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77777777"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v2.0</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 xml:space="preserve">The keywords “MUST”, “MUST NOT”, “REQUIRED”, “SHALL”, “SHALL NOT”, “SHOULD”, “SHOULD NOT”, “RECOMMENDED”, “MAY”, and “OPTIONAL” are to be interpreted as described </w:t>
      </w:r>
      <w:proofErr w:type="gramStart"/>
      <w:r w:rsidRPr="006C7966">
        <w:t>in</w:t>
      </w:r>
      <w:proofErr w:type="gramEnd"/>
      <w:r w:rsidRPr="006C7966">
        <w:t xml:space="preserve">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2" w:author="Guy Roberts" w:date="2015-07-14T14:27:00Z">
        <w:r w:rsidR="00A32D9D">
          <w:t>1</w:t>
        </w:r>
      </w:ins>
      <w:del w:id="3"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4" w:author="Guy Roberts" w:date="2015-07-14T14:27:00Z">
        <w:r w:rsidRPr="006C7966" w:rsidDel="00A32D9D">
          <w:delText xml:space="preserve">API </w:delText>
        </w:r>
      </w:del>
      <w:ins w:id="5"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6" w:author="Guy Roberts" w:date="2015-07-14T14:28:00Z">
        <w:r w:rsidRPr="006C7966" w:rsidDel="00A32D9D">
          <w:delText xml:space="preserve">these </w:delText>
        </w:r>
      </w:del>
      <w:ins w:id="7" w:author="Guy Roberts" w:date="2015-07-14T14:28:00Z">
        <w:r w:rsidR="00A32D9D">
          <w:t>this</w:t>
        </w:r>
        <w:r w:rsidR="00A32D9D" w:rsidRPr="006C7966">
          <w:t xml:space="preserve"> </w:t>
        </w:r>
      </w:ins>
      <w:r w:rsidRPr="006C7966">
        <w:t xml:space="preserve">include the </w:t>
      </w:r>
      <w:del w:id="8" w:author="Guy Roberts" w:date="2015-07-14T14:28:00Z">
        <w:r w:rsidRPr="006C7966" w:rsidDel="00A32D9D">
          <w:delText>Topology Service</w:delText>
        </w:r>
      </w:del>
      <w:ins w:id="9" w:author="Guy Roberts" w:date="2015-07-14T14:28:00Z">
        <w:r w:rsidR="00A32D9D">
          <w:t xml:space="preserve">Document Distribution Service, this service allows NSI documents such as the NSI Topology and the NSA Description to be shared among participating NSI </w:t>
        </w:r>
      </w:ins>
      <w:del w:id="10" w:author="Guy Roberts" w:date="2015-07-17T15:49:00Z">
        <w:r w:rsidR="00954A58" w:rsidRPr="006C7966" w:rsidDel="003B4295">
          <w:delText xml:space="preserve"> </w:delText>
        </w:r>
      </w:del>
      <w:ins w:id="11" w:author="Guy Roberts" w:date="2015-07-17T15:49:00Z">
        <w:r w:rsidR="003B4295">
          <w:t>agents</w:t>
        </w:r>
      </w:ins>
      <w:del w:id="12"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77777777" w:rsidR="004469B6" w:rsidRPr="006C7966" w:rsidRDefault="004469B6" w:rsidP="00794096"/>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30DA3949" w14:textId="77777777" w:rsidR="003B4295"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24911515" w:history="1">
        <w:r w:rsidR="003B4295" w:rsidRPr="00252E3A">
          <w:rPr>
            <w:rStyle w:val="Hyperlink"/>
            <w:noProof/>
          </w:rPr>
          <w:t>1.</w:t>
        </w:r>
        <w:r w:rsidR="003B4295">
          <w:rPr>
            <w:rFonts w:asciiTheme="minorHAnsi" w:hAnsiTheme="minorHAnsi" w:cstheme="minorBidi"/>
            <w:noProof/>
            <w:sz w:val="22"/>
            <w:szCs w:val="22"/>
            <w:lang w:val="en-GB" w:eastAsia="en-GB"/>
          </w:rPr>
          <w:tab/>
        </w:r>
        <w:r w:rsidR="003B4295" w:rsidRPr="00252E3A">
          <w:rPr>
            <w:rStyle w:val="Hyperlink"/>
            <w:noProof/>
          </w:rPr>
          <w:t>Introduction</w:t>
        </w:r>
        <w:r w:rsidR="003B4295">
          <w:rPr>
            <w:noProof/>
            <w:webHidden/>
          </w:rPr>
          <w:tab/>
        </w:r>
        <w:r w:rsidR="003B4295">
          <w:rPr>
            <w:noProof/>
            <w:webHidden/>
          </w:rPr>
          <w:fldChar w:fldCharType="begin"/>
        </w:r>
        <w:r w:rsidR="003B4295">
          <w:rPr>
            <w:noProof/>
            <w:webHidden/>
          </w:rPr>
          <w:instrText xml:space="preserve"> PAGEREF _Toc424911515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3ED46595"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16" w:history="1">
        <w:r w:rsidR="003B4295" w:rsidRPr="00252E3A">
          <w:rPr>
            <w:rStyle w:val="Hyperlink"/>
            <w:noProof/>
          </w:rPr>
          <w:t>1.1</w:t>
        </w:r>
        <w:r w:rsidR="003B4295">
          <w:rPr>
            <w:rFonts w:asciiTheme="minorHAnsi" w:hAnsiTheme="minorHAnsi" w:cstheme="minorBidi"/>
            <w:noProof/>
            <w:sz w:val="22"/>
            <w:szCs w:val="22"/>
            <w:lang w:val="en-GB" w:eastAsia="en-GB"/>
          </w:rPr>
          <w:tab/>
        </w:r>
        <w:r w:rsidR="003B4295" w:rsidRPr="00252E3A">
          <w:rPr>
            <w:rStyle w:val="Hyperlink"/>
            <w:noProof/>
          </w:rPr>
          <w:t>The Connection Service</w:t>
        </w:r>
        <w:r w:rsidR="003B4295">
          <w:rPr>
            <w:noProof/>
            <w:webHidden/>
          </w:rPr>
          <w:tab/>
        </w:r>
        <w:r w:rsidR="003B4295">
          <w:rPr>
            <w:noProof/>
            <w:webHidden/>
          </w:rPr>
          <w:fldChar w:fldCharType="begin"/>
        </w:r>
        <w:r w:rsidR="003B4295">
          <w:rPr>
            <w:noProof/>
            <w:webHidden/>
          </w:rPr>
          <w:instrText xml:space="preserve"> PAGEREF _Toc424911516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7549EA94"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17" w:history="1">
        <w:r w:rsidR="003B4295" w:rsidRPr="00252E3A">
          <w:rPr>
            <w:rStyle w:val="Hyperlink"/>
            <w:noProof/>
          </w:rPr>
          <w:t>2.</w:t>
        </w:r>
        <w:r w:rsidR="003B4295">
          <w:rPr>
            <w:rFonts w:asciiTheme="minorHAnsi" w:hAnsiTheme="minorHAnsi" w:cstheme="minorBidi"/>
            <w:noProof/>
            <w:sz w:val="22"/>
            <w:szCs w:val="22"/>
            <w:lang w:val="en-GB" w:eastAsia="en-GB"/>
          </w:rPr>
          <w:tab/>
        </w:r>
        <w:r w:rsidR="003B4295" w:rsidRPr="00252E3A">
          <w:rPr>
            <w:rStyle w:val="Hyperlink"/>
            <w:noProof/>
          </w:rPr>
          <w:t>Network Service Framework</w:t>
        </w:r>
        <w:r w:rsidR="003B4295">
          <w:rPr>
            <w:noProof/>
            <w:webHidden/>
          </w:rPr>
          <w:tab/>
        </w:r>
        <w:r w:rsidR="003B4295">
          <w:rPr>
            <w:noProof/>
            <w:webHidden/>
          </w:rPr>
          <w:fldChar w:fldCharType="begin"/>
        </w:r>
        <w:r w:rsidR="003B4295">
          <w:rPr>
            <w:noProof/>
            <w:webHidden/>
          </w:rPr>
          <w:instrText xml:space="preserve"> PAGEREF _Toc424911517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2FB92DB9"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18" w:history="1">
        <w:r w:rsidR="003B4295" w:rsidRPr="00252E3A">
          <w:rPr>
            <w:rStyle w:val="Hyperlink"/>
            <w:noProof/>
          </w:rPr>
          <w:t>2.1</w:t>
        </w:r>
        <w:r w:rsidR="003B4295">
          <w:rPr>
            <w:rFonts w:asciiTheme="minorHAnsi" w:hAnsiTheme="minorHAnsi" w:cstheme="minorBidi"/>
            <w:noProof/>
            <w:sz w:val="22"/>
            <w:szCs w:val="22"/>
            <w:lang w:val="en-GB" w:eastAsia="en-GB"/>
          </w:rPr>
          <w:tab/>
        </w:r>
        <w:r w:rsidR="003B4295" w:rsidRPr="00252E3A">
          <w:rPr>
            <w:rStyle w:val="Hyperlink"/>
            <w:noProof/>
          </w:rPr>
          <w:t>NSI Services</w:t>
        </w:r>
        <w:r w:rsidR="003B4295">
          <w:rPr>
            <w:noProof/>
            <w:webHidden/>
          </w:rPr>
          <w:tab/>
        </w:r>
        <w:r w:rsidR="003B4295">
          <w:rPr>
            <w:noProof/>
            <w:webHidden/>
          </w:rPr>
          <w:fldChar w:fldCharType="begin"/>
        </w:r>
        <w:r w:rsidR="003B4295">
          <w:rPr>
            <w:noProof/>
            <w:webHidden/>
          </w:rPr>
          <w:instrText xml:space="preserve"> PAGEREF _Toc424911518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6E1BD2B8"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19" w:history="1">
        <w:r w:rsidR="003B4295" w:rsidRPr="00252E3A">
          <w:rPr>
            <w:rStyle w:val="Hyperlink"/>
            <w:noProof/>
          </w:rPr>
          <w:t>2.2</w:t>
        </w:r>
        <w:r w:rsidR="003B4295">
          <w:rPr>
            <w:rFonts w:asciiTheme="minorHAnsi" w:hAnsiTheme="minorHAnsi" w:cstheme="minorBidi"/>
            <w:noProof/>
            <w:sz w:val="22"/>
            <w:szCs w:val="22"/>
            <w:lang w:val="en-GB" w:eastAsia="en-GB"/>
          </w:rPr>
          <w:tab/>
        </w:r>
        <w:r w:rsidR="003B4295" w:rsidRPr="00252E3A">
          <w:rPr>
            <w:rStyle w:val="Hyperlink"/>
            <w:noProof/>
          </w:rPr>
          <w:t>NSI Interface, Agents and Architecture</w:t>
        </w:r>
        <w:r w:rsidR="003B4295">
          <w:rPr>
            <w:noProof/>
            <w:webHidden/>
          </w:rPr>
          <w:tab/>
        </w:r>
        <w:r w:rsidR="003B4295">
          <w:rPr>
            <w:noProof/>
            <w:webHidden/>
          </w:rPr>
          <w:fldChar w:fldCharType="begin"/>
        </w:r>
        <w:r w:rsidR="003B4295">
          <w:rPr>
            <w:noProof/>
            <w:webHidden/>
          </w:rPr>
          <w:instrText xml:space="preserve"> PAGEREF _Toc424911519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3C6FC5BE"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0" w:history="1">
        <w:r w:rsidR="003B4295" w:rsidRPr="00252E3A">
          <w:rPr>
            <w:rStyle w:val="Hyperlink"/>
            <w:noProof/>
          </w:rPr>
          <w:t>2.3</w:t>
        </w:r>
        <w:r w:rsidR="003B4295">
          <w:rPr>
            <w:rFonts w:asciiTheme="minorHAnsi" w:hAnsiTheme="minorHAnsi" w:cstheme="minorBidi"/>
            <w:noProof/>
            <w:sz w:val="22"/>
            <w:szCs w:val="22"/>
            <w:lang w:val="en-GB" w:eastAsia="en-GB"/>
          </w:rPr>
          <w:tab/>
        </w:r>
        <w:r w:rsidR="003B4295" w:rsidRPr="00252E3A">
          <w:rPr>
            <w:rStyle w:val="Hyperlink"/>
            <w:noProof/>
          </w:rPr>
          <w:t>NSI Topology</w:t>
        </w:r>
        <w:r w:rsidR="003B4295">
          <w:rPr>
            <w:noProof/>
            <w:webHidden/>
          </w:rPr>
          <w:tab/>
        </w:r>
        <w:r w:rsidR="003B4295">
          <w:rPr>
            <w:noProof/>
            <w:webHidden/>
          </w:rPr>
          <w:fldChar w:fldCharType="begin"/>
        </w:r>
        <w:r w:rsidR="003B4295">
          <w:rPr>
            <w:noProof/>
            <w:webHidden/>
          </w:rPr>
          <w:instrText xml:space="preserve"> PAGEREF _Toc424911520 \h </w:instrText>
        </w:r>
        <w:r w:rsidR="003B4295">
          <w:rPr>
            <w:noProof/>
            <w:webHidden/>
          </w:rPr>
        </w:r>
        <w:r w:rsidR="003B4295">
          <w:rPr>
            <w:noProof/>
            <w:webHidden/>
          </w:rPr>
          <w:fldChar w:fldCharType="separate"/>
        </w:r>
        <w:r w:rsidR="003B4295">
          <w:rPr>
            <w:noProof/>
            <w:webHidden/>
          </w:rPr>
          <w:t>4</w:t>
        </w:r>
        <w:r w:rsidR="003B4295">
          <w:rPr>
            <w:noProof/>
            <w:webHidden/>
          </w:rPr>
          <w:fldChar w:fldCharType="end"/>
        </w:r>
      </w:hyperlink>
    </w:p>
    <w:p w14:paraId="2701EF41"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1" w:history="1">
        <w:r w:rsidR="003B4295" w:rsidRPr="00252E3A">
          <w:rPr>
            <w:rStyle w:val="Hyperlink"/>
            <w:noProof/>
          </w:rPr>
          <w:t>2.4</w:t>
        </w:r>
        <w:r w:rsidR="003B4295">
          <w:rPr>
            <w:rFonts w:asciiTheme="minorHAnsi" w:hAnsiTheme="minorHAnsi" w:cstheme="minorBidi"/>
            <w:noProof/>
            <w:sz w:val="22"/>
            <w:szCs w:val="22"/>
            <w:lang w:val="en-GB" w:eastAsia="en-GB"/>
          </w:rPr>
          <w:tab/>
        </w:r>
        <w:r w:rsidR="003B4295" w:rsidRPr="00252E3A">
          <w:rPr>
            <w:rStyle w:val="Hyperlink"/>
            <w:noProof/>
          </w:rPr>
          <w:t>NSI Service Definitions</w:t>
        </w:r>
        <w:r w:rsidR="003B4295">
          <w:rPr>
            <w:noProof/>
            <w:webHidden/>
          </w:rPr>
          <w:tab/>
        </w:r>
        <w:r w:rsidR="003B4295">
          <w:rPr>
            <w:noProof/>
            <w:webHidden/>
          </w:rPr>
          <w:fldChar w:fldCharType="begin"/>
        </w:r>
        <w:r w:rsidR="003B4295">
          <w:rPr>
            <w:noProof/>
            <w:webHidden/>
          </w:rPr>
          <w:instrText xml:space="preserve"> PAGEREF _Toc424911521 \h </w:instrText>
        </w:r>
        <w:r w:rsidR="003B4295">
          <w:rPr>
            <w:noProof/>
            <w:webHidden/>
          </w:rPr>
        </w:r>
        <w:r w:rsidR="003B4295">
          <w:rPr>
            <w:noProof/>
            <w:webHidden/>
          </w:rPr>
          <w:fldChar w:fldCharType="separate"/>
        </w:r>
        <w:r w:rsidR="003B4295">
          <w:rPr>
            <w:noProof/>
            <w:webHidden/>
          </w:rPr>
          <w:t>5</w:t>
        </w:r>
        <w:r w:rsidR="003B4295">
          <w:rPr>
            <w:noProof/>
            <w:webHidden/>
          </w:rPr>
          <w:fldChar w:fldCharType="end"/>
        </w:r>
      </w:hyperlink>
    </w:p>
    <w:p w14:paraId="1044534D"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22" w:history="1">
        <w:r w:rsidR="003B4295" w:rsidRPr="00252E3A">
          <w:rPr>
            <w:rStyle w:val="Hyperlink"/>
            <w:noProof/>
          </w:rPr>
          <w:t>3.</w:t>
        </w:r>
        <w:r w:rsidR="003B4295">
          <w:rPr>
            <w:rFonts w:asciiTheme="minorHAnsi" w:hAnsiTheme="minorHAnsi" w:cstheme="minorBidi"/>
            <w:noProof/>
            <w:sz w:val="22"/>
            <w:szCs w:val="22"/>
            <w:lang w:val="en-GB" w:eastAsia="en-GB"/>
          </w:rPr>
          <w:tab/>
        </w:r>
        <w:r w:rsidR="003B4295" w:rsidRPr="00252E3A">
          <w:rPr>
            <w:rStyle w:val="Hyperlink"/>
            <w:noProof/>
          </w:rPr>
          <w:t>NSI Topology</w:t>
        </w:r>
        <w:r w:rsidR="003B4295">
          <w:rPr>
            <w:noProof/>
            <w:webHidden/>
          </w:rPr>
          <w:tab/>
        </w:r>
        <w:r w:rsidR="003B4295">
          <w:rPr>
            <w:noProof/>
            <w:webHidden/>
          </w:rPr>
          <w:fldChar w:fldCharType="begin"/>
        </w:r>
        <w:r w:rsidR="003B4295">
          <w:rPr>
            <w:noProof/>
            <w:webHidden/>
          </w:rPr>
          <w:instrText xml:space="preserve"> PAGEREF _Toc424911522 \h </w:instrText>
        </w:r>
        <w:r w:rsidR="003B4295">
          <w:rPr>
            <w:noProof/>
            <w:webHidden/>
          </w:rPr>
        </w:r>
        <w:r w:rsidR="003B4295">
          <w:rPr>
            <w:noProof/>
            <w:webHidden/>
          </w:rPr>
          <w:fldChar w:fldCharType="separate"/>
        </w:r>
        <w:r w:rsidR="003B4295">
          <w:rPr>
            <w:noProof/>
            <w:webHidden/>
          </w:rPr>
          <w:t>5</w:t>
        </w:r>
        <w:r w:rsidR="003B4295">
          <w:rPr>
            <w:noProof/>
            <w:webHidden/>
          </w:rPr>
          <w:fldChar w:fldCharType="end"/>
        </w:r>
      </w:hyperlink>
    </w:p>
    <w:p w14:paraId="283C7DC7"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3" w:history="1">
        <w:r w:rsidR="003B4295" w:rsidRPr="00252E3A">
          <w:rPr>
            <w:rStyle w:val="Hyperlink"/>
            <w:noProof/>
          </w:rPr>
          <w:t>3.1</w:t>
        </w:r>
        <w:r w:rsidR="003B4295">
          <w:rPr>
            <w:rFonts w:asciiTheme="minorHAnsi" w:hAnsiTheme="minorHAnsi" w:cstheme="minorBidi"/>
            <w:noProof/>
            <w:sz w:val="22"/>
            <w:szCs w:val="22"/>
            <w:lang w:val="en-GB" w:eastAsia="en-GB"/>
          </w:rPr>
          <w:tab/>
        </w:r>
        <w:r w:rsidR="003B4295" w:rsidRPr="00252E3A">
          <w:rPr>
            <w:rStyle w:val="Hyperlink"/>
            <w:noProof/>
          </w:rPr>
          <w:t>Connections and Topology</w:t>
        </w:r>
        <w:r w:rsidR="003B4295">
          <w:rPr>
            <w:noProof/>
            <w:webHidden/>
          </w:rPr>
          <w:tab/>
        </w:r>
        <w:r w:rsidR="003B4295">
          <w:rPr>
            <w:noProof/>
            <w:webHidden/>
          </w:rPr>
          <w:fldChar w:fldCharType="begin"/>
        </w:r>
        <w:r w:rsidR="003B4295">
          <w:rPr>
            <w:noProof/>
            <w:webHidden/>
          </w:rPr>
          <w:instrText xml:space="preserve"> PAGEREF _Toc424911523 \h </w:instrText>
        </w:r>
        <w:r w:rsidR="003B4295">
          <w:rPr>
            <w:noProof/>
            <w:webHidden/>
          </w:rPr>
        </w:r>
        <w:r w:rsidR="003B4295">
          <w:rPr>
            <w:noProof/>
            <w:webHidden/>
          </w:rPr>
          <w:fldChar w:fldCharType="separate"/>
        </w:r>
        <w:r w:rsidR="003B4295">
          <w:rPr>
            <w:noProof/>
            <w:webHidden/>
          </w:rPr>
          <w:t>5</w:t>
        </w:r>
        <w:r w:rsidR="003B4295">
          <w:rPr>
            <w:noProof/>
            <w:webHidden/>
          </w:rPr>
          <w:fldChar w:fldCharType="end"/>
        </w:r>
      </w:hyperlink>
    </w:p>
    <w:p w14:paraId="33B1F5BD"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4" w:history="1">
        <w:r w:rsidR="003B4295" w:rsidRPr="00252E3A">
          <w:rPr>
            <w:rStyle w:val="Hyperlink"/>
            <w:noProof/>
          </w:rPr>
          <w:t>3.2</w:t>
        </w:r>
        <w:r w:rsidR="003B4295">
          <w:rPr>
            <w:rFonts w:asciiTheme="minorHAnsi" w:hAnsiTheme="minorHAnsi" w:cstheme="minorBidi"/>
            <w:noProof/>
            <w:sz w:val="22"/>
            <w:szCs w:val="22"/>
            <w:lang w:val="en-GB" w:eastAsia="en-GB"/>
          </w:rPr>
          <w:tab/>
        </w:r>
        <w:r w:rsidR="003B4295" w:rsidRPr="00252E3A">
          <w:rPr>
            <w:rStyle w:val="Hyperlink"/>
            <w:noProof/>
          </w:rPr>
          <w:t>Explicit Routing Object</w:t>
        </w:r>
        <w:r w:rsidR="003B4295">
          <w:rPr>
            <w:noProof/>
            <w:webHidden/>
          </w:rPr>
          <w:tab/>
        </w:r>
        <w:r w:rsidR="003B4295">
          <w:rPr>
            <w:noProof/>
            <w:webHidden/>
          </w:rPr>
          <w:fldChar w:fldCharType="begin"/>
        </w:r>
        <w:r w:rsidR="003B4295">
          <w:rPr>
            <w:noProof/>
            <w:webHidden/>
          </w:rPr>
          <w:instrText xml:space="preserve"> PAGEREF _Toc424911524 \h </w:instrText>
        </w:r>
        <w:r w:rsidR="003B4295">
          <w:rPr>
            <w:noProof/>
            <w:webHidden/>
          </w:rPr>
        </w:r>
        <w:r w:rsidR="003B4295">
          <w:rPr>
            <w:noProof/>
            <w:webHidden/>
          </w:rPr>
          <w:fldChar w:fldCharType="separate"/>
        </w:r>
        <w:r w:rsidR="003B4295">
          <w:rPr>
            <w:noProof/>
            <w:webHidden/>
          </w:rPr>
          <w:t>6</w:t>
        </w:r>
        <w:r w:rsidR="003B4295">
          <w:rPr>
            <w:noProof/>
            <w:webHidden/>
          </w:rPr>
          <w:fldChar w:fldCharType="end"/>
        </w:r>
      </w:hyperlink>
    </w:p>
    <w:p w14:paraId="4D2D2136"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5" w:history="1">
        <w:r w:rsidR="003B4295" w:rsidRPr="00252E3A">
          <w:rPr>
            <w:rStyle w:val="Hyperlink"/>
            <w:noProof/>
          </w:rPr>
          <w:t>3.3</w:t>
        </w:r>
        <w:r w:rsidR="003B4295">
          <w:rPr>
            <w:rFonts w:asciiTheme="minorHAnsi" w:hAnsiTheme="minorHAnsi" w:cstheme="minorBidi"/>
            <w:noProof/>
            <w:sz w:val="22"/>
            <w:szCs w:val="22"/>
            <w:lang w:val="en-GB" w:eastAsia="en-GB"/>
          </w:rPr>
          <w:tab/>
        </w:r>
        <w:r w:rsidR="003B4295" w:rsidRPr="00252E3A">
          <w:rPr>
            <w:rStyle w:val="Hyperlink"/>
            <w:noProof/>
          </w:rPr>
          <w:t>STP Semantics</w:t>
        </w:r>
        <w:r w:rsidR="003B4295">
          <w:rPr>
            <w:noProof/>
            <w:webHidden/>
          </w:rPr>
          <w:tab/>
        </w:r>
        <w:r w:rsidR="003B4295">
          <w:rPr>
            <w:noProof/>
            <w:webHidden/>
          </w:rPr>
          <w:fldChar w:fldCharType="begin"/>
        </w:r>
        <w:r w:rsidR="003B4295">
          <w:rPr>
            <w:noProof/>
            <w:webHidden/>
          </w:rPr>
          <w:instrText xml:space="preserve"> PAGEREF _Toc424911525 \h </w:instrText>
        </w:r>
        <w:r w:rsidR="003B4295">
          <w:rPr>
            <w:noProof/>
            <w:webHidden/>
          </w:rPr>
        </w:r>
        <w:r w:rsidR="003B4295">
          <w:rPr>
            <w:noProof/>
            <w:webHidden/>
          </w:rPr>
          <w:fldChar w:fldCharType="separate"/>
        </w:r>
        <w:r w:rsidR="003B4295">
          <w:rPr>
            <w:noProof/>
            <w:webHidden/>
          </w:rPr>
          <w:t>6</w:t>
        </w:r>
        <w:r w:rsidR="003B4295">
          <w:rPr>
            <w:noProof/>
            <w:webHidden/>
          </w:rPr>
          <w:fldChar w:fldCharType="end"/>
        </w:r>
      </w:hyperlink>
    </w:p>
    <w:p w14:paraId="575FEE61"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26" w:history="1">
        <w:r w:rsidR="003B4295" w:rsidRPr="00252E3A">
          <w:rPr>
            <w:rStyle w:val="Hyperlink"/>
            <w:rFonts w:cs="Arial"/>
            <w:noProof/>
          </w:rPr>
          <w:t>4.</w:t>
        </w:r>
        <w:r w:rsidR="003B4295">
          <w:rPr>
            <w:rFonts w:asciiTheme="minorHAnsi" w:hAnsiTheme="minorHAnsi" w:cstheme="minorBidi"/>
            <w:noProof/>
            <w:sz w:val="22"/>
            <w:szCs w:val="22"/>
            <w:lang w:val="en-GB" w:eastAsia="en-GB"/>
          </w:rPr>
          <w:tab/>
        </w:r>
        <w:r w:rsidR="003B4295" w:rsidRPr="00252E3A">
          <w:rPr>
            <w:rStyle w:val="Hyperlink"/>
            <w:rFonts w:cs="Arial"/>
            <w:noProof/>
          </w:rPr>
          <w:t>NSI CS messages and state machines</w:t>
        </w:r>
        <w:r w:rsidR="003B4295">
          <w:rPr>
            <w:noProof/>
            <w:webHidden/>
          </w:rPr>
          <w:tab/>
        </w:r>
        <w:r w:rsidR="003B4295">
          <w:rPr>
            <w:noProof/>
            <w:webHidden/>
          </w:rPr>
          <w:fldChar w:fldCharType="begin"/>
        </w:r>
        <w:r w:rsidR="003B4295">
          <w:rPr>
            <w:noProof/>
            <w:webHidden/>
          </w:rPr>
          <w:instrText xml:space="preserve"> PAGEREF _Toc424911526 \h </w:instrText>
        </w:r>
        <w:r w:rsidR="003B4295">
          <w:rPr>
            <w:noProof/>
            <w:webHidden/>
          </w:rPr>
        </w:r>
        <w:r w:rsidR="003B4295">
          <w:rPr>
            <w:noProof/>
            <w:webHidden/>
          </w:rPr>
          <w:fldChar w:fldCharType="separate"/>
        </w:r>
        <w:r w:rsidR="003B4295">
          <w:rPr>
            <w:noProof/>
            <w:webHidden/>
          </w:rPr>
          <w:t>7</w:t>
        </w:r>
        <w:r w:rsidR="003B4295">
          <w:rPr>
            <w:noProof/>
            <w:webHidden/>
          </w:rPr>
          <w:fldChar w:fldCharType="end"/>
        </w:r>
      </w:hyperlink>
    </w:p>
    <w:p w14:paraId="1648F04F"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7" w:history="1">
        <w:r w:rsidR="003B4295" w:rsidRPr="00252E3A">
          <w:rPr>
            <w:rStyle w:val="Hyperlink"/>
            <w:noProof/>
          </w:rPr>
          <w:t>4.1</w:t>
        </w:r>
        <w:r w:rsidR="003B4295">
          <w:rPr>
            <w:rFonts w:asciiTheme="minorHAnsi" w:hAnsiTheme="minorHAnsi" w:cstheme="minorBidi"/>
            <w:noProof/>
            <w:sz w:val="22"/>
            <w:szCs w:val="22"/>
            <w:lang w:val="en-GB" w:eastAsia="en-GB"/>
          </w:rPr>
          <w:tab/>
        </w:r>
        <w:r w:rsidR="003B4295" w:rsidRPr="00252E3A">
          <w:rPr>
            <w:rStyle w:val="Hyperlink"/>
            <w:noProof/>
          </w:rPr>
          <w:t>NSI Messages and operations</w:t>
        </w:r>
        <w:r w:rsidR="003B4295">
          <w:rPr>
            <w:noProof/>
            <w:webHidden/>
          </w:rPr>
          <w:tab/>
        </w:r>
        <w:r w:rsidR="003B4295">
          <w:rPr>
            <w:noProof/>
            <w:webHidden/>
          </w:rPr>
          <w:fldChar w:fldCharType="begin"/>
        </w:r>
        <w:r w:rsidR="003B4295">
          <w:rPr>
            <w:noProof/>
            <w:webHidden/>
          </w:rPr>
          <w:instrText xml:space="preserve"> PAGEREF _Toc424911527 \h </w:instrText>
        </w:r>
        <w:r w:rsidR="003B4295">
          <w:rPr>
            <w:noProof/>
            <w:webHidden/>
          </w:rPr>
        </w:r>
        <w:r w:rsidR="003B4295">
          <w:rPr>
            <w:noProof/>
            <w:webHidden/>
          </w:rPr>
          <w:fldChar w:fldCharType="separate"/>
        </w:r>
        <w:r w:rsidR="003B4295">
          <w:rPr>
            <w:noProof/>
            <w:webHidden/>
          </w:rPr>
          <w:t>7</w:t>
        </w:r>
        <w:r w:rsidR="003B4295">
          <w:rPr>
            <w:noProof/>
            <w:webHidden/>
          </w:rPr>
          <w:fldChar w:fldCharType="end"/>
        </w:r>
      </w:hyperlink>
    </w:p>
    <w:p w14:paraId="0737BDDA"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8" w:history="1">
        <w:r w:rsidR="003B4295" w:rsidRPr="00252E3A">
          <w:rPr>
            <w:rStyle w:val="Hyperlink"/>
            <w:noProof/>
          </w:rPr>
          <w:t>4.2</w:t>
        </w:r>
        <w:r w:rsidR="003B4295">
          <w:rPr>
            <w:rFonts w:asciiTheme="minorHAnsi" w:hAnsiTheme="minorHAnsi" w:cstheme="minorBidi"/>
            <w:noProof/>
            <w:sz w:val="22"/>
            <w:szCs w:val="22"/>
            <w:lang w:val="en-GB" w:eastAsia="en-GB"/>
          </w:rPr>
          <w:tab/>
        </w:r>
        <w:r w:rsidR="003B4295" w:rsidRPr="00252E3A">
          <w:rPr>
            <w:rStyle w:val="Hyperlink"/>
            <w:noProof/>
          </w:rPr>
          <w:t>Optional release/provision/modify functionality</w:t>
        </w:r>
        <w:r w:rsidR="003B4295">
          <w:rPr>
            <w:noProof/>
            <w:webHidden/>
          </w:rPr>
          <w:tab/>
        </w:r>
        <w:r w:rsidR="003B4295">
          <w:rPr>
            <w:noProof/>
            <w:webHidden/>
          </w:rPr>
          <w:fldChar w:fldCharType="begin"/>
        </w:r>
        <w:r w:rsidR="003B4295">
          <w:rPr>
            <w:noProof/>
            <w:webHidden/>
          </w:rPr>
          <w:instrText xml:space="preserve"> PAGEREF _Toc424911528 \h </w:instrText>
        </w:r>
        <w:r w:rsidR="003B4295">
          <w:rPr>
            <w:noProof/>
            <w:webHidden/>
          </w:rPr>
        </w:r>
        <w:r w:rsidR="003B4295">
          <w:rPr>
            <w:noProof/>
            <w:webHidden/>
          </w:rPr>
          <w:fldChar w:fldCharType="separate"/>
        </w:r>
        <w:r w:rsidR="003B4295">
          <w:rPr>
            <w:noProof/>
            <w:webHidden/>
          </w:rPr>
          <w:t>10</w:t>
        </w:r>
        <w:r w:rsidR="003B4295">
          <w:rPr>
            <w:noProof/>
            <w:webHidden/>
          </w:rPr>
          <w:fldChar w:fldCharType="end"/>
        </w:r>
      </w:hyperlink>
    </w:p>
    <w:p w14:paraId="007AFBB0"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29" w:history="1">
        <w:r w:rsidR="003B4295" w:rsidRPr="00252E3A">
          <w:rPr>
            <w:rStyle w:val="Hyperlink"/>
            <w:noProof/>
          </w:rPr>
          <w:t>4.3</w:t>
        </w:r>
        <w:r w:rsidR="003B4295">
          <w:rPr>
            <w:rFonts w:asciiTheme="minorHAnsi" w:hAnsiTheme="minorHAnsi" w:cstheme="minorBidi"/>
            <w:noProof/>
            <w:sz w:val="22"/>
            <w:szCs w:val="22"/>
            <w:lang w:val="en-GB" w:eastAsia="en-GB"/>
          </w:rPr>
          <w:tab/>
        </w:r>
        <w:r w:rsidR="003B4295" w:rsidRPr="00252E3A">
          <w:rPr>
            <w:rStyle w:val="Hyperlink"/>
            <w:noProof/>
          </w:rPr>
          <w:t>NSI state machines</w:t>
        </w:r>
        <w:r w:rsidR="003B4295">
          <w:rPr>
            <w:noProof/>
            <w:webHidden/>
          </w:rPr>
          <w:tab/>
        </w:r>
        <w:r w:rsidR="003B4295">
          <w:rPr>
            <w:noProof/>
            <w:webHidden/>
          </w:rPr>
          <w:fldChar w:fldCharType="begin"/>
        </w:r>
        <w:r w:rsidR="003B4295">
          <w:rPr>
            <w:noProof/>
            <w:webHidden/>
          </w:rPr>
          <w:instrText xml:space="preserve"> PAGEREF _Toc424911529 \h </w:instrText>
        </w:r>
        <w:r w:rsidR="003B4295">
          <w:rPr>
            <w:noProof/>
            <w:webHidden/>
          </w:rPr>
        </w:r>
        <w:r w:rsidR="003B4295">
          <w:rPr>
            <w:noProof/>
            <w:webHidden/>
          </w:rPr>
          <w:fldChar w:fldCharType="separate"/>
        </w:r>
        <w:r w:rsidR="003B4295">
          <w:rPr>
            <w:noProof/>
            <w:webHidden/>
          </w:rPr>
          <w:t>10</w:t>
        </w:r>
        <w:r w:rsidR="003B4295">
          <w:rPr>
            <w:noProof/>
            <w:webHidden/>
          </w:rPr>
          <w:fldChar w:fldCharType="end"/>
        </w:r>
      </w:hyperlink>
    </w:p>
    <w:p w14:paraId="091637DA"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30" w:history="1">
        <w:r w:rsidR="003B4295" w:rsidRPr="00252E3A">
          <w:rPr>
            <w:rStyle w:val="Hyperlink"/>
            <w:noProof/>
          </w:rPr>
          <w:t>4.3.1</w:t>
        </w:r>
        <w:r w:rsidR="003B4295">
          <w:rPr>
            <w:rFonts w:asciiTheme="minorHAnsi" w:hAnsiTheme="minorHAnsi" w:cstheme="minorBidi"/>
            <w:noProof/>
            <w:sz w:val="22"/>
            <w:szCs w:val="22"/>
            <w:lang w:val="en-GB" w:eastAsia="en-GB"/>
          </w:rPr>
          <w:tab/>
        </w:r>
        <w:r w:rsidR="003B4295" w:rsidRPr="00252E3A">
          <w:rPr>
            <w:rStyle w:val="Hyperlink"/>
            <w:noProof/>
          </w:rPr>
          <w:t>Reservation State Machine</w:t>
        </w:r>
        <w:r w:rsidR="003B4295">
          <w:rPr>
            <w:noProof/>
            <w:webHidden/>
          </w:rPr>
          <w:tab/>
        </w:r>
        <w:r w:rsidR="003B4295">
          <w:rPr>
            <w:noProof/>
            <w:webHidden/>
          </w:rPr>
          <w:fldChar w:fldCharType="begin"/>
        </w:r>
        <w:r w:rsidR="003B4295">
          <w:rPr>
            <w:noProof/>
            <w:webHidden/>
          </w:rPr>
          <w:instrText xml:space="preserve"> PAGEREF _Toc424911530 \h </w:instrText>
        </w:r>
        <w:r w:rsidR="003B4295">
          <w:rPr>
            <w:noProof/>
            <w:webHidden/>
          </w:rPr>
        </w:r>
        <w:r w:rsidR="003B4295">
          <w:rPr>
            <w:noProof/>
            <w:webHidden/>
          </w:rPr>
          <w:fldChar w:fldCharType="separate"/>
        </w:r>
        <w:r w:rsidR="003B4295">
          <w:rPr>
            <w:noProof/>
            <w:webHidden/>
          </w:rPr>
          <w:t>11</w:t>
        </w:r>
        <w:r w:rsidR="003B4295">
          <w:rPr>
            <w:noProof/>
            <w:webHidden/>
          </w:rPr>
          <w:fldChar w:fldCharType="end"/>
        </w:r>
      </w:hyperlink>
    </w:p>
    <w:p w14:paraId="3469606B"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31" w:history="1">
        <w:r w:rsidR="003B4295" w:rsidRPr="00252E3A">
          <w:rPr>
            <w:rStyle w:val="Hyperlink"/>
            <w:noProof/>
          </w:rPr>
          <w:t>4.3.2</w:t>
        </w:r>
        <w:r w:rsidR="003B4295">
          <w:rPr>
            <w:rFonts w:asciiTheme="minorHAnsi" w:hAnsiTheme="minorHAnsi" w:cstheme="minorBidi"/>
            <w:noProof/>
            <w:sz w:val="22"/>
            <w:szCs w:val="22"/>
            <w:lang w:val="en-GB" w:eastAsia="en-GB"/>
          </w:rPr>
          <w:tab/>
        </w:r>
        <w:r w:rsidR="003B4295" w:rsidRPr="00252E3A">
          <w:rPr>
            <w:rStyle w:val="Hyperlink"/>
            <w:noProof/>
          </w:rPr>
          <w:t>Provisioning State Machine</w:t>
        </w:r>
        <w:r w:rsidR="003B4295">
          <w:rPr>
            <w:noProof/>
            <w:webHidden/>
          </w:rPr>
          <w:tab/>
        </w:r>
        <w:r w:rsidR="003B4295">
          <w:rPr>
            <w:noProof/>
            <w:webHidden/>
          </w:rPr>
          <w:fldChar w:fldCharType="begin"/>
        </w:r>
        <w:r w:rsidR="003B4295">
          <w:rPr>
            <w:noProof/>
            <w:webHidden/>
          </w:rPr>
          <w:instrText xml:space="preserve"> PAGEREF _Toc424911531 \h </w:instrText>
        </w:r>
        <w:r w:rsidR="003B4295">
          <w:rPr>
            <w:noProof/>
            <w:webHidden/>
          </w:rPr>
        </w:r>
        <w:r w:rsidR="003B4295">
          <w:rPr>
            <w:noProof/>
            <w:webHidden/>
          </w:rPr>
          <w:fldChar w:fldCharType="separate"/>
        </w:r>
        <w:r w:rsidR="003B4295">
          <w:rPr>
            <w:noProof/>
            <w:webHidden/>
          </w:rPr>
          <w:t>13</w:t>
        </w:r>
        <w:r w:rsidR="003B4295">
          <w:rPr>
            <w:noProof/>
            <w:webHidden/>
          </w:rPr>
          <w:fldChar w:fldCharType="end"/>
        </w:r>
      </w:hyperlink>
    </w:p>
    <w:p w14:paraId="49A4AD0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32" w:history="1">
        <w:r w:rsidR="003B4295" w:rsidRPr="00252E3A">
          <w:rPr>
            <w:rStyle w:val="Hyperlink"/>
            <w:noProof/>
          </w:rPr>
          <w:t>4.3.3</w:t>
        </w:r>
        <w:r w:rsidR="003B4295">
          <w:rPr>
            <w:rFonts w:asciiTheme="minorHAnsi" w:hAnsiTheme="minorHAnsi" w:cstheme="minorBidi"/>
            <w:noProof/>
            <w:sz w:val="22"/>
            <w:szCs w:val="22"/>
            <w:lang w:val="en-GB" w:eastAsia="en-GB"/>
          </w:rPr>
          <w:tab/>
        </w:r>
        <w:r w:rsidR="003B4295" w:rsidRPr="00252E3A">
          <w:rPr>
            <w:rStyle w:val="Hyperlink"/>
            <w:noProof/>
          </w:rPr>
          <w:t>Lifecycle State Machine</w:t>
        </w:r>
        <w:r w:rsidR="003B4295">
          <w:rPr>
            <w:noProof/>
            <w:webHidden/>
          </w:rPr>
          <w:tab/>
        </w:r>
        <w:r w:rsidR="003B4295">
          <w:rPr>
            <w:noProof/>
            <w:webHidden/>
          </w:rPr>
          <w:fldChar w:fldCharType="begin"/>
        </w:r>
        <w:r w:rsidR="003B4295">
          <w:rPr>
            <w:noProof/>
            <w:webHidden/>
          </w:rPr>
          <w:instrText xml:space="preserve"> PAGEREF _Toc424911532 \h </w:instrText>
        </w:r>
        <w:r w:rsidR="003B4295">
          <w:rPr>
            <w:noProof/>
            <w:webHidden/>
          </w:rPr>
        </w:r>
        <w:r w:rsidR="003B4295">
          <w:rPr>
            <w:noProof/>
            <w:webHidden/>
          </w:rPr>
          <w:fldChar w:fldCharType="separate"/>
        </w:r>
        <w:r w:rsidR="003B4295">
          <w:rPr>
            <w:noProof/>
            <w:webHidden/>
          </w:rPr>
          <w:t>13</w:t>
        </w:r>
        <w:r w:rsidR="003B4295">
          <w:rPr>
            <w:noProof/>
            <w:webHidden/>
          </w:rPr>
          <w:fldChar w:fldCharType="end"/>
        </w:r>
      </w:hyperlink>
    </w:p>
    <w:p w14:paraId="4D8E673A"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3" w:history="1">
        <w:r w:rsidR="003B4295" w:rsidRPr="00252E3A">
          <w:rPr>
            <w:rStyle w:val="Hyperlink"/>
            <w:noProof/>
          </w:rPr>
          <w:t>4.4</w:t>
        </w:r>
        <w:r w:rsidR="003B4295">
          <w:rPr>
            <w:rFonts w:asciiTheme="minorHAnsi" w:hAnsiTheme="minorHAnsi" w:cstheme="minorBidi"/>
            <w:noProof/>
            <w:sz w:val="22"/>
            <w:szCs w:val="22"/>
            <w:lang w:val="en-GB" w:eastAsia="en-GB"/>
          </w:rPr>
          <w:tab/>
        </w:r>
        <w:r w:rsidR="003B4295" w:rsidRPr="00252E3A">
          <w:rPr>
            <w:rStyle w:val="Hyperlink"/>
            <w:noProof/>
          </w:rPr>
          <w:t>Data Plane Activation</w:t>
        </w:r>
        <w:r w:rsidR="003B4295">
          <w:rPr>
            <w:noProof/>
            <w:webHidden/>
          </w:rPr>
          <w:tab/>
        </w:r>
        <w:r w:rsidR="003B4295">
          <w:rPr>
            <w:noProof/>
            <w:webHidden/>
          </w:rPr>
          <w:fldChar w:fldCharType="begin"/>
        </w:r>
        <w:r w:rsidR="003B4295">
          <w:rPr>
            <w:noProof/>
            <w:webHidden/>
          </w:rPr>
          <w:instrText xml:space="preserve"> PAGEREF _Toc424911533 \h </w:instrText>
        </w:r>
        <w:r w:rsidR="003B4295">
          <w:rPr>
            <w:noProof/>
            <w:webHidden/>
          </w:rPr>
        </w:r>
        <w:r w:rsidR="003B4295">
          <w:rPr>
            <w:noProof/>
            <w:webHidden/>
          </w:rPr>
          <w:fldChar w:fldCharType="separate"/>
        </w:r>
        <w:r w:rsidR="003B4295">
          <w:rPr>
            <w:noProof/>
            <w:webHidden/>
          </w:rPr>
          <w:t>14</w:t>
        </w:r>
        <w:r w:rsidR="003B4295">
          <w:rPr>
            <w:noProof/>
            <w:webHidden/>
          </w:rPr>
          <w:fldChar w:fldCharType="end"/>
        </w:r>
      </w:hyperlink>
    </w:p>
    <w:p w14:paraId="6B1B0C76"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4" w:history="1">
        <w:r w:rsidR="003B4295" w:rsidRPr="00252E3A">
          <w:rPr>
            <w:rStyle w:val="Hyperlink"/>
            <w:noProof/>
          </w:rPr>
          <w:t>4.5</w:t>
        </w:r>
        <w:r w:rsidR="003B4295">
          <w:rPr>
            <w:rFonts w:asciiTheme="minorHAnsi" w:hAnsiTheme="minorHAnsi" w:cstheme="minorBidi"/>
            <w:noProof/>
            <w:sz w:val="22"/>
            <w:szCs w:val="22"/>
            <w:lang w:val="en-GB" w:eastAsia="en-GB"/>
          </w:rPr>
          <w:tab/>
        </w:r>
        <w:r w:rsidR="003B4295" w:rsidRPr="00252E3A">
          <w:rPr>
            <w:rStyle w:val="Hyperlink"/>
            <w:noProof/>
          </w:rPr>
          <w:t>Provisioning Sequence</w:t>
        </w:r>
        <w:r w:rsidR="003B4295">
          <w:rPr>
            <w:noProof/>
            <w:webHidden/>
          </w:rPr>
          <w:tab/>
        </w:r>
        <w:r w:rsidR="003B4295">
          <w:rPr>
            <w:noProof/>
            <w:webHidden/>
          </w:rPr>
          <w:fldChar w:fldCharType="begin"/>
        </w:r>
        <w:r w:rsidR="003B4295">
          <w:rPr>
            <w:noProof/>
            <w:webHidden/>
          </w:rPr>
          <w:instrText xml:space="preserve"> PAGEREF _Toc424911534 \h </w:instrText>
        </w:r>
        <w:r w:rsidR="003B4295">
          <w:rPr>
            <w:noProof/>
            <w:webHidden/>
          </w:rPr>
        </w:r>
        <w:r w:rsidR="003B4295">
          <w:rPr>
            <w:noProof/>
            <w:webHidden/>
          </w:rPr>
          <w:fldChar w:fldCharType="separate"/>
        </w:r>
        <w:r w:rsidR="003B4295">
          <w:rPr>
            <w:noProof/>
            <w:webHidden/>
          </w:rPr>
          <w:t>15</w:t>
        </w:r>
        <w:r w:rsidR="003B4295">
          <w:rPr>
            <w:noProof/>
            <w:webHidden/>
          </w:rPr>
          <w:fldChar w:fldCharType="end"/>
        </w:r>
      </w:hyperlink>
    </w:p>
    <w:p w14:paraId="07B9F665"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5" w:history="1">
        <w:r w:rsidR="003B4295" w:rsidRPr="00252E3A">
          <w:rPr>
            <w:rStyle w:val="Hyperlink"/>
            <w:noProof/>
          </w:rPr>
          <w:t>4.6</w:t>
        </w:r>
        <w:r w:rsidR="003B4295">
          <w:rPr>
            <w:rFonts w:asciiTheme="minorHAnsi" w:hAnsiTheme="minorHAnsi" w:cstheme="minorBidi"/>
            <w:noProof/>
            <w:sz w:val="22"/>
            <w:szCs w:val="22"/>
            <w:lang w:val="en-GB" w:eastAsia="en-GB"/>
          </w:rPr>
          <w:tab/>
        </w:r>
        <w:r w:rsidR="003B4295" w:rsidRPr="00252E3A">
          <w:rPr>
            <w:rStyle w:val="Hyperlink"/>
            <w:noProof/>
          </w:rPr>
          <w:t>Guardbands</w:t>
        </w:r>
        <w:r w:rsidR="003B4295">
          <w:rPr>
            <w:noProof/>
            <w:webHidden/>
          </w:rPr>
          <w:tab/>
        </w:r>
        <w:r w:rsidR="003B4295">
          <w:rPr>
            <w:noProof/>
            <w:webHidden/>
          </w:rPr>
          <w:fldChar w:fldCharType="begin"/>
        </w:r>
        <w:r w:rsidR="003B4295">
          <w:rPr>
            <w:noProof/>
            <w:webHidden/>
          </w:rPr>
          <w:instrText xml:space="preserve"> PAGEREF _Toc424911535 \h </w:instrText>
        </w:r>
        <w:r w:rsidR="003B4295">
          <w:rPr>
            <w:noProof/>
            <w:webHidden/>
          </w:rPr>
        </w:r>
        <w:r w:rsidR="003B4295">
          <w:rPr>
            <w:noProof/>
            <w:webHidden/>
          </w:rPr>
          <w:fldChar w:fldCharType="separate"/>
        </w:r>
        <w:r w:rsidR="003B4295">
          <w:rPr>
            <w:noProof/>
            <w:webHidden/>
          </w:rPr>
          <w:t>17</w:t>
        </w:r>
        <w:r w:rsidR="003B4295">
          <w:rPr>
            <w:noProof/>
            <w:webHidden/>
          </w:rPr>
          <w:fldChar w:fldCharType="end"/>
        </w:r>
      </w:hyperlink>
    </w:p>
    <w:p w14:paraId="042E26FC"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36" w:history="1">
        <w:r w:rsidR="003B4295" w:rsidRPr="00252E3A">
          <w:rPr>
            <w:rStyle w:val="Hyperlink"/>
            <w:noProof/>
          </w:rPr>
          <w:t>5.</w:t>
        </w:r>
        <w:r w:rsidR="003B4295">
          <w:rPr>
            <w:rFonts w:asciiTheme="minorHAnsi" w:hAnsiTheme="minorHAnsi" w:cstheme="minorBidi"/>
            <w:noProof/>
            <w:sz w:val="22"/>
            <w:szCs w:val="22"/>
            <w:lang w:val="en-GB" w:eastAsia="en-GB"/>
          </w:rPr>
          <w:tab/>
        </w:r>
        <w:r w:rsidR="003B4295" w:rsidRPr="00252E3A">
          <w:rPr>
            <w:rStyle w:val="Hyperlink"/>
            <w:noProof/>
          </w:rPr>
          <w:t>NSI Message Transport and Sync/Async messaging</w:t>
        </w:r>
        <w:r w:rsidR="003B4295">
          <w:rPr>
            <w:noProof/>
            <w:webHidden/>
          </w:rPr>
          <w:tab/>
        </w:r>
        <w:r w:rsidR="003B4295">
          <w:rPr>
            <w:noProof/>
            <w:webHidden/>
          </w:rPr>
          <w:fldChar w:fldCharType="begin"/>
        </w:r>
        <w:r w:rsidR="003B4295">
          <w:rPr>
            <w:noProof/>
            <w:webHidden/>
          </w:rPr>
          <w:instrText xml:space="preserve"> PAGEREF _Toc424911536 \h </w:instrText>
        </w:r>
        <w:r w:rsidR="003B4295">
          <w:rPr>
            <w:noProof/>
            <w:webHidden/>
          </w:rPr>
        </w:r>
        <w:r w:rsidR="003B4295">
          <w:rPr>
            <w:noProof/>
            <w:webHidden/>
          </w:rPr>
          <w:fldChar w:fldCharType="separate"/>
        </w:r>
        <w:r w:rsidR="003B4295">
          <w:rPr>
            <w:noProof/>
            <w:webHidden/>
          </w:rPr>
          <w:t>17</w:t>
        </w:r>
        <w:r w:rsidR="003B4295">
          <w:rPr>
            <w:noProof/>
            <w:webHidden/>
          </w:rPr>
          <w:fldChar w:fldCharType="end"/>
        </w:r>
      </w:hyperlink>
    </w:p>
    <w:p w14:paraId="799A3E0D"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7" w:history="1">
        <w:r w:rsidR="003B4295" w:rsidRPr="00252E3A">
          <w:rPr>
            <w:rStyle w:val="Hyperlink"/>
            <w:noProof/>
          </w:rPr>
          <w:t>5.1</w:t>
        </w:r>
        <w:r w:rsidR="003B4295">
          <w:rPr>
            <w:rFonts w:asciiTheme="minorHAnsi" w:hAnsiTheme="minorHAnsi" w:cstheme="minorBidi"/>
            <w:noProof/>
            <w:sz w:val="22"/>
            <w:szCs w:val="22"/>
            <w:lang w:val="en-GB" w:eastAsia="en-GB"/>
          </w:rPr>
          <w:tab/>
        </w:r>
        <w:r w:rsidR="003B4295" w:rsidRPr="00252E3A">
          <w:rPr>
            <w:rStyle w:val="Hyperlink"/>
            <w:noProof/>
          </w:rPr>
          <w:t>Asynchronous Messaging</w:t>
        </w:r>
        <w:r w:rsidR="003B4295">
          <w:rPr>
            <w:noProof/>
            <w:webHidden/>
          </w:rPr>
          <w:tab/>
        </w:r>
        <w:r w:rsidR="003B4295">
          <w:rPr>
            <w:noProof/>
            <w:webHidden/>
          </w:rPr>
          <w:fldChar w:fldCharType="begin"/>
        </w:r>
        <w:r w:rsidR="003B4295">
          <w:rPr>
            <w:noProof/>
            <w:webHidden/>
          </w:rPr>
          <w:instrText xml:space="preserve"> PAGEREF _Toc424911537 \h </w:instrText>
        </w:r>
        <w:r w:rsidR="003B4295">
          <w:rPr>
            <w:noProof/>
            <w:webHidden/>
          </w:rPr>
        </w:r>
        <w:r w:rsidR="003B4295">
          <w:rPr>
            <w:noProof/>
            <w:webHidden/>
          </w:rPr>
          <w:fldChar w:fldCharType="separate"/>
        </w:r>
        <w:r w:rsidR="003B4295">
          <w:rPr>
            <w:noProof/>
            <w:webHidden/>
          </w:rPr>
          <w:t>17</w:t>
        </w:r>
        <w:r w:rsidR="003B4295">
          <w:rPr>
            <w:noProof/>
            <w:webHidden/>
          </w:rPr>
          <w:fldChar w:fldCharType="end"/>
        </w:r>
      </w:hyperlink>
    </w:p>
    <w:p w14:paraId="2D4B74E1"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8" w:history="1">
        <w:r w:rsidR="003B4295" w:rsidRPr="00252E3A">
          <w:rPr>
            <w:rStyle w:val="Hyperlink"/>
            <w:noProof/>
          </w:rPr>
          <w:t>5.2</w:t>
        </w:r>
        <w:r w:rsidR="003B4295">
          <w:rPr>
            <w:rFonts w:asciiTheme="minorHAnsi" w:hAnsiTheme="minorHAnsi" w:cstheme="minorBidi"/>
            <w:noProof/>
            <w:sz w:val="22"/>
            <w:szCs w:val="22"/>
            <w:lang w:val="en-GB" w:eastAsia="en-GB"/>
          </w:rPr>
          <w:tab/>
        </w:r>
        <w:r w:rsidR="003B4295" w:rsidRPr="00252E3A">
          <w:rPr>
            <w:rStyle w:val="Hyperlink"/>
            <w:noProof/>
          </w:rPr>
          <w:t>Synchronous Messaging</w:t>
        </w:r>
        <w:r w:rsidR="003B4295">
          <w:rPr>
            <w:noProof/>
            <w:webHidden/>
          </w:rPr>
          <w:tab/>
        </w:r>
        <w:r w:rsidR="003B4295">
          <w:rPr>
            <w:noProof/>
            <w:webHidden/>
          </w:rPr>
          <w:fldChar w:fldCharType="begin"/>
        </w:r>
        <w:r w:rsidR="003B4295">
          <w:rPr>
            <w:noProof/>
            <w:webHidden/>
          </w:rPr>
          <w:instrText xml:space="preserve"> PAGEREF _Toc424911538 \h </w:instrText>
        </w:r>
        <w:r w:rsidR="003B4295">
          <w:rPr>
            <w:noProof/>
            <w:webHidden/>
          </w:rPr>
        </w:r>
        <w:r w:rsidR="003B4295">
          <w:rPr>
            <w:noProof/>
            <w:webHidden/>
          </w:rPr>
          <w:fldChar w:fldCharType="separate"/>
        </w:r>
        <w:r w:rsidR="003B4295">
          <w:rPr>
            <w:noProof/>
            <w:webHidden/>
          </w:rPr>
          <w:t>19</w:t>
        </w:r>
        <w:r w:rsidR="003B4295">
          <w:rPr>
            <w:noProof/>
            <w:webHidden/>
          </w:rPr>
          <w:fldChar w:fldCharType="end"/>
        </w:r>
      </w:hyperlink>
    </w:p>
    <w:p w14:paraId="42CFB4D4"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39" w:history="1">
        <w:r w:rsidR="003B4295" w:rsidRPr="00252E3A">
          <w:rPr>
            <w:rStyle w:val="Hyperlink"/>
            <w:noProof/>
          </w:rPr>
          <w:t>5.3</w:t>
        </w:r>
        <w:r w:rsidR="003B4295">
          <w:rPr>
            <w:rFonts w:asciiTheme="minorHAnsi" w:hAnsiTheme="minorHAnsi" w:cstheme="minorBidi"/>
            <w:noProof/>
            <w:sz w:val="22"/>
            <w:szCs w:val="22"/>
            <w:lang w:val="en-GB" w:eastAsia="en-GB"/>
          </w:rPr>
          <w:tab/>
        </w:r>
        <w:r w:rsidR="003B4295" w:rsidRPr="00252E3A">
          <w:rPr>
            <w:rStyle w:val="Hyperlink"/>
            <w:noProof/>
          </w:rPr>
          <w:t>Message format and handling</w:t>
        </w:r>
        <w:r w:rsidR="003B4295">
          <w:rPr>
            <w:noProof/>
            <w:webHidden/>
          </w:rPr>
          <w:tab/>
        </w:r>
        <w:r w:rsidR="003B4295">
          <w:rPr>
            <w:noProof/>
            <w:webHidden/>
          </w:rPr>
          <w:fldChar w:fldCharType="begin"/>
        </w:r>
        <w:r w:rsidR="003B4295">
          <w:rPr>
            <w:noProof/>
            <w:webHidden/>
          </w:rPr>
          <w:instrText xml:space="preserve"> PAGEREF _Toc424911539 \h </w:instrText>
        </w:r>
        <w:r w:rsidR="003B4295">
          <w:rPr>
            <w:noProof/>
            <w:webHidden/>
          </w:rPr>
        </w:r>
        <w:r w:rsidR="003B4295">
          <w:rPr>
            <w:noProof/>
            <w:webHidden/>
          </w:rPr>
          <w:fldChar w:fldCharType="separate"/>
        </w:r>
        <w:r w:rsidR="003B4295">
          <w:rPr>
            <w:noProof/>
            <w:webHidden/>
          </w:rPr>
          <w:t>21</w:t>
        </w:r>
        <w:r w:rsidR="003B4295">
          <w:rPr>
            <w:noProof/>
            <w:webHidden/>
          </w:rPr>
          <w:fldChar w:fldCharType="end"/>
        </w:r>
      </w:hyperlink>
    </w:p>
    <w:p w14:paraId="355901BB"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0" w:history="1">
        <w:r w:rsidR="003B4295" w:rsidRPr="00252E3A">
          <w:rPr>
            <w:rStyle w:val="Hyperlink"/>
            <w:noProof/>
          </w:rPr>
          <w:t>5.3.1</w:t>
        </w:r>
        <w:r w:rsidR="003B4295">
          <w:rPr>
            <w:rFonts w:asciiTheme="minorHAnsi" w:hAnsiTheme="minorHAnsi" w:cstheme="minorBidi"/>
            <w:noProof/>
            <w:sz w:val="22"/>
            <w:szCs w:val="22"/>
            <w:lang w:val="en-GB" w:eastAsia="en-GB"/>
          </w:rPr>
          <w:tab/>
        </w:r>
        <w:r w:rsidR="003B4295" w:rsidRPr="00252E3A">
          <w:rPr>
            <w:rStyle w:val="Hyperlink"/>
            <w:noProof/>
          </w:rPr>
          <w:t>Standard Compliance</w:t>
        </w:r>
        <w:r w:rsidR="003B4295">
          <w:rPr>
            <w:noProof/>
            <w:webHidden/>
          </w:rPr>
          <w:tab/>
        </w:r>
        <w:r w:rsidR="003B4295">
          <w:rPr>
            <w:noProof/>
            <w:webHidden/>
          </w:rPr>
          <w:fldChar w:fldCharType="begin"/>
        </w:r>
        <w:r w:rsidR="003B4295">
          <w:rPr>
            <w:noProof/>
            <w:webHidden/>
          </w:rPr>
          <w:instrText xml:space="preserve"> PAGEREF _Toc424911540 \h </w:instrText>
        </w:r>
        <w:r w:rsidR="003B4295">
          <w:rPr>
            <w:noProof/>
            <w:webHidden/>
          </w:rPr>
        </w:r>
        <w:r w:rsidR="003B4295">
          <w:rPr>
            <w:noProof/>
            <w:webHidden/>
          </w:rPr>
          <w:fldChar w:fldCharType="separate"/>
        </w:r>
        <w:r w:rsidR="003B4295">
          <w:rPr>
            <w:noProof/>
            <w:webHidden/>
          </w:rPr>
          <w:t>21</w:t>
        </w:r>
        <w:r w:rsidR="003B4295">
          <w:rPr>
            <w:noProof/>
            <w:webHidden/>
          </w:rPr>
          <w:fldChar w:fldCharType="end"/>
        </w:r>
      </w:hyperlink>
    </w:p>
    <w:p w14:paraId="32A43F2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1" w:history="1">
        <w:r w:rsidR="003B4295" w:rsidRPr="00252E3A">
          <w:rPr>
            <w:rStyle w:val="Hyperlink"/>
            <w:noProof/>
          </w:rPr>
          <w:t>5.3.2</w:t>
        </w:r>
        <w:r w:rsidR="003B4295">
          <w:rPr>
            <w:rFonts w:asciiTheme="minorHAnsi" w:hAnsiTheme="minorHAnsi" w:cstheme="minorBidi"/>
            <w:noProof/>
            <w:sz w:val="22"/>
            <w:szCs w:val="22"/>
            <w:lang w:val="en-GB" w:eastAsia="en-GB"/>
          </w:rPr>
          <w:tab/>
        </w:r>
        <w:r w:rsidR="003B4295" w:rsidRPr="00252E3A">
          <w:rPr>
            <w:rStyle w:val="Hyperlink"/>
            <w:noProof/>
          </w:rPr>
          <w:t>Message checks</w:t>
        </w:r>
        <w:r w:rsidR="003B4295">
          <w:rPr>
            <w:noProof/>
            <w:webHidden/>
          </w:rPr>
          <w:tab/>
        </w:r>
        <w:r w:rsidR="003B4295">
          <w:rPr>
            <w:noProof/>
            <w:webHidden/>
          </w:rPr>
          <w:fldChar w:fldCharType="begin"/>
        </w:r>
        <w:r w:rsidR="003B4295">
          <w:rPr>
            <w:noProof/>
            <w:webHidden/>
          </w:rPr>
          <w:instrText xml:space="preserve"> PAGEREF _Toc424911541 \h </w:instrText>
        </w:r>
        <w:r w:rsidR="003B4295">
          <w:rPr>
            <w:noProof/>
            <w:webHidden/>
          </w:rPr>
        </w:r>
        <w:r w:rsidR="003B4295">
          <w:rPr>
            <w:noProof/>
            <w:webHidden/>
          </w:rPr>
          <w:fldChar w:fldCharType="separate"/>
        </w:r>
        <w:r w:rsidR="003B4295">
          <w:rPr>
            <w:noProof/>
            <w:webHidden/>
          </w:rPr>
          <w:t>22</w:t>
        </w:r>
        <w:r w:rsidR="003B4295">
          <w:rPr>
            <w:noProof/>
            <w:webHidden/>
          </w:rPr>
          <w:fldChar w:fldCharType="end"/>
        </w:r>
      </w:hyperlink>
    </w:p>
    <w:p w14:paraId="62184576"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2" w:history="1">
        <w:r w:rsidR="003B4295" w:rsidRPr="00252E3A">
          <w:rPr>
            <w:rStyle w:val="Hyperlink"/>
            <w:noProof/>
          </w:rPr>
          <w:t>5.3.3</w:t>
        </w:r>
        <w:r w:rsidR="003B4295">
          <w:rPr>
            <w:rFonts w:asciiTheme="minorHAnsi" w:hAnsiTheme="minorHAnsi" w:cstheme="minorBidi"/>
            <w:noProof/>
            <w:sz w:val="22"/>
            <w:szCs w:val="22"/>
            <w:lang w:val="en-GB" w:eastAsia="en-GB"/>
          </w:rPr>
          <w:tab/>
        </w:r>
        <w:r w:rsidR="003B4295" w:rsidRPr="00252E3A">
          <w:rPr>
            <w:rStyle w:val="Hyperlink"/>
            <w:noProof/>
          </w:rPr>
          <w:t>ACK handling</w:t>
        </w:r>
        <w:r w:rsidR="003B4295">
          <w:rPr>
            <w:noProof/>
            <w:webHidden/>
          </w:rPr>
          <w:tab/>
        </w:r>
        <w:r w:rsidR="003B4295">
          <w:rPr>
            <w:noProof/>
            <w:webHidden/>
          </w:rPr>
          <w:fldChar w:fldCharType="begin"/>
        </w:r>
        <w:r w:rsidR="003B4295">
          <w:rPr>
            <w:noProof/>
            <w:webHidden/>
          </w:rPr>
          <w:instrText xml:space="preserve"> PAGEREF _Toc424911542 \h </w:instrText>
        </w:r>
        <w:r w:rsidR="003B4295">
          <w:rPr>
            <w:noProof/>
            <w:webHidden/>
          </w:rPr>
        </w:r>
        <w:r w:rsidR="003B4295">
          <w:rPr>
            <w:noProof/>
            <w:webHidden/>
          </w:rPr>
          <w:fldChar w:fldCharType="separate"/>
        </w:r>
        <w:r w:rsidR="003B4295">
          <w:rPr>
            <w:noProof/>
            <w:webHidden/>
          </w:rPr>
          <w:t>22</w:t>
        </w:r>
        <w:r w:rsidR="003B4295">
          <w:rPr>
            <w:noProof/>
            <w:webHidden/>
          </w:rPr>
          <w:fldChar w:fldCharType="end"/>
        </w:r>
      </w:hyperlink>
    </w:p>
    <w:p w14:paraId="582DAED6"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43" w:history="1">
        <w:r w:rsidR="003B4295" w:rsidRPr="00252E3A">
          <w:rPr>
            <w:rStyle w:val="Hyperlink"/>
            <w:noProof/>
          </w:rPr>
          <w:t>6.</w:t>
        </w:r>
        <w:r w:rsidR="003B4295">
          <w:rPr>
            <w:rFonts w:asciiTheme="minorHAnsi" w:hAnsiTheme="minorHAnsi" w:cstheme="minorBidi"/>
            <w:noProof/>
            <w:sz w:val="22"/>
            <w:szCs w:val="22"/>
            <w:lang w:val="en-GB" w:eastAsia="en-GB"/>
          </w:rPr>
          <w:tab/>
        </w:r>
        <w:r w:rsidR="003B4295" w:rsidRPr="00252E3A">
          <w:rPr>
            <w:rStyle w:val="Hyperlink"/>
            <w:noProof/>
          </w:rPr>
          <w:t>NSI Process Coordination</w:t>
        </w:r>
        <w:r w:rsidR="003B4295">
          <w:rPr>
            <w:noProof/>
            <w:webHidden/>
          </w:rPr>
          <w:tab/>
        </w:r>
        <w:r w:rsidR="003B4295">
          <w:rPr>
            <w:noProof/>
            <w:webHidden/>
          </w:rPr>
          <w:fldChar w:fldCharType="begin"/>
        </w:r>
        <w:r w:rsidR="003B4295">
          <w:rPr>
            <w:noProof/>
            <w:webHidden/>
          </w:rPr>
          <w:instrText xml:space="preserve"> PAGEREF _Toc424911543 \h </w:instrText>
        </w:r>
        <w:r w:rsidR="003B4295">
          <w:rPr>
            <w:noProof/>
            <w:webHidden/>
          </w:rPr>
        </w:r>
        <w:r w:rsidR="003B4295">
          <w:rPr>
            <w:noProof/>
            <w:webHidden/>
          </w:rPr>
          <w:fldChar w:fldCharType="separate"/>
        </w:r>
        <w:r w:rsidR="003B4295">
          <w:rPr>
            <w:noProof/>
            <w:webHidden/>
          </w:rPr>
          <w:t>22</w:t>
        </w:r>
        <w:r w:rsidR="003B4295">
          <w:rPr>
            <w:noProof/>
            <w:webHidden/>
          </w:rPr>
          <w:fldChar w:fldCharType="end"/>
        </w:r>
      </w:hyperlink>
    </w:p>
    <w:p w14:paraId="6B9921F4"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44" w:history="1">
        <w:r w:rsidR="003B4295" w:rsidRPr="00252E3A">
          <w:rPr>
            <w:rStyle w:val="Hyperlink"/>
            <w:noProof/>
          </w:rPr>
          <w:t>6.1</w:t>
        </w:r>
        <w:r w:rsidR="003B4295">
          <w:rPr>
            <w:rFonts w:asciiTheme="minorHAnsi" w:hAnsiTheme="minorHAnsi" w:cstheme="minorBidi"/>
            <w:noProof/>
            <w:sz w:val="22"/>
            <w:szCs w:val="22"/>
            <w:lang w:val="en-GB" w:eastAsia="en-GB"/>
          </w:rPr>
          <w:tab/>
        </w:r>
        <w:r w:rsidR="003B4295" w:rsidRPr="00252E3A">
          <w:rPr>
            <w:rStyle w:val="Hyperlink"/>
            <w:noProof/>
          </w:rPr>
          <w:t>The Coordinator</w:t>
        </w:r>
        <w:r w:rsidR="003B4295">
          <w:rPr>
            <w:noProof/>
            <w:webHidden/>
          </w:rPr>
          <w:tab/>
        </w:r>
        <w:r w:rsidR="003B4295">
          <w:rPr>
            <w:noProof/>
            <w:webHidden/>
          </w:rPr>
          <w:fldChar w:fldCharType="begin"/>
        </w:r>
        <w:r w:rsidR="003B4295">
          <w:rPr>
            <w:noProof/>
            <w:webHidden/>
          </w:rPr>
          <w:instrText xml:space="preserve"> PAGEREF _Toc424911544 \h </w:instrText>
        </w:r>
        <w:r w:rsidR="003B4295">
          <w:rPr>
            <w:noProof/>
            <w:webHidden/>
          </w:rPr>
        </w:r>
        <w:r w:rsidR="003B4295">
          <w:rPr>
            <w:noProof/>
            <w:webHidden/>
          </w:rPr>
          <w:fldChar w:fldCharType="separate"/>
        </w:r>
        <w:r w:rsidR="003B4295">
          <w:rPr>
            <w:noProof/>
            <w:webHidden/>
          </w:rPr>
          <w:t>23</w:t>
        </w:r>
        <w:r w:rsidR="003B4295">
          <w:rPr>
            <w:noProof/>
            <w:webHidden/>
          </w:rPr>
          <w:fldChar w:fldCharType="end"/>
        </w:r>
      </w:hyperlink>
    </w:p>
    <w:p w14:paraId="6CB88227"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5" w:history="1">
        <w:r w:rsidR="003B4295" w:rsidRPr="00252E3A">
          <w:rPr>
            <w:rStyle w:val="Hyperlink"/>
            <w:noProof/>
          </w:rPr>
          <w:t>6.1.1</w:t>
        </w:r>
        <w:r w:rsidR="003B4295">
          <w:rPr>
            <w:rFonts w:asciiTheme="minorHAnsi" w:hAnsiTheme="minorHAnsi" w:cstheme="minorBidi"/>
            <w:noProof/>
            <w:sz w:val="22"/>
            <w:szCs w:val="22"/>
            <w:lang w:val="en-GB" w:eastAsia="en-GB"/>
          </w:rPr>
          <w:tab/>
        </w:r>
        <w:r w:rsidR="003B4295" w:rsidRPr="00252E3A">
          <w:rPr>
            <w:rStyle w:val="Hyperlink"/>
            <w:noProof/>
          </w:rPr>
          <w:t>Communications</w:t>
        </w:r>
        <w:r w:rsidR="003B4295">
          <w:rPr>
            <w:noProof/>
            <w:webHidden/>
          </w:rPr>
          <w:tab/>
        </w:r>
        <w:r w:rsidR="003B4295">
          <w:rPr>
            <w:noProof/>
            <w:webHidden/>
          </w:rPr>
          <w:fldChar w:fldCharType="begin"/>
        </w:r>
        <w:r w:rsidR="003B4295">
          <w:rPr>
            <w:noProof/>
            <w:webHidden/>
          </w:rPr>
          <w:instrText xml:space="preserve"> PAGEREF _Toc424911545 \h </w:instrText>
        </w:r>
        <w:r w:rsidR="003B4295">
          <w:rPr>
            <w:noProof/>
            <w:webHidden/>
          </w:rPr>
        </w:r>
        <w:r w:rsidR="003B4295">
          <w:rPr>
            <w:noProof/>
            <w:webHidden/>
          </w:rPr>
          <w:fldChar w:fldCharType="separate"/>
        </w:r>
        <w:r w:rsidR="003B4295">
          <w:rPr>
            <w:noProof/>
            <w:webHidden/>
          </w:rPr>
          <w:t>23</w:t>
        </w:r>
        <w:r w:rsidR="003B4295">
          <w:rPr>
            <w:noProof/>
            <w:webHidden/>
          </w:rPr>
          <w:fldChar w:fldCharType="end"/>
        </w:r>
      </w:hyperlink>
    </w:p>
    <w:p w14:paraId="7D65FD63"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6" w:history="1">
        <w:r w:rsidR="003B4295" w:rsidRPr="00252E3A">
          <w:rPr>
            <w:rStyle w:val="Hyperlink"/>
            <w:noProof/>
          </w:rPr>
          <w:t>6.1.2</w:t>
        </w:r>
        <w:r w:rsidR="003B4295">
          <w:rPr>
            <w:rFonts w:asciiTheme="minorHAnsi" w:hAnsiTheme="minorHAnsi" w:cstheme="minorBidi"/>
            <w:noProof/>
            <w:sz w:val="22"/>
            <w:szCs w:val="22"/>
            <w:lang w:val="en-GB" w:eastAsia="en-GB"/>
          </w:rPr>
          <w:tab/>
        </w:r>
        <w:r w:rsidR="003B4295" w:rsidRPr="00252E3A">
          <w:rPr>
            <w:rStyle w:val="Hyperlink"/>
            <w:noProof/>
          </w:rPr>
          <w:t>Per Request Information Elements</w:t>
        </w:r>
        <w:r w:rsidR="003B4295">
          <w:rPr>
            <w:noProof/>
            <w:webHidden/>
          </w:rPr>
          <w:tab/>
        </w:r>
        <w:r w:rsidR="003B4295">
          <w:rPr>
            <w:noProof/>
            <w:webHidden/>
          </w:rPr>
          <w:fldChar w:fldCharType="begin"/>
        </w:r>
        <w:r w:rsidR="003B4295">
          <w:rPr>
            <w:noProof/>
            <w:webHidden/>
          </w:rPr>
          <w:instrText xml:space="preserve"> PAGEREF _Toc424911546 \h </w:instrText>
        </w:r>
        <w:r w:rsidR="003B4295">
          <w:rPr>
            <w:noProof/>
            <w:webHidden/>
          </w:rPr>
        </w:r>
        <w:r w:rsidR="003B4295">
          <w:rPr>
            <w:noProof/>
            <w:webHidden/>
          </w:rPr>
          <w:fldChar w:fldCharType="separate"/>
        </w:r>
        <w:r w:rsidR="003B4295">
          <w:rPr>
            <w:noProof/>
            <w:webHidden/>
          </w:rPr>
          <w:t>23</w:t>
        </w:r>
        <w:r w:rsidR="003B4295">
          <w:rPr>
            <w:noProof/>
            <w:webHidden/>
          </w:rPr>
          <w:fldChar w:fldCharType="end"/>
        </w:r>
      </w:hyperlink>
    </w:p>
    <w:p w14:paraId="4CB6BC78"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7" w:history="1">
        <w:r w:rsidR="003B4295" w:rsidRPr="00252E3A">
          <w:rPr>
            <w:rStyle w:val="Hyperlink"/>
            <w:noProof/>
          </w:rPr>
          <w:t>6.1.3</w:t>
        </w:r>
        <w:r w:rsidR="003B4295">
          <w:rPr>
            <w:rFonts w:asciiTheme="minorHAnsi" w:hAnsiTheme="minorHAnsi" w:cstheme="minorBidi"/>
            <w:noProof/>
            <w:sz w:val="22"/>
            <w:szCs w:val="22"/>
            <w:lang w:val="en-GB" w:eastAsia="en-GB"/>
          </w:rPr>
          <w:tab/>
        </w:r>
        <w:r w:rsidR="003B4295" w:rsidRPr="00252E3A">
          <w:rPr>
            <w:rStyle w:val="Hyperlink"/>
            <w:noProof/>
          </w:rPr>
          <w:t>Correlation Ids and Failure Recovery</w:t>
        </w:r>
        <w:r w:rsidR="003B4295">
          <w:rPr>
            <w:noProof/>
            <w:webHidden/>
          </w:rPr>
          <w:tab/>
        </w:r>
        <w:r w:rsidR="003B4295">
          <w:rPr>
            <w:noProof/>
            <w:webHidden/>
          </w:rPr>
          <w:fldChar w:fldCharType="begin"/>
        </w:r>
        <w:r w:rsidR="003B4295">
          <w:rPr>
            <w:noProof/>
            <w:webHidden/>
          </w:rPr>
          <w:instrText xml:space="preserve"> PAGEREF _Toc424911547 \h </w:instrText>
        </w:r>
        <w:r w:rsidR="003B4295">
          <w:rPr>
            <w:noProof/>
            <w:webHidden/>
          </w:rPr>
        </w:r>
        <w:r w:rsidR="003B4295">
          <w:rPr>
            <w:noProof/>
            <w:webHidden/>
          </w:rPr>
          <w:fldChar w:fldCharType="separate"/>
        </w:r>
        <w:r w:rsidR="003B4295">
          <w:rPr>
            <w:noProof/>
            <w:webHidden/>
          </w:rPr>
          <w:t>23</w:t>
        </w:r>
        <w:r w:rsidR="003B4295">
          <w:rPr>
            <w:noProof/>
            <w:webHidden/>
          </w:rPr>
          <w:fldChar w:fldCharType="end"/>
        </w:r>
      </w:hyperlink>
    </w:p>
    <w:p w14:paraId="19692B07"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8" w:history="1">
        <w:r w:rsidR="003B4295" w:rsidRPr="00252E3A">
          <w:rPr>
            <w:rStyle w:val="Hyperlink"/>
            <w:noProof/>
          </w:rPr>
          <w:t>6.1.4</w:t>
        </w:r>
        <w:r w:rsidR="003B4295">
          <w:rPr>
            <w:rFonts w:asciiTheme="minorHAnsi" w:hAnsiTheme="minorHAnsi" w:cstheme="minorBidi"/>
            <w:noProof/>
            <w:sz w:val="22"/>
            <w:szCs w:val="22"/>
            <w:lang w:val="en-GB" w:eastAsia="en-GB"/>
          </w:rPr>
          <w:tab/>
        </w:r>
        <w:r w:rsidR="003B4295" w:rsidRPr="00252E3A">
          <w:rPr>
            <w:rStyle w:val="Hyperlink"/>
            <w:noProof/>
          </w:rPr>
          <w:t>Information maintained by the Coordinator</w:t>
        </w:r>
        <w:r w:rsidR="003B4295">
          <w:rPr>
            <w:noProof/>
            <w:webHidden/>
          </w:rPr>
          <w:tab/>
        </w:r>
        <w:r w:rsidR="003B4295">
          <w:rPr>
            <w:noProof/>
            <w:webHidden/>
          </w:rPr>
          <w:fldChar w:fldCharType="begin"/>
        </w:r>
        <w:r w:rsidR="003B4295">
          <w:rPr>
            <w:noProof/>
            <w:webHidden/>
          </w:rPr>
          <w:instrText xml:space="preserve"> PAGEREF _Toc424911548 \h </w:instrText>
        </w:r>
        <w:r w:rsidR="003B4295">
          <w:rPr>
            <w:noProof/>
            <w:webHidden/>
          </w:rPr>
        </w:r>
        <w:r w:rsidR="003B4295">
          <w:rPr>
            <w:noProof/>
            <w:webHidden/>
          </w:rPr>
          <w:fldChar w:fldCharType="separate"/>
        </w:r>
        <w:r w:rsidR="003B4295">
          <w:rPr>
            <w:noProof/>
            <w:webHidden/>
          </w:rPr>
          <w:t>25</w:t>
        </w:r>
        <w:r w:rsidR="003B4295">
          <w:rPr>
            <w:noProof/>
            <w:webHidden/>
          </w:rPr>
          <w:fldChar w:fldCharType="end"/>
        </w:r>
      </w:hyperlink>
    </w:p>
    <w:p w14:paraId="72A46071"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49" w:history="1">
        <w:r w:rsidR="003B4295" w:rsidRPr="00252E3A">
          <w:rPr>
            <w:rStyle w:val="Hyperlink"/>
            <w:noProof/>
          </w:rPr>
          <w:t>6.1.5</w:t>
        </w:r>
        <w:r w:rsidR="003B4295">
          <w:rPr>
            <w:rFonts w:asciiTheme="minorHAnsi" w:hAnsiTheme="minorHAnsi" w:cstheme="minorBidi"/>
            <w:noProof/>
            <w:sz w:val="22"/>
            <w:szCs w:val="22"/>
            <w:lang w:val="en-GB" w:eastAsia="en-GB"/>
          </w:rPr>
          <w:tab/>
        </w:r>
        <w:r w:rsidR="003B4295" w:rsidRPr="00252E3A">
          <w:rPr>
            <w:rStyle w:val="Hyperlink"/>
            <w:noProof/>
          </w:rPr>
          <w:t>Per Reservation Information Elements</w:t>
        </w:r>
        <w:r w:rsidR="003B4295">
          <w:rPr>
            <w:noProof/>
            <w:webHidden/>
          </w:rPr>
          <w:tab/>
        </w:r>
        <w:r w:rsidR="003B4295">
          <w:rPr>
            <w:noProof/>
            <w:webHidden/>
          </w:rPr>
          <w:fldChar w:fldCharType="begin"/>
        </w:r>
        <w:r w:rsidR="003B4295">
          <w:rPr>
            <w:noProof/>
            <w:webHidden/>
          </w:rPr>
          <w:instrText xml:space="preserve"> PAGEREF _Toc424911549 \h </w:instrText>
        </w:r>
        <w:r w:rsidR="003B4295">
          <w:rPr>
            <w:noProof/>
            <w:webHidden/>
          </w:rPr>
        </w:r>
        <w:r w:rsidR="003B4295">
          <w:rPr>
            <w:noProof/>
            <w:webHidden/>
          </w:rPr>
          <w:fldChar w:fldCharType="separate"/>
        </w:r>
        <w:r w:rsidR="003B4295">
          <w:rPr>
            <w:noProof/>
            <w:webHidden/>
          </w:rPr>
          <w:t>26</w:t>
        </w:r>
        <w:r w:rsidR="003B4295">
          <w:rPr>
            <w:noProof/>
            <w:webHidden/>
          </w:rPr>
          <w:fldChar w:fldCharType="end"/>
        </w:r>
      </w:hyperlink>
    </w:p>
    <w:p w14:paraId="2714B208"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0" w:history="1">
        <w:r w:rsidR="003B4295" w:rsidRPr="00252E3A">
          <w:rPr>
            <w:rStyle w:val="Hyperlink"/>
            <w:noProof/>
          </w:rPr>
          <w:t>6.1.6</w:t>
        </w:r>
        <w:r w:rsidR="003B4295">
          <w:rPr>
            <w:rFonts w:asciiTheme="minorHAnsi" w:hAnsiTheme="minorHAnsi" w:cstheme="minorBidi"/>
            <w:noProof/>
            <w:sz w:val="22"/>
            <w:szCs w:val="22"/>
            <w:lang w:val="en-GB" w:eastAsia="en-GB"/>
          </w:rPr>
          <w:tab/>
        </w:r>
        <w:r w:rsidR="003B4295" w:rsidRPr="00252E3A">
          <w:rPr>
            <w:rStyle w:val="Hyperlink"/>
            <w:noProof/>
          </w:rPr>
          <w:t>Reservation Versioning Information</w:t>
        </w:r>
        <w:r w:rsidR="003B4295">
          <w:rPr>
            <w:noProof/>
            <w:webHidden/>
          </w:rPr>
          <w:tab/>
        </w:r>
        <w:r w:rsidR="003B4295">
          <w:rPr>
            <w:noProof/>
            <w:webHidden/>
          </w:rPr>
          <w:fldChar w:fldCharType="begin"/>
        </w:r>
        <w:r w:rsidR="003B4295">
          <w:rPr>
            <w:noProof/>
            <w:webHidden/>
          </w:rPr>
          <w:instrText xml:space="preserve"> PAGEREF _Toc424911550 \h </w:instrText>
        </w:r>
        <w:r w:rsidR="003B4295">
          <w:rPr>
            <w:noProof/>
            <w:webHidden/>
          </w:rPr>
        </w:r>
        <w:r w:rsidR="003B4295">
          <w:rPr>
            <w:noProof/>
            <w:webHidden/>
          </w:rPr>
          <w:fldChar w:fldCharType="separate"/>
        </w:r>
        <w:r w:rsidR="003B4295">
          <w:rPr>
            <w:noProof/>
            <w:webHidden/>
          </w:rPr>
          <w:t>26</w:t>
        </w:r>
        <w:r w:rsidR="003B4295">
          <w:rPr>
            <w:noProof/>
            <w:webHidden/>
          </w:rPr>
          <w:fldChar w:fldCharType="end"/>
        </w:r>
      </w:hyperlink>
    </w:p>
    <w:p w14:paraId="5FFEB4C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1" w:history="1">
        <w:r w:rsidR="003B4295" w:rsidRPr="00252E3A">
          <w:rPr>
            <w:rStyle w:val="Hyperlink"/>
            <w:noProof/>
          </w:rPr>
          <w:t>6.1.7</w:t>
        </w:r>
        <w:r w:rsidR="003B4295">
          <w:rPr>
            <w:rFonts w:asciiTheme="minorHAnsi" w:hAnsiTheme="minorHAnsi" w:cstheme="minorBidi"/>
            <w:noProof/>
            <w:sz w:val="22"/>
            <w:szCs w:val="22"/>
            <w:lang w:val="en-GB" w:eastAsia="en-GB"/>
          </w:rPr>
          <w:tab/>
        </w:r>
        <w:r w:rsidR="003B4295" w:rsidRPr="00252E3A">
          <w:rPr>
            <w:rStyle w:val="Hyperlink"/>
            <w:noProof/>
          </w:rPr>
          <w:t>Data Plane Status Information</w:t>
        </w:r>
        <w:r w:rsidR="003B4295">
          <w:rPr>
            <w:noProof/>
            <w:webHidden/>
          </w:rPr>
          <w:tab/>
        </w:r>
        <w:r w:rsidR="003B4295">
          <w:rPr>
            <w:noProof/>
            <w:webHidden/>
          </w:rPr>
          <w:fldChar w:fldCharType="begin"/>
        </w:r>
        <w:r w:rsidR="003B4295">
          <w:rPr>
            <w:noProof/>
            <w:webHidden/>
          </w:rPr>
          <w:instrText xml:space="preserve"> PAGEREF _Toc424911551 \h </w:instrText>
        </w:r>
        <w:r w:rsidR="003B4295">
          <w:rPr>
            <w:noProof/>
            <w:webHidden/>
          </w:rPr>
        </w:r>
        <w:r w:rsidR="003B4295">
          <w:rPr>
            <w:noProof/>
            <w:webHidden/>
          </w:rPr>
          <w:fldChar w:fldCharType="separate"/>
        </w:r>
        <w:r w:rsidR="003B4295">
          <w:rPr>
            <w:noProof/>
            <w:webHidden/>
          </w:rPr>
          <w:t>27</w:t>
        </w:r>
        <w:r w:rsidR="003B4295">
          <w:rPr>
            <w:noProof/>
            <w:webHidden/>
          </w:rPr>
          <w:fldChar w:fldCharType="end"/>
        </w:r>
      </w:hyperlink>
    </w:p>
    <w:p w14:paraId="496AD26C"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52" w:history="1">
        <w:r w:rsidR="003B4295" w:rsidRPr="00252E3A">
          <w:rPr>
            <w:rStyle w:val="Hyperlink"/>
            <w:noProof/>
          </w:rPr>
          <w:t>7.</w:t>
        </w:r>
        <w:r w:rsidR="003B4295">
          <w:rPr>
            <w:rFonts w:asciiTheme="minorHAnsi" w:hAnsiTheme="minorHAnsi" w:cstheme="minorBidi"/>
            <w:noProof/>
            <w:sz w:val="22"/>
            <w:szCs w:val="22"/>
            <w:lang w:val="en-GB" w:eastAsia="en-GB"/>
          </w:rPr>
          <w:tab/>
        </w:r>
        <w:r w:rsidR="003B4295" w:rsidRPr="00252E3A">
          <w:rPr>
            <w:rStyle w:val="Hyperlink"/>
            <w:noProof/>
          </w:rPr>
          <w:t>Service Definitions</w:t>
        </w:r>
        <w:r w:rsidR="003B4295">
          <w:rPr>
            <w:noProof/>
            <w:webHidden/>
          </w:rPr>
          <w:tab/>
        </w:r>
        <w:r w:rsidR="003B4295">
          <w:rPr>
            <w:noProof/>
            <w:webHidden/>
          </w:rPr>
          <w:fldChar w:fldCharType="begin"/>
        </w:r>
        <w:r w:rsidR="003B4295">
          <w:rPr>
            <w:noProof/>
            <w:webHidden/>
          </w:rPr>
          <w:instrText xml:space="preserve"> PAGEREF _Toc424911552 \h </w:instrText>
        </w:r>
        <w:r w:rsidR="003B4295">
          <w:rPr>
            <w:noProof/>
            <w:webHidden/>
          </w:rPr>
        </w:r>
        <w:r w:rsidR="003B4295">
          <w:rPr>
            <w:noProof/>
            <w:webHidden/>
          </w:rPr>
          <w:fldChar w:fldCharType="separate"/>
        </w:r>
        <w:r w:rsidR="003B4295">
          <w:rPr>
            <w:noProof/>
            <w:webHidden/>
          </w:rPr>
          <w:t>28</w:t>
        </w:r>
        <w:r w:rsidR="003B4295">
          <w:rPr>
            <w:noProof/>
            <w:webHidden/>
          </w:rPr>
          <w:fldChar w:fldCharType="end"/>
        </w:r>
      </w:hyperlink>
    </w:p>
    <w:p w14:paraId="22174AAF"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53" w:history="1">
        <w:r w:rsidR="003B4295" w:rsidRPr="00252E3A">
          <w:rPr>
            <w:rStyle w:val="Hyperlink"/>
            <w:noProof/>
          </w:rPr>
          <w:t>7.1</w:t>
        </w:r>
        <w:r w:rsidR="003B4295">
          <w:rPr>
            <w:rFonts w:asciiTheme="minorHAnsi" w:hAnsiTheme="minorHAnsi" w:cstheme="minorBidi"/>
            <w:noProof/>
            <w:sz w:val="22"/>
            <w:szCs w:val="22"/>
            <w:lang w:val="en-GB" w:eastAsia="en-GB"/>
          </w:rPr>
          <w:tab/>
        </w:r>
        <w:r w:rsidR="003B4295" w:rsidRPr="00252E3A">
          <w:rPr>
            <w:rStyle w:val="Hyperlink"/>
            <w:noProof/>
          </w:rPr>
          <w:t>Context</w:t>
        </w:r>
        <w:r w:rsidR="003B4295">
          <w:rPr>
            <w:noProof/>
            <w:webHidden/>
          </w:rPr>
          <w:tab/>
        </w:r>
        <w:r w:rsidR="003B4295">
          <w:rPr>
            <w:noProof/>
            <w:webHidden/>
          </w:rPr>
          <w:fldChar w:fldCharType="begin"/>
        </w:r>
        <w:r w:rsidR="003B4295">
          <w:rPr>
            <w:noProof/>
            <w:webHidden/>
          </w:rPr>
          <w:instrText xml:space="preserve"> PAGEREF _Toc424911553 \h </w:instrText>
        </w:r>
        <w:r w:rsidR="003B4295">
          <w:rPr>
            <w:noProof/>
            <w:webHidden/>
          </w:rPr>
        </w:r>
        <w:r w:rsidR="003B4295">
          <w:rPr>
            <w:noProof/>
            <w:webHidden/>
          </w:rPr>
          <w:fldChar w:fldCharType="separate"/>
        </w:r>
        <w:r w:rsidR="003B4295">
          <w:rPr>
            <w:noProof/>
            <w:webHidden/>
          </w:rPr>
          <w:t>28</w:t>
        </w:r>
        <w:r w:rsidR="003B4295">
          <w:rPr>
            <w:noProof/>
            <w:webHidden/>
          </w:rPr>
          <w:fldChar w:fldCharType="end"/>
        </w:r>
      </w:hyperlink>
    </w:p>
    <w:p w14:paraId="7298E00E"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54" w:history="1">
        <w:r w:rsidR="003B4295" w:rsidRPr="00252E3A">
          <w:rPr>
            <w:rStyle w:val="Hyperlink"/>
            <w:noProof/>
          </w:rPr>
          <w:t>7.2</w:t>
        </w:r>
        <w:r w:rsidR="003B4295">
          <w:rPr>
            <w:rFonts w:asciiTheme="minorHAnsi" w:hAnsiTheme="minorHAnsi" w:cstheme="minorBidi"/>
            <w:noProof/>
            <w:sz w:val="22"/>
            <w:szCs w:val="22"/>
            <w:lang w:val="en-GB" w:eastAsia="en-GB"/>
          </w:rPr>
          <w:tab/>
        </w:r>
        <w:r w:rsidR="003B4295" w:rsidRPr="00252E3A">
          <w:rPr>
            <w:rStyle w:val="Hyperlink"/>
            <w:noProof/>
          </w:rPr>
          <w:t>Service Definitions</w:t>
        </w:r>
        <w:r w:rsidR="003B4295">
          <w:rPr>
            <w:noProof/>
            <w:webHidden/>
          </w:rPr>
          <w:tab/>
        </w:r>
        <w:r w:rsidR="003B4295">
          <w:rPr>
            <w:noProof/>
            <w:webHidden/>
          </w:rPr>
          <w:fldChar w:fldCharType="begin"/>
        </w:r>
        <w:r w:rsidR="003B4295">
          <w:rPr>
            <w:noProof/>
            <w:webHidden/>
          </w:rPr>
          <w:instrText xml:space="preserve"> PAGEREF _Toc424911554 \h </w:instrText>
        </w:r>
        <w:r w:rsidR="003B4295">
          <w:rPr>
            <w:noProof/>
            <w:webHidden/>
          </w:rPr>
        </w:r>
        <w:r w:rsidR="003B4295">
          <w:rPr>
            <w:noProof/>
            <w:webHidden/>
          </w:rPr>
          <w:fldChar w:fldCharType="separate"/>
        </w:r>
        <w:r w:rsidR="003B4295">
          <w:rPr>
            <w:noProof/>
            <w:webHidden/>
          </w:rPr>
          <w:t>28</w:t>
        </w:r>
        <w:r w:rsidR="003B4295">
          <w:rPr>
            <w:noProof/>
            <w:webHidden/>
          </w:rPr>
          <w:fldChar w:fldCharType="end"/>
        </w:r>
      </w:hyperlink>
    </w:p>
    <w:p w14:paraId="6DD87A09"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55" w:history="1">
        <w:r w:rsidR="003B4295" w:rsidRPr="00252E3A">
          <w:rPr>
            <w:rStyle w:val="Hyperlink"/>
            <w:noProof/>
          </w:rPr>
          <w:t>7.3</w:t>
        </w:r>
        <w:r w:rsidR="003B4295">
          <w:rPr>
            <w:rFonts w:asciiTheme="minorHAnsi" w:hAnsiTheme="minorHAnsi" w:cstheme="minorBidi"/>
            <w:noProof/>
            <w:sz w:val="22"/>
            <w:szCs w:val="22"/>
            <w:lang w:val="en-GB" w:eastAsia="en-GB"/>
          </w:rPr>
          <w:tab/>
        </w:r>
        <w:r w:rsidR="003B4295" w:rsidRPr="00252E3A">
          <w:rPr>
            <w:rStyle w:val="Hyperlink"/>
            <w:noProof/>
          </w:rPr>
          <w:t>Using Service Definitions</w:t>
        </w:r>
        <w:r w:rsidR="003B4295">
          <w:rPr>
            <w:noProof/>
            <w:webHidden/>
          </w:rPr>
          <w:tab/>
        </w:r>
        <w:r w:rsidR="003B4295">
          <w:rPr>
            <w:noProof/>
            <w:webHidden/>
          </w:rPr>
          <w:fldChar w:fldCharType="begin"/>
        </w:r>
        <w:r w:rsidR="003B4295">
          <w:rPr>
            <w:noProof/>
            <w:webHidden/>
          </w:rPr>
          <w:instrText xml:space="preserve"> PAGEREF _Toc424911555 \h </w:instrText>
        </w:r>
        <w:r w:rsidR="003B4295">
          <w:rPr>
            <w:noProof/>
            <w:webHidden/>
          </w:rPr>
        </w:r>
        <w:r w:rsidR="003B4295">
          <w:rPr>
            <w:noProof/>
            <w:webHidden/>
          </w:rPr>
          <w:fldChar w:fldCharType="separate"/>
        </w:r>
        <w:r w:rsidR="003B4295">
          <w:rPr>
            <w:noProof/>
            <w:webHidden/>
          </w:rPr>
          <w:t>29</w:t>
        </w:r>
        <w:r w:rsidR="003B4295">
          <w:rPr>
            <w:noProof/>
            <w:webHidden/>
          </w:rPr>
          <w:fldChar w:fldCharType="end"/>
        </w:r>
      </w:hyperlink>
    </w:p>
    <w:p w14:paraId="24CE9C57"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6" w:history="1">
        <w:r w:rsidR="003B4295" w:rsidRPr="00252E3A">
          <w:rPr>
            <w:rStyle w:val="Hyperlink"/>
            <w:noProof/>
          </w:rPr>
          <w:t>7.3.1</w:t>
        </w:r>
        <w:r w:rsidR="003B4295">
          <w:rPr>
            <w:rFonts w:asciiTheme="minorHAnsi" w:hAnsiTheme="minorHAnsi" w:cstheme="minorBidi"/>
            <w:noProof/>
            <w:sz w:val="22"/>
            <w:szCs w:val="22"/>
            <w:lang w:val="en-GB" w:eastAsia="en-GB"/>
          </w:rPr>
          <w:tab/>
        </w:r>
        <w:r w:rsidR="003B4295" w:rsidRPr="00252E3A">
          <w:rPr>
            <w:rStyle w:val="Hyperlink"/>
            <w:noProof/>
          </w:rPr>
          <w:t>Providers agree on a common multi-domain service</w:t>
        </w:r>
        <w:r w:rsidR="003B4295">
          <w:rPr>
            <w:noProof/>
            <w:webHidden/>
          </w:rPr>
          <w:tab/>
        </w:r>
        <w:r w:rsidR="003B4295">
          <w:rPr>
            <w:noProof/>
            <w:webHidden/>
          </w:rPr>
          <w:fldChar w:fldCharType="begin"/>
        </w:r>
        <w:r w:rsidR="003B4295">
          <w:rPr>
            <w:noProof/>
            <w:webHidden/>
          </w:rPr>
          <w:instrText xml:space="preserve"> PAGEREF _Toc424911556 \h </w:instrText>
        </w:r>
        <w:r w:rsidR="003B4295">
          <w:rPr>
            <w:noProof/>
            <w:webHidden/>
          </w:rPr>
        </w:r>
        <w:r w:rsidR="003B4295">
          <w:rPr>
            <w:noProof/>
            <w:webHidden/>
          </w:rPr>
          <w:fldChar w:fldCharType="separate"/>
        </w:r>
        <w:r w:rsidR="003B4295">
          <w:rPr>
            <w:noProof/>
            <w:webHidden/>
          </w:rPr>
          <w:t>29</w:t>
        </w:r>
        <w:r w:rsidR="003B4295">
          <w:rPr>
            <w:noProof/>
            <w:webHidden/>
          </w:rPr>
          <w:fldChar w:fldCharType="end"/>
        </w:r>
      </w:hyperlink>
    </w:p>
    <w:p w14:paraId="25506CD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7" w:history="1">
        <w:r w:rsidR="003B4295" w:rsidRPr="00252E3A">
          <w:rPr>
            <w:rStyle w:val="Hyperlink"/>
            <w:noProof/>
          </w:rPr>
          <w:t>7.3.2</w:t>
        </w:r>
        <w:r w:rsidR="003B4295">
          <w:rPr>
            <w:rFonts w:asciiTheme="minorHAnsi" w:hAnsiTheme="minorHAnsi" w:cstheme="minorBidi"/>
            <w:noProof/>
            <w:sz w:val="22"/>
            <w:szCs w:val="22"/>
            <w:lang w:val="en-GB" w:eastAsia="en-GB"/>
          </w:rPr>
          <w:tab/>
        </w:r>
        <w:r w:rsidR="003B4295" w:rsidRPr="00252E3A">
          <w:rPr>
            <w:rStyle w:val="Hyperlink"/>
            <w:noProof/>
          </w:rPr>
          <w:t>Building an XML Service Definition instance</w:t>
        </w:r>
        <w:r w:rsidR="003B4295">
          <w:rPr>
            <w:noProof/>
            <w:webHidden/>
          </w:rPr>
          <w:tab/>
        </w:r>
        <w:r w:rsidR="003B4295">
          <w:rPr>
            <w:noProof/>
            <w:webHidden/>
          </w:rPr>
          <w:fldChar w:fldCharType="begin"/>
        </w:r>
        <w:r w:rsidR="003B4295">
          <w:rPr>
            <w:noProof/>
            <w:webHidden/>
          </w:rPr>
          <w:instrText xml:space="preserve"> PAGEREF _Toc424911557 \h </w:instrText>
        </w:r>
        <w:r w:rsidR="003B4295">
          <w:rPr>
            <w:noProof/>
            <w:webHidden/>
          </w:rPr>
        </w:r>
        <w:r w:rsidR="003B4295">
          <w:rPr>
            <w:noProof/>
            <w:webHidden/>
          </w:rPr>
          <w:fldChar w:fldCharType="separate"/>
        </w:r>
        <w:r w:rsidR="003B4295">
          <w:rPr>
            <w:noProof/>
            <w:webHidden/>
          </w:rPr>
          <w:t>29</w:t>
        </w:r>
        <w:r w:rsidR="003B4295">
          <w:rPr>
            <w:noProof/>
            <w:webHidden/>
          </w:rPr>
          <w:fldChar w:fldCharType="end"/>
        </w:r>
      </w:hyperlink>
    </w:p>
    <w:p w14:paraId="196BD5D6"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8" w:history="1">
        <w:r w:rsidR="003B4295" w:rsidRPr="00252E3A">
          <w:rPr>
            <w:rStyle w:val="Hyperlink"/>
            <w:noProof/>
          </w:rPr>
          <w:t>7.3.3</w:t>
        </w:r>
        <w:r w:rsidR="003B4295">
          <w:rPr>
            <w:rFonts w:asciiTheme="minorHAnsi" w:hAnsiTheme="minorHAnsi" w:cstheme="minorBidi"/>
            <w:noProof/>
            <w:sz w:val="22"/>
            <w:szCs w:val="22"/>
            <w:lang w:val="en-GB" w:eastAsia="en-GB"/>
          </w:rPr>
          <w:tab/>
        </w:r>
        <w:r w:rsidR="003B4295" w:rsidRPr="00252E3A">
          <w:rPr>
            <w:rStyle w:val="Hyperlink"/>
            <w:noProof/>
          </w:rPr>
          <w:t>Using SDs to request a service instance</w:t>
        </w:r>
        <w:r w:rsidR="003B4295">
          <w:rPr>
            <w:noProof/>
            <w:webHidden/>
          </w:rPr>
          <w:tab/>
        </w:r>
        <w:r w:rsidR="003B4295">
          <w:rPr>
            <w:noProof/>
            <w:webHidden/>
          </w:rPr>
          <w:fldChar w:fldCharType="begin"/>
        </w:r>
        <w:r w:rsidR="003B4295">
          <w:rPr>
            <w:noProof/>
            <w:webHidden/>
          </w:rPr>
          <w:instrText xml:space="preserve"> PAGEREF _Toc424911558 \h </w:instrText>
        </w:r>
        <w:r w:rsidR="003B4295">
          <w:rPr>
            <w:noProof/>
            <w:webHidden/>
          </w:rPr>
        </w:r>
        <w:r w:rsidR="003B4295">
          <w:rPr>
            <w:noProof/>
            <w:webHidden/>
          </w:rPr>
          <w:fldChar w:fldCharType="separate"/>
        </w:r>
        <w:r w:rsidR="003B4295">
          <w:rPr>
            <w:noProof/>
            <w:webHidden/>
          </w:rPr>
          <w:t>30</w:t>
        </w:r>
        <w:r w:rsidR="003B4295">
          <w:rPr>
            <w:noProof/>
            <w:webHidden/>
          </w:rPr>
          <w:fldChar w:fldCharType="end"/>
        </w:r>
      </w:hyperlink>
    </w:p>
    <w:p w14:paraId="58F73DE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59" w:history="1">
        <w:r w:rsidR="003B4295" w:rsidRPr="00252E3A">
          <w:rPr>
            <w:rStyle w:val="Hyperlink"/>
            <w:noProof/>
          </w:rPr>
          <w:t>7.3.4</w:t>
        </w:r>
        <w:r w:rsidR="003B4295">
          <w:rPr>
            <w:rFonts w:asciiTheme="minorHAnsi" w:hAnsiTheme="minorHAnsi" w:cstheme="minorBidi"/>
            <w:noProof/>
            <w:sz w:val="22"/>
            <w:szCs w:val="22"/>
            <w:lang w:val="en-GB" w:eastAsia="en-GB"/>
          </w:rPr>
          <w:tab/>
        </w:r>
        <w:r w:rsidR="003B4295" w:rsidRPr="00252E3A">
          <w:rPr>
            <w:rStyle w:val="Hyperlink"/>
            <w:noProof/>
          </w:rPr>
          <w:t>Interpreting an incoming request</w:t>
        </w:r>
        <w:r w:rsidR="003B4295">
          <w:rPr>
            <w:noProof/>
            <w:webHidden/>
          </w:rPr>
          <w:tab/>
        </w:r>
        <w:r w:rsidR="003B4295">
          <w:rPr>
            <w:noProof/>
            <w:webHidden/>
          </w:rPr>
          <w:fldChar w:fldCharType="begin"/>
        </w:r>
        <w:r w:rsidR="003B4295">
          <w:rPr>
            <w:noProof/>
            <w:webHidden/>
          </w:rPr>
          <w:instrText xml:space="preserve"> PAGEREF _Toc424911559 \h </w:instrText>
        </w:r>
        <w:r w:rsidR="003B4295">
          <w:rPr>
            <w:noProof/>
            <w:webHidden/>
          </w:rPr>
        </w:r>
        <w:r w:rsidR="003B4295">
          <w:rPr>
            <w:noProof/>
            <w:webHidden/>
          </w:rPr>
          <w:fldChar w:fldCharType="separate"/>
        </w:r>
        <w:r w:rsidR="003B4295">
          <w:rPr>
            <w:noProof/>
            <w:webHidden/>
          </w:rPr>
          <w:t>30</w:t>
        </w:r>
        <w:r w:rsidR="003B4295">
          <w:rPr>
            <w:noProof/>
            <w:webHidden/>
          </w:rPr>
          <w:fldChar w:fldCharType="end"/>
        </w:r>
      </w:hyperlink>
    </w:p>
    <w:p w14:paraId="200E5B27"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60" w:history="1">
        <w:r w:rsidR="003B4295" w:rsidRPr="00252E3A">
          <w:rPr>
            <w:rStyle w:val="Hyperlink"/>
            <w:noProof/>
          </w:rPr>
          <w:t>7.4</w:t>
        </w:r>
        <w:r w:rsidR="003B4295">
          <w:rPr>
            <w:rFonts w:asciiTheme="minorHAnsi" w:hAnsiTheme="minorHAnsi" w:cstheme="minorBidi"/>
            <w:noProof/>
            <w:sz w:val="22"/>
            <w:szCs w:val="22"/>
            <w:lang w:val="en-GB" w:eastAsia="en-GB"/>
          </w:rPr>
          <w:tab/>
        </w:r>
        <w:r w:rsidR="003B4295" w:rsidRPr="00252E3A">
          <w:rPr>
            <w:rStyle w:val="Hyperlink"/>
            <w:noProof/>
          </w:rPr>
          <w:t>Service Definitions and a Request workflow</w:t>
        </w:r>
        <w:r w:rsidR="003B4295">
          <w:rPr>
            <w:noProof/>
            <w:webHidden/>
          </w:rPr>
          <w:tab/>
        </w:r>
        <w:r w:rsidR="003B4295">
          <w:rPr>
            <w:noProof/>
            <w:webHidden/>
          </w:rPr>
          <w:fldChar w:fldCharType="begin"/>
        </w:r>
        <w:r w:rsidR="003B4295">
          <w:rPr>
            <w:noProof/>
            <w:webHidden/>
          </w:rPr>
          <w:instrText xml:space="preserve"> PAGEREF _Toc424911560 \h </w:instrText>
        </w:r>
        <w:r w:rsidR="003B4295">
          <w:rPr>
            <w:noProof/>
            <w:webHidden/>
          </w:rPr>
        </w:r>
        <w:r w:rsidR="003B4295">
          <w:rPr>
            <w:noProof/>
            <w:webHidden/>
          </w:rPr>
          <w:fldChar w:fldCharType="separate"/>
        </w:r>
        <w:r w:rsidR="003B4295">
          <w:rPr>
            <w:noProof/>
            <w:webHidden/>
          </w:rPr>
          <w:t>31</w:t>
        </w:r>
        <w:r w:rsidR="003B4295">
          <w:rPr>
            <w:noProof/>
            <w:webHidden/>
          </w:rPr>
          <w:fldChar w:fldCharType="end"/>
        </w:r>
      </w:hyperlink>
    </w:p>
    <w:p w14:paraId="61CB9C4A"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61" w:history="1">
        <w:r w:rsidR="003B4295" w:rsidRPr="00252E3A">
          <w:rPr>
            <w:rStyle w:val="Hyperlink"/>
            <w:noProof/>
          </w:rPr>
          <w:t>8.</w:t>
        </w:r>
        <w:r w:rsidR="003B4295">
          <w:rPr>
            <w:rFonts w:asciiTheme="minorHAnsi" w:hAnsiTheme="minorHAnsi" w:cstheme="minorBidi"/>
            <w:noProof/>
            <w:sz w:val="22"/>
            <w:szCs w:val="22"/>
            <w:lang w:val="en-GB" w:eastAsia="en-GB"/>
          </w:rPr>
          <w:tab/>
        </w:r>
        <w:r w:rsidR="003B4295" w:rsidRPr="00252E3A">
          <w:rPr>
            <w:rStyle w:val="Hyperlink"/>
            <w:noProof/>
          </w:rPr>
          <w:t>XML Schema Definitions</w:t>
        </w:r>
        <w:r w:rsidR="003B4295">
          <w:rPr>
            <w:noProof/>
            <w:webHidden/>
          </w:rPr>
          <w:tab/>
        </w:r>
        <w:r w:rsidR="003B4295">
          <w:rPr>
            <w:noProof/>
            <w:webHidden/>
          </w:rPr>
          <w:fldChar w:fldCharType="begin"/>
        </w:r>
        <w:r w:rsidR="003B4295">
          <w:rPr>
            <w:noProof/>
            <w:webHidden/>
          </w:rPr>
          <w:instrText xml:space="preserve"> PAGEREF _Toc424911561 \h </w:instrText>
        </w:r>
        <w:r w:rsidR="003B4295">
          <w:rPr>
            <w:noProof/>
            <w:webHidden/>
          </w:rPr>
        </w:r>
        <w:r w:rsidR="003B4295">
          <w:rPr>
            <w:noProof/>
            <w:webHidden/>
          </w:rPr>
          <w:fldChar w:fldCharType="separate"/>
        </w:r>
        <w:r w:rsidR="003B4295">
          <w:rPr>
            <w:noProof/>
            <w:webHidden/>
          </w:rPr>
          <w:t>32</w:t>
        </w:r>
        <w:r w:rsidR="003B4295">
          <w:rPr>
            <w:noProof/>
            <w:webHidden/>
          </w:rPr>
          <w:fldChar w:fldCharType="end"/>
        </w:r>
      </w:hyperlink>
    </w:p>
    <w:p w14:paraId="5B37BAC4"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62" w:history="1">
        <w:r w:rsidR="003B4295" w:rsidRPr="00252E3A">
          <w:rPr>
            <w:rStyle w:val="Hyperlink"/>
            <w:noProof/>
          </w:rPr>
          <w:t>8.1</w:t>
        </w:r>
        <w:r w:rsidR="003B4295">
          <w:rPr>
            <w:rFonts w:asciiTheme="minorHAnsi" w:hAnsiTheme="minorHAnsi" w:cstheme="minorBidi"/>
            <w:noProof/>
            <w:sz w:val="22"/>
            <w:szCs w:val="22"/>
            <w:lang w:val="en-GB" w:eastAsia="en-GB"/>
          </w:rPr>
          <w:tab/>
        </w:r>
        <w:r w:rsidR="003B4295" w:rsidRPr="00252E3A">
          <w:rPr>
            <w:rStyle w:val="Hyperlink"/>
            <w:noProof/>
          </w:rPr>
          <w:t>NSI CS Versioning</w:t>
        </w:r>
        <w:r w:rsidR="003B4295">
          <w:rPr>
            <w:noProof/>
            <w:webHidden/>
          </w:rPr>
          <w:tab/>
        </w:r>
        <w:r w:rsidR="003B4295">
          <w:rPr>
            <w:noProof/>
            <w:webHidden/>
          </w:rPr>
          <w:fldChar w:fldCharType="begin"/>
        </w:r>
        <w:r w:rsidR="003B4295">
          <w:rPr>
            <w:noProof/>
            <w:webHidden/>
          </w:rPr>
          <w:instrText xml:space="preserve"> PAGEREF _Toc424911562 \h </w:instrText>
        </w:r>
        <w:r w:rsidR="003B4295">
          <w:rPr>
            <w:noProof/>
            <w:webHidden/>
          </w:rPr>
        </w:r>
        <w:r w:rsidR="003B4295">
          <w:rPr>
            <w:noProof/>
            <w:webHidden/>
          </w:rPr>
          <w:fldChar w:fldCharType="separate"/>
        </w:r>
        <w:r w:rsidR="003B4295">
          <w:rPr>
            <w:noProof/>
            <w:webHidden/>
          </w:rPr>
          <w:t>32</w:t>
        </w:r>
        <w:r w:rsidR="003B4295">
          <w:rPr>
            <w:noProof/>
            <w:webHidden/>
          </w:rPr>
          <w:fldChar w:fldCharType="end"/>
        </w:r>
      </w:hyperlink>
    </w:p>
    <w:p w14:paraId="0404E306"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63" w:history="1">
        <w:r w:rsidR="003B4295" w:rsidRPr="00252E3A">
          <w:rPr>
            <w:rStyle w:val="Hyperlink"/>
            <w:noProof/>
          </w:rPr>
          <w:t>8.2</w:t>
        </w:r>
        <w:r w:rsidR="003B4295">
          <w:rPr>
            <w:rFonts w:asciiTheme="minorHAnsi" w:hAnsiTheme="minorHAnsi" w:cstheme="minorBidi"/>
            <w:noProof/>
            <w:sz w:val="22"/>
            <w:szCs w:val="22"/>
            <w:lang w:val="en-GB" w:eastAsia="en-GB"/>
          </w:rPr>
          <w:tab/>
        </w:r>
        <w:r w:rsidR="003B4295" w:rsidRPr="00252E3A">
          <w:rPr>
            <w:rStyle w:val="Hyperlink"/>
            <w:i/>
            <w:noProof/>
          </w:rPr>
          <w:t>nsiHeader</w:t>
        </w:r>
        <w:r w:rsidR="003B4295" w:rsidRPr="00252E3A">
          <w:rPr>
            <w:rStyle w:val="Hyperlink"/>
            <w:noProof/>
          </w:rPr>
          <w:t xml:space="preserve"> element</w:t>
        </w:r>
        <w:r w:rsidR="003B4295">
          <w:rPr>
            <w:noProof/>
            <w:webHidden/>
          </w:rPr>
          <w:tab/>
        </w:r>
        <w:r w:rsidR="003B4295">
          <w:rPr>
            <w:noProof/>
            <w:webHidden/>
          </w:rPr>
          <w:fldChar w:fldCharType="begin"/>
        </w:r>
        <w:r w:rsidR="003B4295">
          <w:rPr>
            <w:noProof/>
            <w:webHidden/>
          </w:rPr>
          <w:instrText xml:space="preserve"> PAGEREF _Toc424911563 \h </w:instrText>
        </w:r>
        <w:r w:rsidR="003B4295">
          <w:rPr>
            <w:noProof/>
            <w:webHidden/>
          </w:rPr>
        </w:r>
        <w:r w:rsidR="003B4295">
          <w:rPr>
            <w:noProof/>
            <w:webHidden/>
          </w:rPr>
          <w:fldChar w:fldCharType="separate"/>
        </w:r>
        <w:r w:rsidR="003B4295">
          <w:rPr>
            <w:noProof/>
            <w:webHidden/>
          </w:rPr>
          <w:t>33</w:t>
        </w:r>
        <w:r w:rsidR="003B4295">
          <w:rPr>
            <w:noProof/>
            <w:webHidden/>
          </w:rPr>
          <w:fldChar w:fldCharType="end"/>
        </w:r>
      </w:hyperlink>
    </w:p>
    <w:p w14:paraId="4A860D49"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64" w:history="1">
        <w:r w:rsidR="003B4295" w:rsidRPr="00252E3A">
          <w:rPr>
            <w:rStyle w:val="Hyperlink"/>
            <w:noProof/>
          </w:rPr>
          <w:t>8.2.1</w:t>
        </w:r>
        <w:r w:rsidR="003B4295">
          <w:rPr>
            <w:rFonts w:asciiTheme="minorHAnsi" w:hAnsiTheme="minorHAnsi" w:cstheme="minorBidi"/>
            <w:noProof/>
            <w:sz w:val="22"/>
            <w:szCs w:val="22"/>
            <w:lang w:val="en-GB" w:eastAsia="en-GB"/>
          </w:rPr>
          <w:tab/>
        </w:r>
        <w:r w:rsidR="003B4295" w:rsidRPr="00252E3A">
          <w:rPr>
            <w:rStyle w:val="Hyperlink"/>
            <w:i/>
            <w:noProof/>
          </w:rPr>
          <w:t>sessionSecurityAttr</w:t>
        </w:r>
        <w:r w:rsidR="003B4295" w:rsidRPr="00252E3A">
          <w:rPr>
            <w:rStyle w:val="Hyperlink"/>
            <w:noProof/>
          </w:rPr>
          <w:t xml:space="preserve"> Element</w:t>
        </w:r>
        <w:r w:rsidR="003B4295">
          <w:rPr>
            <w:noProof/>
            <w:webHidden/>
          </w:rPr>
          <w:tab/>
        </w:r>
        <w:r w:rsidR="003B4295">
          <w:rPr>
            <w:noProof/>
            <w:webHidden/>
          </w:rPr>
          <w:fldChar w:fldCharType="begin"/>
        </w:r>
        <w:r w:rsidR="003B4295">
          <w:rPr>
            <w:noProof/>
            <w:webHidden/>
          </w:rPr>
          <w:instrText xml:space="preserve"> PAGEREF _Toc424911564 \h </w:instrText>
        </w:r>
        <w:r w:rsidR="003B4295">
          <w:rPr>
            <w:noProof/>
            <w:webHidden/>
          </w:rPr>
        </w:r>
        <w:r w:rsidR="003B4295">
          <w:rPr>
            <w:noProof/>
            <w:webHidden/>
          </w:rPr>
          <w:fldChar w:fldCharType="separate"/>
        </w:r>
        <w:r w:rsidR="003B4295">
          <w:rPr>
            <w:noProof/>
            <w:webHidden/>
          </w:rPr>
          <w:t>35</w:t>
        </w:r>
        <w:r w:rsidR="003B4295">
          <w:rPr>
            <w:noProof/>
            <w:webHidden/>
          </w:rPr>
          <w:fldChar w:fldCharType="end"/>
        </w:r>
      </w:hyperlink>
    </w:p>
    <w:p w14:paraId="13B87487"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65" w:history="1">
        <w:r w:rsidR="003B4295" w:rsidRPr="00252E3A">
          <w:rPr>
            <w:rStyle w:val="Hyperlink"/>
            <w:noProof/>
          </w:rPr>
          <w:t>8.3</w:t>
        </w:r>
        <w:r w:rsidR="003B4295">
          <w:rPr>
            <w:rFonts w:asciiTheme="minorHAnsi" w:hAnsiTheme="minorHAnsi" w:cstheme="minorBidi"/>
            <w:noProof/>
            <w:sz w:val="22"/>
            <w:szCs w:val="22"/>
            <w:lang w:val="en-GB" w:eastAsia="en-GB"/>
          </w:rPr>
          <w:tab/>
        </w:r>
        <w:r w:rsidR="003B4295" w:rsidRPr="00252E3A">
          <w:rPr>
            <w:rStyle w:val="Hyperlink"/>
            <w:noProof/>
          </w:rPr>
          <w:t>Common types</w:t>
        </w:r>
        <w:r w:rsidR="003B4295">
          <w:rPr>
            <w:noProof/>
            <w:webHidden/>
          </w:rPr>
          <w:tab/>
        </w:r>
        <w:r w:rsidR="003B4295">
          <w:rPr>
            <w:noProof/>
            <w:webHidden/>
          </w:rPr>
          <w:fldChar w:fldCharType="begin"/>
        </w:r>
        <w:r w:rsidR="003B4295">
          <w:rPr>
            <w:noProof/>
            <w:webHidden/>
          </w:rPr>
          <w:instrText xml:space="preserve"> PAGEREF _Toc424911565 \h </w:instrText>
        </w:r>
        <w:r w:rsidR="003B4295">
          <w:rPr>
            <w:noProof/>
            <w:webHidden/>
          </w:rPr>
        </w:r>
        <w:r w:rsidR="003B4295">
          <w:rPr>
            <w:noProof/>
            <w:webHidden/>
          </w:rPr>
          <w:fldChar w:fldCharType="separate"/>
        </w:r>
        <w:r w:rsidR="003B4295">
          <w:rPr>
            <w:noProof/>
            <w:webHidden/>
          </w:rPr>
          <w:t>36</w:t>
        </w:r>
        <w:r w:rsidR="003B4295">
          <w:rPr>
            <w:noProof/>
            <w:webHidden/>
          </w:rPr>
          <w:fldChar w:fldCharType="end"/>
        </w:r>
      </w:hyperlink>
    </w:p>
    <w:p w14:paraId="265B0BB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66" w:history="1">
        <w:r w:rsidR="003B4295" w:rsidRPr="00252E3A">
          <w:rPr>
            <w:rStyle w:val="Hyperlink"/>
            <w:noProof/>
          </w:rPr>
          <w:t>8.3.1</w:t>
        </w:r>
        <w:r w:rsidR="003B4295">
          <w:rPr>
            <w:rFonts w:asciiTheme="minorHAnsi" w:hAnsiTheme="minorHAnsi" w:cstheme="minorBidi"/>
            <w:noProof/>
            <w:sz w:val="22"/>
            <w:szCs w:val="22"/>
            <w:lang w:val="en-GB" w:eastAsia="en-GB"/>
          </w:rPr>
          <w:tab/>
        </w:r>
        <w:r w:rsidR="003B4295" w:rsidRPr="00252E3A">
          <w:rPr>
            <w:rStyle w:val="Hyperlink"/>
            <w:i/>
            <w:noProof/>
          </w:rPr>
          <w:t>ServiceExceptionType</w:t>
        </w:r>
        <w:r w:rsidR="003B4295">
          <w:rPr>
            <w:noProof/>
            <w:webHidden/>
          </w:rPr>
          <w:tab/>
        </w:r>
        <w:r w:rsidR="003B4295">
          <w:rPr>
            <w:noProof/>
            <w:webHidden/>
          </w:rPr>
          <w:fldChar w:fldCharType="begin"/>
        </w:r>
        <w:r w:rsidR="003B4295">
          <w:rPr>
            <w:noProof/>
            <w:webHidden/>
          </w:rPr>
          <w:instrText xml:space="preserve"> PAGEREF _Toc424911566 \h </w:instrText>
        </w:r>
        <w:r w:rsidR="003B4295">
          <w:rPr>
            <w:noProof/>
            <w:webHidden/>
          </w:rPr>
        </w:r>
        <w:r w:rsidR="003B4295">
          <w:rPr>
            <w:noProof/>
            <w:webHidden/>
          </w:rPr>
          <w:fldChar w:fldCharType="separate"/>
        </w:r>
        <w:r w:rsidR="003B4295">
          <w:rPr>
            <w:noProof/>
            <w:webHidden/>
          </w:rPr>
          <w:t>36</w:t>
        </w:r>
        <w:r w:rsidR="003B4295">
          <w:rPr>
            <w:noProof/>
            <w:webHidden/>
          </w:rPr>
          <w:fldChar w:fldCharType="end"/>
        </w:r>
      </w:hyperlink>
    </w:p>
    <w:p w14:paraId="0DDCB5C3"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67" w:history="1">
        <w:r w:rsidR="003B4295" w:rsidRPr="00252E3A">
          <w:rPr>
            <w:rStyle w:val="Hyperlink"/>
            <w:noProof/>
          </w:rPr>
          <w:t>8.3.2</w:t>
        </w:r>
        <w:r w:rsidR="003B4295">
          <w:rPr>
            <w:rFonts w:asciiTheme="minorHAnsi" w:hAnsiTheme="minorHAnsi" w:cstheme="minorBidi"/>
            <w:noProof/>
            <w:sz w:val="22"/>
            <w:szCs w:val="22"/>
            <w:lang w:val="en-GB" w:eastAsia="en-GB"/>
          </w:rPr>
          <w:tab/>
        </w:r>
        <w:r w:rsidR="003B4295" w:rsidRPr="00252E3A">
          <w:rPr>
            <w:rStyle w:val="Hyperlink"/>
            <w:i/>
            <w:noProof/>
          </w:rPr>
          <w:t>VariablesType</w:t>
        </w:r>
        <w:r w:rsidR="003B4295">
          <w:rPr>
            <w:noProof/>
            <w:webHidden/>
          </w:rPr>
          <w:tab/>
        </w:r>
        <w:r w:rsidR="003B4295">
          <w:rPr>
            <w:noProof/>
            <w:webHidden/>
          </w:rPr>
          <w:fldChar w:fldCharType="begin"/>
        </w:r>
        <w:r w:rsidR="003B4295">
          <w:rPr>
            <w:noProof/>
            <w:webHidden/>
          </w:rPr>
          <w:instrText xml:space="preserve"> PAGEREF _Toc424911567 \h </w:instrText>
        </w:r>
        <w:r w:rsidR="003B4295">
          <w:rPr>
            <w:noProof/>
            <w:webHidden/>
          </w:rPr>
        </w:r>
        <w:r w:rsidR="003B4295">
          <w:rPr>
            <w:noProof/>
            <w:webHidden/>
          </w:rPr>
          <w:fldChar w:fldCharType="separate"/>
        </w:r>
        <w:r w:rsidR="003B4295">
          <w:rPr>
            <w:noProof/>
            <w:webHidden/>
          </w:rPr>
          <w:t>37</w:t>
        </w:r>
        <w:r w:rsidR="003B4295">
          <w:rPr>
            <w:noProof/>
            <w:webHidden/>
          </w:rPr>
          <w:fldChar w:fldCharType="end"/>
        </w:r>
      </w:hyperlink>
    </w:p>
    <w:p w14:paraId="6735A43F"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68" w:history="1">
        <w:r w:rsidR="003B4295" w:rsidRPr="00252E3A">
          <w:rPr>
            <w:rStyle w:val="Hyperlink"/>
            <w:noProof/>
          </w:rPr>
          <w:t>8.3.3</w:t>
        </w:r>
        <w:r w:rsidR="003B4295">
          <w:rPr>
            <w:rFonts w:asciiTheme="minorHAnsi" w:hAnsiTheme="minorHAnsi" w:cstheme="minorBidi"/>
            <w:noProof/>
            <w:sz w:val="22"/>
            <w:szCs w:val="22"/>
            <w:lang w:val="en-GB" w:eastAsia="en-GB"/>
          </w:rPr>
          <w:tab/>
        </w:r>
        <w:r w:rsidR="003B4295" w:rsidRPr="00252E3A">
          <w:rPr>
            <w:rStyle w:val="Hyperlink"/>
            <w:i/>
            <w:noProof/>
          </w:rPr>
          <w:t>TypeValuePairType</w:t>
        </w:r>
        <w:r w:rsidR="003B4295">
          <w:rPr>
            <w:noProof/>
            <w:webHidden/>
          </w:rPr>
          <w:tab/>
        </w:r>
        <w:r w:rsidR="003B4295">
          <w:rPr>
            <w:noProof/>
            <w:webHidden/>
          </w:rPr>
          <w:fldChar w:fldCharType="begin"/>
        </w:r>
        <w:r w:rsidR="003B4295">
          <w:rPr>
            <w:noProof/>
            <w:webHidden/>
          </w:rPr>
          <w:instrText xml:space="preserve"> PAGEREF _Toc424911568 \h </w:instrText>
        </w:r>
        <w:r w:rsidR="003B4295">
          <w:rPr>
            <w:noProof/>
            <w:webHidden/>
          </w:rPr>
        </w:r>
        <w:r w:rsidR="003B4295">
          <w:rPr>
            <w:noProof/>
            <w:webHidden/>
          </w:rPr>
          <w:fldChar w:fldCharType="separate"/>
        </w:r>
        <w:r w:rsidR="003B4295">
          <w:rPr>
            <w:noProof/>
            <w:webHidden/>
          </w:rPr>
          <w:t>37</w:t>
        </w:r>
        <w:r w:rsidR="003B4295">
          <w:rPr>
            <w:noProof/>
            <w:webHidden/>
          </w:rPr>
          <w:fldChar w:fldCharType="end"/>
        </w:r>
      </w:hyperlink>
    </w:p>
    <w:p w14:paraId="0FEAFDC0"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69" w:history="1">
        <w:r w:rsidR="003B4295" w:rsidRPr="00252E3A">
          <w:rPr>
            <w:rStyle w:val="Hyperlink"/>
            <w:noProof/>
          </w:rPr>
          <w:t>8.3.4</w:t>
        </w:r>
        <w:r w:rsidR="003B4295">
          <w:rPr>
            <w:rFonts w:asciiTheme="minorHAnsi" w:hAnsiTheme="minorHAnsi" w:cstheme="minorBidi"/>
            <w:noProof/>
            <w:sz w:val="22"/>
            <w:szCs w:val="22"/>
            <w:lang w:val="en-GB" w:eastAsia="en-GB"/>
          </w:rPr>
          <w:tab/>
        </w:r>
        <w:r w:rsidR="003B4295" w:rsidRPr="00252E3A">
          <w:rPr>
            <w:rStyle w:val="Hyperlink"/>
            <w:i/>
            <w:noProof/>
          </w:rPr>
          <w:t>TypeValuePairListType</w:t>
        </w:r>
        <w:r w:rsidR="003B4295">
          <w:rPr>
            <w:noProof/>
            <w:webHidden/>
          </w:rPr>
          <w:tab/>
        </w:r>
        <w:r w:rsidR="003B4295">
          <w:rPr>
            <w:noProof/>
            <w:webHidden/>
          </w:rPr>
          <w:fldChar w:fldCharType="begin"/>
        </w:r>
        <w:r w:rsidR="003B4295">
          <w:rPr>
            <w:noProof/>
            <w:webHidden/>
          </w:rPr>
          <w:instrText xml:space="preserve"> PAGEREF _Toc424911569 \h </w:instrText>
        </w:r>
        <w:r w:rsidR="003B4295">
          <w:rPr>
            <w:noProof/>
            <w:webHidden/>
          </w:rPr>
        </w:r>
        <w:r w:rsidR="003B4295">
          <w:rPr>
            <w:noProof/>
            <w:webHidden/>
          </w:rPr>
          <w:fldChar w:fldCharType="separate"/>
        </w:r>
        <w:r w:rsidR="003B4295">
          <w:rPr>
            <w:noProof/>
            <w:webHidden/>
          </w:rPr>
          <w:t>38</w:t>
        </w:r>
        <w:r w:rsidR="003B4295">
          <w:rPr>
            <w:noProof/>
            <w:webHidden/>
          </w:rPr>
          <w:fldChar w:fldCharType="end"/>
        </w:r>
      </w:hyperlink>
    </w:p>
    <w:p w14:paraId="451561B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0" w:history="1">
        <w:r w:rsidR="003B4295" w:rsidRPr="00252E3A">
          <w:rPr>
            <w:rStyle w:val="Hyperlink"/>
            <w:noProof/>
          </w:rPr>
          <w:t>8.3.5</w:t>
        </w:r>
        <w:r w:rsidR="003B4295">
          <w:rPr>
            <w:rFonts w:asciiTheme="minorHAnsi" w:hAnsiTheme="minorHAnsi" w:cstheme="minorBidi"/>
            <w:noProof/>
            <w:sz w:val="22"/>
            <w:szCs w:val="22"/>
            <w:lang w:val="en-GB" w:eastAsia="en-GB"/>
          </w:rPr>
          <w:tab/>
        </w:r>
        <w:r w:rsidR="003B4295" w:rsidRPr="00252E3A">
          <w:rPr>
            <w:rStyle w:val="Hyperlink"/>
            <w:i/>
            <w:noProof/>
          </w:rPr>
          <w:t>ConnectionIdType</w:t>
        </w:r>
        <w:r w:rsidR="003B4295">
          <w:rPr>
            <w:noProof/>
            <w:webHidden/>
          </w:rPr>
          <w:tab/>
        </w:r>
        <w:r w:rsidR="003B4295">
          <w:rPr>
            <w:noProof/>
            <w:webHidden/>
          </w:rPr>
          <w:fldChar w:fldCharType="begin"/>
        </w:r>
        <w:r w:rsidR="003B4295">
          <w:rPr>
            <w:noProof/>
            <w:webHidden/>
          </w:rPr>
          <w:instrText xml:space="preserve"> PAGEREF _Toc424911570 \h </w:instrText>
        </w:r>
        <w:r w:rsidR="003B4295">
          <w:rPr>
            <w:noProof/>
            <w:webHidden/>
          </w:rPr>
        </w:r>
        <w:r w:rsidR="003B4295">
          <w:rPr>
            <w:noProof/>
            <w:webHidden/>
          </w:rPr>
          <w:fldChar w:fldCharType="separate"/>
        </w:r>
        <w:r w:rsidR="003B4295">
          <w:rPr>
            <w:noProof/>
            <w:webHidden/>
          </w:rPr>
          <w:t>38</w:t>
        </w:r>
        <w:r w:rsidR="003B4295">
          <w:rPr>
            <w:noProof/>
            <w:webHidden/>
          </w:rPr>
          <w:fldChar w:fldCharType="end"/>
        </w:r>
      </w:hyperlink>
    </w:p>
    <w:p w14:paraId="6051FDA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1" w:history="1">
        <w:r w:rsidR="003B4295" w:rsidRPr="00252E3A">
          <w:rPr>
            <w:rStyle w:val="Hyperlink"/>
            <w:noProof/>
          </w:rPr>
          <w:t>8.3.6</w:t>
        </w:r>
        <w:r w:rsidR="003B4295">
          <w:rPr>
            <w:rFonts w:asciiTheme="minorHAnsi" w:hAnsiTheme="minorHAnsi" w:cstheme="minorBidi"/>
            <w:noProof/>
            <w:sz w:val="22"/>
            <w:szCs w:val="22"/>
            <w:lang w:val="en-GB" w:eastAsia="en-GB"/>
          </w:rPr>
          <w:tab/>
        </w:r>
        <w:r w:rsidR="003B4295" w:rsidRPr="00252E3A">
          <w:rPr>
            <w:rStyle w:val="Hyperlink"/>
            <w:i/>
            <w:noProof/>
          </w:rPr>
          <w:t>DateTimeType</w:t>
        </w:r>
        <w:r w:rsidR="003B4295">
          <w:rPr>
            <w:noProof/>
            <w:webHidden/>
          </w:rPr>
          <w:tab/>
        </w:r>
        <w:r w:rsidR="003B4295">
          <w:rPr>
            <w:noProof/>
            <w:webHidden/>
          </w:rPr>
          <w:fldChar w:fldCharType="begin"/>
        </w:r>
        <w:r w:rsidR="003B4295">
          <w:rPr>
            <w:noProof/>
            <w:webHidden/>
          </w:rPr>
          <w:instrText xml:space="preserve"> PAGEREF _Toc424911571 \h </w:instrText>
        </w:r>
        <w:r w:rsidR="003B4295">
          <w:rPr>
            <w:noProof/>
            <w:webHidden/>
          </w:rPr>
        </w:r>
        <w:r w:rsidR="003B4295">
          <w:rPr>
            <w:noProof/>
            <w:webHidden/>
          </w:rPr>
          <w:fldChar w:fldCharType="separate"/>
        </w:r>
        <w:r w:rsidR="003B4295">
          <w:rPr>
            <w:noProof/>
            <w:webHidden/>
          </w:rPr>
          <w:t>38</w:t>
        </w:r>
        <w:r w:rsidR="003B4295">
          <w:rPr>
            <w:noProof/>
            <w:webHidden/>
          </w:rPr>
          <w:fldChar w:fldCharType="end"/>
        </w:r>
      </w:hyperlink>
    </w:p>
    <w:p w14:paraId="447C992E"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2" w:history="1">
        <w:r w:rsidR="003B4295" w:rsidRPr="00252E3A">
          <w:rPr>
            <w:rStyle w:val="Hyperlink"/>
            <w:noProof/>
          </w:rPr>
          <w:t>8.3.7</w:t>
        </w:r>
        <w:r w:rsidR="003B4295">
          <w:rPr>
            <w:rFonts w:asciiTheme="minorHAnsi" w:hAnsiTheme="minorHAnsi" w:cstheme="minorBidi"/>
            <w:noProof/>
            <w:sz w:val="22"/>
            <w:szCs w:val="22"/>
            <w:lang w:val="en-GB" w:eastAsia="en-GB"/>
          </w:rPr>
          <w:tab/>
        </w:r>
        <w:r w:rsidR="003B4295" w:rsidRPr="00252E3A">
          <w:rPr>
            <w:rStyle w:val="Hyperlink"/>
            <w:i/>
            <w:noProof/>
          </w:rPr>
          <w:t>NsaIdType</w:t>
        </w:r>
        <w:r w:rsidR="003B4295">
          <w:rPr>
            <w:noProof/>
            <w:webHidden/>
          </w:rPr>
          <w:tab/>
        </w:r>
        <w:r w:rsidR="003B4295">
          <w:rPr>
            <w:noProof/>
            <w:webHidden/>
          </w:rPr>
          <w:fldChar w:fldCharType="begin"/>
        </w:r>
        <w:r w:rsidR="003B4295">
          <w:rPr>
            <w:noProof/>
            <w:webHidden/>
          </w:rPr>
          <w:instrText xml:space="preserve"> PAGEREF _Toc424911572 \h </w:instrText>
        </w:r>
        <w:r w:rsidR="003B4295">
          <w:rPr>
            <w:noProof/>
            <w:webHidden/>
          </w:rPr>
        </w:r>
        <w:r w:rsidR="003B4295">
          <w:rPr>
            <w:noProof/>
            <w:webHidden/>
          </w:rPr>
          <w:fldChar w:fldCharType="separate"/>
        </w:r>
        <w:r w:rsidR="003B4295">
          <w:rPr>
            <w:noProof/>
            <w:webHidden/>
          </w:rPr>
          <w:t>39</w:t>
        </w:r>
        <w:r w:rsidR="003B4295">
          <w:rPr>
            <w:noProof/>
            <w:webHidden/>
          </w:rPr>
          <w:fldChar w:fldCharType="end"/>
        </w:r>
      </w:hyperlink>
    </w:p>
    <w:p w14:paraId="7B0D454F"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3" w:history="1">
        <w:r w:rsidR="003B4295" w:rsidRPr="00252E3A">
          <w:rPr>
            <w:rStyle w:val="Hyperlink"/>
            <w:noProof/>
          </w:rPr>
          <w:t>8.3.8</w:t>
        </w:r>
        <w:r w:rsidR="003B4295">
          <w:rPr>
            <w:rFonts w:asciiTheme="minorHAnsi" w:hAnsiTheme="minorHAnsi" w:cstheme="minorBidi"/>
            <w:noProof/>
            <w:sz w:val="22"/>
            <w:szCs w:val="22"/>
            <w:lang w:val="en-GB" w:eastAsia="en-GB"/>
          </w:rPr>
          <w:tab/>
        </w:r>
        <w:r w:rsidR="003B4295" w:rsidRPr="00252E3A">
          <w:rPr>
            <w:rStyle w:val="Hyperlink"/>
            <w:i/>
            <w:noProof/>
          </w:rPr>
          <w:t>UuidType</w:t>
        </w:r>
        <w:r w:rsidR="003B4295">
          <w:rPr>
            <w:noProof/>
            <w:webHidden/>
          </w:rPr>
          <w:tab/>
        </w:r>
        <w:r w:rsidR="003B4295">
          <w:rPr>
            <w:noProof/>
            <w:webHidden/>
          </w:rPr>
          <w:fldChar w:fldCharType="begin"/>
        </w:r>
        <w:r w:rsidR="003B4295">
          <w:rPr>
            <w:noProof/>
            <w:webHidden/>
          </w:rPr>
          <w:instrText xml:space="preserve"> PAGEREF _Toc424911573 \h </w:instrText>
        </w:r>
        <w:r w:rsidR="003B4295">
          <w:rPr>
            <w:noProof/>
            <w:webHidden/>
          </w:rPr>
        </w:r>
        <w:r w:rsidR="003B4295">
          <w:rPr>
            <w:noProof/>
            <w:webHidden/>
          </w:rPr>
          <w:fldChar w:fldCharType="separate"/>
        </w:r>
        <w:r w:rsidR="003B4295">
          <w:rPr>
            <w:noProof/>
            <w:webHidden/>
          </w:rPr>
          <w:t>39</w:t>
        </w:r>
        <w:r w:rsidR="003B4295">
          <w:rPr>
            <w:noProof/>
            <w:webHidden/>
          </w:rPr>
          <w:fldChar w:fldCharType="end"/>
        </w:r>
      </w:hyperlink>
    </w:p>
    <w:p w14:paraId="4728F277"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74" w:history="1">
        <w:r w:rsidR="003B4295" w:rsidRPr="00252E3A">
          <w:rPr>
            <w:rStyle w:val="Hyperlink"/>
            <w:noProof/>
          </w:rPr>
          <w:t>8.4</w:t>
        </w:r>
        <w:r w:rsidR="003B4295">
          <w:rPr>
            <w:rFonts w:asciiTheme="minorHAnsi" w:hAnsiTheme="minorHAnsi" w:cstheme="minorBidi"/>
            <w:noProof/>
            <w:sz w:val="22"/>
            <w:szCs w:val="22"/>
            <w:lang w:val="en-GB" w:eastAsia="en-GB"/>
          </w:rPr>
          <w:tab/>
        </w:r>
        <w:r w:rsidR="003B4295" w:rsidRPr="00252E3A">
          <w:rPr>
            <w:rStyle w:val="Hyperlink"/>
            <w:noProof/>
          </w:rPr>
          <w:t>NSI CS operation-specific type definitions.</w:t>
        </w:r>
        <w:r w:rsidR="003B4295">
          <w:rPr>
            <w:noProof/>
            <w:webHidden/>
          </w:rPr>
          <w:tab/>
        </w:r>
        <w:r w:rsidR="003B4295">
          <w:rPr>
            <w:noProof/>
            <w:webHidden/>
          </w:rPr>
          <w:fldChar w:fldCharType="begin"/>
        </w:r>
        <w:r w:rsidR="003B4295">
          <w:rPr>
            <w:noProof/>
            <w:webHidden/>
          </w:rPr>
          <w:instrText xml:space="preserve"> PAGEREF _Toc424911574 \h </w:instrText>
        </w:r>
        <w:r w:rsidR="003B4295">
          <w:rPr>
            <w:noProof/>
            <w:webHidden/>
          </w:rPr>
        </w:r>
        <w:r w:rsidR="003B4295">
          <w:rPr>
            <w:noProof/>
            <w:webHidden/>
          </w:rPr>
          <w:fldChar w:fldCharType="separate"/>
        </w:r>
        <w:r w:rsidR="003B4295">
          <w:rPr>
            <w:noProof/>
            <w:webHidden/>
          </w:rPr>
          <w:t>39</w:t>
        </w:r>
        <w:r w:rsidR="003B4295">
          <w:rPr>
            <w:noProof/>
            <w:webHidden/>
          </w:rPr>
          <w:fldChar w:fldCharType="end"/>
        </w:r>
      </w:hyperlink>
    </w:p>
    <w:p w14:paraId="08EAA85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5" w:history="1">
        <w:r w:rsidR="003B4295" w:rsidRPr="00252E3A">
          <w:rPr>
            <w:rStyle w:val="Hyperlink"/>
            <w:noProof/>
          </w:rPr>
          <w:t>8.4.1</w:t>
        </w:r>
        <w:r w:rsidR="003B4295">
          <w:rPr>
            <w:rFonts w:asciiTheme="minorHAnsi" w:hAnsiTheme="minorHAnsi" w:cstheme="minorBidi"/>
            <w:noProof/>
            <w:sz w:val="22"/>
            <w:szCs w:val="22"/>
            <w:lang w:val="en-GB" w:eastAsia="en-GB"/>
          </w:rPr>
          <w:tab/>
        </w:r>
        <w:r w:rsidR="003B4295" w:rsidRPr="00252E3A">
          <w:rPr>
            <w:rStyle w:val="Hyperlink"/>
            <w:i/>
            <w:noProof/>
          </w:rPr>
          <w:t>reserve</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_Toc424911575 \h </w:instrText>
        </w:r>
        <w:r w:rsidR="003B4295">
          <w:rPr>
            <w:noProof/>
            <w:webHidden/>
          </w:rPr>
        </w:r>
        <w:r w:rsidR="003B4295">
          <w:rPr>
            <w:noProof/>
            <w:webHidden/>
          </w:rPr>
          <w:fldChar w:fldCharType="separate"/>
        </w:r>
        <w:r w:rsidR="003B4295">
          <w:rPr>
            <w:noProof/>
            <w:webHidden/>
          </w:rPr>
          <w:t>39</w:t>
        </w:r>
        <w:r w:rsidR="003B4295">
          <w:rPr>
            <w:noProof/>
            <w:webHidden/>
          </w:rPr>
          <w:fldChar w:fldCharType="end"/>
        </w:r>
      </w:hyperlink>
    </w:p>
    <w:p w14:paraId="2D497ED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6" w:history="1">
        <w:r w:rsidR="003B4295" w:rsidRPr="00252E3A">
          <w:rPr>
            <w:rStyle w:val="Hyperlink"/>
            <w:noProof/>
          </w:rPr>
          <w:t>8.4.2</w:t>
        </w:r>
        <w:r w:rsidR="003B4295">
          <w:rPr>
            <w:rFonts w:asciiTheme="minorHAnsi" w:hAnsiTheme="minorHAnsi" w:cstheme="minorBidi"/>
            <w:noProof/>
            <w:sz w:val="22"/>
            <w:szCs w:val="22"/>
            <w:lang w:val="en-GB" w:eastAsia="en-GB"/>
          </w:rPr>
          <w:tab/>
        </w:r>
        <w:r w:rsidR="003B4295" w:rsidRPr="00252E3A">
          <w:rPr>
            <w:rStyle w:val="Hyperlink"/>
            <w:i/>
            <w:noProof/>
          </w:rPr>
          <w:t>reserveCommit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_Toc424911576 \h </w:instrText>
        </w:r>
        <w:r w:rsidR="003B4295">
          <w:rPr>
            <w:noProof/>
            <w:webHidden/>
          </w:rPr>
        </w:r>
        <w:r w:rsidR="003B4295">
          <w:rPr>
            <w:noProof/>
            <w:webHidden/>
          </w:rPr>
          <w:fldChar w:fldCharType="separate"/>
        </w:r>
        <w:r w:rsidR="003B4295">
          <w:rPr>
            <w:noProof/>
            <w:webHidden/>
          </w:rPr>
          <w:t>42</w:t>
        </w:r>
        <w:r w:rsidR="003B4295">
          <w:rPr>
            <w:noProof/>
            <w:webHidden/>
          </w:rPr>
          <w:fldChar w:fldCharType="end"/>
        </w:r>
      </w:hyperlink>
    </w:p>
    <w:p w14:paraId="779367B3"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7" w:history="1">
        <w:r w:rsidR="003B4295" w:rsidRPr="00252E3A">
          <w:rPr>
            <w:rStyle w:val="Hyperlink"/>
            <w:noProof/>
          </w:rPr>
          <w:t>8.4.3</w:t>
        </w:r>
        <w:r w:rsidR="003B4295">
          <w:rPr>
            <w:rFonts w:asciiTheme="minorHAnsi" w:hAnsiTheme="minorHAnsi" w:cstheme="minorBidi"/>
            <w:noProof/>
            <w:sz w:val="22"/>
            <w:szCs w:val="22"/>
            <w:lang w:val="en-GB" w:eastAsia="en-GB"/>
          </w:rPr>
          <w:tab/>
        </w:r>
        <w:r w:rsidR="003B4295" w:rsidRPr="00252E3A">
          <w:rPr>
            <w:rStyle w:val="Hyperlink"/>
            <w:i/>
            <w:noProof/>
          </w:rPr>
          <w:t>reserveAbort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_Toc424911577 \h </w:instrText>
        </w:r>
        <w:r w:rsidR="003B4295">
          <w:rPr>
            <w:noProof/>
            <w:webHidden/>
          </w:rPr>
        </w:r>
        <w:r w:rsidR="003B4295">
          <w:rPr>
            <w:noProof/>
            <w:webHidden/>
          </w:rPr>
          <w:fldChar w:fldCharType="separate"/>
        </w:r>
        <w:r w:rsidR="003B4295">
          <w:rPr>
            <w:noProof/>
            <w:webHidden/>
          </w:rPr>
          <w:t>45</w:t>
        </w:r>
        <w:r w:rsidR="003B4295">
          <w:rPr>
            <w:noProof/>
            <w:webHidden/>
          </w:rPr>
          <w:fldChar w:fldCharType="end"/>
        </w:r>
      </w:hyperlink>
    </w:p>
    <w:p w14:paraId="6CFE3250"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8" w:history="1">
        <w:r w:rsidR="003B4295" w:rsidRPr="00252E3A">
          <w:rPr>
            <w:rStyle w:val="Hyperlink"/>
            <w:noProof/>
          </w:rPr>
          <w:t>8.4.4</w:t>
        </w:r>
        <w:r w:rsidR="003B4295">
          <w:rPr>
            <w:rFonts w:asciiTheme="minorHAnsi" w:hAnsiTheme="minorHAnsi" w:cstheme="minorBidi"/>
            <w:noProof/>
            <w:sz w:val="22"/>
            <w:szCs w:val="22"/>
            <w:lang w:val="en-GB" w:eastAsia="en-GB"/>
          </w:rPr>
          <w:tab/>
        </w:r>
        <w:r w:rsidR="003B4295" w:rsidRPr="00252E3A">
          <w:rPr>
            <w:rStyle w:val="Hyperlink"/>
            <w:i/>
            <w:noProof/>
          </w:rPr>
          <w:t>reserveTimeout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_Toc424911578 \h </w:instrText>
        </w:r>
        <w:r w:rsidR="003B4295">
          <w:rPr>
            <w:noProof/>
            <w:webHidden/>
          </w:rPr>
        </w:r>
        <w:r w:rsidR="003B4295">
          <w:rPr>
            <w:noProof/>
            <w:webHidden/>
          </w:rPr>
          <w:fldChar w:fldCharType="separate"/>
        </w:r>
        <w:r w:rsidR="003B4295">
          <w:rPr>
            <w:noProof/>
            <w:webHidden/>
          </w:rPr>
          <w:t>46</w:t>
        </w:r>
        <w:r w:rsidR="003B4295">
          <w:rPr>
            <w:noProof/>
            <w:webHidden/>
          </w:rPr>
          <w:fldChar w:fldCharType="end"/>
        </w:r>
      </w:hyperlink>
    </w:p>
    <w:p w14:paraId="6EDD23AA"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79" w:history="1">
        <w:r w:rsidR="003B4295" w:rsidRPr="00252E3A">
          <w:rPr>
            <w:rStyle w:val="Hyperlink"/>
            <w:noProof/>
          </w:rPr>
          <w:t>8.4.5</w:t>
        </w:r>
        <w:r w:rsidR="003B4295">
          <w:rPr>
            <w:rFonts w:asciiTheme="minorHAnsi" w:hAnsiTheme="minorHAnsi" w:cstheme="minorBidi"/>
            <w:noProof/>
            <w:sz w:val="22"/>
            <w:szCs w:val="22"/>
            <w:lang w:val="en-GB" w:eastAsia="en-GB"/>
          </w:rPr>
          <w:tab/>
        </w:r>
        <w:r w:rsidR="003B4295" w:rsidRPr="00252E3A">
          <w:rPr>
            <w:rStyle w:val="Hyperlink"/>
            <w:i/>
            <w:noProof/>
          </w:rPr>
          <w:t>provision</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_Toc424911579 \h </w:instrText>
        </w:r>
        <w:r w:rsidR="003B4295">
          <w:rPr>
            <w:noProof/>
            <w:webHidden/>
          </w:rPr>
        </w:r>
        <w:r w:rsidR="003B4295">
          <w:rPr>
            <w:noProof/>
            <w:webHidden/>
          </w:rPr>
          <w:fldChar w:fldCharType="separate"/>
        </w:r>
        <w:r w:rsidR="003B4295">
          <w:rPr>
            <w:noProof/>
            <w:webHidden/>
          </w:rPr>
          <w:t>48</w:t>
        </w:r>
        <w:r w:rsidR="003B4295">
          <w:rPr>
            <w:noProof/>
            <w:webHidden/>
          </w:rPr>
          <w:fldChar w:fldCharType="end"/>
        </w:r>
      </w:hyperlink>
    </w:p>
    <w:p w14:paraId="34AE33A9"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0" w:history="1">
        <w:r w:rsidR="003B4295" w:rsidRPr="00252E3A">
          <w:rPr>
            <w:rStyle w:val="Hyperlink"/>
            <w:noProof/>
          </w:rPr>
          <w:t>8.4.6</w:t>
        </w:r>
        <w:r w:rsidR="003B4295">
          <w:rPr>
            <w:rFonts w:asciiTheme="minorHAnsi" w:hAnsiTheme="minorHAnsi" w:cstheme="minorBidi"/>
            <w:noProof/>
            <w:sz w:val="22"/>
            <w:szCs w:val="22"/>
            <w:lang w:val="en-GB" w:eastAsia="en-GB"/>
          </w:rPr>
          <w:tab/>
        </w:r>
        <w:r w:rsidR="003B4295" w:rsidRPr="00252E3A">
          <w:rPr>
            <w:rStyle w:val="Hyperlink"/>
            <w:i/>
            <w:noProof/>
          </w:rPr>
          <w:t>release</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_Toc424911580 \h </w:instrText>
        </w:r>
        <w:r w:rsidR="003B4295">
          <w:rPr>
            <w:noProof/>
            <w:webHidden/>
          </w:rPr>
        </w:r>
        <w:r w:rsidR="003B4295">
          <w:rPr>
            <w:noProof/>
            <w:webHidden/>
          </w:rPr>
          <w:fldChar w:fldCharType="separate"/>
        </w:r>
        <w:r w:rsidR="003B4295">
          <w:rPr>
            <w:noProof/>
            <w:webHidden/>
          </w:rPr>
          <w:t>49</w:t>
        </w:r>
        <w:r w:rsidR="003B4295">
          <w:rPr>
            <w:noProof/>
            <w:webHidden/>
          </w:rPr>
          <w:fldChar w:fldCharType="end"/>
        </w:r>
      </w:hyperlink>
    </w:p>
    <w:p w14:paraId="1A009A76"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1" w:history="1">
        <w:r w:rsidR="003B4295" w:rsidRPr="00252E3A">
          <w:rPr>
            <w:rStyle w:val="Hyperlink"/>
            <w:noProof/>
          </w:rPr>
          <w:t>8.4.7</w:t>
        </w:r>
        <w:r w:rsidR="003B4295">
          <w:rPr>
            <w:rFonts w:asciiTheme="minorHAnsi" w:hAnsiTheme="minorHAnsi" w:cstheme="minorBidi"/>
            <w:noProof/>
            <w:sz w:val="22"/>
            <w:szCs w:val="22"/>
            <w:lang w:val="en-GB" w:eastAsia="en-GB"/>
          </w:rPr>
          <w:tab/>
        </w:r>
        <w:r w:rsidR="003B4295" w:rsidRPr="00252E3A">
          <w:rPr>
            <w:rStyle w:val="Hyperlink"/>
            <w:i/>
            <w:noProof/>
          </w:rPr>
          <w:t>terminate</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_Toc424911581 \h </w:instrText>
        </w:r>
        <w:r w:rsidR="003B4295">
          <w:rPr>
            <w:noProof/>
            <w:webHidden/>
          </w:rPr>
        </w:r>
        <w:r w:rsidR="003B4295">
          <w:rPr>
            <w:noProof/>
            <w:webHidden/>
          </w:rPr>
          <w:fldChar w:fldCharType="separate"/>
        </w:r>
        <w:r w:rsidR="003B4295">
          <w:rPr>
            <w:noProof/>
            <w:webHidden/>
          </w:rPr>
          <w:t>51</w:t>
        </w:r>
        <w:r w:rsidR="003B4295">
          <w:rPr>
            <w:noProof/>
            <w:webHidden/>
          </w:rPr>
          <w:fldChar w:fldCharType="end"/>
        </w:r>
      </w:hyperlink>
    </w:p>
    <w:p w14:paraId="24325FF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2" w:history="1">
        <w:r w:rsidR="003B4295" w:rsidRPr="00252E3A">
          <w:rPr>
            <w:rStyle w:val="Hyperlink"/>
            <w:noProof/>
          </w:rPr>
          <w:t>8.4.8</w:t>
        </w:r>
        <w:r w:rsidR="003B4295">
          <w:rPr>
            <w:rFonts w:asciiTheme="minorHAnsi" w:hAnsiTheme="minorHAnsi" w:cstheme="minorBidi"/>
            <w:noProof/>
            <w:sz w:val="22"/>
            <w:szCs w:val="22"/>
            <w:lang w:val="en-GB" w:eastAsia="en-GB"/>
          </w:rPr>
          <w:tab/>
        </w:r>
        <w:r w:rsidR="003B4295" w:rsidRPr="00252E3A">
          <w:rPr>
            <w:rStyle w:val="Hyperlink"/>
            <w:i/>
            <w:noProof/>
          </w:rPr>
          <w:t>error</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_Toc424911582 \h </w:instrText>
        </w:r>
        <w:r w:rsidR="003B4295">
          <w:rPr>
            <w:noProof/>
            <w:webHidden/>
          </w:rPr>
        </w:r>
        <w:r w:rsidR="003B4295">
          <w:rPr>
            <w:noProof/>
            <w:webHidden/>
          </w:rPr>
          <w:fldChar w:fldCharType="separate"/>
        </w:r>
        <w:r w:rsidR="003B4295">
          <w:rPr>
            <w:noProof/>
            <w:webHidden/>
          </w:rPr>
          <w:t>52</w:t>
        </w:r>
        <w:r w:rsidR="003B4295">
          <w:rPr>
            <w:noProof/>
            <w:webHidden/>
          </w:rPr>
          <w:fldChar w:fldCharType="end"/>
        </w:r>
      </w:hyperlink>
    </w:p>
    <w:p w14:paraId="3B981198"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3" w:history="1">
        <w:r w:rsidR="003B4295" w:rsidRPr="00252E3A">
          <w:rPr>
            <w:rStyle w:val="Hyperlink"/>
            <w:noProof/>
          </w:rPr>
          <w:t>8.4.9</w:t>
        </w:r>
        <w:r w:rsidR="003B4295">
          <w:rPr>
            <w:rFonts w:asciiTheme="minorHAnsi" w:hAnsiTheme="minorHAnsi" w:cstheme="minorBidi"/>
            <w:noProof/>
            <w:sz w:val="22"/>
            <w:szCs w:val="22"/>
            <w:lang w:val="en-GB" w:eastAsia="en-GB"/>
          </w:rPr>
          <w:tab/>
        </w:r>
        <w:r w:rsidR="003B4295" w:rsidRPr="00252E3A">
          <w:rPr>
            <w:rStyle w:val="Hyperlink"/>
            <w:i/>
            <w:noProof/>
          </w:rPr>
          <w:t>errorEvent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_Toc424911583 \h </w:instrText>
        </w:r>
        <w:r w:rsidR="003B4295">
          <w:rPr>
            <w:noProof/>
            <w:webHidden/>
          </w:rPr>
        </w:r>
        <w:r w:rsidR="003B4295">
          <w:rPr>
            <w:noProof/>
            <w:webHidden/>
          </w:rPr>
          <w:fldChar w:fldCharType="separate"/>
        </w:r>
        <w:r w:rsidR="003B4295">
          <w:rPr>
            <w:noProof/>
            <w:webHidden/>
          </w:rPr>
          <w:t>53</w:t>
        </w:r>
        <w:r w:rsidR="003B4295">
          <w:rPr>
            <w:noProof/>
            <w:webHidden/>
          </w:rPr>
          <w:fldChar w:fldCharType="end"/>
        </w:r>
      </w:hyperlink>
    </w:p>
    <w:p w14:paraId="53E7DB0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4" w:history="1">
        <w:r w:rsidR="003B4295" w:rsidRPr="00252E3A">
          <w:rPr>
            <w:rStyle w:val="Hyperlink"/>
            <w:noProof/>
          </w:rPr>
          <w:t>8.4.10</w:t>
        </w:r>
        <w:r w:rsidR="003B4295">
          <w:rPr>
            <w:rFonts w:asciiTheme="minorHAnsi" w:hAnsiTheme="minorHAnsi" w:cstheme="minorBidi"/>
            <w:noProof/>
            <w:sz w:val="22"/>
            <w:szCs w:val="22"/>
            <w:lang w:val="en-GB" w:eastAsia="en-GB"/>
          </w:rPr>
          <w:tab/>
        </w:r>
        <w:r w:rsidR="003B4295" w:rsidRPr="00252E3A">
          <w:rPr>
            <w:rStyle w:val="Hyperlink"/>
            <w:i/>
            <w:noProof/>
          </w:rPr>
          <w:t>dataPlaneStateChange</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_Toc424911584 \h </w:instrText>
        </w:r>
        <w:r w:rsidR="003B4295">
          <w:rPr>
            <w:noProof/>
            <w:webHidden/>
          </w:rPr>
        </w:r>
        <w:r w:rsidR="003B4295">
          <w:rPr>
            <w:noProof/>
            <w:webHidden/>
          </w:rPr>
          <w:fldChar w:fldCharType="separate"/>
        </w:r>
        <w:r w:rsidR="003B4295">
          <w:rPr>
            <w:noProof/>
            <w:webHidden/>
          </w:rPr>
          <w:t>55</w:t>
        </w:r>
        <w:r w:rsidR="003B4295">
          <w:rPr>
            <w:noProof/>
            <w:webHidden/>
          </w:rPr>
          <w:fldChar w:fldCharType="end"/>
        </w:r>
      </w:hyperlink>
    </w:p>
    <w:p w14:paraId="00CA30C0"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5" w:history="1">
        <w:r w:rsidR="003B4295" w:rsidRPr="00252E3A">
          <w:rPr>
            <w:rStyle w:val="Hyperlink"/>
            <w:noProof/>
          </w:rPr>
          <w:t>8.4.11</w:t>
        </w:r>
        <w:r w:rsidR="003B4295">
          <w:rPr>
            <w:rFonts w:asciiTheme="minorHAnsi" w:hAnsiTheme="minorHAnsi" w:cstheme="minorBidi"/>
            <w:noProof/>
            <w:sz w:val="22"/>
            <w:szCs w:val="22"/>
            <w:lang w:val="en-GB" w:eastAsia="en-GB"/>
          </w:rPr>
          <w:tab/>
        </w:r>
        <w:r w:rsidR="003B4295" w:rsidRPr="00252E3A">
          <w:rPr>
            <w:rStyle w:val="Hyperlink"/>
            <w:i/>
            <w:noProof/>
          </w:rPr>
          <w:t>messageDeliveryTimeout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_Toc424911585 \h </w:instrText>
        </w:r>
        <w:r w:rsidR="003B4295">
          <w:rPr>
            <w:noProof/>
            <w:webHidden/>
          </w:rPr>
        </w:r>
        <w:r w:rsidR="003B4295">
          <w:rPr>
            <w:noProof/>
            <w:webHidden/>
          </w:rPr>
          <w:fldChar w:fldCharType="separate"/>
        </w:r>
        <w:r w:rsidR="003B4295">
          <w:rPr>
            <w:noProof/>
            <w:webHidden/>
          </w:rPr>
          <w:t>56</w:t>
        </w:r>
        <w:r w:rsidR="003B4295">
          <w:rPr>
            <w:noProof/>
            <w:webHidden/>
          </w:rPr>
          <w:fldChar w:fldCharType="end"/>
        </w:r>
      </w:hyperlink>
    </w:p>
    <w:p w14:paraId="67BCF8B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6" w:history="1">
        <w:r w:rsidR="003B4295" w:rsidRPr="00252E3A">
          <w:rPr>
            <w:rStyle w:val="Hyperlink"/>
            <w:noProof/>
          </w:rPr>
          <w:t>8.4.12</w:t>
        </w:r>
        <w:r w:rsidR="003B4295">
          <w:rPr>
            <w:rFonts w:asciiTheme="minorHAnsi" w:hAnsiTheme="minorHAnsi" w:cstheme="minorBidi"/>
            <w:noProof/>
            <w:sz w:val="22"/>
            <w:szCs w:val="22"/>
            <w:lang w:val="en-GB" w:eastAsia="en-GB"/>
          </w:rPr>
          <w:tab/>
        </w:r>
        <w:r w:rsidR="003B4295" w:rsidRPr="00252E3A">
          <w:rPr>
            <w:rStyle w:val="Hyperlink"/>
            <w:i/>
            <w:noProof/>
          </w:rPr>
          <w:t>querySummary</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_Toc424911586 \h </w:instrText>
        </w:r>
        <w:r w:rsidR="003B4295">
          <w:rPr>
            <w:noProof/>
            <w:webHidden/>
          </w:rPr>
        </w:r>
        <w:r w:rsidR="003B4295">
          <w:rPr>
            <w:noProof/>
            <w:webHidden/>
          </w:rPr>
          <w:fldChar w:fldCharType="separate"/>
        </w:r>
        <w:r w:rsidR="003B4295">
          <w:rPr>
            <w:noProof/>
            <w:webHidden/>
          </w:rPr>
          <w:t>58</w:t>
        </w:r>
        <w:r w:rsidR="003B4295">
          <w:rPr>
            <w:noProof/>
            <w:webHidden/>
          </w:rPr>
          <w:fldChar w:fldCharType="end"/>
        </w:r>
      </w:hyperlink>
    </w:p>
    <w:p w14:paraId="579F2CF9"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7" w:history="1">
        <w:r w:rsidR="003B4295" w:rsidRPr="00252E3A">
          <w:rPr>
            <w:rStyle w:val="Hyperlink"/>
            <w:noProof/>
          </w:rPr>
          <w:t>8.4.13</w:t>
        </w:r>
        <w:r w:rsidR="003B4295">
          <w:rPr>
            <w:rFonts w:asciiTheme="minorHAnsi" w:hAnsiTheme="minorHAnsi" w:cstheme="minorBidi"/>
            <w:noProof/>
            <w:sz w:val="22"/>
            <w:szCs w:val="22"/>
            <w:lang w:val="en-GB" w:eastAsia="en-GB"/>
          </w:rPr>
          <w:tab/>
        </w:r>
        <w:r w:rsidR="003B4295" w:rsidRPr="00252E3A">
          <w:rPr>
            <w:rStyle w:val="Hyperlink"/>
            <w:i/>
            <w:noProof/>
          </w:rPr>
          <w:t>querySummarySync</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_Toc424911587 \h </w:instrText>
        </w:r>
        <w:r w:rsidR="003B4295">
          <w:rPr>
            <w:noProof/>
            <w:webHidden/>
          </w:rPr>
        </w:r>
        <w:r w:rsidR="003B4295">
          <w:rPr>
            <w:noProof/>
            <w:webHidden/>
          </w:rPr>
          <w:fldChar w:fldCharType="separate"/>
        </w:r>
        <w:r w:rsidR="003B4295">
          <w:rPr>
            <w:noProof/>
            <w:webHidden/>
          </w:rPr>
          <w:t>60</w:t>
        </w:r>
        <w:r w:rsidR="003B4295">
          <w:rPr>
            <w:noProof/>
            <w:webHidden/>
          </w:rPr>
          <w:fldChar w:fldCharType="end"/>
        </w:r>
      </w:hyperlink>
    </w:p>
    <w:p w14:paraId="108D283F"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8" w:history="1">
        <w:r w:rsidR="003B4295" w:rsidRPr="00252E3A">
          <w:rPr>
            <w:rStyle w:val="Hyperlink"/>
            <w:noProof/>
          </w:rPr>
          <w:t>8.4.14</w:t>
        </w:r>
        <w:r w:rsidR="003B4295">
          <w:rPr>
            <w:rFonts w:asciiTheme="minorHAnsi" w:hAnsiTheme="minorHAnsi" w:cstheme="minorBidi"/>
            <w:noProof/>
            <w:sz w:val="22"/>
            <w:szCs w:val="22"/>
            <w:lang w:val="en-GB" w:eastAsia="en-GB"/>
          </w:rPr>
          <w:tab/>
        </w:r>
        <w:r w:rsidR="003B4295" w:rsidRPr="00252E3A">
          <w:rPr>
            <w:rStyle w:val="Hyperlink"/>
            <w:i/>
            <w:noProof/>
          </w:rPr>
          <w:t>queryRecursive</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_Toc424911588 \h </w:instrText>
        </w:r>
        <w:r w:rsidR="003B4295">
          <w:rPr>
            <w:noProof/>
            <w:webHidden/>
          </w:rPr>
        </w:r>
        <w:r w:rsidR="003B4295">
          <w:rPr>
            <w:noProof/>
            <w:webHidden/>
          </w:rPr>
          <w:fldChar w:fldCharType="separate"/>
        </w:r>
        <w:r w:rsidR="003B4295">
          <w:rPr>
            <w:noProof/>
            <w:webHidden/>
          </w:rPr>
          <w:t>61</w:t>
        </w:r>
        <w:r w:rsidR="003B4295">
          <w:rPr>
            <w:noProof/>
            <w:webHidden/>
          </w:rPr>
          <w:fldChar w:fldCharType="end"/>
        </w:r>
      </w:hyperlink>
    </w:p>
    <w:p w14:paraId="124DBFE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89" w:history="1">
        <w:r w:rsidR="003B4295" w:rsidRPr="00252E3A">
          <w:rPr>
            <w:rStyle w:val="Hyperlink"/>
            <w:noProof/>
          </w:rPr>
          <w:t>8.4.15</w:t>
        </w:r>
        <w:r w:rsidR="003B4295">
          <w:rPr>
            <w:rFonts w:asciiTheme="minorHAnsi" w:hAnsiTheme="minorHAnsi" w:cstheme="minorBidi"/>
            <w:noProof/>
            <w:sz w:val="22"/>
            <w:szCs w:val="22"/>
            <w:lang w:val="en-GB" w:eastAsia="en-GB"/>
          </w:rPr>
          <w:tab/>
        </w:r>
        <w:r w:rsidR="003B4295" w:rsidRPr="00252E3A">
          <w:rPr>
            <w:rStyle w:val="Hyperlink"/>
            <w:i/>
            <w:noProof/>
          </w:rPr>
          <w:t>queryNotification</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_Toc424911589 \h </w:instrText>
        </w:r>
        <w:r w:rsidR="003B4295">
          <w:rPr>
            <w:noProof/>
            <w:webHidden/>
          </w:rPr>
        </w:r>
        <w:r w:rsidR="003B4295">
          <w:rPr>
            <w:noProof/>
            <w:webHidden/>
          </w:rPr>
          <w:fldChar w:fldCharType="separate"/>
        </w:r>
        <w:r w:rsidR="003B4295">
          <w:rPr>
            <w:noProof/>
            <w:webHidden/>
          </w:rPr>
          <w:t>63</w:t>
        </w:r>
        <w:r w:rsidR="003B4295">
          <w:rPr>
            <w:noProof/>
            <w:webHidden/>
          </w:rPr>
          <w:fldChar w:fldCharType="end"/>
        </w:r>
      </w:hyperlink>
    </w:p>
    <w:p w14:paraId="4BC87BB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90" w:history="1">
        <w:r w:rsidR="003B4295" w:rsidRPr="00252E3A">
          <w:rPr>
            <w:rStyle w:val="Hyperlink"/>
            <w:noProof/>
          </w:rPr>
          <w:t>8.4.16</w:t>
        </w:r>
        <w:r w:rsidR="003B4295">
          <w:rPr>
            <w:rFonts w:asciiTheme="minorHAnsi" w:hAnsiTheme="minorHAnsi" w:cstheme="minorBidi"/>
            <w:noProof/>
            <w:sz w:val="22"/>
            <w:szCs w:val="22"/>
            <w:lang w:val="en-GB" w:eastAsia="en-GB"/>
          </w:rPr>
          <w:tab/>
        </w:r>
        <w:r w:rsidR="003B4295" w:rsidRPr="00252E3A">
          <w:rPr>
            <w:rStyle w:val="Hyperlink"/>
            <w:i/>
            <w:noProof/>
          </w:rPr>
          <w:t>queryNotificationSync</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_Toc424911590 \h </w:instrText>
        </w:r>
        <w:r w:rsidR="003B4295">
          <w:rPr>
            <w:noProof/>
            <w:webHidden/>
          </w:rPr>
        </w:r>
        <w:r w:rsidR="003B4295">
          <w:rPr>
            <w:noProof/>
            <w:webHidden/>
          </w:rPr>
          <w:fldChar w:fldCharType="separate"/>
        </w:r>
        <w:r w:rsidR="003B4295">
          <w:rPr>
            <w:noProof/>
            <w:webHidden/>
          </w:rPr>
          <w:t>66</w:t>
        </w:r>
        <w:r w:rsidR="003B4295">
          <w:rPr>
            <w:noProof/>
            <w:webHidden/>
          </w:rPr>
          <w:fldChar w:fldCharType="end"/>
        </w:r>
      </w:hyperlink>
    </w:p>
    <w:p w14:paraId="653E805B"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91" w:history="1">
        <w:r w:rsidR="003B4295" w:rsidRPr="00252E3A">
          <w:rPr>
            <w:rStyle w:val="Hyperlink"/>
            <w:noProof/>
          </w:rPr>
          <w:t>8.4.17</w:t>
        </w:r>
        <w:r w:rsidR="003B4295">
          <w:rPr>
            <w:rFonts w:asciiTheme="minorHAnsi" w:hAnsiTheme="minorHAnsi" w:cstheme="minorBidi"/>
            <w:noProof/>
            <w:sz w:val="22"/>
            <w:szCs w:val="22"/>
            <w:lang w:val="en-GB" w:eastAsia="en-GB"/>
          </w:rPr>
          <w:tab/>
        </w:r>
        <w:r w:rsidR="003B4295" w:rsidRPr="00252E3A">
          <w:rPr>
            <w:rStyle w:val="Hyperlink"/>
            <w:i/>
            <w:noProof/>
          </w:rPr>
          <w:t>queryResult</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_Toc424911591 \h </w:instrText>
        </w:r>
        <w:r w:rsidR="003B4295">
          <w:rPr>
            <w:noProof/>
            <w:webHidden/>
          </w:rPr>
        </w:r>
        <w:r w:rsidR="003B4295">
          <w:rPr>
            <w:noProof/>
            <w:webHidden/>
          </w:rPr>
          <w:fldChar w:fldCharType="separate"/>
        </w:r>
        <w:r w:rsidR="003B4295">
          <w:rPr>
            <w:noProof/>
            <w:webHidden/>
          </w:rPr>
          <w:t>67</w:t>
        </w:r>
        <w:r w:rsidR="003B4295">
          <w:rPr>
            <w:noProof/>
            <w:webHidden/>
          </w:rPr>
          <w:fldChar w:fldCharType="end"/>
        </w:r>
      </w:hyperlink>
    </w:p>
    <w:p w14:paraId="29CF0657"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92" w:history="1">
        <w:r w:rsidR="003B4295" w:rsidRPr="00252E3A">
          <w:rPr>
            <w:rStyle w:val="Hyperlink"/>
            <w:noProof/>
          </w:rPr>
          <w:t>8.4.18</w:t>
        </w:r>
        <w:r w:rsidR="003B4295">
          <w:rPr>
            <w:rFonts w:asciiTheme="minorHAnsi" w:hAnsiTheme="minorHAnsi" w:cstheme="minorBidi"/>
            <w:noProof/>
            <w:sz w:val="22"/>
            <w:szCs w:val="22"/>
            <w:lang w:val="en-GB" w:eastAsia="en-GB"/>
          </w:rPr>
          <w:tab/>
        </w:r>
        <w:r w:rsidR="003B4295" w:rsidRPr="00252E3A">
          <w:rPr>
            <w:rStyle w:val="Hyperlink"/>
            <w:i/>
            <w:noProof/>
          </w:rPr>
          <w:t>queryResultSync</w:t>
        </w:r>
        <w:r w:rsidR="003B4295" w:rsidRPr="00252E3A">
          <w:rPr>
            <w:rStyle w:val="Hyperlink"/>
            <w:noProof/>
          </w:rPr>
          <w:t xml:space="preserve"> message elements</w:t>
        </w:r>
        <w:r w:rsidR="003B4295">
          <w:rPr>
            <w:noProof/>
            <w:webHidden/>
          </w:rPr>
          <w:tab/>
        </w:r>
        <w:r w:rsidR="003B4295">
          <w:rPr>
            <w:noProof/>
            <w:webHidden/>
          </w:rPr>
          <w:fldChar w:fldCharType="begin"/>
        </w:r>
        <w:r w:rsidR="003B4295">
          <w:rPr>
            <w:noProof/>
            <w:webHidden/>
          </w:rPr>
          <w:instrText xml:space="preserve"> PAGEREF _Toc424911592 \h </w:instrText>
        </w:r>
        <w:r w:rsidR="003B4295">
          <w:rPr>
            <w:noProof/>
            <w:webHidden/>
          </w:rPr>
        </w:r>
        <w:r w:rsidR="003B4295">
          <w:rPr>
            <w:noProof/>
            <w:webHidden/>
          </w:rPr>
          <w:fldChar w:fldCharType="separate"/>
        </w:r>
        <w:r w:rsidR="003B4295">
          <w:rPr>
            <w:noProof/>
            <w:webHidden/>
          </w:rPr>
          <w:t>70</w:t>
        </w:r>
        <w:r w:rsidR="003B4295">
          <w:rPr>
            <w:noProof/>
            <w:webHidden/>
          </w:rPr>
          <w:fldChar w:fldCharType="end"/>
        </w:r>
      </w:hyperlink>
    </w:p>
    <w:p w14:paraId="063304EF"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93" w:history="1">
        <w:r w:rsidR="003B4295" w:rsidRPr="00252E3A">
          <w:rPr>
            <w:rStyle w:val="Hyperlink"/>
            <w:noProof/>
          </w:rPr>
          <w:t>8.5</w:t>
        </w:r>
        <w:r w:rsidR="003B4295">
          <w:rPr>
            <w:rFonts w:asciiTheme="minorHAnsi" w:hAnsiTheme="minorHAnsi" w:cstheme="minorBidi"/>
            <w:noProof/>
            <w:sz w:val="22"/>
            <w:szCs w:val="22"/>
            <w:lang w:val="en-GB" w:eastAsia="en-GB"/>
          </w:rPr>
          <w:tab/>
        </w:r>
        <w:r w:rsidR="003B4295" w:rsidRPr="00252E3A">
          <w:rPr>
            <w:rStyle w:val="Hyperlink"/>
            <w:noProof/>
          </w:rPr>
          <w:t>NSI CS specific types</w:t>
        </w:r>
        <w:r w:rsidR="003B4295">
          <w:rPr>
            <w:noProof/>
            <w:webHidden/>
          </w:rPr>
          <w:tab/>
        </w:r>
        <w:r w:rsidR="003B4295">
          <w:rPr>
            <w:noProof/>
            <w:webHidden/>
          </w:rPr>
          <w:fldChar w:fldCharType="begin"/>
        </w:r>
        <w:r w:rsidR="003B4295">
          <w:rPr>
            <w:noProof/>
            <w:webHidden/>
          </w:rPr>
          <w:instrText xml:space="preserve"> PAGEREF _Toc424911593 \h </w:instrText>
        </w:r>
        <w:r w:rsidR="003B4295">
          <w:rPr>
            <w:noProof/>
            <w:webHidden/>
          </w:rPr>
        </w:r>
        <w:r w:rsidR="003B4295">
          <w:rPr>
            <w:noProof/>
            <w:webHidden/>
          </w:rPr>
          <w:fldChar w:fldCharType="separate"/>
        </w:r>
        <w:r w:rsidR="003B4295">
          <w:rPr>
            <w:noProof/>
            <w:webHidden/>
          </w:rPr>
          <w:t>73</w:t>
        </w:r>
        <w:r w:rsidR="003B4295">
          <w:rPr>
            <w:noProof/>
            <w:webHidden/>
          </w:rPr>
          <w:fldChar w:fldCharType="end"/>
        </w:r>
      </w:hyperlink>
    </w:p>
    <w:p w14:paraId="6E5109AE"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94" w:history="1">
        <w:r w:rsidR="003B4295" w:rsidRPr="00252E3A">
          <w:rPr>
            <w:rStyle w:val="Hyperlink"/>
            <w:noProof/>
          </w:rPr>
          <w:t>8.5.1</w:t>
        </w:r>
        <w:r w:rsidR="003B4295">
          <w:rPr>
            <w:rFonts w:asciiTheme="minorHAnsi" w:hAnsiTheme="minorHAnsi" w:cstheme="minorBidi"/>
            <w:noProof/>
            <w:sz w:val="22"/>
            <w:szCs w:val="22"/>
            <w:lang w:val="en-GB" w:eastAsia="en-GB"/>
          </w:rPr>
          <w:tab/>
        </w:r>
        <w:r w:rsidR="003B4295" w:rsidRPr="00252E3A">
          <w:rPr>
            <w:rStyle w:val="Hyperlink"/>
            <w:noProof/>
          </w:rPr>
          <w:t>Complex Types</w:t>
        </w:r>
        <w:r w:rsidR="003B4295">
          <w:rPr>
            <w:noProof/>
            <w:webHidden/>
          </w:rPr>
          <w:tab/>
        </w:r>
        <w:r w:rsidR="003B4295">
          <w:rPr>
            <w:noProof/>
            <w:webHidden/>
          </w:rPr>
          <w:fldChar w:fldCharType="begin"/>
        </w:r>
        <w:r w:rsidR="003B4295">
          <w:rPr>
            <w:noProof/>
            <w:webHidden/>
          </w:rPr>
          <w:instrText xml:space="preserve"> PAGEREF _Toc424911594 \h </w:instrText>
        </w:r>
        <w:r w:rsidR="003B4295">
          <w:rPr>
            <w:noProof/>
            <w:webHidden/>
          </w:rPr>
        </w:r>
        <w:r w:rsidR="003B4295">
          <w:rPr>
            <w:noProof/>
            <w:webHidden/>
          </w:rPr>
          <w:fldChar w:fldCharType="separate"/>
        </w:r>
        <w:r w:rsidR="003B4295">
          <w:rPr>
            <w:noProof/>
            <w:webHidden/>
          </w:rPr>
          <w:t>73</w:t>
        </w:r>
        <w:r w:rsidR="003B4295">
          <w:rPr>
            <w:noProof/>
            <w:webHidden/>
          </w:rPr>
          <w:fldChar w:fldCharType="end"/>
        </w:r>
      </w:hyperlink>
    </w:p>
    <w:p w14:paraId="35ED55A4"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595" w:history="1">
        <w:r w:rsidR="003B4295" w:rsidRPr="00252E3A">
          <w:rPr>
            <w:rStyle w:val="Hyperlink"/>
            <w:noProof/>
          </w:rPr>
          <w:t>8.5.2</w:t>
        </w:r>
        <w:r w:rsidR="003B4295">
          <w:rPr>
            <w:rFonts w:asciiTheme="minorHAnsi" w:hAnsiTheme="minorHAnsi" w:cstheme="minorBidi"/>
            <w:noProof/>
            <w:sz w:val="22"/>
            <w:szCs w:val="22"/>
            <w:lang w:val="en-GB" w:eastAsia="en-GB"/>
          </w:rPr>
          <w:tab/>
        </w:r>
        <w:r w:rsidR="003B4295" w:rsidRPr="00252E3A">
          <w:rPr>
            <w:rStyle w:val="Hyperlink"/>
            <w:noProof/>
          </w:rPr>
          <w:t>Simple Types</w:t>
        </w:r>
        <w:r w:rsidR="003B4295">
          <w:rPr>
            <w:noProof/>
            <w:webHidden/>
          </w:rPr>
          <w:tab/>
        </w:r>
        <w:r w:rsidR="003B4295">
          <w:rPr>
            <w:noProof/>
            <w:webHidden/>
          </w:rPr>
          <w:fldChar w:fldCharType="begin"/>
        </w:r>
        <w:r w:rsidR="003B4295">
          <w:rPr>
            <w:noProof/>
            <w:webHidden/>
          </w:rPr>
          <w:instrText xml:space="preserve"> PAGEREF _Toc424911595 \h </w:instrText>
        </w:r>
        <w:r w:rsidR="003B4295">
          <w:rPr>
            <w:noProof/>
            <w:webHidden/>
          </w:rPr>
        </w:r>
        <w:r w:rsidR="003B4295">
          <w:rPr>
            <w:noProof/>
            <w:webHidden/>
          </w:rPr>
          <w:fldChar w:fldCharType="separate"/>
        </w:r>
        <w:r w:rsidR="003B4295">
          <w:rPr>
            <w:noProof/>
            <w:webHidden/>
          </w:rPr>
          <w:t>93</w:t>
        </w:r>
        <w:r w:rsidR="003B4295">
          <w:rPr>
            <w:noProof/>
            <w:webHidden/>
          </w:rPr>
          <w:fldChar w:fldCharType="end"/>
        </w:r>
      </w:hyperlink>
    </w:p>
    <w:p w14:paraId="6CFB511D" w14:textId="77777777" w:rsidR="003B4295" w:rsidRDefault="00512C6D">
      <w:pPr>
        <w:pStyle w:val="TOC1"/>
        <w:tabs>
          <w:tab w:val="left" w:pos="400"/>
          <w:tab w:val="right" w:pos="8828"/>
        </w:tabs>
        <w:rPr>
          <w:rFonts w:asciiTheme="minorHAnsi" w:hAnsiTheme="minorHAnsi" w:cstheme="minorBidi"/>
          <w:noProof/>
          <w:sz w:val="22"/>
          <w:szCs w:val="22"/>
          <w:lang w:val="en-GB" w:eastAsia="en-GB"/>
        </w:rPr>
      </w:pPr>
      <w:hyperlink w:anchor="_Toc424911596" w:history="1">
        <w:r w:rsidR="003B4295" w:rsidRPr="00252E3A">
          <w:rPr>
            <w:rStyle w:val="Hyperlink"/>
            <w:noProof/>
          </w:rPr>
          <w:t>9.</w:t>
        </w:r>
        <w:r w:rsidR="003B4295">
          <w:rPr>
            <w:rFonts w:asciiTheme="minorHAnsi" w:hAnsiTheme="minorHAnsi" w:cstheme="minorBidi"/>
            <w:noProof/>
            <w:sz w:val="22"/>
            <w:szCs w:val="22"/>
            <w:lang w:val="en-GB" w:eastAsia="en-GB"/>
          </w:rPr>
          <w:tab/>
        </w:r>
        <w:r w:rsidR="003B4295" w:rsidRPr="00252E3A">
          <w:rPr>
            <w:rStyle w:val="Hyperlink"/>
            <w:noProof/>
          </w:rPr>
          <w:t>Security</w:t>
        </w:r>
        <w:r w:rsidR="003B4295">
          <w:rPr>
            <w:noProof/>
            <w:webHidden/>
          </w:rPr>
          <w:tab/>
        </w:r>
        <w:r w:rsidR="003B4295">
          <w:rPr>
            <w:noProof/>
            <w:webHidden/>
          </w:rPr>
          <w:fldChar w:fldCharType="begin"/>
        </w:r>
        <w:r w:rsidR="003B4295">
          <w:rPr>
            <w:noProof/>
            <w:webHidden/>
          </w:rPr>
          <w:instrText xml:space="preserve"> PAGEREF _Toc424911596 \h </w:instrText>
        </w:r>
        <w:r w:rsidR="003B4295">
          <w:rPr>
            <w:noProof/>
            <w:webHidden/>
          </w:rPr>
        </w:r>
        <w:r w:rsidR="003B4295">
          <w:rPr>
            <w:noProof/>
            <w:webHidden/>
          </w:rPr>
          <w:fldChar w:fldCharType="separate"/>
        </w:r>
        <w:r w:rsidR="003B4295">
          <w:rPr>
            <w:noProof/>
            <w:webHidden/>
          </w:rPr>
          <w:t>96</w:t>
        </w:r>
        <w:r w:rsidR="003B4295">
          <w:rPr>
            <w:noProof/>
            <w:webHidden/>
          </w:rPr>
          <w:fldChar w:fldCharType="end"/>
        </w:r>
      </w:hyperlink>
    </w:p>
    <w:p w14:paraId="0063ABE4"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97" w:history="1">
        <w:r w:rsidR="003B4295" w:rsidRPr="00252E3A">
          <w:rPr>
            <w:rStyle w:val="Hyperlink"/>
            <w:noProof/>
          </w:rPr>
          <w:t>9.1</w:t>
        </w:r>
        <w:r w:rsidR="003B4295">
          <w:rPr>
            <w:rFonts w:asciiTheme="minorHAnsi" w:hAnsiTheme="minorHAnsi" w:cstheme="minorBidi"/>
            <w:noProof/>
            <w:sz w:val="22"/>
            <w:szCs w:val="22"/>
            <w:lang w:val="en-GB" w:eastAsia="en-GB"/>
          </w:rPr>
          <w:tab/>
        </w:r>
        <w:r w:rsidR="003B4295" w:rsidRPr="00252E3A">
          <w:rPr>
            <w:rStyle w:val="Hyperlink"/>
            <w:noProof/>
          </w:rPr>
          <w:t>Transport Layer Security</w:t>
        </w:r>
        <w:r w:rsidR="003B4295">
          <w:rPr>
            <w:noProof/>
            <w:webHidden/>
          </w:rPr>
          <w:tab/>
        </w:r>
        <w:r w:rsidR="003B4295">
          <w:rPr>
            <w:noProof/>
            <w:webHidden/>
          </w:rPr>
          <w:fldChar w:fldCharType="begin"/>
        </w:r>
        <w:r w:rsidR="003B4295">
          <w:rPr>
            <w:noProof/>
            <w:webHidden/>
          </w:rPr>
          <w:instrText xml:space="preserve"> PAGEREF _Toc424911597 \h </w:instrText>
        </w:r>
        <w:r w:rsidR="003B4295">
          <w:rPr>
            <w:noProof/>
            <w:webHidden/>
          </w:rPr>
        </w:r>
        <w:r w:rsidR="003B4295">
          <w:rPr>
            <w:noProof/>
            <w:webHidden/>
          </w:rPr>
          <w:fldChar w:fldCharType="separate"/>
        </w:r>
        <w:r w:rsidR="003B4295">
          <w:rPr>
            <w:noProof/>
            <w:webHidden/>
          </w:rPr>
          <w:t>96</w:t>
        </w:r>
        <w:r w:rsidR="003B4295">
          <w:rPr>
            <w:noProof/>
            <w:webHidden/>
          </w:rPr>
          <w:fldChar w:fldCharType="end"/>
        </w:r>
      </w:hyperlink>
    </w:p>
    <w:p w14:paraId="0AC6021A" w14:textId="77777777" w:rsidR="003B4295" w:rsidRDefault="00512C6D">
      <w:pPr>
        <w:pStyle w:val="TOC2"/>
        <w:tabs>
          <w:tab w:val="left" w:pos="800"/>
          <w:tab w:val="right" w:pos="8828"/>
        </w:tabs>
        <w:rPr>
          <w:rFonts w:asciiTheme="minorHAnsi" w:hAnsiTheme="minorHAnsi" w:cstheme="minorBidi"/>
          <w:noProof/>
          <w:sz w:val="22"/>
          <w:szCs w:val="22"/>
          <w:lang w:val="en-GB" w:eastAsia="en-GB"/>
        </w:rPr>
      </w:pPr>
      <w:hyperlink w:anchor="_Toc424911598" w:history="1">
        <w:r w:rsidR="003B4295" w:rsidRPr="00252E3A">
          <w:rPr>
            <w:rStyle w:val="Hyperlink"/>
            <w:noProof/>
          </w:rPr>
          <w:t>9.2</w:t>
        </w:r>
        <w:r w:rsidR="003B4295">
          <w:rPr>
            <w:rFonts w:asciiTheme="minorHAnsi" w:hAnsiTheme="minorHAnsi" w:cstheme="minorBidi"/>
            <w:noProof/>
            <w:sz w:val="22"/>
            <w:szCs w:val="22"/>
            <w:lang w:val="en-GB" w:eastAsia="en-GB"/>
          </w:rPr>
          <w:tab/>
        </w:r>
        <w:r w:rsidR="003B4295" w:rsidRPr="00252E3A">
          <w:rPr>
            <w:rStyle w:val="Hyperlink"/>
            <w:noProof/>
          </w:rPr>
          <w:t>SAML Assertions</w:t>
        </w:r>
        <w:r w:rsidR="003B4295">
          <w:rPr>
            <w:noProof/>
            <w:webHidden/>
          </w:rPr>
          <w:tab/>
        </w:r>
        <w:r w:rsidR="003B4295">
          <w:rPr>
            <w:noProof/>
            <w:webHidden/>
          </w:rPr>
          <w:fldChar w:fldCharType="begin"/>
        </w:r>
        <w:r w:rsidR="003B4295">
          <w:rPr>
            <w:noProof/>
            <w:webHidden/>
          </w:rPr>
          <w:instrText xml:space="preserve"> PAGEREF _Toc424911598 \h </w:instrText>
        </w:r>
        <w:r w:rsidR="003B4295">
          <w:rPr>
            <w:noProof/>
            <w:webHidden/>
          </w:rPr>
        </w:r>
        <w:r w:rsidR="003B4295">
          <w:rPr>
            <w:noProof/>
            <w:webHidden/>
          </w:rPr>
          <w:fldChar w:fldCharType="separate"/>
        </w:r>
        <w:r w:rsidR="003B4295">
          <w:rPr>
            <w:noProof/>
            <w:webHidden/>
          </w:rPr>
          <w:t>96</w:t>
        </w:r>
        <w:r w:rsidR="003B4295">
          <w:rPr>
            <w:noProof/>
            <w:webHidden/>
          </w:rPr>
          <w:fldChar w:fldCharType="end"/>
        </w:r>
      </w:hyperlink>
    </w:p>
    <w:p w14:paraId="694B62BB"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599" w:history="1">
        <w:r w:rsidR="003B4295" w:rsidRPr="00252E3A">
          <w:rPr>
            <w:rStyle w:val="Hyperlink"/>
            <w:noProof/>
          </w:rPr>
          <w:t>10.</w:t>
        </w:r>
        <w:r w:rsidR="003B4295">
          <w:rPr>
            <w:rFonts w:asciiTheme="minorHAnsi" w:hAnsiTheme="minorHAnsi" w:cstheme="minorBidi"/>
            <w:noProof/>
            <w:sz w:val="22"/>
            <w:szCs w:val="22"/>
            <w:lang w:val="en-GB" w:eastAsia="en-GB"/>
          </w:rPr>
          <w:tab/>
        </w:r>
        <w:r w:rsidR="003B4295" w:rsidRPr="00252E3A">
          <w:rPr>
            <w:rStyle w:val="Hyperlink"/>
            <w:noProof/>
          </w:rPr>
          <w:t>Contributors</w:t>
        </w:r>
        <w:r w:rsidR="003B4295">
          <w:rPr>
            <w:noProof/>
            <w:webHidden/>
          </w:rPr>
          <w:tab/>
        </w:r>
        <w:r w:rsidR="003B4295">
          <w:rPr>
            <w:noProof/>
            <w:webHidden/>
          </w:rPr>
          <w:fldChar w:fldCharType="begin"/>
        </w:r>
        <w:r w:rsidR="003B4295">
          <w:rPr>
            <w:noProof/>
            <w:webHidden/>
          </w:rPr>
          <w:instrText xml:space="preserve"> PAGEREF _Toc424911599 \h </w:instrText>
        </w:r>
        <w:r w:rsidR="003B4295">
          <w:rPr>
            <w:noProof/>
            <w:webHidden/>
          </w:rPr>
        </w:r>
        <w:r w:rsidR="003B4295">
          <w:rPr>
            <w:noProof/>
            <w:webHidden/>
          </w:rPr>
          <w:fldChar w:fldCharType="separate"/>
        </w:r>
        <w:r w:rsidR="003B4295">
          <w:rPr>
            <w:noProof/>
            <w:webHidden/>
          </w:rPr>
          <w:t>96</w:t>
        </w:r>
        <w:r w:rsidR="003B4295">
          <w:rPr>
            <w:noProof/>
            <w:webHidden/>
          </w:rPr>
          <w:fldChar w:fldCharType="end"/>
        </w:r>
      </w:hyperlink>
    </w:p>
    <w:p w14:paraId="0C178C80"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0" w:history="1">
        <w:r w:rsidR="003B4295" w:rsidRPr="00252E3A">
          <w:rPr>
            <w:rStyle w:val="Hyperlink"/>
            <w:noProof/>
          </w:rPr>
          <w:t>11.</w:t>
        </w:r>
        <w:r w:rsidR="003B4295">
          <w:rPr>
            <w:rFonts w:asciiTheme="minorHAnsi" w:hAnsiTheme="minorHAnsi" w:cstheme="minorBidi"/>
            <w:noProof/>
            <w:sz w:val="22"/>
            <w:szCs w:val="22"/>
            <w:lang w:val="en-GB" w:eastAsia="en-GB"/>
          </w:rPr>
          <w:tab/>
        </w:r>
        <w:r w:rsidR="003B4295" w:rsidRPr="00252E3A">
          <w:rPr>
            <w:rStyle w:val="Hyperlink"/>
            <w:noProof/>
          </w:rPr>
          <w:t>Glossary</w:t>
        </w:r>
        <w:r w:rsidR="003B4295">
          <w:rPr>
            <w:noProof/>
            <w:webHidden/>
          </w:rPr>
          <w:tab/>
        </w:r>
        <w:r w:rsidR="003B4295">
          <w:rPr>
            <w:noProof/>
            <w:webHidden/>
          </w:rPr>
          <w:fldChar w:fldCharType="begin"/>
        </w:r>
        <w:r w:rsidR="003B4295">
          <w:rPr>
            <w:noProof/>
            <w:webHidden/>
          </w:rPr>
          <w:instrText xml:space="preserve"> PAGEREF _Toc424911600 \h </w:instrText>
        </w:r>
        <w:r w:rsidR="003B4295">
          <w:rPr>
            <w:noProof/>
            <w:webHidden/>
          </w:rPr>
        </w:r>
        <w:r w:rsidR="003B4295">
          <w:rPr>
            <w:noProof/>
            <w:webHidden/>
          </w:rPr>
          <w:fldChar w:fldCharType="separate"/>
        </w:r>
        <w:r w:rsidR="003B4295">
          <w:rPr>
            <w:noProof/>
            <w:webHidden/>
          </w:rPr>
          <w:t>97</w:t>
        </w:r>
        <w:r w:rsidR="003B4295">
          <w:rPr>
            <w:noProof/>
            <w:webHidden/>
          </w:rPr>
          <w:fldChar w:fldCharType="end"/>
        </w:r>
      </w:hyperlink>
    </w:p>
    <w:p w14:paraId="7E75B641"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1" w:history="1">
        <w:r w:rsidR="003B4295" w:rsidRPr="00252E3A">
          <w:rPr>
            <w:rStyle w:val="Hyperlink"/>
            <w:noProof/>
          </w:rPr>
          <w:t>12.</w:t>
        </w:r>
        <w:r w:rsidR="003B4295">
          <w:rPr>
            <w:rFonts w:asciiTheme="minorHAnsi" w:hAnsiTheme="minorHAnsi" w:cstheme="minorBidi"/>
            <w:noProof/>
            <w:sz w:val="22"/>
            <w:szCs w:val="22"/>
            <w:lang w:val="en-GB" w:eastAsia="en-GB"/>
          </w:rPr>
          <w:tab/>
        </w:r>
        <w:r w:rsidR="003B4295" w:rsidRPr="00252E3A">
          <w:rPr>
            <w:rStyle w:val="Hyperlink"/>
            <w:noProof/>
          </w:rPr>
          <w:t>Intellectual Property Statement</w:t>
        </w:r>
        <w:r w:rsidR="003B4295">
          <w:rPr>
            <w:noProof/>
            <w:webHidden/>
          </w:rPr>
          <w:tab/>
        </w:r>
        <w:r w:rsidR="003B4295">
          <w:rPr>
            <w:noProof/>
            <w:webHidden/>
          </w:rPr>
          <w:fldChar w:fldCharType="begin"/>
        </w:r>
        <w:r w:rsidR="003B4295">
          <w:rPr>
            <w:noProof/>
            <w:webHidden/>
          </w:rPr>
          <w:instrText xml:space="preserve"> PAGEREF _Toc424911601 \h </w:instrText>
        </w:r>
        <w:r w:rsidR="003B4295">
          <w:rPr>
            <w:noProof/>
            <w:webHidden/>
          </w:rPr>
        </w:r>
        <w:r w:rsidR="003B4295">
          <w:rPr>
            <w:noProof/>
            <w:webHidden/>
          </w:rPr>
          <w:fldChar w:fldCharType="separate"/>
        </w:r>
        <w:r w:rsidR="003B4295">
          <w:rPr>
            <w:noProof/>
            <w:webHidden/>
          </w:rPr>
          <w:t>98</w:t>
        </w:r>
        <w:r w:rsidR="003B4295">
          <w:rPr>
            <w:noProof/>
            <w:webHidden/>
          </w:rPr>
          <w:fldChar w:fldCharType="end"/>
        </w:r>
      </w:hyperlink>
    </w:p>
    <w:p w14:paraId="04DDDED1"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2" w:history="1">
        <w:r w:rsidR="003B4295" w:rsidRPr="00252E3A">
          <w:rPr>
            <w:rStyle w:val="Hyperlink"/>
            <w:noProof/>
          </w:rPr>
          <w:t>13.</w:t>
        </w:r>
        <w:r w:rsidR="003B4295">
          <w:rPr>
            <w:rFonts w:asciiTheme="minorHAnsi" w:hAnsiTheme="minorHAnsi" w:cstheme="minorBidi"/>
            <w:noProof/>
            <w:sz w:val="22"/>
            <w:szCs w:val="22"/>
            <w:lang w:val="en-GB" w:eastAsia="en-GB"/>
          </w:rPr>
          <w:tab/>
        </w:r>
        <w:r w:rsidR="003B4295" w:rsidRPr="00252E3A">
          <w:rPr>
            <w:rStyle w:val="Hyperlink"/>
            <w:noProof/>
          </w:rPr>
          <w:t>Disclaimer</w:t>
        </w:r>
        <w:r w:rsidR="003B4295">
          <w:rPr>
            <w:noProof/>
            <w:webHidden/>
          </w:rPr>
          <w:tab/>
        </w:r>
        <w:r w:rsidR="003B4295">
          <w:rPr>
            <w:noProof/>
            <w:webHidden/>
          </w:rPr>
          <w:fldChar w:fldCharType="begin"/>
        </w:r>
        <w:r w:rsidR="003B4295">
          <w:rPr>
            <w:noProof/>
            <w:webHidden/>
          </w:rPr>
          <w:instrText xml:space="preserve"> PAGEREF _Toc424911602 \h </w:instrText>
        </w:r>
        <w:r w:rsidR="003B4295">
          <w:rPr>
            <w:noProof/>
            <w:webHidden/>
          </w:rPr>
        </w:r>
        <w:r w:rsidR="003B4295">
          <w:rPr>
            <w:noProof/>
            <w:webHidden/>
          </w:rPr>
          <w:fldChar w:fldCharType="separate"/>
        </w:r>
        <w:r w:rsidR="003B4295">
          <w:rPr>
            <w:noProof/>
            <w:webHidden/>
          </w:rPr>
          <w:t>99</w:t>
        </w:r>
        <w:r w:rsidR="003B4295">
          <w:rPr>
            <w:noProof/>
            <w:webHidden/>
          </w:rPr>
          <w:fldChar w:fldCharType="end"/>
        </w:r>
      </w:hyperlink>
    </w:p>
    <w:p w14:paraId="4EB9AD80"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3" w:history="1">
        <w:r w:rsidR="003B4295" w:rsidRPr="00252E3A">
          <w:rPr>
            <w:rStyle w:val="Hyperlink"/>
            <w:noProof/>
          </w:rPr>
          <w:t>14.</w:t>
        </w:r>
        <w:r w:rsidR="003B4295">
          <w:rPr>
            <w:rFonts w:asciiTheme="minorHAnsi" w:hAnsiTheme="minorHAnsi" w:cstheme="minorBidi"/>
            <w:noProof/>
            <w:sz w:val="22"/>
            <w:szCs w:val="22"/>
            <w:lang w:val="en-GB" w:eastAsia="en-GB"/>
          </w:rPr>
          <w:tab/>
        </w:r>
        <w:r w:rsidR="003B4295" w:rsidRPr="00252E3A">
          <w:rPr>
            <w:rStyle w:val="Hyperlink"/>
            <w:noProof/>
          </w:rPr>
          <w:t>Full Copyright Notice</w:t>
        </w:r>
        <w:r w:rsidR="003B4295">
          <w:rPr>
            <w:noProof/>
            <w:webHidden/>
          </w:rPr>
          <w:tab/>
        </w:r>
        <w:r w:rsidR="003B4295">
          <w:rPr>
            <w:noProof/>
            <w:webHidden/>
          </w:rPr>
          <w:fldChar w:fldCharType="begin"/>
        </w:r>
        <w:r w:rsidR="003B4295">
          <w:rPr>
            <w:noProof/>
            <w:webHidden/>
          </w:rPr>
          <w:instrText xml:space="preserve"> PAGEREF _Toc424911603 \h </w:instrText>
        </w:r>
        <w:r w:rsidR="003B4295">
          <w:rPr>
            <w:noProof/>
            <w:webHidden/>
          </w:rPr>
        </w:r>
        <w:r w:rsidR="003B4295">
          <w:rPr>
            <w:noProof/>
            <w:webHidden/>
          </w:rPr>
          <w:fldChar w:fldCharType="separate"/>
        </w:r>
        <w:r w:rsidR="003B4295">
          <w:rPr>
            <w:noProof/>
            <w:webHidden/>
          </w:rPr>
          <w:t>99</w:t>
        </w:r>
        <w:r w:rsidR="003B4295">
          <w:rPr>
            <w:noProof/>
            <w:webHidden/>
          </w:rPr>
          <w:fldChar w:fldCharType="end"/>
        </w:r>
      </w:hyperlink>
    </w:p>
    <w:p w14:paraId="4441DC78"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4" w:history="1">
        <w:r w:rsidR="003B4295" w:rsidRPr="00252E3A">
          <w:rPr>
            <w:rStyle w:val="Hyperlink"/>
            <w:rFonts w:cs="Arial"/>
            <w:noProof/>
          </w:rPr>
          <w:t>15.</w:t>
        </w:r>
        <w:r w:rsidR="003B4295">
          <w:rPr>
            <w:rFonts w:asciiTheme="minorHAnsi" w:hAnsiTheme="minorHAnsi" w:cstheme="minorBidi"/>
            <w:noProof/>
            <w:sz w:val="22"/>
            <w:szCs w:val="22"/>
            <w:lang w:val="en-GB" w:eastAsia="en-GB"/>
          </w:rPr>
          <w:tab/>
        </w:r>
        <w:r w:rsidR="003B4295" w:rsidRPr="00252E3A">
          <w:rPr>
            <w:rStyle w:val="Hyperlink"/>
            <w:noProof/>
          </w:rPr>
          <w:t xml:space="preserve">Appendix A: </w:t>
        </w:r>
        <w:r w:rsidR="003B4295" w:rsidRPr="00252E3A">
          <w:rPr>
            <w:rStyle w:val="Hyperlink"/>
            <w:rFonts w:cs="Arial"/>
            <w:noProof/>
          </w:rPr>
          <w:t>State Machine Transition Tables</w:t>
        </w:r>
        <w:r w:rsidR="003B4295">
          <w:rPr>
            <w:noProof/>
            <w:webHidden/>
          </w:rPr>
          <w:tab/>
        </w:r>
        <w:r w:rsidR="003B4295">
          <w:rPr>
            <w:noProof/>
            <w:webHidden/>
          </w:rPr>
          <w:fldChar w:fldCharType="begin"/>
        </w:r>
        <w:r w:rsidR="003B4295">
          <w:rPr>
            <w:noProof/>
            <w:webHidden/>
          </w:rPr>
          <w:instrText xml:space="preserve"> PAGEREF _Toc424911604 \h </w:instrText>
        </w:r>
        <w:r w:rsidR="003B4295">
          <w:rPr>
            <w:noProof/>
            <w:webHidden/>
          </w:rPr>
        </w:r>
        <w:r w:rsidR="003B4295">
          <w:rPr>
            <w:noProof/>
            <w:webHidden/>
          </w:rPr>
          <w:fldChar w:fldCharType="separate"/>
        </w:r>
        <w:r w:rsidR="003B4295">
          <w:rPr>
            <w:noProof/>
            <w:webHidden/>
          </w:rPr>
          <w:t>100</w:t>
        </w:r>
        <w:r w:rsidR="003B4295">
          <w:rPr>
            <w:noProof/>
            <w:webHidden/>
          </w:rPr>
          <w:fldChar w:fldCharType="end"/>
        </w:r>
      </w:hyperlink>
    </w:p>
    <w:p w14:paraId="2DB3C0AF"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5" w:history="1">
        <w:r w:rsidR="003B4295" w:rsidRPr="00252E3A">
          <w:rPr>
            <w:rStyle w:val="Hyperlink"/>
            <w:noProof/>
          </w:rPr>
          <w:t>16.</w:t>
        </w:r>
        <w:r w:rsidR="003B4295">
          <w:rPr>
            <w:rFonts w:asciiTheme="minorHAnsi" w:hAnsiTheme="minorHAnsi" w:cstheme="minorBidi"/>
            <w:noProof/>
            <w:sz w:val="22"/>
            <w:szCs w:val="22"/>
            <w:lang w:val="en-GB" w:eastAsia="en-GB"/>
          </w:rPr>
          <w:tab/>
        </w:r>
        <w:r w:rsidR="003B4295" w:rsidRPr="00252E3A">
          <w:rPr>
            <w:rStyle w:val="Hyperlink"/>
            <w:noProof/>
          </w:rPr>
          <w:t>Appendix B: Error Messages and Best Practices</w:t>
        </w:r>
        <w:r w:rsidR="003B4295">
          <w:rPr>
            <w:noProof/>
            <w:webHidden/>
          </w:rPr>
          <w:tab/>
        </w:r>
        <w:r w:rsidR="003B4295">
          <w:rPr>
            <w:noProof/>
            <w:webHidden/>
          </w:rPr>
          <w:fldChar w:fldCharType="begin"/>
        </w:r>
        <w:r w:rsidR="003B4295">
          <w:rPr>
            <w:noProof/>
            <w:webHidden/>
          </w:rPr>
          <w:instrText xml:space="preserve"> PAGEREF _Toc424911605 \h </w:instrText>
        </w:r>
        <w:r w:rsidR="003B4295">
          <w:rPr>
            <w:noProof/>
            <w:webHidden/>
          </w:rPr>
        </w:r>
        <w:r w:rsidR="003B4295">
          <w:rPr>
            <w:noProof/>
            <w:webHidden/>
          </w:rPr>
          <w:fldChar w:fldCharType="separate"/>
        </w:r>
        <w:r w:rsidR="003B4295">
          <w:rPr>
            <w:noProof/>
            <w:webHidden/>
          </w:rPr>
          <w:t>101</w:t>
        </w:r>
        <w:r w:rsidR="003B4295">
          <w:rPr>
            <w:noProof/>
            <w:webHidden/>
          </w:rPr>
          <w:fldChar w:fldCharType="end"/>
        </w:r>
      </w:hyperlink>
    </w:p>
    <w:p w14:paraId="63F3D24A"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06" w:history="1">
        <w:r w:rsidR="003B4295" w:rsidRPr="00252E3A">
          <w:rPr>
            <w:rStyle w:val="Hyperlink"/>
            <w:noProof/>
          </w:rPr>
          <w:t>16.1</w:t>
        </w:r>
        <w:r w:rsidR="003B4295">
          <w:rPr>
            <w:rFonts w:asciiTheme="minorHAnsi" w:hAnsiTheme="minorHAnsi" w:cstheme="minorBidi"/>
            <w:noProof/>
            <w:sz w:val="22"/>
            <w:szCs w:val="22"/>
            <w:lang w:val="en-GB" w:eastAsia="en-GB"/>
          </w:rPr>
          <w:tab/>
        </w:r>
        <w:r w:rsidR="003B4295" w:rsidRPr="00252E3A">
          <w:rPr>
            <w:rStyle w:val="Hyperlink"/>
            <w:noProof/>
          </w:rPr>
          <w:t>Error Messages</w:t>
        </w:r>
        <w:r w:rsidR="003B4295">
          <w:rPr>
            <w:noProof/>
            <w:webHidden/>
          </w:rPr>
          <w:tab/>
        </w:r>
        <w:r w:rsidR="003B4295">
          <w:rPr>
            <w:noProof/>
            <w:webHidden/>
          </w:rPr>
          <w:fldChar w:fldCharType="begin"/>
        </w:r>
        <w:r w:rsidR="003B4295">
          <w:rPr>
            <w:noProof/>
            <w:webHidden/>
          </w:rPr>
          <w:instrText xml:space="preserve"> PAGEREF _Toc424911606 \h </w:instrText>
        </w:r>
        <w:r w:rsidR="003B4295">
          <w:rPr>
            <w:noProof/>
            <w:webHidden/>
          </w:rPr>
        </w:r>
        <w:r w:rsidR="003B4295">
          <w:rPr>
            <w:noProof/>
            <w:webHidden/>
          </w:rPr>
          <w:fldChar w:fldCharType="separate"/>
        </w:r>
        <w:r w:rsidR="003B4295">
          <w:rPr>
            <w:noProof/>
            <w:webHidden/>
          </w:rPr>
          <w:t>101</w:t>
        </w:r>
        <w:r w:rsidR="003B4295">
          <w:rPr>
            <w:noProof/>
            <w:webHidden/>
          </w:rPr>
          <w:fldChar w:fldCharType="end"/>
        </w:r>
      </w:hyperlink>
    </w:p>
    <w:p w14:paraId="1BD73D1F"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07" w:history="1">
        <w:r w:rsidR="003B4295" w:rsidRPr="00252E3A">
          <w:rPr>
            <w:rStyle w:val="Hyperlink"/>
            <w:noProof/>
          </w:rPr>
          <w:t>16.2</w:t>
        </w:r>
        <w:r w:rsidR="003B4295">
          <w:rPr>
            <w:rFonts w:asciiTheme="minorHAnsi" w:hAnsiTheme="minorHAnsi" w:cstheme="minorBidi"/>
            <w:noProof/>
            <w:sz w:val="22"/>
            <w:szCs w:val="22"/>
            <w:lang w:val="en-GB" w:eastAsia="en-GB"/>
          </w:rPr>
          <w:tab/>
        </w:r>
        <w:r w:rsidR="003B4295" w:rsidRPr="00252E3A">
          <w:rPr>
            <w:rStyle w:val="Hyperlink"/>
            <w:noProof/>
          </w:rPr>
          <w:t>NTP servers</w:t>
        </w:r>
        <w:r w:rsidR="003B4295">
          <w:rPr>
            <w:noProof/>
            <w:webHidden/>
          </w:rPr>
          <w:tab/>
        </w:r>
        <w:r w:rsidR="003B4295">
          <w:rPr>
            <w:noProof/>
            <w:webHidden/>
          </w:rPr>
          <w:fldChar w:fldCharType="begin"/>
        </w:r>
        <w:r w:rsidR="003B4295">
          <w:rPr>
            <w:noProof/>
            <w:webHidden/>
          </w:rPr>
          <w:instrText xml:space="preserve"> PAGEREF _Toc424911607 \h </w:instrText>
        </w:r>
        <w:r w:rsidR="003B4295">
          <w:rPr>
            <w:noProof/>
            <w:webHidden/>
          </w:rPr>
        </w:r>
        <w:r w:rsidR="003B4295">
          <w:rPr>
            <w:noProof/>
            <w:webHidden/>
          </w:rPr>
          <w:fldChar w:fldCharType="separate"/>
        </w:r>
        <w:r w:rsidR="003B4295">
          <w:rPr>
            <w:noProof/>
            <w:webHidden/>
          </w:rPr>
          <w:t>102</w:t>
        </w:r>
        <w:r w:rsidR="003B4295">
          <w:rPr>
            <w:noProof/>
            <w:webHidden/>
          </w:rPr>
          <w:fldChar w:fldCharType="end"/>
        </w:r>
      </w:hyperlink>
    </w:p>
    <w:p w14:paraId="2B5098BE"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08" w:history="1">
        <w:r w:rsidR="003B4295" w:rsidRPr="00252E3A">
          <w:rPr>
            <w:rStyle w:val="Hyperlink"/>
            <w:noProof/>
          </w:rPr>
          <w:t>16.3</w:t>
        </w:r>
        <w:r w:rsidR="003B4295">
          <w:rPr>
            <w:rFonts w:asciiTheme="minorHAnsi" w:hAnsiTheme="minorHAnsi" w:cstheme="minorBidi"/>
            <w:noProof/>
            <w:sz w:val="22"/>
            <w:szCs w:val="22"/>
            <w:lang w:val="en-GB" w:eastAsia="en-GB"/>
          </w:rPr>
          <w:tab/>
        </w:r>
        <w:r w:rsidR="003B4295" w:rsidRPr="00252E3A">
          <w:rPr>
            <w:rStyle w:val="Hyperlink"/>
            <w:noProof/>
          </w:rPr>
          <w:t>Timeouts</w:t>
        </w:r>
        <w:r w:rsidR="003B4295">
          <w:rPr>
            <w:noProof/>
            <w:webHidden/>
          </w:rPr>
          <w:tab/>
        </w:r>
        <w:r w:rsidR="003B4295">
          <w:rPr>
            <w:noProof/>
            <w:webHidden/>
          </w:rPr>
          <w:fldChar w:fldCharType="begin"/>
        </w:r>
        <w:r w:rsidR="003B4295">
          <w:rPr>
            <w:noProof/>
            <w:webHidden/>
          </w:rPr>
          <w:instrText xml:space="preserve"> PAGEREF _Toc424911608 \h </w:instrText>
        </w:r>
        <w:r w:rsidR="003B4295">
          <w:rPr>
            <w:noProof/>
            <w:webHidden/>
          </w:rPr>
        </w:r>
        <w:r w:rsidR="003B4295">
          <w:rPr>
            <w:noProof/>
            <w:webHidden/>
          </w:rPr>
          <w:fldChar w:fldCharType="separate"/>
        </w:r>
        <w:r w:rsidR="003B4295">
          <w:rPr>
            <w:noProof/>
            <w:webHidden/>
          </w:rPr>
          <w:t>102</w:t>
        </w:r>
        <w:r w:rsidR="003B4295">
          <w:rPr>
            <w:noProof/>
            <w:webHidden/>
          </w:rPr>
          <w:fldChar w:fldCharType="end"/>
        </w:r>
      </w:hyperlink>
    </w:p>
    <w:p w14:paraId="4E0079A1"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09" w:history="1">
        <w:r w:rsidR="003B4295" w:rsidRPr="00252E3A">
          <w:rPr>
            <w:rStyle w:val="Hyperlink"/>
            <w:noProof/>
          </w:rPr>
          <w:t>17.</w:t>
        </w:r>
        <w:r w:rsidR="003B4295">
          <w:rPr>
            <w:rFonts w:asciiTheme="minorHAnsi" w:hAnsiTheme="minorHAnsi" w:cstheme="minorBidi"/>
            <w:noProof/>
            <w:sz w:val="22"/>
            <w:szCs w:val="22"/>
            <w:lang w:val="en-GB" w:eastAsia="en-GB"/>
          </w:rPr>
          <w:tab/>
        </w:r>
        <w:r w:rsidR="003B4295" w:rsidRPr="00252E3A">
          <w:rPr>
            <w:rStyle w:val="Hyperlink"/>
            <w:noProof/>
          </w:rPr>
          <w:t>Appendix C: Firewall Handling</w:t>
        </w:r>
        <w:r w:rsidR="003B4295">
          <w:rPr>
            <w:noProof/>
            <w:webHidden/>
          </w:rPr>
          <w:tab/>
        </w:r>
        <w:r w:rsidR="003B4295">
          <w:rPr>
            <w:noProof/>
            <w:webHidden/>
          </w:rPr>
          <w:fldChar w:fldCharType="begin"/>
        </w:r>
        <w:r w:rsidR="003B4295">
          <w:rPr>
            <w:noProof/>
            <w:webHidden/>
          </w:rPr>
          <w:instrText xml:space="preserve"> PAGEREF _Toc424911609 \h </w:instrText>
        </w:r>
        <w:r w:rsidR="003B4295">
          <w:rPr>
            <w:noProof/>
            <w:webHidden/>
          </w:rPr>
        </w:r>
        <w:r w:rsidR="003B4295">
          <w:rPr>
            <w:noProof/>
            <w:webHidden/>
          </w:rPr>
          <w:fldChar w:fldCharType="separate"/>
        </w:r>
        <w:r w:rsidR="003B4295">
          <w:rPr>
            <w:noProof/>
            <w:webHidden/>
          </w:rPr>
          <w:t>103</w:t>
        </w:r>
        <w:r w:rsidR="003B4295">
          <w:rPr>
            <w:noProof/>
            <w:webHidden/>
          </w:rPr>
          <w:fldChar w:fldCharType="end"/>
        </w:r>
      </w:hyperlink>
    </w:p>
    <w:p w14:paraId="0346EFB5"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10" w:history="1">
        <w:r w:rsidR="003B4295" w:rsidRPr="00252E3A">
          <w:rPr>
            <w:rStyle w:val="Hyperlink"/>
            <w:noProof/>
          </w:rPr>
          <w:t>18.</w:t>
        </w:r>
        <w:r w:rsidR="003B4295">
          <w:rPr>
            <w:rFonts w:asciiTheme="minorHAnsi" w:hAnsiTheme="minorHAnsi" w:cstheme="minorBidi"/>
            <w:noProof/>
            <w:sz w:val="22"/>
            <w:szCs w:val="22"/>
            <w:lang w:val="en-GB" w:eastAsia="en-GB"/>
          </w:rPr>
          <w:tab/>
        </w:r>
        <w:r w:rsidR="003B4295" w:rsidRPr="00252E3A">
          <w:rPr>
            <w:rStyle w:val="Hyperlink"/>
            <w:noProof/>
          </w:rPr>
          <w:t>Appendix D: Formal Statement of Coordinator</w:t>
        </w:r>
        <w:r w:rsidR="003B4295">
          <w:rPr>
            <w:noProof/>
            <w:webHidden/>
          </w:rPr>
          <w:tab/>
        </w:r>
        <w:r w:rsidR="003B4295">
          <w:rPr>
            <w:noProof/>
            <w:webHidden/>
          </w:rPr>
          <w:fldChar w:fldCharType="begin"/>
        </w:r>
        <w:r w:rsidR="003B4295">
          <w:rPr>
            <w:noProof/>
            <w:webHidden/>
          </w:rPr>
          <w:instrText xml:space="preserve"> PAGEREF _Toc424911610 \h </w:instrText>
        </w:r>
        <w:r w:rsidR="003B4295">
          <w:rPr>
            <w:noProof/>
            <w:webHidden/>
          </w:rPr>
        </w:r>
        <w:r w:rsidR="003B4295">
          <w:rPr>
            <w:noProof/>
            <w:webHidden/>
          </w:rPr>
          <w:fldChar w:fldCharType="separate"/>
        </w:r>
        <w:r w:rsidR="003B4295">
          <w:rPr>
            <w:noProof/>
            <w:webHidden/>
          </w:rPr>
          <w:t>106</w:t>
        </w:r>
        <w:r w:rsidR="003B4295">
          <w:rPr>
            <w:noProof/>
            <w:webHidden/>
          </w:rPr>
          <w:fldChar w:fldCharType="end"/>
        </w:r>
      </w:hyperlink>
    </w:p>
    <w:p w14:paraId="53669A8A"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11" w:history="1">
        <w:r w:rsidR="003B4295" w:rsidRPr="00252E3A">
          <w:rPr>
            <w:rStyle w:val="Hyperlink"/>
            <w:noProof/>
          </w:rPr>
          <w:t>18.1</w:t>
        </w:r>
        <w:r w:rsidR="003B4295">
          <w:rPr>
            <w:rFonts w:asciiTheme="minorHAnsi" w:hAnsiTheme="minorHAnsi" w:cstheme="minorBidi"/>
            <w:noProof/>
            <w:sz w:val="22"/>
            <w:szCs w:val="22"/>
            <w:lang w:val="en-GB" w:eastAsia="en-GB"/>
          </w:rPr>
          <w:tab/>
        </w:r>
        <w:r w:rsidR="003B4295" w:rsidRPr="00252E3A">
          <w:rPr>
            <w:rStyle w:val="Hyperlink"/>
            <w:noProof/>
          </w:rPr>
          <w:t>Aggregator NSA</w:t>
        </w:r>
        <w:r w:rsidR="003B4295">
          <w:rPr>
            <w:noProof/>
            <w:webHidden/>
          </w:rPr>
          <w:tab/>
        </w:r>
        <w:r w:rsidR="003B4295">
          <w:rPr>
            <w:noProof/>
            <w:webHidden/>
          </w:rPr>
          <w:fldChar w:fldCharType="begin"/>
        </w:r>
        <w:r w:rsidR="003B4295">
          <w:rPr>
            <w:noProof/>
            <w:webHidden/>
          </w:rPr>
          <w:instrText xml:space="preserve"> PAGEREF _Toc424911611 \h </w:instrText>
        </w:r>
        <w:r w:rsidR="003B4295">
          <w:rPr>
            <w:noProof/>
            <w:webHidden/>
          </w:rPr>
        </w:r>
        <w:r w:rsidR="003B4295">
          <w:rPr>
            <w:noProof/>
            <w:webHidden/>
          </w:rPr>
          <w:fldChar w:fldCharType="separate"/>
        </w:r>
        <w:r w:rsidR="003B4295">
          <w:rPr>
            <w:noProof/>
            <w:webHidden/>
          </w:rPr>
          <w:t>106</w:t>
        </w:r>
        <w:r w:rsidR="003B4295">
          <w:rPr>
            <w:noProof/>
            <w:webHidden/>
          </w:rPr>
          <w:fldChar w:fldCharType="end"/>
        </w:r>
      </w:hyperlink>
    </w:p>
    <w:p w14:paraId="22438B49"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12" w:history="1">
        <w:r w:rsidR="003B4295" w:rsidRPr="00252E3A">
          <w:rPr>
            <w:rStyle w:val="Hyperlink"/>
            <w:noProof/>
          </w:rPr>
          <w:t>18.1.1</w:t>
        </w:r>
        <w:r w:rsidR="003B4295">
          <w:rPr>
            <w:rFonts w:asciiTheme="minorHAnsi" w:hAnsiTheme="minorHAnsi" w:cstheme="minorBidi"/>
            <w:noProof/>
            <w:sz w:val="22"/>
            <w:szCs w:val="22"/>
            <w:lang w:val="en-GB" w:eastAsia="en-GB"/>
          </w:rPr>
          <w:tab/>
        </w:r>
        <w:r w:rsidR="003B4295" w:rsidRPr="00252E3A">
          <w:rPr>
            <w:rStyle w:val="Hyperlink"/>
            <w:noProof/>
          </w:rPr>
          <w:t>Processing of NSI Requests</w:t>
        </w:r>
        <w:r w:rsidR="003B4295">
          <w:rPr>
            <w:noProof/>
            <w:webHidden/>
          </w:rPr>
          <w:tab/>
        </w:r>
        <w:r w:rsidR="003B4295">
          <w:rPr>
            <w:noProof/>
            <w:webHidden/>
          </w:rPr>
          <w:fldChar w:fldCharType="begin"/>
        </w:r>
        <w:r w:rsidR="003B4295">
          <w:rPr>
            <w:noProof/>
            <w:webHidden/>
          </w:rPr>
          <w:instrText xml:space="preserve"> PAGEREF _Toc424911612 \h </w:instrText>
        </w:r>
        <w:r w:rsidR="003B4295">
          <w:rPr>
            <w:noProof/>
            <w:webHidden/>
          </w:rPr>
        </w:r>
        <w:r w:rsidR="003B4295">
          <w:rPr>
            <w:noProof/>
            <w:webHidden/>
          </w:rPr>
          <w:fldChar w:fldCharType="separate"/>
        </w:r>
        <w:r w:rsidR="003B4295">
          <w:rPr>
            <w:noProof/>
            <w:webHidden/>
          </w:rPr>
          <w:t>106</w:t>
        </w:r>
        <w:r w:rsidR="003B4295">
          <w:rPr>
            <w:noProof/>
            <w:webHidden/>
          </w:rPr>
          <w:fldChar w:fldCharType="end"/>
        </w:r>
      </w:hyperlink>
    </w:p>
    <w:p w14:paraId="14433043"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13" w:history="1">
        <w:r w:rsidR="003B4295" w:rsidRPr="00252E3A">
          <w:rPr>
            <w:rStyle w:val="Hyperlink"/>
            <w:noProof/>
          </w:rPr>
          <w:t>18.1.2</w:t>
        </w:r>
        <w:r w:rsidR="003B4295">
          <w:rPr>
            <w:rFonts w:asciiTheme="minorHAnsi" w:hAnsiTheme="minorHAnsi" w:cstheme="minorBidi"/>
            <w:noProof/>
            <w:sz w:val="22"/>
            <w:szCs w:val="22"/>
            <w:lang w:val="en-GB" w:eastAsia="en-GB"/>
          </w:rPr>
          <w:tab/>
        </w:r>
        <w:r w:rsidR="003B4295" w:rsidRPr="00252E3A">
          <w:rPr>
            <w:rStyle w:val="Hyperlink"/>
            <w:noProof/>
          </w:rPr>
          <w:t>Requests from State Machines</w:t>
        </w:r>
        <w:r w:rsidR="003B4295">
          <w:rPr>
            <w:noProof/>
            <w:webHidden/>
          </w:rPr>
          <w:tab/>
        </w:r>
        <w:r w:rsidR="003B4295">
          <w:rPr>
            <w:noProof/>
            <w:webHidden/>
          </w:rPr>
          <w:fldChar w:fldCharType="begin"/>
        </w:r>
        <w:r w:rsidR="003B4295">
          <w:rPr>
            <w:noProof/>
            <w:webHidden/>
          </w:rPr>
          <w:instrText xml:space="preserve"> PAGEREF _Toc424911613 \h </w:instrText>
        </w:r>
        <w:r w:rsidR="003B4295">
          <w:rPr>
            <w:noProof/>
            <w:webHidden/>
          </w:rPr>
        </w:r>
        <w:r w:rsidR="003B4295">
          <w:rPr>
            <w:noProof/>
            <w:webHidden/>
          </w:rPr>
          <w:fldChar w:fldCharType="separate"/>
        </w:r>
        <w:r w:rsidR="003B4295">
          <w:rPr>
            <w:noProof/>
            <w:webHidden/>
          </w:rPr>
          <w:t>107</w:t>
        </w:r>
        <w:r w:rsidR="003B4295">
          <w:rPr>
            <w:noProof/>
            <w:webHidden/>
          </w:rPr>
          <w:fldChar w:fldCharType="end"/>
        </w:r>
      </w:hyperlink>
    </w:p>
    <w:p w14:paraId="709F2B6A"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14" w:history="1">
        <w:r w:rsidR="003B4295" w:rsidRPr="00252E3A">
          <w:rPr>
            <w:rStyle w:val="Hyperlink"/>
            <w:noProof/>
          </w:rPr>
          <w:t>18.2</w:t>
        </w:r>
        <w:r w:rsidR="003B4295">
          <w:rPr>
            <w:rFonts w:asciiTheme="minorHAnsi" w:hAnsiTheme="minorHAnsi" w:cstheme="minorBidi"/>
            <w:noProof/>
            <w:sz w:val="22"/>
            <w:szCs w:val="22"/>
            <w:lang w:val="en-GB" w:eastAsia="en-GB"/>
          </w:rPr>
          <w:tab/>
        </w:r>
        <w:r w:rsidR="003B4295" w:rsidRPr="00252E3A">
          <w:rPr>
            <w:rStyle w:val="Hyperlink"/>
            <w:noProof/>
          </w:rPr>
          <w:t>Ultimate PA</w:t>
        </w:r>
        <w:r w:rsidR="003B4295">
          <w:rPr>
            <w:noProof/>
            <w:webHidden/>
          </w:rPr>
          <w:tab/>
        </w:r>
        <w:r w:rsidR="003B4295">
          <w:rPr>
            <w:noProof/>
            <w:webHidden/>
          </w:rPr>
          <w:fldChar w:fldCharType="begin"/>
        </w:r>
        <w:r w:rsidR="003B4295">
          <w:rPr>
            <w:noProof/>
            <w:webHidden/>
          </w:rPr>
          <w:instrText xml:space="preserve"> PAGEREF _Toc424911614 \h </w:instrText>
        </w:r>
        <w:r w:rsidR="003B4295">
          <w:rPr>
            <w:noProof/>
            <w:webHidden/>
          </w:rPr>
        </w:r>
        <w:r w:rsidR="003B4295">
          <w:rPr>
            <w:noProof/>
            <w:webHidden/>
          </w:rPr>
          <w:fldChar w:fldCharType="separate"/>
        </w:r>
        <w:r w:rsidR="003B4295">
          <w:rPr>
            <w:noProof/>
            <w:webHidden/>
          </w:rPr>
          <w:t>108</w:t>
        </w:r>
        <w:r w:rsidR="003B4295">
          <w:rPr>
            <w:noProof/>
            <w:webHidden/>
          </w:rPr>
          <w:fldChar w:fldCharType="end"/>
        </w:r>
      </w:hyperlink>
    </w:p>
    <w:p w14:paraId="255180BD"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15" w:history="1">
        <w:r w:rsidR="003B4295" w:rsidRPr="00252E3A">
          <w:rPr>
            <w:rStyle w:val="Hyperlink"/>
            <w:noProof/>
          </w:rPr>
          <w:t>18.2.1</w:t>
        </w:r>
        <w:r w:rsidR="003B4295">
          <w:rPr>
            <w:rFonts w:asciiTheme="minorHAnsi" w:hAnsiTheme="minorHAnsi" w:cstheme="minorBidi"/>
            <w:noProof/>
            <w:sz w:val="22"/>
            <w:szCs w:val="22"/>
            <w:lang w:val="en-GB" w:eastAsia="en-GB"/>
          </w:rPr>
          <w:tab/>
        </w:r>
        <w:r w:rsidR="003B4295" w:rsidRPr="00252E3A">
          <w:rPr>
            <w:rStyle w:val="Hyperlink"/>
            <w:noProof/>
          </w:rPr>
          <w:t>Processing of NSI Requests</w:t>
        </w:r>
        <w:r w:rsidR="003B4295">
          <w:rPr>
            <w:noProof/>
            <w:webHidden/>
          </w:rPr>
          <w:tab/>
        </w:r>
        <w:r w:rsidR="003B4295">
          <w:rPr>
            <w:noProof/>
            <w:webHidden/>
          </w:rPr>
          <w:fldChar w:fldCharType="begin"/>
        </w:r>
        <w:r w:rsidR="003B4295">
          <w:rPr>
            <w:noProof/>
            <w:webHidden/>
          </w:rPr>
          <w:instrText xml:space="preserve"> PAGEREF _Toc424911615 \h </w:instrText>
        </w:r>
        <w:r w:rsidR="003B4295">
          <w:rPr>
            <w:noProof/>
            <w:webHidden/>
          </w:rPr>
        </w:r>
        <w:r w:rsidR="003B4295">
          <w:rPr>
            <w:noProof/>
            <w:webHidden/>
          </w:rPr>
          <w:fldChar w:fldCharType="separate"/>
        </w:r>
        <w:r w:rsidR="003B4295">
          <w:rPr>
            <w:noProof/>
            <w:webHidden/>
          </w:rPr>
          <w:t>108</w:t>
        </w:r>
        <w:r w:rsidR="003B4295">
          <w:rPr>
            <w:noProof/>
            <w:webHidden/>
          </w:rPr>
          <w:fldChar w:fldCharType="end"/>
        </w:r>
      </w:hyperlink>
    </w:p>
    <w:p w14:paraId="42C4969F"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16" w:history="1">
        <w:r w:rsidR="003B4295" w:rsidRPr="00252E3A">
          <w:rPr>
            <w:rStyle w:val="Hyperlink"/>
            <w:noProof/>
          </w:rPr>
          <w:t>18.2.2</w:t>
        </w:r>
        <w:r w:rsidR="003B4295">
          <w:rPr>
            <w:rFonts w:asciiTheme="minorHAnsi" w:hAnsiTheme="minorHAnsi" w:cstheme="minorBidi"/>
            <w:noProof/>
            <w:sz w:val="22"/>
            <w:szCs w:val="22"/>
            <w:lang w:val="en-GB" w:eastAsia="en-GB"/>
          </w:rPr>
          <w:tab/>
        </w:r>
        <w:r w:rsidR="003B4295" w:rsidRPr="00252E3A">
          <w:rPr>
            <w:rStyle w:val="Hyperlink"/>
            <w:noProof/>
          </w:rPr>
          <w:t>Requests from State Machines</w:t>
        </w:r>
        <w:r w:rsidR="003B4295">
          <w:rPr>
            <w:noProof/>
            <w:webHidden/>
          </w:rPr>
          <w:tab/>
        </w:r>
        <w:r w:rsidR="003B4295">
          <w:rPr>
            <w:noProof/>
            <w:webHidden/>
          </w:rPr>
          <w:fldChar w:fldCharType="begin"/>
        </w:r>
        <w:r w:rsidR="003B4295">
          <w:rPr>
            <w:noProof/>
            <w:webHidden/>
          </w:rPr>
          <w:instrText xml:space="preserve"> PAGEREF _Toc424911616 \h </w:instrText>
        </w:r>
        <w:r w:rsidR="003B4295">
          <w:rPr>
            <w:noProof/>
            <w:webHidden/>
          </w:rPr>
        </w:r>
        <w:r w:rsidR="003B4295">
          <w:rPr>
            <w:noProof/>
            <w:webHidden/>
          </w:rPr>
          <w:fldChar w:fldCharType="separate"/>
        </w:r>
        <w:r w:rsidR="003B4295">
          <w:rPr>
            <w:noProof/>
            <w:webHidden/>
          </w:rPr>
          <w:t>109</w:t>
        </w:r>
        <w:r w:rsidR="003B4295">
          <w:rPr>
            <w:noProof/>
            <w:webHidden/>
          </w:rPr>
          <w:fldChar w:fldCharType="end"/>
        </w:r>
      </w:hyperlink>
    </w:p>
    <w:p w14:paraId="0AD321F0"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17" w:history="1">
        <w:r w:rsidR="003B4295" w:rsidRPr="00252E3A">
          <w:rPr>
            <w:rStyle w:val="Hyperlink"/>
            <w:noProof/>
          </w:rPr>
          <w:t>19.</w:t>
        </w:r>
        <w:r w:rsidR="003B4295">
          <w:rPr>
            <w:rFonts w:asciiTheme="minorHAnsi" w:hAnsiTheme="minorHAnsi" w:cstheme="minorBidi"/>
            <w:noProof/>
            <w:sz w:val="22"/>
            <w:szCs w:val="22"/>
            <w:lang w:val="en-GB" w:eastAsia="en-GB"/>
          </w:rPr>
          <w:tab/>
        </w:r>
        <w:r w:rsidR="003B4295" w:rsidRPr="00252E3A">
          <w:rPr>
            <w:rStyle w:val="Hyperlink"/>
            <w:noProof/>
          </w:rPr>
          <w:t>Appendix E: Service-Specific Schema</w:t>
        </w:r>
        <w:r w:rsidR="003B4295">
          <w:rPr>
            <w:noProof/>
            <w:webHidden/>
          </w:rPr>
          <w:tab/>
        </w:r>
        <w:r w:rsidR="003B4295">
          <w:rPr>
            <w:noProof/>
            <w:webHidden/>
          </w:rPr>
          <w:fldChar w:fldCharType="begin"/>
        </w:r>
        <w:r w:rsidR="003B4295">
          <w:rPr>
            <w:noProof/>
            <w:webHidden/>
          </w:rPr>
          <w:instrText xml:space="preserve"> PAGEREF _Toc424911617 \h </w:instrText>
        </w:r>
        <w:r w:rsidR="003B4295">
          <w:rPr>
            <w:noProof/>
            <w:webHidden/>
          </w:rPr>
        </w:r>
        <w:r w:rsidR="003B4295">
          <w:rPr>
            <w:noProof/>
            <w:webHidden/>
          </w:rPr>
          <w:fldChar w:fldCharType="separate"/>
        </w:r>
        <w:r w:rsidR="003B4295">
          <w:rPr>
            <w:noProof/>
            <w:webHidden/>
          </w:rPr>
          <w:t>110</w:t>
        </w:r>
        <w:r w:rsidR="003B4295">
          <w:rPr>
            <w:noProof/>
            <w:webHidden/>
          </w:rPr>
          <w:fldChar w:fldCharType="end"/>
        </w:r>
      </w:hyperlink>
    </w:p>
    <w:p w14:paraId="60C9B54C"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18" w:history="1">
        <w:r w:rsidR="003B4295" w:rsidRPr="00252E3A">
          <w:rPr>
            <w:rStyle w:val="Hyperlink"/>
            <w:noProof/>
          </w:rPr>
          <w:t>19.1</w:t>
        </w:r>
        <w:r w:rsidR="003B4295">
          <w:rPr>
            <w:rFonts w:asciiTheme="minorHAnsi" w:hAnsiTheme="minorHAnsi" w:cstheme="minorBidi"/>
            <w:noProof/>
            <w:sz w:val="22"/>
            <w:szCs w:val="22"/>
            <w:lang w:val="en-GB" w:eastAsia="en-GB"/>
          </w:rPr>
          <w:tab/>
        </w:r>
        <w:r w:rsidR="003B4295" w:rsidRPr="00252E3A">
          <w:rPr>
            <w:rStyle w:val="Hyperlink"/>
            <w:noProof/>
          </w:rPr>
          <w:t xml:space="preserve">Restructuring </w:t>
        </w:r>
        <w:r w:rsidR="003B4295" w:rsidRPr="00252E3A">
          <w:rPr>
            <w:rStyle w:val="Hyperlink"/>
            <w:i/>
            <w:noProof/>
          </w:rPr>
          <w:t>criteria</w:t>
        </w:r>
        <w:r w:rsidR="003B4295" w:rsidRPr="00252E3A">
          <w:rPr>
            <w:rStyle w:val="Hyperlink"/>
            <w:noProof/>
          </w:rPr>
          <w:t xml:space="preserve"> element</w:t>
        </w:r>
        <w:r w:rsidR="003B4295">
          <w:rPr>
            <w:noProof/>
            <w:webHidden/>
          </w:rPr>
          <w:tab/>
        </w:r>
        <w:r w:rsidR="003B4295">
          <w:rPr>
            <w:noProof/>
            <w:webHidden/>
          </w:rPr>
          <w:fldChar w:fldCharType="begin"/>
        </w:r>
        <w:r w:rsidR="003B4295">
          <w:rPr>
            <w:noProof/>
            <w:webHidden/>
          </w:rPr>
          <w:instrText xml:space="preserve"> PAGEREF _Toc424911618 \h </w:instrText>
        </w:r>
        <w:r w:rsidR="003B4295">
          <w:rPr>
            <w:noProof/>
            <w:webHidden/>
          </w:rPr>
        </w:r>
        <w:r w:rsidR="003B4295">
          <w:rPr>
            <w:noProof/>
            <w:webHidden/>
          </w:rPr>
          <w:fldChar w:fldCharType="separate"/>
        </w:r>
        <w:r w:rsidR="003B4295">
          <w:rPr>
            <w:noProof/>
            <w:webHidden/>
          </w:rPr>
          <w:t>110</w:t>
        </w:r>
        <w:r w:rsidR="003B4295">
          <w:rPr>
            <w:noProof/>
            <w:webHidden/>
          </w:rPr>
          <w:fldChar w:fldCharType="end"/>
        </w:r>
      </w:hyperlink>
    </w:p>
    <w:p w14:paraId="353D1EE5"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19" w:history="1">
        <w:r w:rsidR="003B4295" w:rsidRPr="00252E3A">
          <w:rPr>
            <w:rStyle w:val="Hyperlink"/>
            <w:noProof/>
          </w:rPr>
          <w:t>19.2</w:t>
        </w:r>
        <w:r w:rsidR="003B4295">
          <w:rPr>
            <w:rFonts w:asciiTheme="minorHAnsi" w:hAnsiTheme="minorHAnsi" w:cstheme="minorBidi"/>
            <w:noProof/>
            <w:sz w:val="22"/>
            <w:szCs w:val="22"/>
            <w:lang w:val="en-GB" w:eastAsia="en-GB"/>
          </w:rPr>
          <w:tab/>
        </w:r>
        <w:r w:rsidR="003B4295" w:rsidRPr="00252E3A">
          <w:rPr>
            <w:rStyle w:val="Hyperlink"/>
            <w:noProof/>
          </w:rPr>
          <w:t xml:space="preserve">The </w:t>
        </w:r>
        <w:r w:rsidR="003B4295" w:rsidRPr="00252E3A">
          <w:rPr>
            <w:rStyle w:val="Hyperlink"/>
            <w:i/>
            <w:noProof/>
          </w:rPr>
          <w:t>serviceType</w:t>
        </w:r>
        <w:r w:rsidR="003B4295" w:rsidRPr="00252E3A">
          <w:rPr>
            <w:rStyle w:val="Hyperlink"/>
            <w:noProof/>
          </w:rPr>
          <w:t xml:space="preserve"> element</w:t>
        </w:r>
        <w:r w:rsidR="003B4295">
          <w:rPr>
            <w:noProof/>
            <w:webHidden/>
          </w:rPr>
          <w:tab/>
        </w:r>
        <w:r w:rsidR="003B4295">
          <w:rPr>
            <w:noProof/>
            <w:webHidden/>
          </w:rPr>
          <w:fldChar w:fldCharType="begin"/>
        </w:r>
        <w:r w:rsidR="003B4295">
          <w:rPr>
            <w:noProof/>
            <w:webHidden/>
          </w:rPr>
          <w:instrText xml:space="preserve"> PAGEREF _Toc424911619 \h </w:instrText>
        </w:r>
        <w:r w:rsidR="003B4295">
          <w:rPr>
            <w:noProof/>
            <w:webHidden/>
          </w:rPr>
        </w:r>
        <w:r w:rsidR="003B4295">
          <w:rPr>
            <w:noProof/>
            <w:webHidden/>
          </w:rPr>
          <w:fldChar w:fldCharType="separate"/>
        </w:r>
        <w:r w:rsidR="003B4295">
          <w:rPr>
            <w:noProof/>
            <w:webHidden/>
          </w:rPr>
          <w:t>110</w:t>
        </w:r>
        <w:r w:rsidR="003B4295">
          <w:rPr>
            <w:noProof/>
            <w:webHidden/>
          </w:rPr>
          <w:fldChar w:fldCharType="end"/>
        </w:r>
      </w:hyperlink>
    </w:p>
    <w:p w14:paraId="04D6FB74"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20" w:history="1">
        <w:r w:rsidR="003B4295" w:rsidRPr="00252E3A">
          <w:rPr>
            <w:rStyle w:val="Hyperlink"/>
            <w:noProof/>
          </w:rPr>
          <w:t>19.3</w:t>
        </w:r>
        <w:r w:rsidR="003B4295">
          <w:rPr>
            <w:rFonts w:asciiTheme="minorHAnsi" w:hAnsiTheme="minorHAnsi" w:cstheme="minorBidi"/>
            <w:noProof/>
            <w:sz w:val="22"/>
            <w:szCs w:val="22"/>
            <w:lang w:val="en-GB" w:eastAsia="en-GB"/>
          </w:rPr>
          <w:tab/>
        </w:r>
        <w:r w:rsidR="003B4295" w:rsidRPr="00252E3A">
          <w:rPr>
            <w:rStyle w:val="Hyperlink"/>
            <w:noProof/>
          </w:rPr>
          <w:t>Service-specific errors</w:t>
        </w:r>
        <w:r w:rsidR="003B4295">
          <w:rPr>
            <w:noProof/>
            <w:webHidden/>
          </w:rPr>
          <w:tab/>
        </w:r>
        <w:r w:rsidR="003B4295">
          <w:rPr>
            <w:noProof/>
            <w:webHidden/>
          </w:rPr>
          <w:fldChar w:fldCharType="begin"/>
        </w:r>
        <w:r w:rsidR="003B4295">
          <w:rPr>
            <w:noProof/>
            <w:webHidden/>
          </w:rPr>
          <w:instrText xml:space="preserve"> PAGEREF _Toc424911620 \h </w:instrText>
        </w:r>
        <w:r w:rsidR="003B4295">
          <w:rPr>
            <w:noProof/>
            <w:webHidden/>
          </w:rPr>
        </w:r>
        <w:r w:rsidR="003B4295">
          <w:rPr>
            <w:noProof/>
            <w:webHidden/>
          </w:rPr>
          <w:fldChar w:fldCharType="separate"/>
        </w:r>
        <w:r w:rsidR="003B4295">
          <w:rPr>
            <w:noProof/>
            <w:webHidden/>
          </w:rPr>
          <w:t>110</w:t>
        </w:r>
        <w:r w:rsidR="003B4295">
          <w:rPr>
            <w:noProof/>
            <w:webHidden/>
          </w:rPr>
          <w:fldChar w:fldCharType="end"/>
        </w:r>
      </w:hyperlink>
    </w:p>
    <w:p w14:paraId="467956D3"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21" w:history="1">
        <w:r w:rsidR="003B4295" w:rsidRPr="00252E3A">
          <w:rPr>
            <w:rStyle w:val="Hyperlink"/>
            <w:noProof/>
          </w:rPr>
          <w:t>19.4</w:t>
        </w:r>
        <w:r w:rsidR="003B4295">
          <w:rPr>
            <w:rFonts w:asciiTheme="minorHAnsi" w:hAnsiTheme="minorHAnsi" w:cstheme="minorBidi"/>
            <w:noProof/>
            <w:sz w:val="22"/>
            <w:szCs w:val="22"/>
            <w:lang w:val="en-GB" w:eastAsia="en-GB"/>
          </w:rPr>
          <w:tab/>
        </w:r>
        <w:r w:rsidR="003B4295" w:rsidRPr="00252E3A">
          <w:rPr>
            <w:rStyle w:val="Hyperlink"/>
            <w:noProof/>
          </w:rPr>
          <w:t>Point-to-point service-specific schema</w:t>
        </w:r>
        <w:r w:rsidR="003B4295">
          <w:rPr>
            <w:noProof/>
            <w:webHidden/>
          </w:rPr>
          <w:tab/>
        </w:r>
        <w:r w:rsidR="003B4295">
          <w:rPr>
            <w:noProof/>
            <w:webHidden/>
          </w:rPr>
          <w:fldChar w:fldCharType="begin"/>
        </w:r>
        <w:r w:rsidR="003B4295">
          <w:rPr>
            <w:noProof/>
            <w:webHidden/>
          </w:rPr>
          <w:instrText xml:space="preserve"> PAGEREF _Toc424911621 \h </w:instrText>
        </w:r>
        <w:r w:rsidR="003B4295">
          <w:rPr>
            <w:noProof/>
            <w:webHidden/>
          </w:rPr>
        </w:r>
        <w:r w:rsidR="003B4295">
          <w:rPr>
            <w:noProof/>
            <w:webHidden/>
          </w:rPr>
          <w:fldChar w:fldCharType="separate"/>
        </w:r>
        <w:r w:rsidR="003B4295">
          <w:rPr>
            <w:noProof/>
            <w:webHidden/>
          </w:rPr>
          <w:t>111</w:t>
        </w:r>
        <w:r w:rsidR="003B4295">
          <w:rPr>
            <w:noProof/>
            <w:webHidden/>
          </w:rPr>
          <w:fldChar w:fldCharType="end"/>
        </w:r>
      </w:hyperlink>
    </w:p>
    <w:p w14:paraId="3804B3A5"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22" w:history="1">
        <w:r w:rsidR="003B4295" w:rsidRPr="00252E3A">
          <w:rPr>
            <w:rStyle w:val="Hyperlink"/>
            <w:noProof/>
          </w:rPr>
          <w:t>19.4.1</w:t>
        </w:r>
        <w:r w:rsidR="003B4295">
          <w:rPr>
            <w:rFonts w:asciiTheme="minorHAnsi" w:hAnsiTheme="minorHAnsi" w:cstheme="minorBidi"/>
            <w:noProof/>
            <w:sz w:val="22"/>
            <w:szCs w:val="22"/>
            <w:lang w:val="en-GB" w:eastAsia="en-GB"/>
          </w:rPr>
          <w:tab/>
        </w:r>
        <w:r w:rsidR="003B4295" w:rsidRPr="00252E3A">
          <w:rPr>
            <w:rStyle w:val="Hyperlink"/>
            <w:noProof/>
          </w:rPr>
          <w:t>Service Elements</w:t>
        </w:r>
        <w:r w:rsidR="003B4295">
          <w:rPr>
            <w:noProof/>
            <w:webHidden/>
          </w:rPr>
          <w:tab/>
        </w:r>
        <w:r w:rsidR="003B4295">
          <w:rPr>
            <w:noProof/>
            <w:webHidden/>
          </w:rPr>
          <w:fldChar w:fldCharType="begin"/>
        </w:r>
        <w:r w:rsidR="003B4295">
          <w:rPr>
            <w:noProof/>
            <w:webHidden/>
          </w:rPr>
          <w:instrText xml:space="preserve"> PAGEREF _Toc424911622 \h </w:instrText>
        </w:r>
        <w:r w:rsidR="003B4295">
          <w:rPr>
            <w:noProof/>
            <w:webHidden/>
          </w:rPr>
        </w:r>
        <w:r w:rsidR="003B4295">
          <w:rPr>
            <w:noProof/>
            <w:webHidden/>
          </w:rPr>
          <w:fldChar w:fldCharType="separate"/>
        </w:r>
        <w:r w:rsidR="003B4295">
          <w:rPr>
            <w:noProof/>
            <w:webHidden/>
          </w:rPr>
          <w:t>111</w:t>
        </w:r>
        <w:r w:rsidR="003B4295">
          <w:rPr>
            <w:noProof/>
            <w:webHidden/>
          </w:rPr>
          <w:fldChar w:fldCharType="end"/>
        </w:r>
      </w:hyperlink>
    </w:p>
    <w:p w14:paraId="276C965D"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23" w:history="1">
        <w:r w:rsidR="003B4295" w:rsidRPr="00252E3A">
          <w:rPr>
            <w:rStyle w:val="Hyperlink"/>
            <w:noProof/>
          </w:rPr>
          <w:t>19.4.2</w:t>
        </w:r>
        <w:r w:rsidR="003B4295">
          <w:rPr>
            <w:rFonts w:asciiTheme="minorHAnsi" w:hAnsiTheme="minorHAnsi" w:cstheme="minorBidi"/>
            <w:noProof/>
            <w:sz w:val="22"/>
            <w:szCs w:val="22"/>
            <w:lang w:val="en-GB" w:eastAsia="en-GB"/>
          </w:rPr>
          <w:tab/>
        </w:r>
        <w:r w:rsidR="003B4295" w:rsidRPr="00252E3A">
          <w:rPr>
            <w:rStyle w:val="Hyperlink"/>
            <w:noProof/>
          </w:rPr>
          <w:t>Complex Types</w:t>
        </w:r>
        <w:r w:rsidR="003B4295">
          <w:rPr>
            <w:noProof/>
            <w:webHidden/>
          </w:rPr>
          <w:tab/>
        </w:r>
        <w:r w:rsidR="003B4295">
          <w:rPr>
            <w:noProof/>
            <w:webHidden/>
          </w:rPr>
          <w:fldChar w:fldCharType="begin"/>
        </w:r>
        <w:r w:rsidR="003B4295">
          <w:rPr>
            <w:noProof/>
            <w:webHidden/>
          </w:rPr>
          <w:instrText xml:space="preserve"> PAGEREF _Toc424911623 \h </w:instrText>
        </w:r>
        <w:r w:rsidR="003B4295">
          <w:rPr>
            <w:noProof/>
            <w:webHidden/>
          </w:rPr>
        </w:r>
        <w:r w:rsidR="003B4295">
          <w:rPr>
            <w:noProof/>
            <w:webHidden/>
          </w:rPr>
          <w:fldChar w:fldCharType="separate"/>
        </w:r>
        <w:r w:rsidR="003B4295">
          <w:rPr>
            <w:noProof/>
            <w:webHidden/>
          </w:rPr>
          <w:t>113</w:t>
        </w:r>
        <w:r w:rsidR="003B4295">
          <w:rPr>
            <w:noProof/>
            <w:webHidden/>
          </w:rPr>
          <w:fldChar w:fldCharType="end"/>
        </w:r>
      </w:hyperlink>
    </w:p>
    <w:p w14:paraId="0BD123F6"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24" w:history="1">
        <w:r w:rsidR="003B4295" w:rsidRPr="00252E3A">
          <w:rPr>
            <w:rStyle w:val="Hyperlink"/>
            <w:noProof/>
          </w:rPr>
          <w:t>19.5</w:t>
        </w:r>
        <w:r w:rsidR="003B4295">
          <w:rPr>
            <w:rFonts w:asciiTheme="minorHAnsi" w:hAnsiTheme="minorHAnsi" w:cstheme="minorBidi"/>
            <w:noProof/>
            <w:sz w:val="22"/>
            <w:szCs w:val="22"/>
            <w:lang w:val="en-GB" w:eastAsia="en-GB"/>
          </w:rPr>
          <w:tab/>
        </w:r>
        <w:r w:rsidR="003B4295" w:rsidRPr="00252E3A">
          <w:rPr>
            <w:rStyle w:val="Hyperlink"/>
            <w:noProof/>
          </w:rPr>
          <w:t>Generic Service Types</w:t>
        </w:r>
        <w:r w:rsidR="003B4295">
          <w:rPr>
            <w:noProof/>
            <w:webHidden/>
          </w:rPr>
          <w:tab/>
        </w:r>
        <w:r w:rsidR="003B4295">
          <w:rPr>
            <w:noProof/>
            <w:webHidden/>
          </w:rPr>
          <w:fldChar w:fldCharType="begin"/>
        </w:r>
        <w:r w:rsidR="003B4295">
          <w:rPr>
            <w:noProof/>
            <w:webHidden/>
          </w:rPr>
          <w:instrText xml:space="preserve"> PAGEREF _Toc424911624 \h </w:instrText>
        </w:r>
        <w:r w:rsidR="003B4295">
          <w:rPr>
            <w:noProof/>
            <w:webHidden/>
          </w:rPr>
        </w:r>
        <w:r w:rsidR="003B4295">
          <w:rPr>
            <w:noProof/>
            <w:webHidden/>
          </w:rPr>
          <w:fldChar w:fldCharType="separate"/>
        </w:r>
        <w:r w:rsidR="003B4295">
          <w:rPr>
            <w:noProof/>
            <w:webHidden/>
          </w:rPr>
          <w:t>114</w:t>
        </w:r>
        <w:r w:rsidR="003B4295">
          <w:rPr>
            <w:noProof/>
            <w:webHidden/>
          </w:rPr>
          <w:fldChar w:fldCharType="end"/>
        </w:r>
      </w:hyperlink>
    </w:p>
    <w:p w14:paraId="715D545A"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25" w:history="1">
        <w:r w:rsidR="003B4295" w:rsidRPr="00252E3A">
          <w:rPr>
            <w:rStyle w:val="Hyperlink"/>
            <w:noProof/>
          </w:rPr>
          <w:t>19.5.1</w:t>
        </w:r>
        <w:r w:rsidR="003B4295">
          <w:rPr>
            <w:rFonts w:asciiTheme="minorHAnsi" w:hAnsiTheme="minorHAnsi" w:cstheme="minorBidi"/>
            <w:noProof/>
            <w:sz w:val="22"/>
            <w:szCs w:val="22"/>
            <w:lang w:val="en-GB" w:eastAsia="en-GB"/>
          </w:rPr>
          <w:tab/>
        </w:r>
        <w:r w:rsidR="003B4295" w:rsidRPr="00252E3A">
          <w:rPr>
            <w:rStyle w:val="Hyperlink"/>
            <w:noProof/>
          </w:rPr>
          <w:t>Complex Types</w:t>
        </w:r>
        <w:r w:rsidR="003B4295">
          <w:rPr>
            <w:noProof/>
            <w:webHidden/>
          </w:rPr>
          <w:tab/>
        </w:r>
        <w:r w:rsidR="003B4295">
          <w:rPr>
            <w:noProof/>
            <w:webHidden/>
          </w:rPr>
          <w:fldChar w:fldCharType="begin"/>
        </w:r>
        <w:r w:rsidR="003B4295">
          <w:rPr>
            <w:noProof/>
            <w:webHidden/>
          </w:rPr>
          <w:instrText xml:space="preserve"> PAGEREF _Toc424911625 \h </w:instrText>
        </w:r>
        <w:r w:rsidR="003B4295">
          <w:rPr>
            <w:noProof/>
            <w:webHidden/>
          </w:rPr>
        </w:r>
        <w:r w:rsidR="003B4295">
          <w:rPr>
            <w:noProof/>
            <w:webHidden/>
          </w:rPr>
          <w:fldChar w:fldCharType="separate"/>
        </w:r>
        <w:r w:rsidR="003B4295">
          <w:rPr>
            <w:noProof/>
            <w:webHidden/>
          </w:rPr>
          <w:t>114</w:t>
        </w:r>
        <w:r w:rsidR="003B4295">
          <w:rPr>
            <w:noProof/>
            <w:webHidden/>
          </w:rPr>
          <w:fldChar w:fldCharType="end"/>
        </w:r>
      </w:hyperlink>
    </w:p>
    <w:p w14:paraId="247A058C" w14:textId="77777777" w:rsidR="003B4295" w:rsidRDefault="00512C6D">
      <w:pPr>
        <w:pStyle w:val="TOC3"/>
        <w:tabs>
          <w:tab w:val="left" w:pos="1200"/>
          <w:tab w:val="right" w:pos="8828"/>
        </w:tabs>
        <w:rPr>
          <w:rFonts w:asciiTheme="minorHAnsi" w:hAnsiTheme="minorHAnsi" w:cstheme="minorBidi"/>
          <w:noProof/>
          <w:sz w:val="22"/>
          <w:szCs w:val="22"/>
          <w:lang w:val="en-GB" w:eastAsia="en-GB"/>
        </w:rPr>
      </w:pPr>
      <w:hyperlink w:anchor="_Toc424911626" w:history="1">
        <w:r w:rsidR="003B4295" w:rsidRPr="00252E3A">
          <w:rPr>
            <w:rStyle w:val="Hyperlink"/>
            <w:noProof/>
          </w:rPr>
          <w:t>19.5.2</w:t>
        </w:r>
        <w:r w:rsidR="003B4295">
          <w:rPr>
            <w:rFonts w:asciiTheme="minorHAnsi" w:hAnsiTheme="minorHAnsi" w:cstheme="minorBidi"/>
            <w:noProof/>
            <w:sz w:val="22"/>
            <w:szCs w:val="22"/>
            <w:lang w:val="en-GB" w:eastAsia="en-GB"/>
          </w:rPr>
          <w:tab/>
        </w:r>
        <w:r w:rsidR="003B4295" w:rsidRPr="00252E3A">
          <w:rPr>
            <w:rStyle w:val="Hyperlink"/>
            <w:noProof/>
          </w:rPr>
          <w:t>Simple Types</w:t>
        </w:r>
        <w:r w:rsidR="003B4295">
          <w:rPr>
            <w:noProof/>
            <w:webHidden/>
          </w:rPr>
          <w:tab/>
        </w:r>
        <w:r w:rsidR="003B4295">
          <w:rPr>
            <w:noProof/>
            <w:webHidden/>
          </w:rPr>
          <w:fldChar w:fldCharType="begin"/>
        </w:r>
        <w:r w:rsidR="003B4295">
          <w:rPr>
            <w:noProof/>
            <w:webHidden/>
          </w:rPr>
          <w:instrText xml:space="preserve"> PAGEREF _Toc424911626 \h </w:instrText>
        </w:r>
        <w:r w:rsidR="003B4295">
          <w:rPr>
            <w:noProof/>
            <w:webHidden/>
          </w:rPr>
        </w:r>
        <w:r w:rsidR="003B4295">
          <w:rPr>
            <w:noProof/>
            <w:webHidden/>
          </w:rPr>
          <w:fldChar w:fldCharType="separate"/>
        </w:r>
        <w:r w:rsidR="003B4295">
          <w:rPr>
            <w:noProof/>
            <w:webHidden/>
          </w:rPr>
          <w:t>115</w:t>
        </w:r>
        <w:r w:rsidR="003B4295">
          <w:rPr>
            <w:noProof/>
            <w:webHidden/>
          </w:rPr>
          <w:fldChar w:fldCharType="end"/>
        </w:r>
      </w:hyperlink>
    </w:p>
    <w:p w14:paraId="78338148"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27" w:history="1">
        <w:r w:rsidR="003B4295" w:rsidRPr="00252E3A">
          <w:rPr>
            <w:rStyle w:val="Hyperlink"/>
            <w:noProof/>
          </w:rPr>
          <w:t>19.6</w:t>
        </w:r>
        <w:r w:rsidR="003B4295">
          <w:rPr>
            <w:rFonts w:asciiTheme="minorHAnsi" w:hAnsiTheme="minorHAnsi" w:cstheme="minorBidi"/>
            <w:noProof/>
            <w:sz w:val="22"/>
            <w:szCs w:val="22"/>
            <w:lang w:val="en-GB" w:eastAsia="en-GB"/>
          </w:rPr>
          <w:tab/>
        </w:r>
        <w:r w:rsidR="003B4295" w:rsidRPr="00252E3A">
          <w:rPr>
            <w:rStyle w:val="Hyperlink"/>
            <w:noProof/>
          </w:rPr>
          <w:t>Reservation request</w:t>
        </w:r>
        <w:r w:rsidR="003B4295">
          <w:rPr>
            <w:noProof/>
            <w:webHidden/>
          </w:rPr>
          <w:tab/>
        </w:r>
        <w:r w:rsidR="003B4295">
          <w:rPr>
            <w:noProof/>
            <w:webHidden/>
          </w:rPr>
          <w:fldChar w:fldCharType="begin"/>
        </w:r>
        <w:r w:rsidR="003B4295">
          <w:rPr>
            <w:noProof/>
            <w:webHidden/>
          </w:rPr>
          <w:instrText xml:space="preserve"> PAGEREF _Toc424911627 \h </w:instrText>
        </w:r>
        <w:r w:rsidR="003B4295">
          <w:rPr>
            <w:noProof/>
            <w:webHidden/>
          </w:rPr>
        </w:r>
        <w:r w:rsidR="003B4295">
          <w:rPr>
            <w:noProof/>
            <w:webHidden/>
          </w:rPr>
          <w:fldChar w:fldCharType="separate"/>
        </w:r>
        <w:r w:rsidR="003B4295">
          <w:rPr>
            <w:noProof/>
            <w:webHidden/>
          </w:rPr>
          <w:t>115</w:t>
        </w:r>
        <w:r w:rsidR="003B4295">
          <w:rPr>
            <w:noProof/>
            <w:webHidden/>
          </w:rPr>
          <w:fldChar w:fldCharType="end"/>
        </w:r>
      </w:hyperlink>
    </w:p>
    <w:p w14:paraId="6AF3948D"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28" w:history="1">
        <w:r w:rsidR="003B4295" w:rsidRPr="00252E3A">
          <w:rPr>
            <w:rStyle w:val="Hyperlink"/>
            <w:noProof/>
          </w:rPr>
          <w:t>19.7</w:t>
        </w:r>
        <w:r w:rsidR="003B4295">
          <w:rPr>
            <w:rFonts w:asciiTheme="minorHAnsi" w:hAnsiTheme="minorHAnsi" w:cstheme="minorBidi"/>
            <w:noProof/>
            <w:sz w:val="22"/>
            <w:szCs w:val="22"/>
            <w:lang w:val="en-GB" w:eastAsia="en-GB"/>
          </w:rPr>
          <w:tab/>
        </w:r>
        <w:r w:rsidR="003B4295" w:rsidRPr="00252E3A">
          <w:rPr>
            <w:rStyle w:val="Hyperlink"/>
            <w:noProof/>
          </w:rPr>
          <w:t>Reservation modification</w:t>
        </w:r>
        <w:r w:rsidR="003B4295">
          <w:rPr>
            <w:noProof/>
            <w:webHidden/>
          </w:rPr>
          <w:tab/>
        </w:r>
        <w:r w:rsidR="003B4295">
          <w:rPr>
            <w:noProof/>
            <w:webHidden/>
          </w:rPr>
          <w:fldChar w:fldCharType="begin"/>
        </w:r>
        <w:r w:rsidR="003B4295">
          <w:rPr>
            <w:noProof/>
            <w:webHidden/>
          </w:rPr>
          <w:instrText xml:space="preserve"> PAGEREF _Toc424911628 \h </w:instrText>
        </w:r>
        <w:r w:rsidR="003B4295">
          <w:rPr>
            <w:noProof/>
            <w:webHidden/>
          </w:rPr>
        </w:r>
        <w:r w:rsidR="003B4295">
          <w:rPr>
            <w:noProof/>
            <w:webHidden/>
          </w:rPr>
          <w:fldChar w:fldCharType="separate"/>
        </w:r>
        <w:r w:rsidR="003B4295">
          <w:rPr>
            <w:noProof/>
            <w:webHidden/>
          </w:rPr>
          <w:t>116</w:t>
        </w:r>
        <w:r w:rsidR="003B4295">
          <w:rPr>
            <w:noProof/>
            <w:webHidden/>
          </w:rPr>
          <w:fldChar w:fldCharType="end"/>
        </w:r>
      </w:hyperlink>
    </w:p>
    <w:p w14:paraId="1D96C68F"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29" w:history="1">
        <w:r w:rsidR="003B4295" w:rsidRPr="00252E3A">
          <w:rPr>
            <w:rStyle w:val="Hyperlink"/>
            <w:noProof/>
          </w:rPr>
          <w:t>20.</w:t>
        </w:r>
        <w:r w:rsidR="003B4295">
          <w:rPr>
            <w:rFonts w:asciiTheme="minorHAnsi" w:hAnsiTheme="minorHAnsi" w:cstheme="minorBidi"/>
            <w:noProof/>
            <w:sz w:val="22"/>
            <w:szCs w:val="22"/>
            <w:lang w:val="en-GB" w:eastAsia="en-GB"/>
          </w:rPr>
          <w:tab/>
        </w:r>
        <w:r w:rsidR="003B4295" w:rsidRPr="00252E3A">
          <w:rPr>
            <w:rStyle w:val="Hyperlink"/>
            <w:noProof/>
          </w:rPr>
          <w:t>Appendix F: Tree and Chain Connection Examples</w:t>
        </w:r>
        <w:r w:rsidR="003B4295">
          <w:rPr>
            <w:noProof/>
            <w:webHidden/>
          </w:rPr>
          <w:tab/>
        </w:r>
        <w:r w:rsidR="003B4295">
          <w:rPr>
            <w:noProof/>
            <w:webHidden/>
          </w:rPr>
          <w:fldChar w:fldCharType="begin"/>
        </w:r>
        <w:r w:rsidR="003B4295">
          <w:rPr>
            <w:noProof/>
            <w:webHidden/>
          </w:rPr>
          <w:instrText xml:space="preserve"> PAGEREF _Toc424911629 \h </w:instrText>
        </w:r>
        <w:r w:rsidR="003B4295">
          <w:rPr>
            <w:noProof/>
            <w:webHidden/>
          </w:rPr>
        </w:r>
        <w:r w:rsidR="003B4295">
          <w:rPr>
            <w:noProof/>
            <w:webHidden/>
          </w:rPr>
          <w:fldChar w:fldCharType="separate"/>
        </w:r>
        <w:r w:rsidR="003B4295">
          <w:rPr>
            <w:noProof/>
            <w:webHidden/>
          </w:rPr>
          <w:t>116</w:t>
        </w:r>
        <w:r w:rsidR="003B4295">
          <w:rPr>
            <w:noProof/>
            <w:webHidden/>
          </w:rPr>
          <w:fldChar w:fldCharType="end"/>
        </w:r>
      </w:hyperlink>
    </w:p>
    <w:p w14:paraId="3C4C0DA1"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0" w:history="1">
        <w:r w:rsidR="003B4295" w:rsidRPr="00252E3A">
          <w:rPr>
            <w:rStyle w:val="Hyperlink"/>
            <w:noProof/>
          </w:rPr>
          <w:t>20.1</w:t>
        </w:r>
        <w:r w:rsidR="003B4295">
          <w:rPr>
            <w:rFonts w:asciiTheme="minorHAnsi" w:hAnsiTheme="minorHAnsi" w:cstheme="minorBidi"/>
            <w:noProof/>
            <w:sz w:val="22"/>
            <w:szCs w:val="22"/>
            <w:lang w:val="en-GB" w:eastAsia="en-GB"/>
          </w:rPr>
          <w:tab/>
        </w:r>
        <w:r w:rsidR="003B4295" w:rsidRPr="00252E3A">
          <w:rPr>
            <w:rStyle w:val="Hyperlink"/>
            <w:noProof/>
          </w:rPr>
          <w:t>Connection managed by an NSA chain</w:t>
        </w:r>
        <w:r w:rsidR="003B4295">
          <w:rPr>
            <w:noProof/>
            <w:webHidden/>
          </w:rPr>
          <w:tab/>
        </w:r>
        <w:r w:rsidR="003B4295">
          <w:rPr>
            <w:noProof/>
            <w:webHidden/>
          </w:rPr>
          <w:fldChar w:fldCharType="begin"/>
        </w:r>
        <w:r w:rsidR="003B4295">
          <w:rPr>
            <w:noProof/>
            <w:webHidden/>
          </w:rPr>
          <w:instrText xml:space="preserve"> PAGEREF _Toc424911630 \h </w:instrText>
        </w:r>
        <w:r w:rsidR="003B4295">
          <w:rPr>
            <w:noProof/>
            <w:webHidden/>
          </w:rPr>
        </w:r>
        <w:r w:rsidR="003B4295">
          <w:rPr>
            <w:noProof/>
            <w:webHidden/>
          </w:rPr>
          <w:fldChar w:fldCharType="separate"/>
        </w:r>
        <w:r w:rsidR="003B4295">
          <w:rPr>
            <w:noProof/>
            <w:webHidden/>
          </w:rPr>
          <w:t>116</w:t>
        </w:r>
        <w:r w:rsidR="003B4295">
          <w:rPr>
            <w:noProof/>
            <w:webHidden/>
          </w:rPr>
          <w:fldChar w:fldCharType="end"/>
        </w:r>
      </w:hyperlink>
    </w:p>
    <w:p w14:paraId="4CB39D5F"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1" w:history="1">
        <w:r w:rsidR="003B4295" w:rsidRPr="00252E3A">
          <w:rPr>
            <w:rStyle w:val="Hyperlink"/>
            <w:noProof/>
          </w:rPr>
          <w:t>20.2</w:t>
        </w:r>
        <w:r w:rsidR="003B4295">
          <w:rPr>
            <w:rFonts w:asciiTheme="minorHAnsi" w:hAnsiTheme="minorHAnsi" w:cstheme="minorBidi"/>
            <w:noProof/>
            <w:sz w:val="22"/>
            <w:szCs w:val="22"/>
            <w:lang w:val="en-GB" w:eastAsia="en-GB"/>
          </w:rPr>
          <w:tab/>
        </w:r>
        <w:r w:rsidR="003B4295" w:rsidRPr="00252E3A">
          <w:rPr>
            <w:rStyle w:val="Hyperlink"/>
            <w:noProof/>
          </w:rPr>
          <w:t>Connection managed by an NSA tree</w:t>
        </w:r>
        <w:r w:rsidR="003B4295">
          <w:rPr>
            <w:noProof/>
            <w:webHidden/>
          </w:rPr>
          <w:tab/>
        </w:r>
        <w:r w:rsidR="003B4295">
          <w:rPr>
            <w:noProof/>
            <w:webHidden/>
          </w:rPr>
          <w:fldChar w:fldCharType="begin"/>
        </w:r>
        <w:r w:rsidR="003B4295">
          <w:rPr>
            <w:noProof/>
            <w:webHidden/>
          </w:rPr>
          <w:instrText xml:space="preserve"> PAGEREF _Toc424911631 \h </w:instrText>
        </w:r>
        <w:r w:rsidR="003B4295">
          <w:rPr>
            <w:noProof/>
            <w:webHidden/>
          </w:rPr>
        </w:r>
        <w:r w:rsidR="003B4295">
          <w:rPr>
            <w:noProof/>
            <w:webHidden/>
          </w:rPr>
          <w:fldChar w:fldCharType="separate"/>
        </w:r>
        <w:r w:rsidR="003B4295">
          <w:rPr>
            <w:noProof/>
            <w:webHidden/>
          </w:rPr>
          <w:t>117</w:t>
        </w:r>
        <w:r w:rsidR="003B4295">
          <w:rPr>
            <w:noProof/>
            <w:webHidden/>
          </w:rPr>
          <w:fldChar w:fldCharType="end"/>
        </w:r>
      </w:hyperlink>
    </w:p>
    <w:p w14:paraId="21A93515"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32" w:history="1">
        <w:r w:rsidR="003B4295" w:rsidRPr="00252E3A">
          <w:rPr>
            <w:rStyle w:val="Hyperlink"/>
            <w:noProof/>
            <w:lang w:val="en-GB"/>
          </w:rPr>
          <w:t>21.</w:t>
        </w:r>
        <w:r w:rsidR="003B4295">
          <w:rPr>
            <w:rFonts w:asciiTheme="minorHAnsi" w:hAnsiTheme="minorHAnsi" w:cstheme="minorBidi"/>
            <w:noProof/>
            <w:sz w:val="22"/>
            <w:szCs w:val="22"/>
            <w:lang w:val="en-GB" w:eastAsia="en-GB"/>
          </w:rPr>
          <w:tab/>
        </w:r>
        <w:r w:rsidR="003B4295" w:rsidRPr="00252E3A">
          <w:rPr>
            <w:rStyle w:val="Hyperlink"/>
            <w:noProof/>
            <w:lang w:val="en-GB"/>
          </w:rPr>
          <w:t>Appendix G: Using the Explicit Routing Object in practice</w:t>
        </w:r>
        <w:r w:rsidR="003B4295">
          <w:rPr>
            <w:noProof/>
            <w:webHidden/>
          </w:rPr>
          <w:tab/>
        </w:r>
        <w:r w:rsidR="003B4295">
          <w:rPr>
            <w:noProof/>
            <w:webHidden/>
          </w:rPr>
          <w:fldChar w:fldCharType="begin"/>
        </w:r>
        <w:r w:rsidR="003B4295">
          <w:rPr>
            <w:noProof/>
            <w:webHidden/>
          </w:rPr>
          <w:instrText xml:space="preserve"> PAGEREF _Toc424911632 \h </w:instrText>
        </w:r>
        <w:r w:rsidR="003B4295">
          <w:rPr>
            <w:noProof/>
            <w:webHidden/>
          </w:rPr>
        </w:r>
        <w:r w:rsidR="003B4295">
          <w:rPr>
            <w:noProof/>
            <w:webHidden/>
          </w:rPr>
          <w:fldChar w:fldCharType="separate"/>
        </w:r>
        <w:r w:rsidR="003B4295">
          <w:rPr>
            <w:noProof/>
            <w:webHidden/>
          </w:rPr>
          <w:t>118</w:t>
        </w:r>
        <w:r w:rsidR="003B4295">
          <w:rPr>
            <w:noProof/>
            <w:webHidden/>
          </w:rPr>
          <w:fldChar w:fldCharType="end"/>
        </w:r>
      </w:hyperlink>
    </w:p>
    <w:p w14:paraId="73662BDC"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3" w:history="1">
        <w:r w:rsidR="003B4295" w:rsidRPr="00252E3A">
          <w:rPr>
            <w:rStyle w:val="Hyperlink"/>
            <w:noProof/>
          </w:rPr>
          <w:t>21.1</w:t>
        </w:r>
        <w:r w:rsidR="003B4295">
          <w:rPr>
            <w:rFonts w:asciiTheme="minorHAnsi" w:hAnsiTheme="minorHAnsi" w:cstheme="minorBidi"/>
            <w:noProof/>
            <w:sz w:val="22"/>
            <w:szCs w:val="22"/>
            <w:lang w:val="en-GB" w:eastAsia="en-GB"/>
          </w:rPr>
          <w:tab/>
        </w:r>
        <w:r w:rsidR="003B4295" w:rsidRPr="00252E3A">
          <w:rPr>
            <w:rStyle w:val="Hyperlink"/>
            <w:noProof/>
          </w:rPr>
          <w:t>The P2PS element</w:t>
        </w:r>
        <w:r w:rsidR="003B4295">
          <w:rPr>
            <w:noProof/>
            <w:webHidden/>
          </w:rPr>
          <w:tab/>
        </w:r>
        <w:r w:rsidR="003B4295">
          <w:rPr>
            <w:noProof/>
            <w:webHidden/>
          </w:rPr>
          <w:fldChar w:fldCharType="begin"/>
        </w:r>
        <w:r w:rsidR="003B4295">
          <w:rPr>
            <w:noProof/>
            <w:webHidden/>
          </w:rPr>
          <w:instrText xml:space="preserve"> PAGEREF _Toc424911633 \h </w:instrText>
        </w:r>
        <w:r w:rsidR="003B4295">
          <w:rPr>
            <w:noProof/>
            <w:webHidden/>
          </w:rPr>
        </w:r>
        <w:r w:rsidR="003B4295">
          <w:rPr>
            <w:noProof/>
            <w:webHidden/>
          </w:rPr>
          <w:fldChar w:fldCharType="separate"/>
        </w:r>
        <w:r w:rsidR="003B4295">
          <w:rPr>
            <w:noProof/>
            <w:webHidden/>
          </w:rPr>
          <w:t>118</w:t>
        </w:r>
        <w:r w:rsidR="003B4295">
          <w:rPr>
            <w:noProof/>
            <w:webHidden/>
          </w:rPr>
          <w:fldChar w:fldCharType="end"/>
        </w:r>
      </w:hyperlink>
    </w:p>
    <w:p w14:paraId="31AD90D5"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4" w:history="1">
        <w:r w:rsidR="003B4295" w:rsidRPr="00252E3A">
          <w:rPr>
            <w:rStyle w:val="Hyperlink"/>
            <w:noProof/>
          </w:rPr>
          <w:t>21.2</w:t>
        </w:r>
        <w:r w:rsidR="003B4295">
          <w:rPr>
            <w:rFonts w:asciiTheme="minorHAnsi" w:hAnsiTheme="minorHAnsi" w:cstheme="minorBidi"/>
            <w:noProof/>
            <w:sz w:val="22"/>
            <w:szCs w:val="22"/>
            <w:lang w:val="en-GB" w:eastAsia="en-GB"/>
          </w:rPr>
          <w:tab/>
        </w:r>
        <w:r w:rsidR="003B4295" w:rsidRPr="00252E3A">
          <w:rPr>
            <w:rStyle w:val="Hyperlink"/>
            <w:noProof/>
          </w:rPr>
          <w:t>Ordering of ERO elements</w:t>
        </w:r>
        <w:r w:rsidR="003B4295">
          <w:rPr>
            <w:noProof/>
            <w:webHidden/>
          </w:rPr>
          <w:tab/>
        </w:r>
        <w:r w:rsidR="003B4295">
          <w:rPr>
            <w:noProof/>
            <w:webHidden/>
          </w:rPr>
          <w:fldChar w:fldCharType="begin"/>
        </w:r>
        <w:r w:rsidR="003B4295">
          <w:rPr>
            <w:noProof/>
            <w:webHidden/>
          </w:rPr>
          <w:instrText xml:space="preserve"> PAGEREF _Toc424911634 \h </w:instrText>
        </w:r>
        <w:r w:rsidR="003B4295">
          <w:rPr>
            <w:noProof/>
            <w:webHidden/>
          </w:rPr>
        </w:r>
        <w:r w:rsidR="003B4295">
          <w:rPr>
            <w:noProof/>
            <w:webHidden/>
          </w:rPr>
          <w:fldChar w:fldCharType="separate"/>
        </w:r>
        <w:r w:rsidR="003B4295">
          <w:rPr>
            <w:noProof/>
            <w:webHidden/>
          </w:rPr>
          <w:t>121</w:t>
        </w:r>
        <w:r w:rsidR="003B4295">
          <w:rPr>
            <w:noProof/>
            <w:webHidden/>
          </w:rPr>
          <w:fldChar w:fldCharType="end"/>
        </w:r>
      </w:hyperlink>
    </w:p>
    <w:p w14:paraId="6A9A033C"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5" w:history="1">
        <w:r w:rsidR="003B4295" w:rsidRPr="00252E3A">
          <w:rPr>
            <w:rStyle w:val="Hyperlink"/>
            <w:noProof/>
          </w:rPr>
          <w:t>21.3</w:t>
        </w:r>
        <w:r w:rsidR="003B4295">
          <w:rPr>
            <w:rFonts w:asciiTheme="minorHAnsi" w:hAnsiTheme="minorHAnsi" w:cstheme="minorBidi"/>
            <w:noProof/>
            <w:sz w:val="22"/>
            <w:szCs w:val="22"/>
            <w:lang w:val="en-GB" w:eastAsia="en-GB"/>
          </w:rPr>
          <w:tab/>
        </w:r>
        <w:r w:rsidR="003B4295" w:rsidRPr="00252E3A">
          <w:rPr>
            <w:rStyle w:val="Hyperlink"/>
            <w:noProof/>
          </w:rPr>
          <w:t>Support for internal STP</w:t>
        </w:r>
        <w:r w:rsidR="003B4295">
          <w:rPr>
            <w:noProof/>
            <w:webHidden/>
          </w:rPr>
          <w:tab/>
        </w:r>
        <w:r w:rsidR="003B4295">
          <w:rPr>
            <w:noProof/>
            <w:webHidden/>
          </w:rPr>
          <w:fldChar w:fldCharType="begin"/>
        </w:r>
        <w:r w:rsidR="003B4295">
          <w:rPr>
            <w:noProof/>
            <w:webHidden/>
          </w:rPr>
          <w:instrText xml:space="preserve"> PAGEREF _Toc424911635 \h </w:instrText>
        </w:r>
        <w:r w:rsidR="003B4295">
          <w:rPr>
            <w:noProof/>
            <w:webHidden/>
          </w:rPr>
        </w:r>
        <w:r w:rsidR="003B4295">
          <w:rPr>
            <w:noProof/>
            <w:webHidden/>
          </w:rPr>
          <w:fldChar w:fldCharType="separate"/>
        </w:r>
        <w:r w:rsidR="003B4295">
          <w:rPr>
            <w:noProof/>
            <w:webHidden/>
          </w:rPr>
          <w:t>121</w:t>
        </w:r>
        <w:r w:rsidR="003B4295">
          <w:rPr>
            <w:noProof/>
            <w:webHidden/>
          </w:rPr>
          <w:fldChar w:fldCharType="end"/>
        </w:r>
      </w:hyperlink>
    </w:p>
    <w:p w14:paraId="317AF60E"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6" w:history="1">
        <w:r w:rsidR="003B4295" w:rsidRPr="00252E3A">
          <w:rPr>
            <w:rStyle w:val="Hyperlink"/>
            <w:noProof/>
          </w:rPr>
          <w:t>21.4</w:t>
        </w:r>
        <w:r w:rsidR="003B4295">
          <w:rPr>
            <w:rFonts w:asciiTheme="minorHAnsi" w:hAnsiTheme="minorHAnsi" w:cstheme="minorBidi"/>
            <w:noProof/>
            <w:sz w:val="22"/>
            <w:szCs w:val="22"/>
            <w:lang w:val="en-GB" w:eastAsia="en-GB"/>
          </w:rPr>
          <w:tab/>
        </w:r>
        <w:r w:rsidR="003B4295" w:rsidRPr="00252E3A">
          <w:rPr>
            <w:rStyle w:val="Hyperlink"/>
            <w:noProof/>
          </w:rPr>
          <w:t>Underspecified STP</w:t>
        </w:r>
        <w:r w:rsidR="003B4295">
          <w:rPr>
            <w:noProof/>
            <w:webHidden/>
          </w:rPr>
          <w:tab/>
        </w:r>
        <w:r w:rsidR="003B4295">
          <w:rPr>
            <w:noProof/>
            <w:webHidden/>
          </w:rPr>
          <w:fldChar w:fldCharType="begin"/>
        </w:r>
        <w:r w:rsidR="003B4295">
          <w:rPr>
            <w:noProof/>
            <w:webHidden/>
          </w:rPr>
          <w:instrText xml:space="preserve"> PAGEREF _Toc424911636 \h </w:instrText>
        </w:r>
        <w:r w:rsidR="003B4295">
          <w:rPr>
            <w:noProof/>
            <w:webHidden/>
          </w:rPr>
        </w:r>
        <w:r w:rsidR="003B4295">
          <w:rPr>
            <w:noProof/>
            <w:webHidden/>
          </w:rPr>
          <w:fldChar w:fldCharType="separate"/>
        </w:r>
        <w:r w:rsidR="003B4295">
          <w:rPr>
            <w:noProof/>
            <w:webHidden/>
          </w:rPr>
          <w:t>122</w:t>
        </w:r>
        <w:r w:rsidR="003B4295">
          <w:rPr>
            <w:noProof/>
            <w:webHidden/>
          </w:rPr>
          <w:fldChar w:fldCharType="end"/>
        </w:r>
      </w:hyperlink>
    </w:p>
    <w:p w14:paraId="553E4815"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7" w:history="1">
        <w:r w:rsidR="003B4295" w:rsidRPr="00252E3A">
          <w:rPr>
            <w:rStyle w:val="Hyperlink"/>
            <w:noProof/>
          </w:rPr>
          <w:t>21.5</w:t>
        </w:r>
        <w:r w:rsidR="003B4295">
          <w:rPr>
            <w:rFonts w:asciiTheme="minorHAnsi" w:hAnsiTheme="minorHAnsi" w:cstheme="minorBidi"/>
            <w:noProof/>
            <w:sz w:val="22"/>
            <w:szCs w:val="22"/>
            <w:lang w:val="en-GB" w:eastAsia="en-GB"/>
          </w:rPr>
          <w:tab/>
        </w:r>
        <w:r w:rsidR="003B4295" w:rsidRPr="00252E3A">
          <w:rPr>
            <w:rStyle w:val="Hyperlink"/>
            <w:noProof/>
          </w:rPr>
          <w:t>Avoiding unnecessary loops</w:t>
        </w:r>
        <w:r w:rsidR="003B4295">
          <w:rPr>
            <w:noProof/>
            <w:webHidden/>
          </w:rPr>
          <w:tab/>
        </w:r>
        <w:r w:rsidR="003B4295">
          <w:rPr>
            <w:noProof/>
            <w:webHidden/>
          </w:rPr>
          <w:fldChar w:fldCharType="begin"/>
        </w:r>
        <w:r w:rsidR="003B4295">
          <w:rPr>
            <w:noProof/>
            <w:webHidden/>
          </w:rPr>
          <w:instrText xml:space="preserve"> PAGEREF _Toc424911637 \h </w:instrText>
        </w:r>
        <w:r w:rsidR="003B4295">
          <w:rPr>
            <w:noProof/>
            <w:webHidden/>
          </w:rPr>
        </w:r>
        <w:r w:rsidR="003B4295">
          <w:rPr>
            <w:noProof/>
            <w:webHidden/>
          </w:rPr>
          <w:fldChar w:fldCharType="separate"/>
        </w:r>
        <w:r w:rsidR="003B4295">
          <w:rPr>
            <w:noProof/>
            <w:webHidden/>
          </w:rPr>
          <w:t>124</w:t>
        </w:r>
        <w:r w:rsidR="003B4295">
          <w:rPr>
            <w:noProof/>
            <w:webHidden/>
          </w:rPr>
          <w:fldChar w:fldCharType="end"/>
        </w:r>
      </w:hyperlink>
    </w:p>
    <w:p w14:paraId="51603507"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8" w:history="1">
        <w:r w:rsidR="003B4295" w:rsidRPr="00252E3A">
          <w:rPr>
            <w:rStyle w:val="Hyperlink"/>
            <w:noProof/>
          </w:rPr>
          <w:t>21.6</w:t>
        </w:r>
        <w:r w:rsidR="003B4295">
          <w:rPr>
            <w:rFonts w:asciiTheme="minorHAnsi" w:hAnsiTheme="minorHAnsi" w:cstheme="minorBidi"/>
            <w:noProof/>
            <w:sz w:val="22"/>
            <w:szCs w:val="22"/>
            <w:lang w:val="en-GB" w:eastAsia="en-GB"/>
          </w:rPr>
          <w:tab/>
        </w:r>
        <w:r w:rsidR="003B4295" w:rsidRPr="00252E3A">
          <w:rPr>
            <w:rStyle w:val="Hyperlink"/>
            <w:noProof/>
          </w:rPr>
          <w:t>ERO in reserveConfirmed</w:t>
        </w:r>
        <w:r w:rsidR="003B4295">
          <w:rPr>
            <w:noProof/>
            <w:webHidden/>
          </w:rPr>
          <w:tab/>
        </w:r>
        <w:r w:rsidR="003B4295">
          <w:rPr>
            <w:noProof/>
            <w:webHidden/>
          </w:rPr>
          <w:fldChar w:fldCharType="begin"/>
        </w:r>
        <w:r w:rsidR="003B4295">
          <w:rPr>
            <w:noProof/>
            <w:webHidden/>
          </w:rPr>
          <w:instrText xml:space="preserve"> PAGEREF _Toc424911638 \h </w:instrText>
        </w:r>
        <w:r w:rsidR="003B4295">
          <w:rPr>
            <w:noProof/>
            <w:webHidden/>
          </w:rPr>
        </w:r>
        <w:r w:rsidR="003B4295">
          <w:rPr>
            <w:noProof/>
            <w:webHidden/>
          </w:rPr>
          <w:fldChar w:fldCharType="separate"/>
        </w:r>
        <w:r w:rsidR="003B4295">
          <w:rPr>
            <w:noProof/>
            <w:webHidden/>
          </w:rPr>
          <w:t>124</w:t>
        </w:r>
        <w:r w:rsidR="003B4295">
          <w:rPr>
            <w:noProof/>
            <w:webHidden/>
          </w:rPr>
          <w:fldChar w:fldCharType="end"/>
        </w:r>
      </w:hyperlink>
    </w:p>
    <w:p w14:paraId="72DF40DB" w14:textId="77777777" w:rsidR="003B4295" w:rsidRDefault="00512C6D">
      <w:pPr>
        <w:pStyle w:val="TOC2"/>
        <w:tabs>
          <w:tab w:val="left" w:pos="1000"/>
          <w:tab w:val="right" w:pos="8828"/>
        </w:tabs>
        <w:rPr>
          <w:rFonts w:asciiTheme="minorHAnsi" w:hAnsiTheme="minorHAnsi" w:cstheme="minorBidi"/>
          <w:noProof/>
          <w:sz w:val="22"/>
          <w:szCs w:val="22"/>
          <w:lang w:val="en-GB" w:eastAsia="en-GB"/>
        </w:rPr>
      </w:pPr>
      <w:hyperlink w:anchor="_Toc424911639" w:history="1">
        <w:r w:rsidR="003B4295" w:rsidRPr="00252E3A">
          <w:rPr>
            <w:rStyle w:val="Hyperlink"/>
            <w:noProof/>
          </w:rPr>
          <w:t>21.7</w:t>
        </w:r>
        <w:r w:rsidR="003B4295">
          <w:rPr>
            <w:rFonts w:asciiTheme="minorHAnsi" w:hAnsiTheme="minorHAnsi" w:cstheme="minorBidi"/>
            <w:noProof/>
            <w:sz w:val="22"/>
            <w:szCs w:val="22"/>
            <w:lang w:val="en-GB" w:eastAsia="en-GB"/>
          </w:rPr>
          <w:tab/>
        </w:r>
        <w:r w:rsidR="003B4295" w:rsidRPr="00252E3A">
          <w:rPr>
            <w:rStyle w:val="Hyperlink"/>
            <w:noProof/>
          </w:rPr>
          <w:t>Error Handling</w:t>
        </w:r>
        <w:r w:rsidR="003B4295">
          <w:rPr>
            <w:noProof/>
            <w:webHidden/>
          </w:rPr>
          <w:tab/>
        </w:r>
        <w:r w:rsidR="003B4295">
          <w:rPr>
            <w:noProof/>
            <w:webHidden/>
          </w:rPr>
          <w:fldChar w:fldCharType="begin"/>
        </w:r>
        <w:r w:rsidR="003B4295">
          <w:rPr>
            <w:noProof/>
            <w:webHidden/>
          </w:rPr>
          <w:instrText xml:space="preserve"> PAGEREF _Toc424911639 \h </w:instrText>
        </w:r>
        <w:r w:rsidR="003B4295">
          <w:rPr>
            <w:noProof/>
            <w:webHidden/>
          </w:rPr>
        </w:r>
        <w:r w:rsidR="003B4295">
          <w:rPr>
            <w:noProof/>
            <w:webHidden/>
          </w:rPr>
          <w:fldChar w:fldCharType="separate"/>
        </w:r>
        <w:r w:rsidR="003B4295">
          <w:rPr>
            <w:noProof/>
            <w:webHidden/>
          </w:rPr>
          <w:t>126</w:t>
        </w:r>
        <w:r w:rsidR="003B4295">
          <w:rPr>
            <w:noProof/>
            <w:webHidden/>
          </w:rPr>
          <w:fldChar w:fldCharType="end"/>
        </w:r>
      </w:hyperlink>
    </w:p>
    <w:p w14:paraId="79C8004D" w14:textId="77777777" w:rsidR="003B4295" w:rsidRDefault="00512C6D">
      <w:pPr>
        <w:pStyle w:val="TOC1"/>
        <w:tabs>
          <w:tab w:val="left" w:pos="600"/>
          <w:tab w:val="right" w:pos="8828"/>
        </w:tabs>
        <w:rPr>
          <w:rFonts w:asciiTheme="minorHAnsi" w:hAnsiTheme="minorHAnsi" w:cstheme="minorBidi"/>
          <w:noProof/>
          <w:sz w:val="22"/>
          <w:szCs w:val="22"/>
          <w:lang w:val="en-GB" w:eastAsia="en-GB"/>
        </w:rPr>
      </w:pPr>
      <w:hyperlink w:anchor="_Toc424911640" w:history="1">
        <w:r w:rsidR="003B4295" w:rsidRPr="00252E3A">
          <w:rPr>
            <w:rStyle w:val="Hyperlink"/>
            <w:noProof/>
          </w:rPr>
          <w:t>22.</w:t>
        </w:r>
        <w:r w:rsidR="003B4295">
          <w:rPr>
            <w:rFonts w:asciiTheme="minorHAnsi" w:hAnsiTheme="minorHAnsi" w:cstheme="minorBidi"/>
            <w:noProof/>
            <w:sz w:val="22"/>
            <w:szCs w:val="22"/>
            <w:lang w:val="en-GB" w:eastAsia="en-GB"/>
          </w:rPr>
          <w:tab/>
        </w:r>
        <w:r w:rsidR="003B4295" w:rsidRPr="00252E3A">
          <w:rPr>
            <w:rStyle w:val="Hyperlink"/>
            <w:noProof/>
          </w:rPr>
          <w:t>References</w:t>
        </w:r>
        <w:r w:rsidR="003B4295">
          <w:rPr>
            <w:noProof/>
            <w:webHidden/>
          </w:rPr>
          <w:tab/>
        </w:r>
        <w:r w:rsidR="003B4295">
          <w:rPr>
            <w:noProof/>
            <w:webHidden/>
          </w:rPr>
          <w:fldChar w:fldCharType="begin"/>
        </w:r>
        <w:r w:rsidR="003B4295">
          <w:rPr>
            <w:noProof/>
            <w:webHidden/>
          </w:rPr>
          <w:instrText xml:space="preserve"> PAGEREF _Toc424911640 \h </w:instrText>
        </w:r>
        <w:r w:rsidR="003B4295">
          <w:rPr>
            <w:noProof/>
            <w:webHidden/>
          </w:rPr>
        </w:r>
        <w:r w:rsidR="003B4295">
          <w:rPr>
            <w:noProof/>
            <w:webHidden/>
          </w:rPr>
          <w:fldChar w:fldCharType="separate"/>
        </w:r>
        <w:r w:rsidR="003B4295">
          <w:rPr>
            <w:noProof/>
            <w:webHidden/>
          </w:rPr>
          <w:t>126</w:t>
        </w:r>
        <w:r w:rsidR="003B4295">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3" w:name="_Ref370292191"/>
      <w:bookmarkStart w:id="14" w:name="_Toc424911515"/>
      <w:r w:rsidRPr="006C7966">
        <w:t>Introduction</w:t>
      </w:r>
      <w:bookmarkEnd w:id="13"/>
      <w:bookmarkEnd w:id="14"/>
    </w:p>
    <w:p w14:paraId="7F4AC98C" w14:textId="77777777" w:rsidR="004469B6" w:rsidRPr="006C7966" w:rsidRDefault="004469B6" w:rsidP="004469B6">
      <w:pPr>
        <w:pStyle w:val="Heading2"/>
      </w:pPr>
      <w:bookmarkStart w:id="15" w:name="_Toc424911516"/>
      <w:r w:rsidRPr="006C7966">
        <w:t>The Connection Service</w:t>
      </w:r>
      <w:bookmarkEnd w:id="15"/>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6" w:name="_Ref358799976"/>
      <w:bookmarkStart w:id="17" w:name="_Toc424911517"/>
      <w:r w:rsidRPr="006C7966">
        <w:t>Network Service Framework</w:t>
      </w:r>
      <w:bookmarkEnd w:id="16"/>
      <w:bookmarkEnd w:id="1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BD4BAA">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BD4BA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18" w:name="_Toc424911518"/>
      <w:r w:rsidRPr="006C7966">
        <w:t xml:space="preserve">NSI </w:t>
      </w:r>
      <w:r w:rsidR="00AC3B13" w:rsidRPr="006C7966">
        <w:t>Services</w:t>
      </w:r>
      <w:bookmarkEnd w:id="18"/>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19" w:name="h.p00kdmx2pk1a"/>
      <w:bookmarkStart w:id="20" w:name="h.o4fslx67qll7"/>
      <w:bookmarkStart w:id="21" w:name="h.u5nnu0kq9mn6"/>
      <w:bookmarkEnd w:id="19"/>
      <w:bookmarkEnd w:id="20"/>
      <w:bookmarkEnd w:id="21"/>
    </w:p>
    <w:p w14:paraId="513C376D" w14:textId="77777777" w:rsidR="00AC3B13" w:rsidRDefault="00DD0BCB" w:rsidP="00AC3B13">
      <w:pPr>
        <w:pStyle w:val="Heading2"/>
      </w:pPr>
      <w:bookmarkStart w:id="22" w:name="_Toc424911519"/>
      <w:r>
        <w:t xml:space="preserve">NSI </w:t>
      </w:r>
      <w:r w:rsidR="00287D25">
        <w:t>Interface, A</w:t>
      </w:r>
      <w:r w:rsidR="00C6704C">
        <w:t>gents</w:t>
      </w:r>
      <w:r w:rsidR="00287D25">
        <w:t xml:space="preserve"> and Architecture</w:t>
      </w:r>
      <w:bookmarkEnd w:id="2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3" w:name="_Toc424911520"/>
      <w:r>
        <w:t xml:space="preserve">NSI </w:t>
      </w:r>
      <w:r w:rsidR="004778D7">
        <w:t>T</w:t>
      </w:r>
      <w:r>
        <w:t>opology</w:t>
      </w:r>
      <w:bookmarkEnd w:id="23"/>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BD4BAA">
        <w:t>3</w:t>
      </w:r>
      <w:r w:rsidR="00075FC8">
        <w:fldChar w:fldCharType="end"/>
      </w:r>
      <w:r>
        <w:t>] to the NML base document [</w:t>
      </w:r>
      <w:r w:rsidR="00075FC8">
        <w:fldChar w:fldCharType="begin"/>
      </w:r>
      <w:r>
        <w:instrText xml:space="preserve"> REF _Ref377026743 \r \h </w:instrText>
      </w:r>
      <w:r w:rsidR="00075FC8">
        <w:fldChar w:fldCharType="separate"/>
      </w:r>
      <w:r w:rsidR="00BD4BAA">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4" w:name="_Toc424911521"/>
      <w:r>
        <w:lastRenderedPageBreak/>
        <w:t>NSI Service Definitions</w:t>
      </w:r>
      <w:bookmarkEnd w:id="24"/>
    </w:p>
    <w:p w14:paraId="1017DE4E" w14:textId="432B8A91" w:rsidR="000B32EF" w:rsidRPr="00B22F2D" w:rsidRDefault="00285537" w:rsidP="001B60DD">
      <w:bookmarkStart w:id="25" w:name="_Toc374964475"/>
      <w:bookmarkStart w:id="26" w:name="_Toc374964477"/>
      <w:bookmarkStart w:id="27" w:name="_Toc374966074"/>
      <w:bookmarkStart w:id="28" w:name="_Toc374966237"/>
      <w:bookmarkStart w:id="29" w:name="_Toc374964478"/>
      <w:bookmarkStart w:id="30" w:name="_Toc374966075"/>
      <w:bookmarkStart w:id="31" w:name="_Toc374966238"/>
      <w:bookmarkStart w:id="32" w:name="_Toc374964479"/>
      <w:bookmarkStart w:id="33" w:name="_Toc374966076"/>
      <w:bookmarkStart w:id="34" w:name="_Toc374966239"/>
      <w:bookmarkStart w:id="35" w:name="_Toc374964480"/>
      <w:bookmarkStart w:id="36" w:name="_Toc374966077"/>
      <w:bookmarkStart w:id="37" w:name="_Toc374966240"/>
      <w:bookmarkStart w:id="38" w:name="_Toc374964482"/>
      <w:bookmarkStart w:id="39" w:name="_Toc374966079"/>
      <w:bookmarkStart w:id="40" w:name="_Toc374966242"/>
      <w:bookmarkStart w:id="41" w:name="_Toc374964484"/>
      <w:bookmarkStart w:id="42" w:name="_Toc374966081"/>
      <w:bookmarkStart w:id="43" w:name="_Toc374966244"/>
      <w:bookmarkStart w:id="44" w:name="_Toc374964486"/>
      <w:bookmarkStart w:id="45" w:name="_Toc374966083"/>
      <w:bookmarkStart w:id="46" w:name="_Toc374966246"/>
      <w:bookmarkStart w:id="47" w:name="_Toc374964487"/>
      <w:bookmarkStart w:id="48" w:name="_Toc374966084"/>
      <w:bookmarkStart w:id="49" w:name="_Toc374966247"/>
      <w:bookmarkStart w:id="50" w:name="_Toc374964488"/>
      <w:bookmarkStart w:id="51" w:name="_Toc374966085"/>
      <w:bookmarkStart w:id="52" w:name="_Toc374966248"/>
      <w:bookmarkStart w:id="53" w:name="_Toc374964490"/>
      <w:bookmarkStart w:id="54" w:name="_Toc374966087"/>
      <w:bookmarkStart w:id="55" w:name="_Toc374966250"/>
      <w:bookmarkStart w:id="56" w:name="_Toc374964491"/>
      <w:bookmarkStart w:id="57" w:name="_Toc374966088"/>
      <w:bookmarkStart w:id="58" w:name="_Toc374966251"/>
      <w:bookmarkStart w:id="59" w:name="_Toc374964493"/>
      <w:bookmarkStart w:id="60" w:name="_Toc374966090"/>
      <w:bookmarkStart w:id="61" w:name="_Toc374966253"/>
      <w:bookmarkStart w:id="62" w:name="_Toc374964494"/>
      <w:bookmarkStart w:id="63" w:name="_Toc374966091"/>
      <w:bookmarkStart w:id="64" w:name="_Toc374966254"/>
      <w:bookmarkStart w:id="65" w:name="_Toc374964495"/>
      <w:bookmarkStart w:id="66" w:name="_Toc374966092"/>
      <w:bookmarkStart w:id="67" w:name="_Toc374966255"/>
      <w:bookmarkStart w:id="68" w:name="_Toc374964497"/>
      <w:bookmarkStart w:id="69" w:name="_Toc374966094"/>
      <w:bookmarkStart w:id="70" w:name="_Toc374966257"/>
      <w:bookmarkStart w:id="71" w:name="_Toc374964498"/>
      <w:bookmarkStart w:id="72" w:name="_Toc374966095"/>
      <w:bookmarkStart w:id="73" w:name="_Toc374966258"/>
      <w:bookmarkStart w:id="74" w:name="_Toc374964499"/>
      <w:bookmarkStart w:id="75" w:name="_Toc374966096"/>
      <w:bookmarkStart w:id="76" w:name="_Toc374966259"/>
      <w:bookmarkStart w:id="77" w:name="_Toc374964501"/>
      <w:bookmarkStart w:id="78" w:name="_Toc374966098"/>
      <w:bookmarkStart w:id="79" w:name="_Toc374966261"/>
      <w:bookmarkStart w:id="80" w:name="_Toc374964502"/>
      <w:bookmarkStart w:id="81" w:name="_Toc374966099"/>
      <w:bookmarkStart w:id="82" w:name="_Toc374966262"/>
      <w:bookmarkStart w:id="83" w:name="_Toc374964503"/>
      <w:bookmarkStart w:id="84" w:name="_Toc374966100"/>
      <w:bookmarkStart w:id="85" w:name="_Toc374966263"/>
      <w:bookmarkStart w:id="86" w:name="_Toc374964505"/>
      <w:bookmarkStart w:id="87" w:name="_Toc374966102"/>
      <w:bookmarkStart w:id="88" w:name="_Toc374966265"/>
      <w:bookmarkStart w:id="89" w:name="_Toc374964506"/>
      <w:bookmarkStart w:id="90" w:name="_Toc374966103"/>
      <w:bookmarkStart w:id="91" w:name="_Toc374966266"/>
      <w:bookmarkStart w:id="92" w:name="_Toc374964507"/>
      <w:bookmarkStart w:id="93" w:name="_Toc374966104"/>
      <w:bookmarkStart w:id="94" w:name="_Toc374966267"/>
      <w:bookmarkStart w:id="95" w:name="_Toc374964508"/>
      <w:bookmarkStart w:id="96" w:name="_Toc374966105"/>
      <w:bookmarkStart w:id="97" w:name="_Toc374966268"/>
      <w:bookmarkStart w:id="98" w:name="_Toc374964509"/>
      <w:bookmarkStart w:id="99" w:name="_Toc374966106"/>
      <w:bookmarkStart w:id="100" w:name="_Toc374966269"/>
      <w:bookmarkStart w:id="101" w:name="_Toc374964511"/>
      <w:bookmarkStart w:id="102" w:name="_Toc374966108"/>
      <w:bookmarkStart w:id="103" w:name="_Toc374966271"/>
      <w:bookmarkStart w:id="104" w:name="_Toc374964512"/>
      <w:bookmarkStart w:id="105" w:name="_Toc374966109"/>
      <w:bookmarkStart w:id="106" w:name="_Toc374966272"/>
      <w:bookmarkStart w:id="107" w:name="_Toc374964513"/>
      <w:bookmarkStart w:id="108" w:name="_Toc374966110"/>
      <w:bookmarkStart w:id="109" w:name="_Toc374966273"/>
      <w:bookmarkStart w:id="110" w:name="_Toc374964514"/>
      <w:bookmarkStart w:id="111" w:name="_Toc374966111"/>
      <w:bookmarkStart w:id="112" w:name="_Toc374966274"/>
      <w:bookmarkStart w:id="113" w:name="_Toc374964516"/>
      <w:bookmarkStart w:id="114" w:name="_Toc374966113"/>
      <w:bookmarkStart w:id="115" w:name="_Toc374966276"/>
      <w:bookmarkStart w:id="116" w:name="_Toc374964517"/>
      <w:bookmarkStart w:id="117" w:name="_Toc374966114"/>
      <w:bookmarkStart w:id="118" w:name="_Toc374966277"/>
      <w:bookmarkStart w:id="119" w:name="_Toc374964518"/>
      <w:bookmarkStart w:id="120" w:name="_Toc374966115"/>
      <w:bookmarkStart w:id="121" w:name="_Toc374966278"/>
      <w:bookmarkStart w:id="122" w:name="_Toc374964520"/>
      <w:bookmarkStart w:id="123" w:name="_Toc374966117"/>
      <w:bookmarkStart w:id="124" w:name="_Toc374966280"/>
      <w:bookmarkStart w:id="125" w:name="_Toc374964522"/>
      <w:bookmarkStart w:id="126" w:name="_Toc374966119"/>
      <w:bookmarkStart w:id="127" w:name="_Toc374966282"/>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BD4BAA">
        <w:t>7</w:t>
      </w:r>
      <w:r w:rsidR="00075FC8" w:rsidRPr="00B22F2D">
        <w:fldChar w:fldCharType="end"/>
      </w:r>
      <w:r w:rsidR="00F33F63">
        <w:t>.</w:t>
      </w:r>
    </w:p>
    <w:p w14:paraId="537D9C6D" w14:textId="77777777" w:rsidR="0089607E" w:rsidRDefault="0089607E" w:rsidP="001B60DD"/>
    <w:p w14:paraId="4F96A2BF" w14:textId="695BAABB" w:rsidR="00DD0BCB" w:rsidRDefault="002C649E" w:rsidP="002C649E">
      <w:pPr>
        <w:pStyle w:val="Heading1"/>
      </w:pPr>
      <w:bookmarkStart w:id="128" w:name="_Toc424911522"/>
      <w:r>
        <w:t xml:space="preserve">NSI </w:t>
      </w:r>
      <w:r w:rsidR="00B34A81">
        <w:t>T</w:t>
      </w:r>
      <w:r>
        <w:t>opology</w:t>
      </w:r>
      <w:bookmarkEnd w:id="128"/>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BD4BAA">
        <w:t>3</w:t>
      </w:r>
      <w:r w:rsidR="00075FC8">
        <w:fldChar w:fldCharType="end"/>
      </w:r>
      <w:proofErr w:type="gramStart"/>
      <w:r w:rsidR="00AD1E1D">
        <w:t>,</w:t>
      </w:r>
      <w:proofErr w:type="gramEnd"/>
      <w:r w:rsidR="00075FC8">
        <w:fldChar w:fldCharType="begin"/>
      </w:r>
      <w:r w:rsidR="00AD1E1D">
        <w:instrText xml:space="preserve"> REF _Ref377026743 \r \h </w:instrText>
      </w:r>
      <w:r w:rsidR="00075FC8">
        <w:fldChar w:fldCharType="separate"/>
      </w:r>
      <w:r w:rsidR="00BD4BAA">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29" w:name="_Toc372103671"/>
      <w:bookmarkStart w:id="130" w:name="_Toc373927543"/>
      <w:bookmarkStart w:id="131" w:name="_Toc424911523"/>
      <w:r>
        <w:t xml:space="preserve">Connections and </w:t>
      </w:r>
      <w:r w:rsidRPr="006C7966">
        <w:t>Topology</w:t>
      </w:r>
      <w:bookmarkEnd w:id="129"/>
      <w:bookmarkEnd w:id="130"/>
      <w:bookmarkEnd w:id="131"/>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r w:rsidR="00BD4BAA" w:rsidRPr="006C7966">
        <w:t xml:space="preserve">Figure </w:t>
      </w:r>
      <w:r w:rsidR="00BD4BA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BD4BAA" w:rsidRPr="006C7966">
        <w:t xml:space="preserve">Figure </w:t>
      </w:r>
      <w:r w:rsidR="00BD4BA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lang w:val="en-GB" w:eastAsia="en-GB"/>
        </w:rPr>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32" w:name="_Ref377027448"/>
      <w:r w:rsidRPr="006C7966">
        <w:t xml:space="preserve">Figure </w:t>
      </w:r>
      <w:fldSimple w:instr=" SEQ Figure \* ARABIC ">
        <w:r w:rsidR="00BD4BAA">
          <w:rPr>
            <w:noProof/>
          </w:rPr>
          <w:t>1</w:t>
        </w:r>
      </w:fldSimple>
      <w:bookmarkEnd w:id="13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33" w:name="_Toc248385765"/>
      <w:bookmarkStart w:id="134" w:name="_Toc424911524"/>
      <w:r>
        <w:t>Explicit Routing Object</w:t>
      </w:r>
      <w:bookmarkEnd w:id="133"/>
      <w:bookmarkEnd w:id="134"/>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135" w:author="Guy Roberts" w:date="2015-07-17T15:39:00Z">
        <w:r w:rsidRPr="003B4295" w:rsidDel="003B4295">
          <w:rPr>
            <w:rPrChange w:id="136" w:author="Guy Roberts" w:date="2015-07-17T15:39:00Z">
              <w:rPr>
                <w:i/>
              </w:rPr>
            </w:rPrChange>
          </w:rPr>
          <w:delText>ero</w:delText>
        </w:r>
      </w:del>
      <w:ins w:id="137"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138" w:author="Guy Roberts" w:date="2015-07-17T15:39:00Z">
        <w:r w:rsidR="003B4295">
          <w:t>ERO</w:t>
        </w:r>
        <w:r w:rsidR="003B4295" w:rsidRPr="00887712" w:rsidDel="003B4295">
          <w:rPr>
            <w:i/>
          </w:rPr>
          <w:t xml:space="preserve"> </w:t>
        </w:r>
      </w:ins>
      <w:del w:id="139"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140" w:author="Guy Roberts" w:date="2015-07-17T15:39:00Z">
        <w:r w:rsidR="003B4295">
          <w:t>ERO</w:t>
        </w:r>
        <w:r w:rsidR="003B4295" w:rsidDel="003B4295">
          <w:rPr>
            <w:i/>
          </w:rPr>
          <w:t xml:space="preserve"> </w:t>
        </w:r>
      </w:ins>
      <w:del w:id="141"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142" w:author="Guy Roberts" w:date="2015-07-17T15:39:00Z">
        <w:r w:rsidR="003B4295">
          <w:t>ERO</w:t>
        </w:r>
        <w:r w:rsidR="003B4295" w:rsidRPr="00A23869" w:rsidDel="003B4295">
          <w:rPr>
            <w:i/>
          </w:rPr>
          <w:t xml:space="preserve"> </w:t>
        </w:r>
      </w:ins>
      <w:del w:id="143"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144" w:author="Guy Roberts" w:date="2015-07-17T15:39:00Z">
        <w:r w:rsidR="003B4295">
          <w:t>ERO</w:t>
        </w:r>
        <w:r w:rsidR="003B4295" w:rsidRPr="0015357D" w:rsidDel="003B4295">
          <w:rPr>
            <w:i/>
          </w:rPr>
          <w:t xml:space="preserve"> </w:t>
        </w:r>
      </w:ins>
      <w:del w:id="145"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146" w:author="Guy Roberts" w:date="2015-07-17T15:39:00Z">
        <w:r w:rsidR="003B4295">
          <w:t>ERO</w:t>
        </w:r>
      </w:ins>
      <w:del w:id="147"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r w:rsidR="00BD4BAA" w:rsidRPr="006C7966">
        <w:t xml:space="preserve">Figure </w:t>
      </w:r>
      <w:r w:rsidR="00BD4BA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148" w:author="Guy Roberts" w:date="2015-07-17T15:39:00Z">
        <w:r w:rsidR="003B4295">
          <w:t>ERO</w:t>
        </w:r>
      </w:ins>
      <w:del w:id="149"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150" w:author="Guy Roberts" w:date="2015-07-17T15:40:00Z">
        <w:r w:rsidR="003B4295">
          <w:t>ERO</w:t>
        </w:r>
      </w:ins>
      <w:del w:id="151" w:author="Guy Roberts" w:date="2015-07-17T15:40:00Z">
        <w:r w:rsidR="00FE0C35" w:rsidRPr="00FE0C35" w:rsidDel="003B4295">
          <w:rPr>
            <w:i/>
          </w:rPr>
          <w:delText>ero</w:delText>
        </w:r>
      </w:del>
      <w:r w:rsidR="00FE0C35" w:rsidRPr="00FE0C35">
        <w:t>.</w:t>
      </w:r>
      <w:ins w:id="152" w:author="Guy Roberts" w:date="2015-07-17T15:35:00Z">
        <w:r w:rsidR="003B4295">
          <w:t xml:space="preserve">  Also note that STP at either end of an SDP can be used to uniquely identify the SDP to transit.  Both STPs in a single SDP are not required in the </w:t>
        </w:r>
      </w:ins>
      <w:ins w:id="153" w:author="Guy Roberts" w:date="2015-07-17T15:40:00Z">
        <w:r w:rsidR="003B4295">
          <w:t>ERO</w:t>
        </w:r>
      </w:ins>
      <w:ins w:id="154"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55" w:name="_Ref377027479"/>
      <w:r w:rsidRPr="006C7966">
        <w:t xml:space="preserve">Figure </w:t>
      </w:r>
      <w:fldSimple w:instr=" SEQ Figure \* ARABIC ">
        <w:r w:rsidR="00BD4BAA">
          <w:rPr>
            <w:noProof/>
          </w:rPr>
          <w:t>2</w:t>
        </w:r>
      </w:fldSimple>
      <w:bookmarkEnd w:id="15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156"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BD4BAA" w:rsidRPr="006C7966">
        <w:t xml:space="preserve">Appendix </w:t>
      </w:r>
      <w:r w:rsidR="00BD4BAA">
        <w:t>F</w:t>
      </w:r>
      <w:r w:rsidR="00BD4BAA" w:rsidRPr="006C7966">
        <w:t xml:space="preserve">: </w:t>
      </w:r>
      <w:r w:rsidR="00BD4BAA">
        <w:t>Tree and Chain Connection Examples</w:t>
      </w:r>
      <w:r w:rsidR="00075FC8">
        <w:fldChar w:fldCharType="end"/>
      </w:r>
      <w:r w:rsidR="00E83FA2">
        <w:t>.</w:t>
      </w:r>
    </w:p>
    <w:p w14:paraId="729B7C0E" w14:textId="77777777" w:rsidR="003B4295" w:rsidRDefault="003B4295">
      <w:pPr>
        <w:rPr>
          <w:ins w:id="157" w:author="Guy Roberts" w:date="2015-07-17T15:37:00Z"/>
        </w:rPr>
        <w:pPrChange w:id="158" w:author="Guy Roberts" w:date="2015-07-17T15:37:00Z">
          <w:pPr>
            <w:pStyle w:val="nobreak"/>
          </w:pPr>
        </w:pPrChange>
      </w:pPr>
    </w:p>
    <w:p w14:paraId="51F30F42" w14:textId="0AA9280B" w:rsidR="003B4295" w:rsidRPr="003B4295" w:rsidRDefault="003B4295">
      <w:pPr>
        <w:pPrChange w:id="159" w:author="Guy Roberts" w:date="2015-07-17T15:37:00Z">
          <w:pPr>
            <w:pStyle w:val="nobreak"/>
          </w:pPr>
        </w:pPrChange>
      </w:pPr>
      <w:ins w:id="160" w:author="Guy Roberts" w:date="2015-07-17T15:38:00Z">
        <w:r>
          <w:t xml:space="preserve">Appendix G provides an explanation of how </w:t>
        </w:r>
      </w:ins>
      <w:ins w:id="161" w:author="Guy Roberts" w:date="2015-07-17T15:40:00Z">
        <w:r>
          <w:t>EROs are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162" w:name="_Toc424911525"/>
      <w:r>
        <w:t>STP Semantics</w:t>
      </w:r>
      <w:bookmarkEnd w:id="162"/>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w:t>
      </w:r>
      <w:proofErr w:type="gramStart"/>
      <w:r>
        <w:t>labelType</w:t>
      </w:r>
      <w:proofErr w:type="gramEnd"/>
      <w:r>
        <w:t>&gt;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w:t>
      </w:r>
      <w:proofErr w:type="gramStart"/>
      <w:r w:rsidR="00FA27F8" w:rsidRPr="00B14386">
        <w:t>&gt;:</w:t>
      </w:r>
      <w:proofErr w:type="gramEnd"/>
      <w:r w:rsidR="00FA27F8" w:rsidRPr="00B14386">
        <w: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BD4BAA">
        <w:t>3</w:t>
      </w:r>
      <w:r w:rsidR="00075FC8">
        <w:fldChar w:fldCharType="end"/>
      </w:r>
      <w:r w:rsidR="00D935E2">
        <w:t>]</w:t>
      </w:r>
      <w:r w:rsidRPr="00B22F2D">
        <w:t>.</w:t>
      </w:r>
    </w:p>
    <w:p w14:paraId="7E538038" w14:textId="77777777" w:rsidR="00462F41" w:rsidRPr="00C65D96" w:rsidRDefault="00462F41" w:rsidP="00462F41">
      <w:pPr>
        <w:contextualSpacing/>
      </w:pPr>
      <w:bookmarkStart w:id="163" w:name="_Toc256089645"/>
      <w:bookmarkEnd w:id="163"/>
    </w:p>
    <w:p w14:paraId="646AEFDC" w14:textId="1D729BC3" w:rsidR="00462F41" w:rsidRPr="00C65D96" w:rsidRDefault="00462F41" w:rsidP="00462F41">
      <w:pPr>
        <w:contextualSpacing/>
      </w:pPr>
      <w:r w:rsidRPr="00C65D96">
        <w:lastRenderedPageBreak/>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proofErr w:type="gramStart"/>
      <w:r w:rsidRPr="00C65D96">
        <w:t>,1799</w:t>
      </w:r>
      <w:proofErr w:type="gramEnd"/>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64" w:name="_Ref358731794"/>
      <w:bookmarkStart w:id="165" w:name="_Toc424911526"/>
      <w:r w:rsidRPr="006C7966">
        <w:rPr>
          <w:rFonts w:cs="Arial"/>
        </w:rPr>
        <w:t>NSI CS messages and state machines</w:t>
      </w:r>
      <w:bookmarkEnd w:id="164"/>
      <w:bookmarkEnd w:id="165"/>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BD4BAA">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66" w:name="_Toc355354824"/>
      <w:bookmarkStart w:id="167" w:name="_Toc424911527"/>
      <w:r w:rsidRPr="006C7966">
        <w:t>NSI Messages and operations</w:t>
      </w:r>
      <w:bookmarkEnd w:id="166"/>
      <w:bookmarkEnd w:id="167"/>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BD4BAA" w:rsidRPr="006C7966">
        <w:t xml:space="preserve">Table </w:t>
      </w:r>
      <w:r w:rsidR="00BD4BA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BD4BAA" w:rsidRPr="006C7966">
        <w:t xml:space="preserve">Table </w:t>
      </w:r>
      <w:r w:rsidR="00BD4BA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BD4BAA" w:rsidRPr="006C7966">
        <w:t xml:space="preserve">Table </w:t>
      </w:r>
      <w:r w:rsidR="00BD4BA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68" w:name="_Ref359334620"/>
      <w:bookmarkStart w:id="169" w:name="_Ref359334606"/>
      <w:r w:rsidRPr="006C7966">
        <w:t xml:space="preserve">Table </w:t>
      </w:r>
      <w:fldSimple w:instr=" SEQ Table \* ARABIC ">
        <w:r w:rsidR="00BD4BAA">
          <w:rPr>
            <w:noProof/>
          </w:rPr>
          <w:t>1</w:t>
        </w:r>
      </w:fldSimple>
      <w:bookmarkEnd w:id="168"/>
      <w:r w:rsidRPr="006C7966">
        <w:t xml:space="preserve"> – </w:t>
      </w:r>
      <w:r w:rsidRPr="006C7966">
        <w:rPr>
          <w:rFonts w:cs="Arial"/>
        </w:rPr>
        <w:t>Message types</w:t>
      </w:r>
      <w:bookmarkEnd w:id="169"/>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BD4BAA">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lastRenderedPageBreak/>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BD4BAA" w:rsidRPr="006C7966">
        <w:t xml:space="preserve">Table </w:t>
      </w:r>
      <w:r w:rsidR="00BD4BA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w:t>
            </w:r>
            <w:r w:rsidRPr="00066554">
              <w:rPr>
                <w:rFonts w:eastAsia="Calibri" w:cs="Arial"/>
                <w:sz w:val="16"/>
                <w:szCs w:val="16"/>
              </w:rPr>
              <w:lastRenderedPageBreak/>
              <w:t>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70" w:name="_Ref358038416"/>
      <w:r w:rsidRPr="006C7966">
        <w:lastRenderedPageBreak/>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2</w:t>
      </w:r>
      <w:r w:rsidR="00075FC8" w:rsidRPr="006C7966">
        <w:fldChar w:fldCharType="end"/>
      </w:r>
      <w:bookmarkEnd w:id="170"/>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BD4BAA" w:rsidRPr="006C7966">
        <w:t xml:space="preserve">Table </w:t>
      </w:r>
      <w:r w:rsidR="00BD4BA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lastRenderedPageBreak/>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71" w:name="_Ref358038427"/>
      <w:bookmarkStart w:id="172"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3</w:t>
      </w:r>
      <w:r w:rsidR="00075FC8" w:rsidRPr="006C7966">
        <w:fldChar w:fldCharType="end"/>
      </w:r>
      <w:bookmarkEnd w:id="171"/>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72"/>
    </w:p>
    <w:p w14:paraId="33C7FA7F" w14:textId="77777777" w:rsidR="008E0367" w:rsidRPr="008E0367" w:rsidRDefault="008E0367" w:rsidP="008E0367"/>
    <w:p w14:paraId="7429D415" w14:textId="24E6736A" w:rsidR="007E20EC" w:rsidRDefault="007E20EC" w:rsidP="007E20EC">
      <w:pPr>
        <w:pStyle w:val="Heading2"/>
      </w:pPr>
      <w:bookmarkStart w:id="173" w:name="_Toc424911528"/>
      <w:r>
        <w:t>Optional release/provision/modify functionality</w:t>
      </w:r>
      <w:bookmarkEnd w:id="173"/>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w:t>
      </w:r>
      <w:proofErr w:type="gramStart"/>
      <w:r>
        <w:t>i.e</w:t>
      </w:r>
      <w:proofErr w:type="gramEnd"/>
      <w:r>
        <w:t>.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t>provisionConfirm</w:t>
      </w:r>
      <w:r>
        <w:t xml:space="preserve"> in response to a provision request.   I.e a response is returned even though there has been no data-plane affecting changes.</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174" w:name="_Toc355354825"/>
      <w:bookmarkStart w:id="175" w:name="_Ref358884025"/>
      <w:bookmarkStart w:id="176" w:name="_Ref359254562"/>
      <w:bookmarkStart w:id="177" w:name="_Ref359325450"/>
      <w:bookmarkStart w:id="178" w:name="_Toc424911529"/>
      <w:r w:rsidRPr="006C7966">
        <w:t xml:space="preserve">NSI </w:t>
      </w:r>
      <w:r w:rsidR="00896414">
        <w:t>s</w:t>
      </w:r>
      <w:r w:rsidRPr="006C7966">
        <w:t xml:space="preserve">tate </w:t>
      </w:r>
      <w:r w:rsidR="00896414">
        <w:t>m</w:t>
      </w:r>
      <w:r w:rsidRPr="006C7966">
        <w:t>achines</w:t>
      </w:r>
      <w:bookmarkEnd w:id="174"/>
      <w:bookmarkEnd w:id="175"/>
      <w:bookmarkEnd w:id="176"/>
      <w:bookmarkEnd w:id="177"/>
      <w:bookmarkEnd w:id="178"/>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lastRenderedPageBreak/>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BD4BAA">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BD4BA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79" w:name="_Toc424911530"/>
      <w:r>
        <w:t>Reservation State Machine</w:t>
      </w:r>
      <w:bookmarkEnd w:id="179"/>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611CB8A2" w14:textId="77777777" w:rsidR="001D4931" w:rsidRPr="006C7966" w:rsidRDefault="001D4931" w:rsidP="001D4931">
      <w:pPr>
        <w:rPr>
          <w:rFonts w:cs="Arial"/>
          <w:b/>
          <w:i/>
        </w:rPr>
      </w:pPr>
    </w:p>
    <w:p w14:paraId="25E3F95E" w14:textId="77777777" w:rsidR="001D4931" w:rsidRPr="006C7966" w:rsidRDefault="00F564AB" w:rsidP="002A3D74">
      <w:pPr>
        <w:jc w:val="center"/>
        <w:rPr>
          <w:rFonts w:cs="Arial"/>
        </w:rPr>
      </w:pPr>
      <w:r>
        <w:rPr>
          <w:noProof/>
          <w:lang w:val="en-GB" w:eastAsia="en-GB"/>
        </w:rPr>
        <w:lastRenderedPageBreak/>
        <w:drawing>
          <wp:inline distT="0" distB="0" distL="0" distR="0" wp14:anchorId="0CBFC8E1" wp14:editId="348A10E5">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80" w:name="_Ref358041561"/>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3</w:t>
      </w:r>
      <w:r w:rsidR="00075FC8" w:rsidRPr="006C7966">
        <w:fldChar w:fldCharType="end"/>
      </w:r>
      <w:bookmarkEnd w:id="180"/>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117D30E3" w14:textId="77777777" w:rsidR="001D4931" w:rsidRPr="006C7966" w:rsidRDefault="001D4931" w:rsidP="001D4931">
      <w:pPr>
        <w:rPr>
          <w:rFonts w:cs="Arial"/>
        </w:rPr>
      </w:pPr>
    </w:p>
    <w:p w14:paraId="0AC92087" w14:textId="1E232581" w:rsidR="001D4931" w:rsidRPr="006C7966" w:rsidRDefault="00387483" w:rsidP="001D4931">
      <w:pPr>
        <w:rPr>
          <w:rFonts w:cs="Arial"/>
        </w:rPr>
      </w:pPr>
      <w:r w:rsidRPr="006C7966">
        <w:rPr>
          <w:rFonts w:cs="Arial"/>
          <w:lang w:eastAsia="ja-JP"/>
        </w:rPr>
        <w:t xml:space="preserve">An </w:t>
      </w:r>
      <w:r w:rsidR="000A22E0" w:rsidRPr="006C7966">
        <w:rPr>
          <w:rFonts w:cs="Arial"/>
        </w:rPr>
        <w:t>NSI</w:t>
      </w:r>
      <w:r w:rsidR="00A72A3A" w:rsidRPr="006C7966">
        <w:rPr>
          <w:rFonts w:cs="Arial"/>
        </w:rPr>
        <w:t xml:space="preserve"> </w:t>
      </w:r>
      <w:r w:rsidR="00061284" w:rsidRPr="006C7966">
        <w:rPr>
          <w:rFonts w:cs="Arial"/>
        </w:rPr>
        <w:t xml:space="preserve">reservation </w:t>
      </w:r>
      <w:r w:rsidRPr="006C7966">
        <w:rPr>
          <w:rFonts w:cs="Arial"/>
        </w:rPr>
        <w:t>is</w:t>
      </w:r>
      <w:r w:rsidR="00A72A3A" w:rsidRPr="006C7966">
        <w:rPr>
          <w:rFonts w:cs="Arial"/>
        </w:rPr>
        <w:t xml:space="preserve"> </w:t>
      </w:r>
      <w:r w:rsidR="000A22E0" w:rsidRPr="006C7966">
        <w:rPr>
          <w:rFonts w:cs="Arial"/>
        </w:rPr>
        <w:t>created</w:t>
      </w:r>
      <w:r w:rsidR="00A72A3A" w:rsidRPr="006C7966">
        <w:rPr>
          <w:rFonts w:cs="Arial"/>
        </w:rPr>
        <w:t xml:space="preserve"> </w:t>
      </w:r>
      <w:r w:rsidR="000A22E0" w:rsidRPr="006C7966">
        <w:rPr>
          <w:rFonts w:cs="Arial"/>
        </w:rPr>
        <w:t>using</w:t>
      </w:r>
      <w:r w:rsidR="00A72A3A" w:rsidRPr="006C7966">
        <w:rPr>
          <w:rFonts w:cs="Arial"/>
        </w:rPr>
        <w:t xml:space="preserve"> </w:t>
      </w:r>
      <w:r w:rsidR="000A22E0" w:rsidRPr="006C7966">
        <w:rPr>
          <w:rFonts w:cs="Arial"/>
        </w:rPr>
        <w:t>a</w:t>
      </w:r>
      <w:r w:rsidR="00A72A3A" w:rsidRPr="006C7966">
        <w:rPr>
          <w:rFonts w:cs="Arial"/>
        </w:rPr>
        <w:t xml:space="preserve"> </w:t>
      </w:r>
      <w:r w:rsidR="001D4931" w:rsidRPr="006C7966">
        <w:rPr>
          <w:rFonts w:cs="Arial"/>
        </w:rPr>
        <w:t>two</w:t>
      </w:r>
      <w:r w:rsidR="00573B56" w:rsidRPr="006C7966">
        <w:rPr>
          <w:rFonts w:cs="Arial"/>
        </w:rPr>
        <w:t>-</w:t>
      </w:r>
      <w:r w:rsidR="001D4931" w:rsidRPr="006C7966">
        <w:rPr>
          <w:rFonts w:cs="Arial"/>
        </w:rPr>
        <w:t>phase</w:t>
      </w:r>
      <w:r w:rsidR="00573B56" w:rsidRPr="006C7966">
        <w:rPr>
          <w:rFonts w:cs="Arial"/>
        </w:rPr>
        <w:t xml:space="preserve"> commit</w:t>
      </w:r>
      <w:r w:rsidR="00A72A3A" w:rsidRPr="006C7966">
        <w:rPr>
          <w:rFonts w:cs="Arial"/>
        </w:rPr>
        <w:t xml:space="preserve"> </w:t>
      </w:r>
      <w:r w:rsidR="000A22E0" w:rsidRPr="006C7966">
        <w:rPr>
          <w:rFonts w:cs="Arial"/>
        </w:rPr>
        <w:t>process.</w:t>
      </w:r>
      <w:r w:rsidR="00E411A9">
        <w:rPr>
          <w:rFonts w:cs="Arial"/>
        </w:rPr>
        <w:t xml:space="preserve"> </w:t>
      </w:r>
      <w:r w:rsidR="000A22E0" w:rsidRPr="006C7966">
        <w:rPr>
          <w:rFonts w:cs="Arial"/>
        </w:rPr>
        <w:t>In</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first</w:t>
      </w:r>
      <w:r w:rsidR="00A72A3A" w:rsidRPr="006C7966">
        <w:rPr>
          <w:rFonts w:cs="Arial"/>
        </w:rPr>
        <w:t xml:space="preserve"> </w:t>
      </w:r>
      <w:r w:rsidR="000A22E0" w:rsidRPr="006C7966">
        <w:rPr>
          <w:rFonts w:cs="Arial"/>
        </w:rPr>
        <w:t>phase</w:t>
      </w:r>
      <w:r w:rsidR="00A72A3A" w:rsidRPr="006C7966">
        <w:rPr>
          <w:rFonts w:cs="Arial"/>
        </w:rPr>
        <w:t xml:space="preserve"> </w:t>
      </w:r>
      <w:r w:rsidR="000A22E0" w:rsidRPr="006C7966">
        <w:rPr>
          <w:rFonts w:cs="Arial"/>
        </w:rPr>
        <w:t>(</w:t>
      </w:r>
      <w:r w:rsidR="00075FC8" w:rsidRPr="007040F7">
        <w:rPr>
          <w:rFonts w:cs="Arial"/>
          <w:i/>
        </w:rPr>
        <w:t>reserve</w:t>
      </w:r>
      <w:r w:rsidR="000A22E0" w:rsidRPr="006C7966">
        <w:rPr>
          <w:rFonts w:cs="Arial"/>
        </w:rPr>
        <w:t>)</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a</w:t>
      </w:r>
      <w:r w:rsidR="001D4931" w:rsidRPr="006C7966">
        <w:rPr>
          <w:rFonts w:cs="Arial"/>
        </w:rPr>
        <w:t>vailability</w:t>
      </w:r>
      <w:r w:rsidR="00A72A3A" w:rsidRPr="006C7966">
        <w:rPr>
          <w:rFonts w:cs="Arial"/>
        </w:rPr>
        <w:t xml:space="preserve"> </w:t>
      </w:r>
      <w:r w:rsidR="000A22E0" w:rsidRPr="006C7966">
        <w:rPr>
          <w:rFonts w:cs="Arial"/>
        </w:rPr>
        <w:t>of</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requested</w:t>
      </w:r>
      <w:r w:rsidR="00A72A3A" w:rsidRPr="006C7966">
        <w:rPr>
          <w:rFonts w:cs="Arial"/>
        </w:rPr>
        <w:t xml:space="preserve"> </w:t>
      </w:r>
      <w:r w:rsidR="000A22E0" w:rsidRPr="006C7966">
        <w:rPr>
          <w:rFonts w:cs="Arial"/>
        </w:rPr>
        <w:t>resources</w:t>
      </w:r>
      <w:r w:rsidR="00A72A3A" w:rsidRPr="006C7966">
        <w:rPr>
          <w:rFonts w:cs="Arial"/>
        </w:rPr>
        <w:t xml:space="preserve"> </w:t>
      </w:r>
      <w:r w:rsidR="000A22E0" w:rsidRPr="006C7966">
        <w:rPr>
          <w:rFonts w:cs="Arial"/>
        </w:rPr>
        <w:t>is</w:t>
      </w:r>
      <w:r w:rsidR="00A72A3A" w:rsidRPr="006C7966">
        <w:rPr>
          <w:rFonts w:cs="Arial"/>
        </w:rPr>
        <w:t xml:space="preserve"> </w:t>
      </w:r>
      <w:r w:rsidR="00BC1A4C" w:rsidRPr="006C7966">
        <w:rPr>
          <w:rFonts w:cs="Arial"/>
        </w:rPr>
        <w:t>checked; i</w:t>
      </w:r>
      <w:r w:rsidR="001D4931" w:rsidRPr="006C7966">
        <w:rPr>
          <w:rFonts w:cs="Arial"/>
        </w:rPr>
        <w:t>f</w:t>
      </w:r>
      <w:r w:rsidR="00A72A3A" w:rsidRPr="006C7966">
        <w:rPr>
          <w:rFonts w:cs="Arial"/>
        </w:rPr>
        <w:t xml:space="preserve"> </w:t>
      </w:r>
      <w:r w:rsidR="000A22E0" w:rsidRPr="006C7966">
        <w:rPr>
          <w:rFonts w:cs="Arial"/>
        </w:rPr>
        <w:t>the</w:t>
      </w:r>
      <w:r w:rsidR="00A72A3A" w:rsidRPr="006C7966">
        <w:rPr>
          <w:rFonts w:cs="Arial"/>
        </w:rPr>
        <w:t xml:space="preserve"> </w:t>
      </w:r>
      <w:r w:rsidR="001D4931" w:rsidRPr="006C7966">
        <w:rPr>
          <w:rFonts w:cs="Arial"/>
        </w:rPr>
        <w:t>resources</w:t>
      </w:r>
      <w:r w:rsidR="00A72A3A" w:rsidRPr="006C7966">
        <w:rPr>
          <w:rFonts w:cs="Arial"/>
        </w:rPr>
        <w:t xml:space="preserve"> </w:t>
      </w:r>
      <w:r w:rsidR="000A22E0" w:rsidRPr="006C7966">
        <w:rPr>
          <w:rFonts w:cs="Arial"/>
        </w:rPr>
        <w:t>are</w:t>
      </w:r>
      <w:r w:rsidR="00A72A3A" w:rsidRPr="006C7966">
        <w:rPr>
          <w:rFonts w:cs="Arial"/>
        </w:rPr>
        <w:t xml:space="preserve"> </w:t>
      </w:r>
      <w:r w:rsidR="00BC1A4C" w:rsidRPr="006C7966">
        <w:rPr>
          <w:rFonts w:cs="Arial"/>
        </w:rPr>
        <w:t xml:space="preserve">available they </w:t>
      </w:r>
      <w:r w:rsidR="000A22E0" w:rsidRPr="006C7966">
        <w:rPr>
          <w:rFonts w:cs="Arial"/>
        </w:rPr>
        <w:t>are</w:t>
      </w:r>
      <w:r w:rsidR="00A72A3A" w:rsidRPr="006C7966">
        <w:rPr>
          <w:rFonts w:cs="Arial"/>
        </w:rPr>
        <w:t xml:space="preserve"> </w:t>
      </w:r>
      <w:r w:rsidR="001D4931" w:rsidRPr="006C7966">
        <w:rPr>
          <w:rFonts w:cs="Arial"/>
        </w:rPr>
        <w:t>held</w:t>
      </w:r>
      <w:r w:rsidR="000A22E0" w:rsidRPr="006C7966">
        <w:rPr>
          <w:rFonts w:cs="Arial"/>
        </w:rPr>
        <w:t>.</w:t>
      </w:r>
      <w:r w:rsidR="00E411A9">
        <w:rPr>
          <w:rFonts w:cs="Arial"/>
        </w:rPr>
        <w:t xml:space="preserve"> </w:t>
      </w:r>
      <w:r w:rsidR="000A22E0" w:rsidRPr="006C7966">
        <w:rPr>
          <w:rFonts w:cs="Arial"/>
        </w:rPr>
        <w:t>In</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s</w:t>
      </w:r>
      <w:r w:rsidR="001D4931" w:rsidRPr="006C7966">
        <w:rPr>
          <w:rFonts w:cs="Arial"/>
        </w:rPr>
        <w:t>econd</w:t>
      </w:r>
      <w:r w:rsidR="00A72A3A" w:rsidRPr="006C7966">
        <w:rPr>
          <w:rFonts w:cs="Arial"/>
        </w:rPr>
        <w:t xml:space="preserve"> </w:t>
      </w:r>
      <w:r w:rsidR="001D4931" w:rsidRPr="006C7966">
        <w:rPr>
          <w:rFonts w:cs="Arial"/>
        </w:rPr>
        <w:t>phase</w:t>
      </w:r>
      <w:r w:rsidR="00A72A3A" w:rsidRPr="006C7966">
        <w:rPr>
          <w:rFonts w:cs="Arial"/>
        </w:rPr>
        <w:t xml:space="preserve"> </w:t>
      </w:r>
      <w:r w:rsidR="000A22E0" w:rsidRPr="006C7966">
        <w:rPr>
          <w:rFonts w:cs="Arial"/>
        </w:rPr>
        <w:t>(</w:t>
      </w:r>
      <w:r w:rsidR="00075FC8" w:rsidRPr="007040F7">
        <w:rPr>
          <w:rFonts w:cs="Arial"/>
          <w:i/>
        </w:rPr>
        <w:t>commit</w:t>
      </w:r>
      <w:r w:rsidR="000A22E0" w:rsidRPr="006C7966">
        <w:rPr>
          <w:rFonts w:cs="Arial"/>
        </w:rPr>
        <w:t>)</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requester</w:t>
      </w:r>
      <w:r w:rsidR="00A72A3A" w:rsidRPr="006C7966">
        <w:rPr>
          <w:rFonts w:cs="Arial"/>
        </w:rPr>
        <w:t xml:space="preserve"> </w:t>
      </w:r>
      <w:r w:rsidR="000A22E0" w:rsidRPr="006C7966">
        <w:rPr>
          <w:rFonts w:cs="Arial"/>
        </w:rPr>
        <w:t>has</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choice</w:t>
      </w:r>
      <w:r w:rsidR="00A72A3A" w:rsidRPr="006C7966">
        <w:rPr>
          <w:rFonts w:cs="Arial"/>
        </w:rPr>
        <w:t xml:space="preserve"> </w:t>
      </w:r>
      <w:r w:rsidR="000A22E0" w:rsidRPr="006C7966">
        <w:rPr>
          <w:rFonts w:cs="Arial"/>
        </w:rPr>
        <w:t>to</w:t>
      </w:r>
      <w:r w:rsidR="00A72A3A" w:rsidRPr="006C7966">
        <w:rPr>
          <w:rFonts w:cs="Arial"/>
        </w:rPr>
        <w:t xml:space="preserve"> </w:t>
      </w:r>
      <w:r w:rsidR="001D4931" w:rsidRPr="006C7966">
        <w:rPr>
          <w:rFonts w:cs="Arial"/>
        </w:rPr>
        <w:t>either</w:t>
      </w:r>
      <w:r w:rsidR="00A72A3A" w:rsidRPr="006C7966">
        <w:rPr>
          <w:rFonts w:cs="Arial"/>
        </w:rPr>
        <w:t xml:space="preserve"> </w:t>
      </w:r>
      <w:r w:rsidR="001D4931" w:rsidRPr="006C7966">
        <w:rPr>
          <w:rFonts w:cs="Arial"/>
        </w:rPr>
        <w:t>commit</w:t>
      </w:r>
      <w:r w:rsidR="00A72A3A" w:rsidRPr="006C7966">
        <w:rPr>
          <w:rFonts w:cs="Arial"/>
        </w:rPr>
        <w:t xml:space="preserve"> </w:t>
      </w:r>
      <w:r w:rsidR="001D4931" w:rsidRPr="006C7966">
        <w:rPr>
          <w:rFonts w:cs="Arial"/>
        </w:rPr>
        <w:t>or</w:t>
      </w:r>
      <w:r w:rsidR="00A72A3A" w:rsidRPr="006C7966">
        <w:rPr>
          <w:rFonts w:cs="Arial"/>
        </w:rPr>
        <w:t xml:space="preserve"> </w:t>
      </w:r>
      <w:r w:rsidR="001D4931" w:rsidRPr="006C7966">
        <w:rPr>
          <w:rFonts w:cs="Arial"/>
        </w:rPr>
        <w:t>abort</w:t>
      </w:r>
      <w:r w:rsidR="00A72A3A" w:rsidRPr="006C7966">
        <w:rPr>
          <w:rFonts w:cs="Arial"/>
        </w:rPr>
        <w:t xml:space="preserve"> </w:t>
      </w:r>
      <w:r w:rsidR="000A22E0"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0A22E0" w:rsidRPr="006C7966">
        <w:rPr>
          <w:rFonts w:cs="Arial"/>
        </w:rPr>
        <w:t>that</w:t>
      </w:r>
      <w:r w:rsidR="00A72A3A" w:rsidRPr="006C7966">
        <w:rPr>
          <w:rFonts w:cs="Arial"/>
        </w:rPr>
        <w:t xml:space="preserve"> </w:t>
      </w:r>
      <w:r w:rsidR="000A22E0" w:rsidRPr="006C7966">
        <w:rPr>
          <w:rFonts w:cs="Arial"/>
        </w:rPr>
        <w:t>was</w:t>
      </w:r>
      <w:r w:rsidR="00A72A3A" w:rsidRPr="006C7966">
        <w:rPr>
          <w:rFonts w:cs="Arial"/>
        </w:rPr>
        <w:t xml:space="preserve"> </w:t>
      </w:r>
      <w:r w:rsidR="000A22E0" w:rsidRPr="006C7966">
        <w:rPr>
          <w:rFonts w:cs="Arial"/>
        </w:rPr>
        <w:t>held</w:t>
      </w:r>
      <w:r w:rsidR="00A72A3A" w:rsidRPr="006C7966">
        <w:rPr>
          <w:rFonts w:cs="Arial"/>
        </w:rPr>
        <w:t xml:space="preserve"> </w:t>
      </w:r>
      <w:r w:rsidR="000A22E0" w:rsidRPr="006C7966">
        <w:rPr>
          <w:rFonts w:cs="Arial"/>
        </w:rPr>
        <w:t>in</w:t>
      </w:r>
      <w:r w:rsidR="00A72A3A" w:rsidRPr="006C7966">
        <w:rPr>
          <w:rFonts w:cs="Arial"/>
        </w:rPr>
        <w:t xml:space="preserve"> </w:t>
      </w:r>
      <w:r w:rsidR="000A22E0" w:rsidRPr="006C7966">
        <w:rPr>
          <w:rFonts w:cs="Arial"/>
        </w:rPr>
        <w:t>the</w:t>
      </w:r>
      <w:r w:rsidR="00A72A3A" w:rsidRPr="006C7966">
        <w:rPr>
          <w:rFonts w:cs="Arial"/>
        </w:rPr>
        <w:t xml:space="preserve"> </w:t>
      </w:r>
      <w:r w:rsidR="000A22E0" w:rsidRPr="006C7966">
        <w:rPr>
          <w:rFonts w:cs="Arial"/>
        </w:rPr>
        <w:t>first</w:t>
      </w:r>
      <w:r w:rsidR="00A72A3A" w:rsidRPr="006C7966">
        <w:rPr>
          <w:rFonts w:cs="Arial"/>
        </w:rPr>
        <w:t xml:space="preserve"> </w:t>
      </w:r>
      <w:r w:rsidR="000A22E0" w:rsidRPr="006C7966">
        <w:rPr>
          <w:rFonts w:cs="Arial"/>
        </w:rPr>
        <w:t>phase.</w:t>
      </w:r>
    </w:p>
    <w:p w14:paraId="60F18706" w14:textId="77777777" w:rsidR="000A22E0" w:rsidRPr="006C7966" w:rsidRDefault="000A22E0" w:rsidP="001D4931">
      <w:pPr>
        <w:rPr>
          <w:rFonts w:cs="Arial"/>
        </w:rPr>
      </w:pPr>
    </w:p>
    <w:p w14:paraId="2CD5E2EC" w14:textId="77777777" w:rsidR="001D4931" w:rsidRPr="006C7966" w:rsidRDefault="001D4931" w:rsidP="001D4931">
      <w:pPr>
        <w:rPr>
          <w:rFonts w:cs="Arial"/>
        </w:rPr>
      </w:pPr>
      <w:r w:rsidRPr="00105993">
        <w:rPr>
          <w:rFonts w:cs="Arial"/>
        </w:rPr>
        <w:t>If</w:t>
      </w:r>
      <w:r w:rsidR="00A72A3A" w:rsidRPr="00105993">
        <w:rPr>
          <w:rFonts w:cs="Arial"/>
        </w:rPr>
        <w:t xml:space="preserve"> </w:t>
      </w:r>
      <w:r w:rsidRPr="00105993">
        <w:rPr>
          <w:rFonts w:cs="Arial"/>
        </w:rPr>
        <w:t>a</w:t>
      </w:r>
      <w:r w:rsidR="00A72A3A" w:rsidRPr="00105993">
        <w:rPr>
          <w:rFonts w:cs="Arial"/>
        </w:rPr>
        <w:t xml:space="preserve"> </w:t>
      </w:r>
      <w:r w:rsidRPr="00105993">
        <w:rPr>
          <w:rFonts w:cs="Arial"/>
        </w:rPr>
        <w:t>requester</w:t>
      </w:r>
      <w:r w:rsidR="00A72A3A" w:rsidRPr="00105993">
        <w:rPr>
          <w:rFonts w:cs="Arial"/>
        </w:rPr>
        <w:t xml:space="preserve"> </w:t>
      </w:r>
      <w:r w:rsidR="000A22E0" w:rsidRPr="00105993">
        <w:rPr>
          <w:rFonts w:cs="Arial"/>
        </w:rPr>
        <w:t>fails</w:t>
      </w:r>
      <w:r w:rsidR="00A72A3A" w:rsidRPr="00105993">
        <w:rPr>
          <w:rFonts w:cs="Arial"/>
        </w:rPr>
        <w:t xml:space="preserve"> </w:t>
      </w:r>
      <w:r w:rsidR="000A22E0" w:rsidRPr="00105993">
        <w:rPr>
          <w:rFonts w:cs="Arial"/>
        </w:rPr>
        <w:t>to</w:t>
      </w:r>
      <w:r w:rsidR="00A72A3A" w:rsidRPr="00105993">
        <w:rPr>
          <w:rFonts w:cs="Arial"/>
        </w:rPr>
        <w:t xml:space="preserve"> </w:t>
      </w:r>
      <w:r w:rsidRPr="00105993">
        <w:rPr>
          <w:rFonts w:cs="Arial"/>
        </w:rPr>
        <w:t>commit</w:t>
      </w:r>
      <w:r w:rsidR="00A72A3A" w:rsidRPr="00105993">
        <w:rPr>
          <w:rFonts w:cs="Arial"/>
        </w:rPr>
        <w:t xml:space="preserve"> </w:t>
      </w:r>
      <w:r w:rsidRPr="00105993">
        <w:rPr>
          <w:rFonts w:cs="Arial"/>
        </w:rPr>
        <w:t>a</w:t>
      </w:r>
      <w:r w:rsidR="00A72A3A" w:rsidRPr="00105993">
        <w:rPr>
          <w:rFonts w:cs="Arial"/>
        </w:rPr>
        <w:t xml:space="preserve"> </w:t>
      </w:r>
      <w:r w:rsidRPr="00105993">
        <w:rPr>
          <w:rFonts w:cs="Arial"/>
        </w:rPr>
        <w:t>held</w:t>
      </w:r>
      <w:r w:rsidR="00A72A3A" w:rsidRPr="00105993">
        <w:rPr>
          <w:rFonts w:cs="Arial"/>
        </w:rPr>
        <w:t xml:space="preserve"> </w:t>
      </w:r>
      <w:r w:rsidRPr="00105993">
        <w:rPr>
          <w:rFonts w:cs="Arial"/>
        </w:rPr>
        <w:t>reservation</w:t>
      </w:r>
      <w:r w:rsidR="00A72A3A" w:rsidRPr="00105993">
        <w:rPr>
          <w:rFonts w:cs="Arial"/>
        </w:rPr>
        <w:t xml:space="preserve"> </w:t>
      </w:r>
      <w:r w:rsidR="000A22E0" w:rsidRPr="00105993">
        <w:rPr>
          <w:rFonts w:cs="Arial"/>
        </w:rPr>
        <w:t>after</w:t>
      </w:r>
      <w:r w:rsidR="00A72A3A" w:rsidRPr="00105993">
        <w:rPr>
          <w:rFonts w:cs="Arial"/>
        </w:rPr>
        <w:t xml:space="preserve"> </w:t>
      </w:r>
      <w:r w:rsidR="000A22E0" w:rsidRPr="00105993">
        <w:rPr>
          <w:rFonts w:cs="Arial"/>
        </w:rPr>
        <w:t>a</w:t>
      </w:r>
      <w:r w:rsidR="00A72A3A" w:rsidRPr="00105993">
        <w:rPr>
          <w:rFonts w:cs="Arial"/>
        </w:rPr>
        <w:t xml:space="preserve"> </w:t>
      </w:r>
      <w:r w:rsidR="000A22E0" w:rsidRPr="00105993">
        <w:rPr>
          <w:rFonts w:cs="Arial"/>
        </w:rPr>
        <w:t>certain</w:t>
      </w:r>
      <w:r w:rsidR="00A72A3A" w:rsidRPr="00105993">
        <w:rPr>
          <w:rFonts w:cs="Arial"/>
        </w:rPr>
        <w:t xml:space="preserve"> </w:t>
      </w:r>
      <w:r w:rsidR="000A22E0" w:rsidRPr="00105993">
        <w:rPr>
          <w:rFonts w:cs="Arial"/>
        </w:rPr>
        <w:t>period</w:t>
      </w:r>
      <w:r w:rsidR="00A72A3A" w:rsidRPr="00105993">
        <w:rPr>
          <w:rFonts w:cs="Arial"/>
        </w:rPr>
        <w:t xml:space="preserve"> </w:t>
      </w:r>
      <w:r w:rsidR="000A22E0" w:rsidRPr="00105993">
        <w:rPr>
          <w:rFonts w:cs="Arial"/>
        </w:rPr>
        <w:t>of</w:t>
      </w:r>
      <w:r w:rsidR="00A72A3A" w:rsidRPr="00105993">
        <w:rPr>
          <w:rFonts w:cs="Arial"/>
        </w:rPr>
        <w:t xml:space="preserve"> </w:t>
      </w:r>
      <w:r w:rsidR="000A22E0" w:rsidRPr="00105993">
        <w:rPr>
          <w:rFonts w:cs="Arial"/>
        </w:rPr>
        <w:t>time</w:t>
      </w:r>
      <w:r w:rsidR="00735C7F">
        <w:rPr>
          <w:rFonts w:cs="Arial"/>
        </w:rPr>
        <w:t>,</w:t>
      </w:r>
      <w:r w:rsidR="00A72A3A" w:rsidRPr="00105993">
        <w:rPr>
          <w:rFonts w:cs="Arial"/>
        </w:rPr>
        <w:t xml:space="preserve"> </w:t>
      </w:r>
      <w:r w:rsidR="000A22E0" w:rsidRPr="00105993">
        <w:rPr>
          <w:rFonts w:cs="Arial"/>
        </w:rPr>
        <w:t>the</w:t>
      </w:r>
      <w:r w:rsidR="00A72A3A" w:rsidRPr="00105993">
        <w:rPr>
          <w:rFonts w:cs="Arial"/>
        </w:rPr>
        <w:t xml:space="preserve"> </w:t>
      </w:r>
      <w:r w:rsidRPr="00105993">
        <w:rPr>
          <w:rFonts w:cs="Arial"/>
        </w:rPr>
        <w:t>provider</w:t>
      </w:r>
      <w:r w:rsidR="00A72A3A" w:rsidRPr="00105993">
        <w:rPr>
          <w:rFonts w:cs="Arial"/>
        </w:rPr>
        <w:t xml:space="preserve"> </w:t>
      </w:r>
      <w:r w:rsidR="00573B56" w:rsidRPr="00105993">
        <w:rPr>
          <w:rFonts w:cs="Arial"/>
        </w:rPr>
        <w:t xml:space="preserve">times </w:t>
      </w:r>
      <w:r w:rsidR="003361CD" w:rsidRPr="00105993">
        <w:rPr>
          <w:rFonts w:cs="Arial"/>
        </w:rPr>
        <w:t>out</w:t>
      </w:r>
      <w:r w:rsidR="00A72A3A" w:rsidRPr="00105993">
        <w:rPr>
          <w:rFonts w:cs="Arial"/>
        </w:rPr>
        <w:t xml:space="preserve"> </w:t>
      </w:r>
      <w:r w:rsidR="003361CD" w:rsidRPr="00105993">
        <w:rPr>
          <w:rFonts w:cs="Arial"/>
        </w:rPr>
        <w:t>the</w:t>
      </w:r>
      <w:r w:rsidR="00A72A3A" w:rsidRPr="00105993">
        <w:rPr>
          <w:rFonts w:cs="Arial"/>
        </w:rPr>
        <w:t xml:space="preserve"> </w:t>
      </w:r>
      <w:r w:rsidR="003361CD" w:rsidRPr="00105993">
        <w:rPr>
          <w:rFonts w:cs="Arial"/>
        </w:rPr>
        <w:t>reservation</w:t>
      </w:r>
      <w:r w:rsidR="00A72A3A" w:rsidRPr="00105993">
        <w:rPr>
          <w:rFonts w:cs="Arial"/>
        </w:rPr>
        <w:t xml:space="preserve"> </w:t>
      </w:r>
      <w:r w:rsidR="003361CD" w:rsidRPr="00105993">
        <w:rPr>
          <w:rFonts w:cs="Arial"/>
        </w:rPr>
        <w:t>and</w:t>
      </w:r>
      <w:r w:rsidR="00A72A3A" w:rsidRPr="00105993">
        <w:rPr>
          <w:rFonts w:cs="Arial"/>
        </w:rPr>
        <w:t xml:space="preserve"> </w:t>
      </w:r>
      <w:r w:rsidR="00573B56" w:rsidRPr="00105993">
        <w:rPr>
          <w:rFonts w:cs="Arial"/>
        </w:rPr>
        <w:t>the</w:t>
      </w:r>
      <w:r w:rsidR="0071017E" w:rsidRPr="00105993">
        <w:rPr>
          <w:rFonts w:cs="Arial"/>
        </w:rPr>
        <w:t xml:space="preserve"> held</w:t>
      </w:r>
      <w:r w:rsidR="00573B56" w:rsidRPr="00105993">
        <w:rPr>
          <w:rFonts w:cs="Arial"/>
        </w:rPr>
        <w:t xml:space="preserve"> resources are </w:t>
      </w:r>
      <w:r w:rsidR="003361CD" w:rsidRPr="00105993">
        <w:rPr>
          <w:rFonts w:cs="Arial"/>
        </w:rPr>
        <w:t>releas</w:t>
      </w:r>
      <w:r w:rsidR="00573B56" w:rsidRPr="00105993">
        <w:rPr>
          <w:rFonts w:cs="Arial"/>
        </w:rPr>
        <w:t>ed</w:t>
      </w:r>
      <w:r w:rsidR="003361CD" w:rsidRPr="00105993">
        <w:rPr>
          <w:rFonts w:cs="Arial"/>
        </w:rPr>
        <w:t>.</w:t>
      </w:r>
      <w:r w:rsidR="00E52BCB">
        <w:rPr>
          <w:rFonts w:cs="Arial"/>
        </w:rPr>
        <w:t xml:space="preserve">  The reserveTimeout state is only implemented where the ultimate Provider Agent functionality is present.</w:t>
      </w:r>
    </w:p>
    <w:p w14:paraId="246F473C" w14:textId="77777777" w:rsidR="003361CD" w:rsidRPr="006C7966" w:rsidRDefault="003361CD" w:rsidP="001D4931">
      <w:pPr>
        <w:rPr>
          <w:rFonts w:cs="Arial"/>
        </w:rPr>
      </w:pPr>
    </w:p>
    <w:p w14:paraId="5C0C97EB" w14:textId="16A86A33" w:rsidR="00F60DC7" w:rsidRPr="006C7966" w:rsidRDefault="001D4931" w:rsidP="001D4931">
      <w:pPr>
        <w:rPr>
          <w:rFonts w:cs="Arial"/>
        </w:rPr>
      </w:pPr>
      <w:r w:rsidRPr="006C7966">
        <w:rPr>
          <w:rFonts w:cs="Arial"/>
        </w:rPr>
        <w:t>Modification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a</w:t>
      </w:r>
      <w:r w:rsidR="00A72A3A" w:rsidRPr="006C7966">
        <w:rPr>
          <w:rFonts w:cs="Arial"/>
        </w:rPr>
        <w:t xml:space="preserve"> </w:t>
      </w:r>
      <w:r w:rsidRPr="006C7966">
        <w:rPr>
          <w:rFonts w:cs="Arial"/>
        </w:rPr>
        <w:t>reservation</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supported</w:t>
      </w:r>
      <w:r w:rsidR="00A72A3A" w:rsidRPr="006C7966">
        <w:rPr>
          <w:rFonts w:cs="Arial"/>
        </w:rPr>
        <w:t xml:space="preserve"> </w:t>
      </w:r>
      <w:r w:rsidR="00F60DC7" w:rsidRPr="006C7966">
        <w:rPr>
          <w:rFonts w:cs="Arial"/>
        </w:rPr>
        <w:t>in</w:t>
      </w:r>
      <w:r w:rsidR="00A72A3A" w:rsidRPr="006C7966">
        <w:rPr>
          <w:rFonts w:cs="Arial"/>
        </w:rPr>
        <w:t xml:space="preserve"> </w:t>
      </w:r>
      <w:r w:rsidR="00F60DC7" w:rsidRPr="006C7966">
        <w:rPr>
          <w:rFonts w:cs="Arial"/>
        </w:rPr>
        <w:t>NSI</w:t>
      </w:r>
      <w:r w:rsidR="00A72A3A" w:rsidRPr="006C7966">
        <w:rPr>
          <w:rFonts w:cs="Arial"/>
        </w:rPr>
        <w:t xml:space="preserve"> </w:t>
      </w:r>
      <w:r w:rsidR="00573B56" w:rsidRPr="006C7966">
        <w:rPr>
          <w:rFonts w:cs="Arial"/>
        </w:rPr>
        <w:t xml:space="preserve">CS </w:t>
      </w:r>
      <w:r w:rsidR="00F60DC7" w:rsidRPr="006C7966">
        <w:rPr>
          <w:rFonts w:cs="Arial"/>
        </w:rPr>
        <w:t>v2.0</w:t>
      </w:r>
      <w:r w:rsidRPr="006C7966">
        <w:rPr>
          <w:rFonts w:cs="Arial"/>
        </w:rPr>
        <w:t>.</w:t>
      </w:r>
      <w:r w:rsidR="00A72A3A" w:rsidRPr="006C7966">
        <w:rPr>
          <w:rFonts w:cs="Arial"/>
        </w:rPr>
        <w:t xml:space="preserve"> </w:t>
      </w:r>
      <w:r w:rsidR="00F60DC7" w:rsidRPr="006C7966">
        <w:rPr>
          <w:rFonts w:cs="Arial"/>
        </w:rPr>
        <w:t>The</w:t>
      </w:r>
      <w:r w:rsidR="00A72A3A" w:rsidRPr="006C7966">
        <w:rPr>
          <w:rFonts w:cs="Arial"/>
        </w:rPr>
        <w:t xml:space="preserve"> </w:t>
      </w:r>
      <w:r w:rsidR="00075FC8" w:rsidRPr="007040F7">
        <w:rPr>
          <w:rFonts w:cs="Arial"/>
          <w:i/>
        </w:rPr>
        <w:t>reserve</w:t>
      </w:r>
      <w:r w:rsidR="00A72A3A" w:rsidRPr="006C7966">
        <w:rPr>
          <w:rFonts w:cs="Arial"/>
        </w:rPr>
        <w:t xml:space="preserve"> </w:t>
      </w:r>
      <w:r w:rsidRPr="006C7966">
        <w:rPr>
          <w:rFonts w:cs="Arial"/>
        </w:rPr>
        <w:t>request</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used</w:t>
      </w:r>
      <w:r w:rsidR="00A72A3A" w:rsidRPr="006C7966">
        <w:rPr>
          <w:rFonts w:cs="Arial"/>
        </w:rPr>
        <w:t xml:space="preserve"> </w:t>
      </w:r>
      <w:r w:rsidRPr="006C7966">
        <w:rPr>
          <w:rFonts w:cs="Arial"/>
        </w:rPr>
        <w:t>for</w:t>
      </w:r>
      <w:r w:rsidR="00A72A3A" w:rsidRPr="006C7966">
        <w:rPr>
          <w:rFonts w:cs="Arial"/>
        </w:rPr>
        <w:t xml:space="preserve"> </w:t>
      </w:r>
      <w:r w:rsidRPr="006C7966">
        <w:rPr>
          <w:rFonts w:cs="Arial"/>
        </w:rPr>
        <w:t>both</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initial</w:t>
      </w:r>
      <w:r w:rsidR="00A72A3A" w:rsidRPr="006C7966">
        <w:rPr>
          <w:rFonts w:cs="Arial"/>
        </w:rPr>
        <w:t xml:space="preserve"> </w:t>
      </w:r>
      <w:r w:rsidRPr="006C7966">
        <w:rPr>
          <w:rFonts w:cs="Arial"/>
        </w:rPr>
        <w:t>reservation</w:t>
      </w:r>
      <w:r w:rsidR="00A72A3A" w:rsidRPr="006C7966">
        <w:rPr>
          <w:rFonts w:cs="Arial"/>
        </w:rPr>
        <w:t xml:space="preserve"> </w:t>
      </w:r>
      <w:r w:rsidRPr="006C7966">
        <w:rPr>
          <w:rFonts w:cs="Arial"/>
        </w:rPr>
        <w:t>and</w:t>
      </w:r>
      <w:r w:rsidR="00A72A3A" w:rsidRPr="006C7966">
        <w:rPr>
          <w:rFonts w:cs="Arial"/>
        </w:rPr>
        <w:t xml:space="preserve"> </w:t>
      </w:r>
      <w:r w:rsidR="00F60DC7" w:rsidRPr="006C7966">
        <w:rPr>
          <w:rFonts w:cs="Arial"/>
        </w:rPr>
        <w:t>subsequent</w:t>
      </w:r>
      <w:r w:rsidR="00A72A3A" w:rsidRPr="006C7966">
        <w:rPr>
          <w:rFonts w:cs="Arial"/>
        </w:rPr>
        <w:t xml:space="preserve"> </w:t>
      </w:r>
      <w:r w:rsidRPr="006C7966">
        <w:rPr>
          <w:rFonts w:cs="Arial"/>
        </w:rPr>
        <w:t>modifications.</w:t>
      </w:r>
      <w:r w:rsidR="00A72A3A" w:rsidRPr="006C7966">
        <w:rPr>
          <w:rFonts w:cs="Arial"/>
        </w:rPr>
        <w:t xml:space="preserve"> </w:t>
      </w:r>
      <w:r w:rsidRPr="006C7966">
        <w:rPr>
          <w:rFonts w:cs="Arial"/>
        </w:rPr>
        <w:t>A</w:t>
      </w:r>
      <w:r w:rsidR="00A72A3A" w:rsidRPr="006C7966">
        <w:rPr>
          <w:rFonts w:cs="Arial"/>
        </w:rPr>
        <w:t xml:space="preserve"> </w:t>
      </w:r>
      <w:r w:rsidRPr="006C7966">
        <w:rPr>
          <w:rFonts w:cs="Arial"/>
        </w:rPr>
        <w:t>version</w:t>
      </w:r>
      <w:r w:rsidR="00A72A3A" w:rsidRPr="006C7966">
        <w:rPr>
          <w:rFonts w:cs="Arial"/>
        </w:rPr>
        <w:t xml:space="preserve"> </w:t>
      </w:r>
      <w:r w:rsidRPr="006C7966">
        <w:rPr>
          <w:rFonts w:cs="Arial"/>
        </w:rPr>
        <w:t>number</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specified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reservation</w:t>
      </w:r>
      <w:r w:rsidR="00A72A3A" w:rsidRPr="006C7966">
        <w:rPr>
          <w:rFonts w:cs="Arial"/>
        </w:rPr>
        <w:t xml:space="preserve"> </w:t>
      </w:r>
      <w:r w:rsidRPr="006C7966">
        <w:rPr>
          <w:rFonts w:cs="Arial"/>
        </w:rPr>
        <w:t>request</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number</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an</w:t>
      </w:r>
      <w:r w:rsidR="00A72A3A" w:rsidRPr="006C7966">
        <w:rPr>
          <w:rFonts w:cs="Arial"/>
        </w:rPr>
        <w:t xml:space="preserve"> </w:t>
      </w:r>
      <w:r w:rsidRPr="006C7966">
        <w:rPr>
          <w:rFonts w:cs="Arial"/>
        </w:rPr>
        <w:t>integer</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should</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monotonically</w:t>
      </w:r>
      <w:r w:rsidR="00A72A3A" w:rsidRPr="006C7966">
        <w:rPr>
          <w:rFonts w:cs="Arial"/>
        </w:rPr>
        <w:t xml:space="preserve"> </w:t>
      </w:r>
      <w:r w:rsidRPr="006C7966">
        <w:rPr>
          <w:rFonts w:cs="Arial"/>
        </w:rPr>
        <w:t>increasing</w:t>
      </w:r>
      <w:r w:rsidR="00A72A3A" w:rsidRPr="006C7966">
        <w:rPr>
          <w:rFonts w:cs="Arial"/>
        </w:rPr>
        <w:t xml:space="preserve"> </w:t>
      </w:r>
      <w:r w:rsidR="00F60DC7" w:rsidRPr="006C7966">
        <w:rPr>
          <w:rFonts w:cs="Arial"/>
        </w:rPr>
        <w:t>with</w:t>
      </w:r>
      <w:r w:rsidR="00A72A3A" w:rsidRPr="006C7966">
        <w:rPr>
          <w:rFonts w:cs="Arial"/>
        </w:rPr>
        <w:t xml:space="preserve"> </w:t>
      </w:r>
      <w:r w:rsidR="00F60DC7" w:rsidRPr="006C7966">
        <w:rPr>
          <w:rFonts w:cs="Arial"/>
        </w:rPr>
        <w:t>each</w:t>
      </w:r>
      <w:r w:rsidR="00A72A3A" w:rsidRPr="006C7966">
        <w:rPr>
          <w:rFonts w:cs="Arial"/>
        </w:rPr>
        <w:t xml:space="preserve"> </w:t>
      </w:r>
      <w:r w:rsidR="00F60DC7" w:rsidRPr="006C7966">
        <w:rPr>
          <w:rFonts w:cs="Arial"/>
        </w:rPr>
        <w:t>subsequent</w:t>
      </w:r>
      <w:r w:rsidR="00A72A3A" w:rsidRPr="006C7966">
        <w:rPr>
          <w:rFonts w:cs="Arial"/>
        </w:rPr>
        <w:t xml:space="preserve"> </w:t>
      </w:r>
      <w:r w:rsidR="00F60DC7" w:rsidRPr="006C7966">
        <w:rPr>
          <w:rFonts w:cs="Arial"/>
        </w:rPr>
        <w:t>modification</w:t>
      </w:r>
      <w:r w:rsidRPr="006C7966">
        <w:rPr>
          <w:rFonts w:cs="Arial"/>
        </w:rPr>
        <w:t>.</w:t>
      </w:r>
      <w:r w:rsidR="00E411A9">
        <w:rPr>
          <w:rFonts w:cs="Arial"/>
        </w:rPr>
        <w:t xml:space="preserve"> </w:t>
      </w:r>
      <w:r w:rsidR="008A7D8B" w:rsidRPr="006C7966">
        <w:rPr>
          <w:rFonts w:cs="Arial"/>
        </w:rPr>
        <w:t>The ver</w:t>
      </w:r>
      <w:r w:rsidR="00DF40DC" w:rsidRPr="006C7966">
        <w:rPr>
          <w:rFonts w:cs="Arial"/>
        </w:rPr>
        <w:t>sion number is updated after a commit results in a transition</w:t>
      </w:r>
      <w:r w:rsidR="0071017E" w:rsidRPr="006C7966">
        <w:rPr>
          <w:rFonts w:cs="Arial"/>
        </w:rPr>
        <w:t xml:space="preserve"> back</w:t>
      </w:r>
      <w:r w:rsidR="00DF40DC" w:rsidRPr="006C7966">
        <w:rPr>
          <w:rFonts w:cs="Arial"/>
        </w:rPr>
        <w:t xml:space="preserve"> to the </w:t>
      </w:r>
      <w:r w:rsidR="0071017E" w:rsidRPr="006C7966">
        <w:rPr>
          <w:rFonts w:cs="Arial"/>
        </w:rPr>
        <w:t>R</w:t>
      </w:r>
      <w:r w:rsidR="00DF40DC" w:rsidRPr="006C7966">
        <w:rPr>
          <w:rFonts w:cs="Arial"/>
        </w:rPr>
        <w:t>eserve</w:t>
      </w:r>
      <w:r w:rsidR="0071017E" w:rsidRPr="006C7966">
        <w:rPr>
          <w:rFonts w:cs="Arial"/>
        </w:rPr>
        <w:t>Start</w:t>
      </w:r>
      <w:r w:rsidR="00DF40DC" w:rsidRPr="006C7966">
        <w:rPr>
          <w:rFonts w:cs="Arial"/>
        </w:rPr>
        <w:t xml:space="preserve"> state.</w:t>
      </w:r>
      <w:r w:rsidR="00E411A9">
        <w:rPr>
          <w:rFonts w:cs="Arial"/>
        </w:rPr>
        <w:t xml:space="preserve"> </w:t>
      </w:r>
      <w:r w:rsidR="00DF40DC" w:rsidRPr="006C7966">
        <w:rPr>
          <w:rFonts w:cs="Arial"/>
        </w:rPr>
        <w:t>A query will return the currently committed reservation version number</w:t>
      </w:r>
      <w:r w:rsidR="00570989">
        <w:rPr>
          <w:rFonts w:cs="Arial"/>
        </w:rPr>
        <w:t xml:space="preserve">, however, if the initial version of the reservation has not yet been committed, </w:t>
      </w:r>
      <w:r w:rsidR="00E001C3">
        <w:rPr>
          <w:rFonts w:cs="Arial"/>
        </w:rPr>
        <w:t xml:space="preserve">the </w:t>
      </w:r>
      <w:r w:rsidR="00570989">
        <w:rPr>
          <w:rFonts w:cs="Arial"/>
        </w:rPr>
        <w:t>query will return base reservation information (</w:t>
      </w:r>
      <w:r w:rsidR="00570989" w:rsidRPr="00314B73">
        <w:rPr>
          <w:rFonts w:cs="Arial"/>
          <w:i/>
        </w:rPr>
        <w:t>connectionId</w:t>
      </w:r>
      <w:r w:rsidR="00570989">
        <w:rPr>
          <w:rFonts w:cs="Arial"/>
        </w:rPr>
        <w:t xml:space="preserve">, </w:t>
      </w:r>
      <w:r w:rsidR="00570989" w:rsidRPr="00314B73">
        <w:rPr>
          <w:rFonts w:cs="Arial"/>
          <w:i/>
        </w:rPr>
        <w:t>globalReservationId</w:t>
      </w:r>
      <w:r w:rsidR="00570989">
        <w:rPr>
          <w:rFonts w:cs="Arial"/>
        </w:rPr>
        <w:t xml:space="preserve">, </w:t>
      </w:r>
      <w:r w:rsidR="00570989" w:rsidRPr="00314B73">
        <w:rPr>
          <w:rFonts w:cs="Arial"/>
          <w:i/>
        </w:rPr>
        <w:t>description</w:t>
      </w:r>
      <w:r w:rsidR="00570989">
        <w:rPr>
          <w:rFonts w:cs="Arial"/>
        </w:rPr>
        <w:t xml:space="preserve">, </w:t>
      </w:r>
      <w:r w:rsidR="00570989" w:rsidRPr="00314B73">
        <w:rPr>
          <w:rFonts w:cs="Arial"/>
          <w:i/>
        </w:rPr>
        <w:t>requesterNSA</w:t>
      </w:r>
      <w:r w:rsidR="00570989">
        <w:rPr>
          <w:rFonts w:cs="Arial"/>
        </w:rPr>
        <w:t xml:space="preserve">, and </w:t>
      </w:r>
      <w:r w:rsidR="00570989" w:rsidRPr="00314B73">
        <w:rPr>
          <w:rFonts w:cs="Arial"/>
          <w:i/>
        </w:rPr>
        <w:t>connectionStates</w:t>
      </w:r>
      <w:r w:rsidR="00570989">
        <w:rPr>
          <w:rFonts w:cs="Arial"/>
        </w:rPr>
        <w:t>) with no versioned reservation criteria</w:t>
      </w:r>
      <w:r w:rsidR="00DF40DC" w:rsidRPr="006C7966">
        <w:rPr>
          <w:rFonts w:cs="Arial"/>
        </w:rPr>
        <w:t>.</w:t>
      </w:r>
      <w:r w:rsidR="00992A8A">
        <w:rPr>
          <w:rFonts w:cs="Arial"/>
        </w:rPr>
        <w:t xml:space="preserve"> </w:t>
      </w:r>
      <w:r w:rsidR="00314B73">
        <w:rPr>
          <w:rFonts w:cs="Arial"/>
        </w:rPr>
        <w:t>D</w:t>
      </w:r>
      <w:r w:rsidR="00992A8A">
        <w:rPr>
          <w:rFonts w:cs="Arial"/>
        </w:rPr>
        <w:t xml:space="preserve">etails of how the version number should be managed </w:t>
      </w:r>
      <w:r w:rsidR="00314B73">
        <w:rPr>
          <w:rFonts w:cs="Arial"/>
        </w:rPr>
        <w:t>can be found</w:t>
      </w:r>
      <w:r w:rsidR="00992A8A">
        <w:rPr>
          <w:rFonts w:cs="Arial"/>
        </w:rPr>
        <w:t xml:space="preserve"> in Section </w:t>
      </w:r>
      <w:r w:rsidR="00075FC8">
        <w:rPr>
          <w:rFonts w:cs="Arial"/>
        </w:rPr>
        <w:fldChar w:fldCharType="begin"/>
      </w:r>
      <w:r w:rsidR="00992A8A">
        <w:rPr>
          <w:rFonts w:cs="Arial"/>
        </w:rPr>
        <w:instrText xml:space="preserve"> REF _Ref359322924 \r \h </w:instrText>
      </w:r>
      <w:r w:rsidR="00075FC8">
        <w:rPr>
          <w:rFonts w:cs="Arial"/>
        </w:rPr>
      </w:r>
      <w:r w:rsidR="00075FC8">
        <w:rPr>
          <w:rFonts w:cs="Arial"/>
        </w:rPr>
        <w:fldChar w:fldCharType="separate"/>
      </w:r>
      <w:r w:rsidR="00BD4BAA">
        <w:rPr>
          <w:rFonts w:cs="Arial"/>
        </w:rPr>
        <w:t>6.1.6</w:t>
      </w:r>
      <w:r w:rsidR="00075FC8">
        <w:rPr>
          <w:rFonts w:cs="Arial"/>
        </w:rPr>
        <w:fldChar w:fldCharType="end"/>
      </w:r>
      <w:r w:rsidR="00992A8A">
        <w:rPr>
          <w:rFonts w:cs="Arial"/>
        </w:rPr>
        <w:t>.</w:t>
      </w:r>
    </w:p>
    <w:p w14:paraId="6A2D0B61" w14:textId="77777777" w:rsidR="001D4931" w:rsidRPr="006C7966" w:rsidRDefault="00A72A3A" w:rsidP="001D4931">
      <w:pPr>
        <w:rPr>
          <w:rFonts w:cs="Arial"/>
        </w:rPr>
      </w:pPr>
      <w:r w:rsidRPr="006C7966">
        <w:rPr>
          <w:rFonts w:cs="Arial"/>
        </w:rPr>
        <w:t xml:space="preserve"> </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RDefault="00692A83" w:rsidP="001D4931">
      <w:pPr>
        <w:rPr>
          <w:rFonts w:cs="Arial"/>
        </w:rPr>
      </w:pPr>
    </w:p>
    <w:p w14:paraId="5928DA49" w14:textId="77777777" w:rsidR="00713C29" w:rsidRPr="006C7966" w:rsidRDefault="00713C29" w:rsidP="001D4931">
      <w:pPr>
        <w:rPr>
          <w:rFonts w:cs="Arial"/>
        </w:rPr>
      </w:pPr>
    </w:p>
    <w:p w14:paraId="0F4B0414" w14:textId="77777777" w:rsidR="00713C29" w:rsidRPr="006C7966" w:rsidRDefault="00713C29" w:rsidP="00713C29">
      <w:pPr>
        <w:pStyle w:val="Heading3"/>
      </w:pPr>
      <w:bookmarkStart w:id="181" w:name="_Toc424911531"/>
      <w:r>
        <w:t>Provisioning State Machine</w:t>
      </w:r>
      <w:bookmarkEnd w:id="181"/>
    </w:p>
    <w:p w14:paraId="4BE839C6" w14:textId="632EF94E" w:rsidR="00C02678" w:rsidRPr="006C7966" w:rsidRDefault="00C02678" w:rsidP="001D4931">
      <w:pPr>
        <w:rPr>
          <w:rFonts w:cs="Arial"/>
        </w:rPr>
      </w:pPr>
      <w:r w:rsidRPr="006C7966">
        <w:rPr>
          <w:rFonts w:cs="Arial"/>
        </w:rPr>
        <w:t xml:space="preserve">The sequence of operations related to PSM messages MUST conform to the Provision State Machine 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Pr="006C7966">
        <w:rPr>
          <w:rFonts w:cs="Arial"/>
        </w:rPr>
        <w:t>.</w:t>
      </w:r>
      <w:r w:rsidR="00E411A9">
        <w:rPr>
          <w:rFonts w:cs="Arial"/>
        </w:rPr>
        <w:t xml:space="preserve"> </w:t>
      </w:r>
    </w:p>
    <w:p w14:paraId="26FD37D9" w14:textId="77777777" w:rsidR="00C02678" w:rsidRPr="006C7966" w:rsidRDefault="00C02678" w:rsidP="001D4931">
      <w:pPr>
        <w:rPr>
          <w:rFonts w:cs="Arial"/>
        </w:rPr>
      </w:pPr>
    </w:p>
    <w:p w14:paraId="5B544E48" w14:textId="77777777" w:rsidR="001D4931" w:rsidRPr="006C7966" w:rsidRDefault="00F564AB" w:rsidP="002A3D74">
      <w:pPr>
        <w:jc w:val="center"/>
        <w:rPr>
          <w:rFonts w:cs="Arial"/>
        </w:rPr>
      </w:pPr>
      <w:r>
        <w:rPr>
          <w:rFonts w:cs="Arial"/>
          <w:noProof/>
          <w:lang w:val="en-GB" w:eastAsia="en-GB"/>
        </w:rPr>
        <w:drawing>
          <wp:inline distT="0" distB="0" distL="0" distR="0" wp14:anchorId="2FB6E62A" wp14:editId="16A8A799">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p>
    <w:p w14:paraId="4C4C00D0" w14:textId="1C1EFE5A" w:rsidR="001D4931" w:rsidRPr="006C7966" w:rsidRDefault="00F631B5" w:rsidP="002A3D74">
      <w:pPr>
        <w:pStyle w:val="Caption"/>
        <w:jc w:val="center"/>
      </w:pPr>
      <w:bookmarkStart w:id="182" w:name="_Ref358041821"/>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4</w:t>
      </w:r>
      <w:r w:rsidR="00075FC8" w:rsidRPr="006C7966">
        <w:fldChar w:fldCharType="end"/>
      </w:r>
      <w:bookmarkEnd w:id="182"/>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p>
    <w:p w14:paraId="1AC8118B" w14:textId="77777777" w:rsidR="00F0225A" w:rsidRPr="006C7966" w:rsidRDefault="00F0225A" w:rsidP="001D4931">
      <w:pPr>
        <w:rPr>
          <w:rFonts w:cs="Arial"/>
        </w:rPr>
      </w:pPr>
    </w:p>
    <w:p w14:paraId="0855BD25" w14:textId="4731317A" w:rsidR="00D50F0D" w:rsidRPr="006C7966" w:rsidRDefault="00D50F0D" w:rsidP="00D50F0D">
      <w:pPr>
        <w:rPr>
          <w:rFonts w:cs="Arial"/>
        </w:rPr>
      </w:pPr>
      <w:r w:rsidRPr="006C7966">
        <w:rPr>
          <w:rFonts w:cs="Arial"/>
        </w:rPr>
        <w:t xml:space="preserve">The Provision State Machine transits between the Provisioned and the Released </w:t>
      </w:r>
      <w:r w:rsidR="00CF6B72" w:rsidRPr="006C7966">
        <w:rPr>
          <w:rFonts w:cs="Arial"/>
        </w:rPr>
        <w:t xml:space="preserve">stable </w:t>
      </w:r>
      <w:r w:rsidRPr="006C7966">
        <w:rPr>
          <w:rFonts w:cs="Arial"/>
        </w:rPr>
        <w:t>state</w:t>
      </w:r>
      <w:r w:rsidR="00CF6B72" w:rsidRPr="006C7966">
        <w:rPr>
          <w:rFonts w:cs="Arial"/>
        </w:rPr>
        <w:t>s</w:t>
      </w:r>
      <w:r w:rsidRPr="006C7966">
        <w:rPr>
          <w:rFonts w:cs="Arial"/>
        </w:rPr>
        <w:t xml:space="preserve">, </w:t>
      </w:r>
      <w:r w:rsidR="00CF6B72" w:rsidRPr="006C7966">
        <w:rPr>
          <w:rFonts w:cs="Arial"/>
        </w:rPr>
        <w:t xml:space="preserve">through </w:t>
      </w:r>
      <w:r w:rsidRPr="006C7966">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Pr>
          <w:rFonts w:cs="Arial"/>
        </w:rPr>
        <w:t xml:space="preserve"> the</w:t>
      </w:r>
      <w:r w:rsidRPr="006C7966">
        <w:rPr>
          <w:rFonts w:cs="Arial"/>
        </w:rPr>
        <w:t xml:space="preserve"> </w:t>
      </w:r>
      <w:r w:rsidR="00E651A5" w:rsidRPr="006C7966">
        <w:rPr>
          <w:rFonts w:cs="Arial"/>
        </w:rPr>
        <w:t>transition</w:t>
      </w:r>
      <w:r w:rsidR="00CF6B72" w:rsidRPr="006C7966">
        <w:rPr>
          <w:rFonts w:cs="Arial"/>
        </w:rPr>
        <w:t xml:space="preserve"> to </w:t>
      </w:r>
      <w:r w:rsidRPr="006C7966">
        <w:rPr>
          <w:rFonts w:cs="Arial"/>
        </w:rPr>
        <w:t xml:space="preserve">the Provisioned state is necessary but </w:t>
      </w:r>
      <w:r w:rsidR="00E651A5" w:rsidRPr="006C7966">
        <w:rPr>
          <w:rFonts w:cs="Arial"/>
        </w:rPr>
        <w:t xml:space="preserve">on its own is not </w:t>
      </w:r>
      <w:r w:rsidRPr="006C7966">
        <w:rPr>
          <w:rFonts w:cs="Arial"/>
        </w:rPr>
        <w:t xml:space="preserve">sufficient to activate the data plane. The </w:t>
      </w:r>
      <w:r w:rsidR="00E651A5" w:rsidRPr="006C7966">
        <w:rPr>
          <w:rFonts w:cs="Arial"/>
        </w:rPr>
        <w:t xml:space="preserve">Connection in the </w:t>
      </w:r>
      <w:r w:rsidRPr="006C7966">
        <w:rPr>
          <w:rFonts w:cs="Arial"/>
        </w:rPr>
        <w:t xml:space="preserve">data plane </w:t>
      </w:r>
      <w:r w:rsidR="00C02678" w:rsidRPr="006C7966">
        <w:rPr>
          <w:rFonts w:cs="Arial"/>
        </w:rPr>
        <w:t>is</w:t>
      </w:r>
      <w:r w:rsidR="00FA718B" w:rsidRPr="006C7966">
        <w:rPr>
          <w:rFonts w:cs="Arial"/>
        </w:rPr>
        <w:t xml:space="preserve"> </w:t>
      </w:r>
      <w:r w:rsidRPr="006C7966">
        <w:rPr>
          <w:rFonts w:cs="Arial"/>
        </w:rPr>
        <w:t xml:space="preserve">active if </w:t>
      </w:r>
      <w:r w:rsidR="00E651A5" w:rsidRPr="006C7966">
        <w:rPr>
          <w:rFonts w:cs="Arial"/>
        </w:rPr>
        <w:t xml:space="preserve">and only if </w:t>
      </w:r>
      <w:r w:rsidRPr="006C7966">
        <w:rPr>
          <w:rFonts w:cs="Arial"/>
        </w:rPr>
        <w:t>the PSM is in</w:t>
      </w:r>
      <w:r w:rsidR="00E651A5" w:rsidRPr="006C7966">
        <w:rPr>
          <w:rFonts w:cs="Arial"/>
        </w:rPr>
        <w:t xml:space="preserve"> the</w:t>
      </w:r>
      <w:r w:rsidRPr="006C7966">
        <w:rPr>
          <w:rFonts w:cs="Arial"/>
        </w:rPr>
        <w:t xml:space="preserve"> Provisioned state AND </w:t>
      </w:r>
      <w:r w:rsidR="00E651A5" w:rsidRPr="006C7966">
        <w:rPr>
          <w:rFonts w:cs="Arial"/>
        </w:rPr>
        <w:t xml:space="preserve">the </w:t>
      </w:r>
      <w:r w:rsidRPr="006C7966">
        <w:rPr>
          <w:rFonts w:cs="Arial"/>
        </w:rPr>
        <w:t>start time &lt; current time &lt; end time.</w:t>
      </w:r>
      <w:r w:rsidR="00E411A9">
        <w:rPr>
          <w:rFonts w:cs="Arial"/>
        </w:rPr>
        <w:t xml:space="preserve"> </w:t>
      </w:r>
      <w:r w:rsidR="00C02678" w:rsidRPr="006C7966">
        <w:rPr>
          <w:rFonts w:cs="Arial"/>
        </w:rPr>
        <w:t xml:space="preserve">See section </w:t>
      </w:r>
      <w:r w:rsidR="00075FC8" w:rsidRPr="006C7966">
        <w:rPr>
          <w:rFonts w:cs="Arial"/>
        </w:rPr>
        <w:fldChar w:fldCharType="begin"/>
      </w:r>
      <w:r w:rsidR="00C02678" w:rsidRPr="006C7966">
        <w:rPr>
          <w:rFonts w:cs="Arial"/>
        </w:rPr>
        <w:instrText xml:space="preserve"> REF _Ref358904482 \r \h </w:instrText>
      </w:r>
      <w:r w:rsidR="00075FC8" w:rsidRPr="006C7966">
        <w:rPr>
          <w:rFonts w:cs="Arial"/>
        </w:rPr>
      </w:r>
      <w:r w:rsidR="00075FC8" w:rsidRPr="006C7966">
        <w:rPr>
          <w:rFonts w:cs="Arial"/>
        </w:rPr>
        <w:fldChar w:fldCharType="separate"/>
      </w:r>
      <w:r w:rsidR="00BD4BAA">
        <w:rPr>
          <w:rFonts w:cs="Arial"/>
        </w:rPr>
        <w:t>4.5</w:t>
      </w:r>
      <w:r w:rsidR="00075FC8" w:rsidRPr="006C7966">
        <w:rPr>
          <w:rFonts w:cs="Arial"/>
        </w:rPr>
        <w:fldChar w:fldCharType="end"/>
      </w:r>
      <w:r w:rsidR="00C02678" w:rsidRPr="006C7966">
        <w:rPr>
          <w:rFonts w:cs="Arial"/>
        </w:rPr>
        <w:t xml:space="preserve"> for details of the provisioning and activation.</w:t>
      </w:r>
    </w:p>
    <w:p w14:paraId="5C45D808" w14:textId="77777777" w:rsidR="00D50F0D" w:rsidRPr="006C7966" w:rsidRDefault="00D50F0D" w:rsidP="00D50F0D">
      <w:pPr>
        <w:rPr>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83" w:name="_Toc424911532"/>
      <w:r>
        <w:t>Lifecycle State Machine</w:t>
      </w:r>
      <w:bookmarkEnd w:id="183"/>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7777777" w:rsidR="001D4931" w:rsidRPr="006C7966" w:rsidRDefault="00F564AB" w:rsidP="002A3D74">
      <w:pPr>
        <w:jc w:val="center"/>
        <w:rPr>
          <w:rFonts w:cs="Arial"/>
        </w:rPr>
      </w:pPr>
      <w:r>
        <w:rPr>
          <w:rFonts w:cs="Arial"/>
          <w:noProof/>
          <w:lang w:val="en-GB" w:eastAsia="en-GB"/>
        </w:rPr>
        <w:lastRenderedPageBreak/>
        <w:drawing>
          <wp:inline distT="0" distB="0" distL="0" distR="0" wp14:anchorId="5F325B9B" wp14:editId="29F1224A">
            <wp:extent cx="5486400" cy="3606165"/>
            <wp:effectExtent l="0" t="0" r="0"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06165"/>
                    </a:xfrm>
                    <a:prstGeom prst="rect">
                      <a:avLst/>
                    </a:prstGeom>
                    <a:noFill/>
                    <a:ln>
                      <a:noFill/>
                    </a:ln>
                  </pic:spPr>
                </pic:pic>
              </a:graphicData>
            </a:graphic>
          </wp:inline>
        </w:drawing>
      </w:r>
    </w:p>
    <w:p w14:paraId="22DADCFC" w14:textId="6CD50970" w:rsidR="001D4931" w:rsidRPr="006C7966" w:rsidRDefault="00F631B5" w:rsidP="002A3D74">
      <w:pPr>
        <w:pStyle w:val="Caption"/>
        <w:jc w:val="center"/>
      </w:pPr>
      <w:bookmarkStart w:id="184"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5</w:t>
      </w:r>
      <w:r w:rsidR="00075FC8" w:rsidRPr="006C7966">
        <w:fldChar w:fldCharType="end"/>
      </w:r>
      <w:bookmarkEnd w:id="184"/>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proofErr w:type="gramStart"/>
      <w:r w:rsidRPr="00B22F2D">
        <w:rPr>
          <w:rFonts w:cs="Arial"/>
          <w:b/>
          <w:i/>
        </w:rPr>
        <w:t>Failed</w:t>
      </w:r>
      <w:proofErr w:type="gramEnd"/>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85" w:name="_Toc424911533"/>
      <w:r w:rsidRPr="006C7966">
        <w:t>Data</w:t>
      </w:r>
      <w:r w:rsidR="00A72A3A" w:rsidRPr="006C7966">
        <w:t xml:space="preserve"> </w:t>
      </w:r>
      <w:r w:rsidRPr="006C7966">
        <w:t>Plane</w:t>
      </w:r>
      <w:r w:rsidR="00A72A3A" w:rsidRPr="006C7966">
        <w:t xml:space="preserve"> </w:t>
      </w:r>
      <w:r w:rsidRPr="006C7966">
        <w:t>Activation</w:t>
      </w:r>
      <w:bookmarkEnd w:id="185"/>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BD4BAA" w:rsidRPr="006C7966">
        <w:t xml:space="preserve">Figure </w:t>
      </w:r>
      <w:r w:rsidR="00BD4BA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86"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6</w:t>
      </w:r>
      <w:r w:rsidR="00075FC8" w:rsidRPr="006C7966">
        <w:fldChar w:fldCharType="end"/>
      </w:r>
      <w:bookmarkEnd w:id="186"/>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87" w:name="_Ref358904482"/>
      <w:bookmarkStart w:id="188" w:name="_Toc424911534"/>
      <w:r w:rsidRPr="006C7966">
        <w:t>Provisioning</w:t>
      </w:r>
      <w:r w:rsidR="00A72A3A" w:rsidRPr="006C7966">
        <w:t xml:space="preserve"> </w:t>
      </w:r>
      <w:r w:rsidR="00A628E6" w:rsidRPr="006C7966">
        <w:t>Sequence</w:t>
      </w:r>
      <w:bookmarkEnd w:id="187"/>
      <w:bookmarkEnd w:id="188"/>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BD4BAA" w:rsidRPr="006C7966">
        <w:t xml:space="preserve">Figure </w:t>
      </w:r>
      <w:r w:rsidR="00BD4BA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BD4BAA" w:rsidRPr="006C7966">
        <w:t xml:space="preserve">Figure </w:t>
      </w:r>
      <w:r w:rsidR="00BD4BA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189" w:author="Guy Roberts" w:date="2015-07-14T16:12:00Z">
        <w:r>
          <w:rPr>
            <w:rStyle w:val="CommentReference"/>
          </w:rPr>
          <w:lastRenderedPageBreak/>
          <w:commentReference w:id="190"/>
        </w:r>
      </w:ins>
      <w:ins w:id="191" w:author="Guy Roberts" w:date="2015-07-14T16:16:00Z">
        <w:r>
          <w:rPr>
            <w:rFonts w:cs="Arial"/>
            <w:noProof/>
            <w:lang w:val="en-GB" w:eastAsia="en-GB"/>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192" w:author="Guy Roberts" w:date="2015-07-14T15:29:00Z">
        <w:r w:rsidR="001D4931" w:rsidRPr="006C7966" w:rsidDel="007B3FB1">
          <w:rPr>
            <w:rFonts w:cs="Arial"/>
            <w:noProof/>
            <w:lang w:val="en-GB" w:eastAsia="en-GB"/>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193"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7</w:t>
      </w:r>
      <w:r w:rsidR="00075FC8" w:rsidRPr="006C7966">
        <w:fldChar w:fldCharType="end"/>
      </w:r>
      <w:bookmarkEnd w:id="193"/>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BD4BAA" w:rsidRPr="006C7966">
        <w:t xml:space="preserve">Figure </w:t>
      </w:r>
      <w:r w:rsidR="00BD4BAA">
        <w:rPr>
          <w:noProof/>
        </w:rPr>
        <w:t>8</w:t>
      </w:r>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194" w:author="Guy Roberts" w:date="2015-07-14T16:07:00Z">
        <w:r>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195" w:author="Guy Roberts" w:date="2015-07-14T16:04:00Z">
        <w:r w:rsidR="001D4931" w:rsidRPr="006C7966" w:rsidDel="00C15D16">
          <w:rPr>
            <w:rFonts w:cs="Arial"/>
            <w:noProof/>
            <w:lang w:val="en-GB" w:eastAsia="en-GB"/>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196" w:author="Guy Roberts" w:date="2015-07-17T16:40:00Z"/>
        </w:rPr>
      </w:pPr>
      <w:bookmarkStart w:id="197" w:name="_Ref358042229"/>
      <w:bookmarkStart w:id="198"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BD4BAA">
        <w:rPr>
          <w:noProof/>
        </w:rPr>
        <w:t>8</w:t>
      </w:r>
      <w:r w:rsidR="00075FC8" w:rsidRPr="006C7966">
        <w:rPr>
          <w:b w:val="0"/>
        </w:rPr>
        <w:fldChar w:fldCharType="end"/>
      </w:r>
      <w:bookmarkEnd w:id="197"/>
      <w:bookmarkEnd w:id="198"/>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CC3F65" w:rsidRDefault="00CC3F65">
      <w:pPr>
        <w:rPr>
          <w:rPrChange w:id="199" w:author="Guy Roberts" w:date="2015-07-17T16:40:00Z">
            <w:rPr/>
          </w:rPrChange>
        </w:rPr>
        <w:pPrChange w:id="200" w:author="Guy Roberts" w:date="2015-07-17T16:40:00Z">
          <w:pPr>
            <w:pStyle w:val="Caption"/>
            <w:jc w:val="center"/>
          </w:pPr>
        </w:pPrChange>
      </w:pPr>
    </w:p>
    <w:p w14:paraId="1F747F82" w14:textId="7395F097" w:rsidR="00A07109" w:rsidRPr="00A07109" w:rsidDel="00CC3F65" w:rsidRDefault="00A07109" w:rsidP="00A07109">
      <w:pPr>
        <w:rPr>
          <w:del w:id="201" w:author="Guy Roberts" w:date="2015-07-17T16:41:00Z"/>
        </w:rPr>
      </w:pPr>
      <w:bookmarkStart w:id="202" w:name="_Toc424911535"/>
    </w:p>
    <w:p w14:paraId="0497CCDE" w14:textId="77777777" w:rsidR="00E87B9D" w:rsidRDefault="00E87B9D" w:rsidP="00E87B9D">
      <w:pPr>
        <w:pStyle w:val="Heading2"/>
      </w:pPr>
      <w:r>
        <w:t>Guardbands</w:t>
      </w:r>
      <w:bookmarkEnd w:id="202"/>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203" w:author="Guy Roberts" w:date="2015-07-17T16:40:00Z"/>
        </w:rPr>
      </w:pPr>
    </w:p>
    <w:p w14:paraId="14380FC1" w14:textId="5A3BD268" w:rsidR="00CC3F65" w:rsidDel="00CC3F65" w:rsidRDefault="00CC3F65" w:rsidP="00FF021F">
      <w:pPr>
        <w:rPr>
          <w:del w:id="204" w:author="Guy Roberts" w:date="2015-07-17T16:41:00Z"/>
        </w:rPr>
      </w:pPr>
    </w:p>
    <w:p w14:paraId="10D48D9C" w14:textId="77777777" w:rsidR="001878C2" w:rsidRDefault="001878C2" w:rsidP="00CE21E1">
      <w:pPr>
        <w:pStyle w:val="Heading1"/>
        <w:keepNext w:val="0"/>
      </w:pPr>
      <w:bookmarkStart w:id="205" w:name="_Toc424911536"/>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205"/>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206" w:name="_Toc375059302"/>
      <w:bookmarkStart w:id="207" w:name="_Toc424911537"/>
      <w:r w:rsidRPr="00FB1B65">
        <w:t>Asynchronous Messaging</w:t>
      </w:r>
      <w:bookmarkEnd w:id="206"/>
      <w:bookmarkEnd w:id="207"/>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r w:rsidR="00BD4BAA" w:rsidRPr="006C7966">
        <w:t xml:space="preserve">Figure </w:t>
      </w:r>
      <w:r w:rsidR="00BD4BA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BD4BAA" w:rsidRPr="006C7966">
        <w:t xml:space="preserve">Figure </w:t>
      </w:r>
      <w:r w:rsidR="00BD4BA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18DBC630">
            <wp:extent cx="3878580" cy="3337560"/>
            <wp:effectExtent l="0" t="0" r="7620" b="0"/>
            <wp:docPr id="3" name="Picture 455" descr="\\CHFILE02\Folders\guy\Desktop\nsi\figures\Coord&amp;M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580" cy="3337560"/>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208" w:name="_Ref362267215"/>
      <w:r w:rsidRPr="006C7966">
        <w:t xml:space="preserve">Figure </w:t>
      </w:r>
      <w:r w:rsidR="00075FC8">
        <w:fldChar w:fldCharType="begin"/>
      </w:r>
      <w:r>
        <w:instrText xml:space="preserve"> SEQ Figure \* ARABIC </w:instrText>
      </w:r>
      <w:r w:rsidR="00075FC8">
        <w:fldChar w:fldCharType="separate"/>
      </w:r>
      <w:r w:rsidR="00BD4BAA">
        <w:rPr>
          <w:noProof/>
        </w:rPr>
        <w:t>9</w:t>
      </w:r>
      <w:r w:rsidR="00075FC8">
        <w:rPr>
          <w:noProof/>
        </w:rPr>
        <w:fldChar w:fldCharType="end"/>
      </w:r>
      <w:bookmarkEnd w:id="208"/>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209" w:name="_Toc375059303"/>
      <w:bookmarkStart w:id="210" w:name="_Toc424911538"/>
      <w:r w:rsidRPr="00FB1B65">
        <w:t>Synchronous Messaging</w:t>
      </w:r>
      <w:bookmarkEnd w:id="209"/>
      <w:bookmarkEnd w:id="210"/>
    </w:p>
    <w:p w14:paraId="2ACD8441" w14:textId="77777777" w:rsidR="00FB1B65" w:rsidRDefault="00075FC8" w:rsidP="00FB1B65">
      <w:r>
        <w:fldChar w:fldCharType="begin"/>
      </w:r>
      <w:r w:rsidR="00B80DC4">
        <w:instrText xml:space="preserve"> REF _Ref362281447 \h </w:instrText>
      </w:r>
      <w:r>
        <w:fldChar w:fldCharType="separate"/>
      </w:r>
      <w:r w:rsidR="00BD4BAA" w:rsidRPr="006C7966">
        <w:t xml:space="preserve">Figure </w:t>
      </w:r>
      <w:r w:rsidR="00BD4BA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lastRenderedPageBreak/>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77777777" w:rsidR="00FB1B65" w:rsidRDefault="003C0EB2" w:rsidP="00FB1B65">
      <w:pPr>
        <w:jc w:val="center"/>
      </w:pPr>
      <w:r w:rsidRPr="007040F7">
        <w:rPr>
          <w:noProof/>
          <w:lang w:val="en-GB" w:eastAsia="en-GB"/>
        </w:rPr>
        <w:drawing>
          <wp:inline distT="0" distB="0" distL="0" distR="0" wp14:anchorId="424EEBDE" wp14:editId="68BB6D1D">
            <wp:extent cx="4236720" cy="3360420"/>
            <wp:effectExtent l="0" t="0" r="0" b="0"/>
            <wp:docPr id="9" name="Picture 7" descr="\\CHFILE02\Folders\guy\Desktop\nsi\figures\Coord&amp;MT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FILE02\Folders\guy\Desktop\nsi\figures\Coord&amp;MTL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6720" cy="3360420"/>
                    </a:xfrm>
                    <a:prstGeom prst="rect">
                      <a:avLst/>
                    </a:prstGeom>
                    <a:noFill/>
                    <a:ln>
                      <a:noFill/>
                    </a:ln>
                  </pic:spPr>
                </pic:pic>
              </a:graphicData>
            </a:graphic>
          </wp:inline>
        </w:drawing>
      </w:r>
    </w:p>
    <w:p w14:paraId="7FACAD0D" w14:textId="77777777" w:rsidR="00FB1B65" w:rsidRPr="006C7966" w:rsidRDefault="00FB1B65" w:rsidP="00FB1B65">
      <w:pPr>
        <w:pStyle w:val="Caption"/>
        <w:jc w:val="center"/>
      </w:pPr>
      <w:bookmarkStart w:id="211" w:name="_Ref362281447"/>
      <w:r w:rsidRPr="006C7966">
        <w:t xml:space="preserve">Figure </w:t>
      </w:r>
      <w:r w:rsidR="00075FC8">
        <w:fldChar w:fldCharType="begin"/>
      </w:r>
      <w:r>
        <w:instrText xml:space="preserve"> SEQ Figure \* ARABIC </w:instrText>
      </w:r>
      <w:r w:rsidR="00075FC8">
        <w:fldChar w:fldCharType="separate"/>
      </w:r>
      <w:r w:rsidR="00BD4BAA">
        <w:rPr>
          <w:noProof/>
        </w:rPr>
        <w:t>10</w:t>
      </w:r>
      <w:r w:rsidR="00075FC8">
        <w:rPr>
          <w:noProof/>
        </w:rPr>
        <w:fldChar w:fldCharType="end"/>
      </w:r>
      <w:bookmarkEnd w:id="211"/>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BD4BAA" w:rsidRPr="006C7966">
        <w:t xml:space="preserve">Figure </w:t>
      </w:r>
      <w:r w:rsidR="00BD4BA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lastRenderedPageBreak/>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19E83D17" w:rsidR="00FB1B65" w:rsidRDefault="002B26EC" w:rsidP="00FB1B65">
      <w:r>
        <w:rPr>
          <w:noProof/>
          <w:lang w:val="en-GB" w:eastAsia="en-GB"/>
        </w:rPr>
        <mc:AlternateContent>
          <mc:Choice Requires="wpg">
            <w:drawing>
              <wp:anchor distT="0" distB="0" distL="114300" distR="114300" simplePos="0" relativeHeight="251659264" behindDoc="0" locked="0" layoutInCell="1" allowOverlap="1" wp14:anchorId="7530110D" wp14:editId="16FD9921">
                <wp:simplePos x="0" y="0"/>
                <wp:positionH relativeFrom="column">
                  <wp:posOffset>88707</wp:posOffset>
                </wp:positionH>
                <wp:positionV relativeFrom="paragraph">
                  <wp:posOffset>143123</wp:posOffset>
                </wp:positionV>
                <wp:extent cx="4061460" cy="4157207"/>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4061460" cy="4157207"/>
                          <a:chOff x="0" y="0"/>
                          <a:chExt cx="4061460" cy="4157207"/>
                        </a:xfrm>
                      </wpg:grpSpPr>
                      <pic:pic xmlns:pic="http://schemas.openxmlformats.org/drawingml/2006/picture">
                        <pic:nvPicPr>
                          <pic:cNvPr id="12" name="Picture 455" descr="\\CHFILE02\Folders\guy\Desktop\nsi\figures\Coord&amp;MTL.png"/>
                          <pic:cNvPicPr>
                            <a:picLocks noChangeAspect="1"/>
                          </pic:cNvPicPr>
                        </pic:nvPicPr>
                        <pic:blipFill rotWithShape="1">
                          <a:blip r:embed="rId20">
                            <a:extLst>
                              <a:ext uri="{28A0092B-C50C-407E-A947-70E740481C1C}">
                                <a14:useLocalDpi xmlns:a14="http://schemas.microsoft.com/office/drawing/2010/main" val="0"/>
                              </a:ext>
                            </a:extLst>
                          </a:blip>
                          <a:srcRect b="42009"/>
                          <a:stretch/>
                        </pic:blipFill>
                        <pic:spPr bwMode="auto">
                          <a:xfrm>
                            <a:off x="63610" y="0"/>
                            <a:ext cx="3878580" cy="19354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10" name="Picture 7" descr="\\CHFILE02\Folders\guy\Desktop\nsi\figures\Coord&amp;MTLa.png"/>
                          <pic:cNvPicPr>
                            <a:picLocks noChangeAspect="1"/>
                          </pic:cNvPicPr>
                        </pic:nvPicPr>
                        <pic:blipFill rotWithShape="1">
                          <a:blip r:embed="rId21">
                            <a:extLst>
                              <a:ext uri="{28A0092B-C50C-407E-A947-70E740481C1C}">
                                <a14:useLocalDpi xmlns:a14="http://schemas.microsoft.com/office/drawing/2010/main" val="0"/>
                              </a:ext>
                            </a:extLst>
                          </a:blip>
                          <a:srcRect t="33787"/>
                          <a:stretch/>
                        </pic:blipFill>
                        <pic:spPr bwMode="auto">
                          <a:xfrm>
                            <a:off x="0" y="1932167"/>
                            <a:ext cx="4061460" cy="22250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g:wgp>
                  </a:graphicData>
                </a:graphic>
              </wp:anchor>
            </w:drawing>
          </mc:Choice>
          <mc:Fallback>
            <w:pict>
              <v:group w14:anchorId="4A5D137B" id="Group 13" o:spid="_x0000_s1026" style="position:absolute;margin-left:7pt;margin-top:11.25pt;width:319.8pt;height:327.35pt;z-index:251659264" coordsize="40614,41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5" o:spid="_x0000_s1027" type="#_x0000_t75" style="position:absolute;left:636;width:38785;height:19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xmvjAAAAA2wAAAA8AAABkcnMvZG93bnJldi54bWxET02LwjAQvQv7H8IseBFNFRXpGkV2FfRo&#10;1cPehma2LdtMShK1+uuNIHibx/uc+bI1tbiQ85VlBcNBAoI4t7riQsHxsOnPQPiArLG2TApu5GG5&#10;+OjMMdX2ynu6ZKEQMYR9igrKEJpUSp+XZNAPbEMcuT/rDIYIXSG1w2sMN7UcJclUGqw4NpTY0HdJ&#10;+X92NgqqbDw0Bte76em+uu3cz8T35K9S3c929QUiUBve4pd7q+P8ETx/iQfIx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DGa+MAAAADbAAAADwAAAAAAAAAAAAAAAACfAgAA&#10;ZHJzL2Rvd25yZXYueG1sUEsFBgAAAAAEAAQA9wAAAIwDAAAAAA==&#10;">
                  <v:imagedata r:id="rId22" o:title="Coord&amp;MTL" cropbottom="27531f"/>
                  <v:path arrowok="t"/>
                </v:shape>
                <v:shape id="Picture 7" o:spid="_x0000_s1028" type="#_x0000_t75" style="position:absolute;top:19321;width:40614;height:22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FoHBAAAA2wAAAA8AAABkcnMvZG93bnJldi54bWxEj01vwjAMhu9I/IfISLtBCgc0FQKa0JC4&#10;7EDHx9VqvKZa45Qkg+7fz4dJ3Gz5/Xi83g6+U3eKqQ1sYD4rQBHXwbbcGDh97qevoFJGttgFJgO/&#10;lGC7GY/WWNrw4CPdq9woCeFUogGXc19qnWpHHtMs9MRy+wrRY5Y1NtpGfEi47/SiKJbaY8vS4LCn&#10;naP6u/rx0ntKt7h3V3vZfRxuffdOZ1uRMS+T4W0FKtOQn+J/98EKvtDLLzKA3v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kFoHBAAAA2wAAAA8AAAAAAAAAAAAAAAAAnwIA&#10;AGRycy9kb3ducmV2LnhtbFBLBQYAAAAABAAEAPcAAACNAwAAAAA=&#10;">
                  <v:imagedata r:id="rId23" o:title="Coord&amp;MTLa" croptop="22143f"/>
                  <v:path arrowok="t"/>
                </v:shape>
                <w10:wrap type="topAndBottom"/>
              </v:group>
            </w:pict>
          </mc:Fallback>
        </mc:AlternateContent>
      </w:r>
    </w:p>
    <w:p w14:paraId="38091569" w14:textId="77777777" w:rsidR="00FB1B65" w:rsidRPr="006C7966" w:rsidRDefault="00FB1B65" w:rsidP="00FB1B65">
      <w:pPr>
        <w:pStyle w:val="Caption"/>
        <w:jc w:val="center"/>
      </w:pPr>
      <w:bookmarkStart w:id="212" w:name="_Ref377032391"/>
      <w:r w:rsidRPr="006C7966">
        <w:t xml:space="preserve">Figure </w:t>
      </w:r>
      <w:r w:rsidR="00075FC8">
        <w:fldChar w:fldCharType="begin"/>
      </w:r>
      <w:r>
        <w:instrText xml:space="preserve"> SEQ Figure \* ARABIC </w:instrText>
      </w:r>
      <w:r w:rsidR="00075FC8">
        <w:fldChar w:fldCharType="separate"/>
      </w:r>
      <w:r w:rsidR="00BD4BAA">
        <w:rPr>
          <w:noProof/>
        </w:rPr>
        <w:t>11</w:t>
      </w:r>
      <w:r w:rsidR="00075FC8">
        <w:rPr>
          <w:noProof/>
        </w:rPr>
        <w:fldChar w:fldCharType="end"/>
      </w:r>
      <w:bookmarkEnd w:id="212"/>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213" w:name="_Toc424911539"/>
      <w:r>
        <w:t>Message format and handling</w:t>
      </w:r>
      <w:bookmarkEnd w:id="213"/>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214" w:name="_Toc424911540"/>
      <w:r w:rsidRPr="006C7966">
        <w:t>Standard Compliance</w:t>
      </w:r>
      <w:bookmarkEnd w:id="214"/>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6D718CE1"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215" w:name="_Toc424911541"/>
      <w:r w:rsidRPr="006C7966">
        <w:t xml:space="preserve">Message </w:t>
      </w:r>
      <w:r w:rsidR="00B54B14">
        <w:t>checks</w:t>
      </w:r>
      <w:bookmarkEnd w:id="215"/>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BD4BAA">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w:t>
      </w:r>
      <w:proofErr w:type="gramStart"/>
      <w:r w:rsidR="00E24A54">
        <w:t>check  the</w:t>
      </w:r>
      <w:proofErr w:type="gramEnd"/>
      <w:r w:rsidR="00E24A54">
        <w:t xml:space="preserv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7777777" w:rsidR="0051785C" w:rsidRPr="006C7966" w:rsidRDefault="0051785C" w:rsidP="0051785C">
      <w:pPr>
        <w:pStyle w:val="ListParagraph"/>
        <w:numPr>
          <w:ilvl w:val="0"/>
          <w:numId w:val="13"/>
        </w:numPr>
      </w:pPr>
      <w:r w:rsidRPr="006C7966">
        <w:rPr>
          <w:i/>
        </w:rPr>
        <w:t>Reservation</w:t>
      </w:r>
      <w:r w:rsidRPr="006C7966">
        <w:t xml:space="preserve"> – if the reservation 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716BC172" w14:textId="77777777" w:rsidR="0051785C" w:rsidRPr="006C7966" w:rsidRDefault="0051785C" w:rsidP="0051785C"/>
    <w:p w14:paraId="4DE917DE" w14:textId="77777777" w:rsidR="0051785C" w:rsidRPr="006C7966" w:rsidRDefault="0051785C" w:rsidP="0051785C">
      <w:pPr>
        <w:pStyle w:val="Heading3"/>
      </w:pPr>
      <w:bookmarkStart w:id="216" w:name="_Toc424911542"/>
      <w:r w:rsidRPr="006C7966">
        <w:t>ACK handling</w:t>
      </w:r>
      <w:bookmarkEnd w:id="216"/>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RDefault="0051785C" w:rsidP="0051785C">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77777777" w:rsidR="00BD0532" w:rsidRDefault="00BD0532" w:rsidP="00102833">
      <w:pPr>
        <w:rPr>
          <w:ins w:id="217" w:author="Guy Roberts" w:date="2015-07-20T13:35:00Z"/>
        </w:rPr>
      </w:pPr>
    </w:p>
    <w:p w14:paraId="3E4CBEB2" w14:textId="5D62ACB6" w:rsidR="00512C6D" w:rsidRDefault="00512C6D" w:rsidP="00512C6D">
      <w:pPr>
        <w:pStyle w:val="Heading2"/>
        <w:rPr>
          <w:ins w:id="218" w:author="Guy Roberts" w:date="2015-07-20T13:35:00Z"/>
        </w:rPr>
      </w:pPr>
      <w:commentRangeStart w:id="219"/>
      <w:ins w:id="220" w:author="Guy Roberts" w:date="2015-07-20T13:35:00Z">
        <w:r>
          <w:lastRenderedPageBreak/>
          <w:t>SOAP faults</w:t>
        </w:r>
      </w:ins>
      <w:commentRangeEnd w:id="219"/>
      <w:ins w:id="221" w:author="Guy Roberts" w:date="2015-07-20T13:41:00Z">
        <w:r>
          <w:rPr>
            <w:rStyle w:val="CommentReference"/>
            <w:b w:val="0"/>
          </w:rPr>
          <w:commentReference w:id="219"/>
        </w:r>
      </w:ins>
    </w:p>
    <w:p w14:paraId="61784101" w14:textId="0AB37DB8" w:rsidR="00512C6D" w:rsidRDefault="00512C6D" w:rsidP="00512C6D">
      <w:pPr>
        <w:pStyle w:val="nobreak"/>
        <w:rPr>
          <w:ins w:id="222" w:author="Guy Roberts" w:date="2015-07-20T13:39:00Z"/>
          <w:rFonts w:eastAsia="Times New Roman"/>
        </w:rPr>
        <w:pPrChange w:id="223" w:author="Guy Roberts" w:date="2015-07-20T13:35:00Z">
          <w:pPr>
            <w:pStyle w:val="Heading2"/>
          </w:pPr>
        </w:pPrChange>
      </w:pPr>
      <w:ins w:id="224" w:author="Guy Roberts" w:date="2015-07-20T13:39:00Z">
        <w:r>
          <w:rPr>
            <w:rFonts w:eastAsia="Times New Roman"/>
          </w:rPr>
          <w:t>T</w:t>
        </w:r>
        <w:r w:rsidRPr="00E9086D">
          <w:rPr>
            <w:rFonts w:eastAsia="Times New Roman"/>
          </w:rPr>
          <w: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t>
        </w:r>
        <w:r>
          <w:rPr>
            <w:rFonts w:eastAsia="Times New Roman"/>
          </w:rPr>
          <w:t>.</w:t>
        </w:r>
      </w:ins>
    </w:p>
    <w:p w14:paraId="34C87EC1" w14:textId="77777777" w:rsidR="00512C6D" w:rsidRDefault="00512C6D" w:rsidP="00512C6D">
      <w:pPr>
        <w:rPr>
          <w:ins w:id="225" w:author="Guy Roberts" w:date="2015-07-20T13:39:00Z"/>
        </w:rPr>
        <w:pPrChange w:id="226" w:author="Guy Roberts" w:date="2015-07-20T13:39:00Z">
          <w:pPr>
            <w:pStyle w:val="Heading2"/>
          </w:pPr>
        </w:pPrChange>
      </w:pPr>
    </w:p>
    <w:p w14:paraId="287E10D8" w14:textId="67C0ECA5" w:rsidR="00512C6D" w:rsidRDefault="00512C6D" w:rsidP="00512C6D">
      <w:pPr>
        <w:rPr>
          <w:ins w:id="227" w:author="Guy Roberts" w:date="2015-07-20T13:39:00Z"/>
        </w:rPr>
        <w:pPrChange w:id="228" w:author="Guy Roberts" w:date="2015-07-20T13:39:00Z">
          <w:pPr>
            <w:pStyle w:val="Heading2"/>
          </w:pPr>
        </w:pPrChange>
      </w:pPr>
      <w:ins w:id="229" w:author="Guy Roberts" w:date="2015-07-20T13:39:00Z">
        <w:r>
          <w:rPr>
            <w:rFonts w:eastAsia="Times New Roman"/>
          </w:rPr>
          <w:t xml:space="preserve">A </w:t>
        </w:r>
      </w:ins>
      <w:ins w:id="230" w:author="Guy Roberts" w:date="2015-07-20T13:40:00Z">
        <w:r w:rsidRPr="00512C6D">
          <w:rPr>
            <w:rFonts w:eastAsia="Times New Roman"/>
            <w:i/>
            <w:rPrChange w:id="231" w:author="Guy Roberts" w:date="2015-07-20T13:40:00Z">
              <w:rPr>
                <w:rFonts w:eastAsia="Times New Roman"/>
              </w:rPr>
            </w:rPrChange>
          </w:rPr>
          <w:t>reserve</w:t>
        </w:r>
      </w:ins>
      <w:ins w:id="232" w:author="Guy Roberts" w:date="2015-07-20T13:39:00Z">
        <w:r w:rsidRPr="00512C6D">
          <w:rPr>
            <w:rFonts w:eastAsia="Times New Roman"/>
            <w:i/>
            <w:rPrChange w:id="233" w:author="Guy Roberts" w:date="2015-07-20T13:40:00Z">
              <w:rPr>
                <w:rFonts w:eastAsia="Times New Roman"/>
              </w:rPr>
            </w:rPrChange>
          </w:rPr>
          <w:t>Failed</w:t>
        </w:r>
        <w:r w:rsidRPr="00E9086D">
          <w:rPr>
            <w:rFonts w:eastAsia="Times New Roman"/>
          </w:rPr>
          <w:t xml:space="preserve"> messages </w:t>
        </w:r>
      </w:ins>
      <w:ins w:id="234" w:author="Guy Roberts" w:date="2015-07-20T13:40:00Z">
        <w:r>
          <w:rPr>
            <w:rFonts w:eastAsia="Times New Roman"/>
          </w:rPr>
          <w:t>is used for</w:t>
        </w:r>
      </w:ins>
      <w:ins w:id="235" w:author="Guy Roberts" w:date="2015-07-20T13:39:00Z">
        <w:r w:rsidRPr="00E9086D">
          <w:rPr>
            <w:rFonts w:eastAsia="Times New Roman"/>
          </w:rPr>
          <w:t xml:space="preserve"> those operations supporting them, and error messages for those </w:t>
        </w:r>
      </w:ins>
      <w:ins w:id="236" w:author="Guy Roberts" w:date="2015-07-20T13:40:00Z">
        <w:r>
          <w:rPr>
            <w:rFonts w:eastAsia="Times New Roman"/>
          </w:rPr>
          <w:t xml:space="preserve">messages </w:t>
        </w:r>
      </w:ins>
      <w:ins w:id="237" w:author="Guy Roberts" w:date="2015-07-20T13:39:00Z">
        <w:r w:rsidRPr="00E9086D">
          <w:rPr>
            <w:rFonts w:eastAsia="Times New Roman"/>
          </w:rPr>
          <w:t>that do not</w:t>
        </w:r>
      </w:ins>
      <w:ins w:id="238" w:author="Guy Roberts" w:date="2015-07-20T13:40:00Z">
        <w:r>
          <w:rPr>
            <w:rFonts w:eastAsia="Times New Roman"/>
          </w:rPr>
          <w:t xml:space="preserve"> support </w:t>
        </w:r>
        <w:r w:rsidRPr="006A77EE">
          <w:rPr>
            <w:rFonts w:eastAsia="Times New Roman"/>
            <w:i/>
          </w:rPr>
          <w:t>reserveFailed</w:t>
        </w:r>
        <w:r>
          <w:rPr>
            <w:rFonts w:eastAsia="Times New Roman"/>
            <w:i/>
          </w:rPr>
          <w:t>.</w:t>
        </w:r>
      </w:ins>
    </w:p>
    <w:p w14:paraId="0758E4CC" w14:textId="77777777" w:rsidR="00512C6D" w:rsidRPr="00512C6D" w:rsidRDefault="00512C6D" w:rsidP="00512C6D">
      <w:pPr>
        <w:rPr>
          <w:ins w:id="239" w:author="Guy Roberts" w:date="2015-07-20T13:35:00Z"/>
          <w:rPrChange w:id="240" w:author="Guy Roberts" w:date="2015-07-20T13:39:00Z">
            <w:rPr>
              <w:ins w:id="241" w:author="Guy Roberts" w:date="2015-07-20T13:35:00Z"/>
            </w:rPr>
          </w:rPrChange>
        </w:rPr>
        <w:pPrChange w:id="242" w:author="Guy Roberts" w:date="2015-07-20T13:39:00Z">
          <w:pPr>
            <w:pStyle w:val="Heading2"/>
          </w:pPr>
        </w:pPrChange>
      </w:pPr>
    </w:p>
    <w:p w14:paraId="0A0583E8" w14:textId="77777777" w:rsidR="00512C6D" w:rsidRDefault="00512C6D" w:rsidP="00512C6D">
      <w:pPr>
        <w:rPr>
          <w:ins w:id="243" w:author="Guy Roberts" w:date="2015-07-20T13:41:00Z"/>
          <w:rFonts w:eastAsia="Times New Roman"/>
        </w:rPr>
        <w:pPrChange w:id="244" w:author="Guy Roberts" w:date="2015-07-20T13:35:00Z">
          <w:pPr>
            <w:pStyle w:val="Heading2"/>
          </w:pPr>
        </w:pPrChange>
      </w:pPr>
      <w:ins w:id="245" w:author="Guy Roberts" w:date="2015-07-20T13:41:00Z">
        <w:r w:rsidRPr="00E9086D">
          <w:rPr>
            <w:rFonts w:eastAsia="Times New Roman"/>
          </w:rPr>
          <w:t xml:space="preserve">Here is an example flow for the </w:t>
        </w:r>
        <w:r w:rsidRPr="00751088">
          <w:rPr>
            <w:rFonts w:eastAsia="Times New Roman"/>
            <w:i/>
          </w:rPr>
          <w:t>reserve</w:t>
        </w:r>
        <w:r w:rsidRPr="00E9086D">
          <w:rPr>
            <w:rFonts w:eastAsia="Times New Roman"/>
          </w:rPr>
          <w:t xml:space="preserve"> message passing through an aggregator to a PA.  The aggregator receives a SOAP Fault for the </w:t>
        </w:r>
        <w:r w:rsidRPr="00751088">
          <w:rPr>
            <w:rFonts w:eastAsia="Times New Roman"/>
            <w:i/>
          </w:rPr>
          <w:t>reserve</w:t>
        </w:r>
        <w:r w:rsidRPr="00E9086D">
          <w:rPr>
            <w:rFonts w:eastAsia="Times New Roman"/>
          </w:rPr>
          <w:t xml:space="preserve"> operation from the PA, and must map it through to a </w:t>
        </w:r>
        <w:r w:rsidRPr="00751088">
          <w:rPr>
            <w:rFonts w:eastAsia="Times New Roman"/>
            <w:i/>
          </w:rPr>
          <w:t>reserveFailed</w:t>
        </w:r>
        <w:r w:rsidRPr="00E9086D">
          <w:rPr>
            <w:rFonts w:eastAsia="Times New Roman"/>
          </w:rPr>
          <w:t xml:space="preserve"> message and update its local state machine.  This </w:t>
        </w:r>
        <w:r w:rsidRPr="00751088">
          <w:rPr>
            <w:rFonts w:eastAsia="Times New Roman"/>
            <w:i/>
          </w:rPr>
          <w:t>reserveFailed</w:t>
        </w:r>
        <w:r w:rsidRPr="00E9086D">
          <w:rPr>
            <w:rFonts w:eastAsia="Times New Roman"/>
          </w:rPr>
          <w:t xml:space="preserve"> flows up the the RA which transitions its state machine to Reserve Failed </w:t>
        </w:r>
        <w:r>
          <w:rPr>
            <w:rFonts w:eastAsia="Times New Roman"/>
          </w:rPr>
          <w:t xml:space="preserve">state </w:t>
        </w:r>
        <w:r w:rsidRPr="00E9086D">
          <w:rPr>
            <w:rFonts w:eastAsia="Times New Roman"/>
          </w:rPr>
          <w:t xml:space="preserve">and can take corrective action. </w:t>
        </w:r>
      </w:ins>
    </w:p>
    <w:p w14:paraId="34173A68" w14:textId="77777777" w:rsidR="00512C6D" w:rsidRDefault="00512C6D" w:rsidP="00512C6D">
      <w:pPr>
        <w:rPr>
          <w:ins w:id="246" w:author="Guy Roberts" w:date="2015-07-20T13:41:00Z"/>
          <w:rFonts w:eastAsia="Times New Roman"/>
        </w:rPr>
        <w:pPrChange w:id="247" w:author="Guy Roberts" w:date="2015-07-20T13:35:00Z">
          <w:pPr>
            <w:pStyle w:val="Heading2"/>
          </w:pPr>
        </w:pPrChange>
      </w:pPr>
    </w:p>
    <w:p w14:paraId="2D88AACB" w14:textId="4DF1E047" w:rsidR="00512C6D" w:rsidRPr="00512C6D" w:rsidRDefault="00512C6D" w:rsidP="00512C6D">
      <w:pPr>
        <w:rPr>
          <w:ins w:id="248" w:author="Guy Roberts" w:date="2015-07-20T13:35:00Z"/>
          <w:rPrChange w:id="249" w:author="Guy Roberts" w:date="2015-07-20T13:35:00Z">
            <w:rPr>
              <w:ins w:id="250" w:author="Guy Roberts" w:date="2015-07-20T13:35:00Z"/>
            </w:rPr>
          </w:rPrChange>
        </w:rPr>
        <w:pPrChange w:id="251" w:author="Guy Roberts" w:date="2015-07-20T13:35:00Z">
          <w:pPr>
            <w:pStyle w:val="Heading2"/>
          </w:pPr>
        </w:pPrChange>
      </w:pPr>
      <w:ins w:id="252" w:author="Guy Roberts" w:date="2015-07-20T13:45:00Z">
        <w:r>
          <w:rPr>
            <w:noProof/>
            <w:lang w:val="en-GB" w:eastAsia="en-GB"/>
          </w:rPr>
          <w:drawing>
            <wp:inline distT="0" distB="0" distL="0" distR="0" wp14:anchorId="17D952EA" wp14:editId="357112FA">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ins>
    </w:p>
    <w:p w14:paraId="1693C72D" w14:textId="77777777" w:rsidR="00512C6D" w:rsidRDefault="00512C6D" w:rsidP="00102833">
      <w:pPr>
        <w:rPr>
          <w:ins w:id="253" w:author="Guy Roberts" w:date="2015-07-17T16:41:00Z"/>
        </w:rPr>
      </w:pPr>
    </w:p>
    <w:p w14:paraId="684279C9" w14:textId="59470F94" w:rsidR="00CC3F65" w:rsidRPr="00BD0532" w:rsidDel="00CC3F65" w:rsidRDefault="00CC3F65" w:rsidP="00102833">
      <w:pPr>
        <w:rPr>
          <w:del w:id="254" w:author="Guy Roberts" w:date="2015-07-17T16:41:00Z"/>
        </w:rPr>
      </w:pPr>
    </w:p>
    <w:p w14:paraId="2B8A33CD" w14:textId="5BD45A18" w:rsidR="00144A6A" w:rsidRDefault="00144A6A" w:rsidP="00144A6A">
      <w:pPr>
        <w:pStyle w:val="Heading1"/>
        <w:keepNext w:val="0"/>
      </w:pPr>
      <w:bookmarkStart w:id="255" w:name="_Ref377029051"/>
      <w:bookmarkStart w:id="256" w:name="_Toc424911543"/>
      <w:r w:rsidRPr="006C7966">
        <w:t>NSI Process Coordination</w:t>
      </w:r>
      <w:bookmarkEnd w:id="255"/>
      <w:bookmarkEnd w:id="256"/>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257" w:name="_Toc424911544"/>
      <w:r>
        <w:t>The Coordinator</w:t>
      </w:r>
      <w:bookmarkEnd w:id="257"/>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258" w:name="_Toc424911545"/>
      <w:r w:rsidRPr="006C7966">
        <w:lastRenderedPageBreak/>
        <w:t>Communications</w:t>
      </w:r>
      <w:bookmarkEnd w:id="258"/>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As the MTL provides only basic message transport capabilities, it is the responsibility of the Coordinator to keep track of 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259" w:name="_Ref359323158"/>
      <w:bookmarkStart w:id="260" w:name="_Toc424911546"/>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259"/>
      <w:bookmarkEnd w:id="260"/>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18234E95" w14:textId="162D7F67" w:rsidR="00F67EA2" w:rsidDel="00CC3F65" w:rsidRDefault="00F67EA2" w:rsidP="00CE21E1">
      <w:pPr>
        <w:rPr>
          <w:del w:id="261"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262" w:name="_Toc424911547"/>
      <w:r>
        <w:t xml:space="preserve">Correlation Ids and </w:t>
      </w:r>
      <w:r w:rsidR="001878C2" w:rsidRPr="006C7966">
        <w:t>Failure</w:t>
      </w:r>
      <w:r w:rsidR="00A72A3A" w:rsidRPr="006C7966">
        <w:t xml:space="preserve"> </w:t>
      </w:r>
      <w:r w:rsidR="001878C2" w:rsidRPr="006C7966">
        <w:t>Recover</w:t>
      </w:r>
      <w:r w:rsidR="00CE21E1" w:rsidRPr="006C7966">
        <w:t>y</w:t>
      </w:r>
      <w:bookmarkEnd w:id="262"/>
    </w:p>
    <w:p w14:paraId="1395D09E" w14:textId="667013AC" w:rsidR="00177B3D" w:rsidRPr="006C7966" w:rsidRDefault="004D6950" w:rsidP="00177B3D">
      <w:r>
        <w:t>In NSI CS</w:t>
      </w:r>
      <w:r w:rsidR="00177B3D" w:rsidRPr="006C7966">
        <w:t xml:space="preserve">, there is no inherent expectation that any interim NSAs (i.e not the uRAs) make a </w:t>
      </w:r>
      <w:bookmarkStart w:id="263" w:name="_GoBack"/>
      <w:bookmarkEnd w:id="263"/>
      <w:r w:rsidR="00177B3D" w:rsidRPr="006C7966">
        <w:t xml:space="preserve">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264"/>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264"/>
      <w:r w:rsidR="00C56F56">
        <w:rPr>
          <w:rStyle w:val="CommentReference"/>
        </w:rPr>
        <w:commentReference w:id="264"/>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265"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BD4BAA" w:rsidRPr="006C7966">
        <w:t xml:space="preserve">Figure </w:t>
      </w:r>
      <w:r w:rsidR="00BD4BA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proofErr w:type="gramStart"/>
      <w:r w:rsidRPr="00B4170F">
        <w:t>”</w:t>
      </w:r>
      <w:r w:rsidR="00BA2FF0">
        <w:t xml:space="preserve">  </w:t>
      </w:r>
      <w:r w:rsidR="00BA2FF0" w:rsidRPr="00BA2FF0">
        <w:t>As</w:t>
      </w:r>
      <w:proofErr w:type="gramEnd"/>
      <w:r w:rsidR="00BA2FF0" w:rsidRPr="00BA2FF0">
        <w:t xml:space="preserve">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266" w:name="_Ref370289998"/>
      <w:r w:rsidRPr="006C7966">
        <w:t xml:space="preserve">Figure </w:t>
      </w:r>
      <w:fldSimple w:instr=" SEQ Figure \* ARABIC ">
        <w:r w:rsidR="00BD4BAA">
          <w:rPr>
            <w:noProof/>
          </w:rPr>
          <w:t>12</w:t>
        </w:r>
      </w:fldSimple>
      <w:bookmarkEnd w:id="266"/>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267" w:name="_Toc424911548"/>
      <w:r w:rsidRPr="006C7966">
        <w:t>Information</w:t>
      </w:r>
      <w:r w:rsidR="00177B3D" w:rsidRPr="006C7966">
        <w:t xml:space="preserve"> maintained by the Coordinator</w:t>
      </w:r>
      <w:bookmarkEnd w:id="267"/>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BD4BAA">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268"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D4BAA">
        <w:rPr>
          <w:noProof/>
        </w:rPr>
        <w:t>13</w:t>
      </w:r>
      <w:r w:rsidR="00075FC8" w:rsidRPr="006C7966">
        <w:fldChar w:fldCharType="end"/>
      </w:r>
      <w:bookmarkEnd w:id="268"/>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269" w:name="_Toc424911549"/>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269"/>
    </w:p>
    <w:p w14:paraId="33E1CF85" w14:textId="0F1204FE" w:rsidR="00B64F8F" w:rsidRPr="006C7966" w:rsidRDefault="00B64F8F" w:rsidP="00B64F8F">
      <w:r w:rsidRPr="006C7966">
        <w:t xml:space="preserve">To support the query function in NSI CS v2.0,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270"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271" w:author="Guy Roberts" w:date="2015-07-17T16:43:00Z"/>
        </w:rPr>
      </w:pPr>
      <w:commentRangeStart w:id="272"/>
      <w:ins w:id="273" w:author="Guy Roberts" w:date="2015-07-17T16:43:00Z">
        <w:r>
          <w:t xml:space="preserve">If an RA receives a Connection request with a </w:t>
        </w:r>
        <w:r w:rsidRPr="00CC3F65">
          <w:rPr>
            <w:i/>
            <w:rPrChange w:id="274" w:author="Guy Roberts" w:date="2015-07-17T16:43:00Z">
              <w:rPr/>
            </w:rPrChange>
          </w:rPr>
          <w:t>startTime</w:t>
        </w:r>
        <w:r>
          <w:t xml:space="preserve"> in the past, this should be treated as ‘now’.  The RA should not change the </w:t>
        </w:r>
        <w:r w:rsidRPr="00CC3F65">
          <w:rPr>
            <w:i/>
            <w:rPrChange w:id="275" w:author="Guy Roberts" w:date="2015-07-17T16:43:00Z">
              <w:rPr/>
            </w:rPrChange>
          </w:rPr>
          <w:t>startTime</w:t>
        </w:r>
        <w:r>
          <w:t xml:space="preserve"> and keep it as part of the record of the reservation</w:t>
        </w:r>
        <w:commentRangeEnd w:id="272"/>
        <w:r>
          <w:rPr>
            <w:rStyle w:val="CommentReference"/>
          </w:rPr>
          <w:commentReference w:id="272"/>
        </w:r>
      </w:ins>
    </w:p>
    <w:p w14:paraId="6A7D55B4" w14:textId="1B0A1983" w:rsidR="00CC3F65" w:rsidRPr="006C7966" w:rsidDel="00CC3F65" w:rsidRDefault="00CC3F65" w:rsidP="007E20EC">
      <w:pPr>
        <w:pStyle w:val="ListParagraph"/>
        <w:numPr>
          <w:ilvl w:val="0"/>
          <w:numId w:val="53"/>
        </w:numPr>
        <w:rPr>
          <w:del w:id="276"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BD4BAA">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BD4BAA">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277" w:name="_Ref359322924"/>
      <w:bookmarkStart w:id="278" w:name="_Toc424911550"/>
      <w:r w:rsidRPr="006C7966">
        <w:t>Reservation</w:t>
      </w:r>
      <w:r w:rsidR="00A72A3A" w:rsidRPr="006C7966">
        <w:t xml:space="preserve"> </w:t>
      </w:r>
      <w:r w:rsidRPr="006C7966">
        <w:t>Versioning</w:t>
      </w:r>
      <w:r w:rsidR="00A72A3A" w:rsidRPr="006C7966">
        <w:t xml:space="preserve"> </w:t>
      </w:r>
      <w:r w:rsidRPr="006C7966">
        <w:t>Information</w:t>
      </w:r>
      <w:bookmarkEnd w:id="277"/>
      <w:bookmarkEnd w:id="278"/>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BD4BAA">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279" w:name="_Ref359322944"/>
      <w:bookmarkStart w:id="280" w:name="_Toc424911551"/>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279"/>
      <w:bookmarkEnd w:id="280"/>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281" w:name="_Ref370292162"/>
      <w:bookmarkStart w:id="282" w:name="_Toc424911552"/>
      <w:r>
        <w:t>Service Definitions</w:t>
      </w:r>
      <w:bookmarkEnd w:id="281"/>
      <w:bookmarkEnd w:id="282"/>
    </w:p>
    <w:p w14:paraId="7DDE8A3D" w14:textId="77777777" w:rsidR="00C12705" w:rsidRDefault="00C12705" w:rsidP="00B22F2D">
      <w:pPr>
        <w:pStyle w:val="Heading2"/>
      </w:pPr>
      <w:bookmarkStart w:id="283" w:name="_Toc424911553"/>
      <w:r>
        <w:t>Context</w:t>
      </w:r>
      <w:bookmarkEnd w:id="283"/>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284" w:name="_Toc424911554"/>
      <w:r>
        <w:t>Service D</w:t>
      </w:r>
      <w:r w:rsidRPr="00070880">
        <w:t>efinition</w:t>
      </w:r>
      <w:r w:rsidR="00063AD2">
        <w:t>s</w:t>
      </w:r>
      <w:bookmarkEnd w:id="284"/>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285"/>
      <w:r w:rsidR="00075FC8" w:rsidRPr="007040F7">
        <w:rPr>
          <w:i/>
        </w:rPr>
        <w:t>startTime</w:t>
      </w:r>
      <w:commentRangeEnd w:id="285"/>
      <w:r w:rsidR="00CC3F65">
        <w:rPr>
          <w:rStyle w:val="CommentReference"/>
        </w:rPr>
        <w:commentReference w:id="285"/>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286" w:name="_Toc424911555"/>
      <w:r w:rsidRPr="006F2FFD">
        <w:t>Using Service Definitions</w:t>
      </w:r>
      <w:bookmarkEnd w:id="286"/>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287" w:name="_Toc424911556"/>
      <w:r>
        <w:t>Providers agree on a common multi-domain service</w:t>
      </w:r>
      <w:bookmarkEnd w:id="287"/>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288" w:name="_Toc424911557"/>
      <w:r>
        <w:t>Building an XML Service D</w:t>
      </w:r>
      <w:r w:rsidRPr="00070880">
        <w:t>efinition instance</w:t>
      </w:r>
      <w:bookmarkEnd w:id="288"/>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BD4BAA">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289" w:name="_Toc424911558"/>
      <w:r>
        <w:t>Using SDs to request a service instance</w:t>
      </w:r>
      <w:bookmarkEnd w:id="289"/>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BD4BAA">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290" w:name="_Toc424911559"/>
      <w:r>
        <w:lastRenderedPageBreak/>
        <w:t>Interpreting an incoming request</w:t>
      </w:r>
      <w:bookmarkEnd w:id="290"/>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BD4BAA">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291" w:name="_Toc424911560"/>
      <w:r>
        <w:t>Service Definitions and a Request workflow</w:t>
      </w:r>
      <w:bookmarkEnd w:id="291"/>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292" w:name="h.bwvrmjj8t0gi"/>
      <w:bookmarkStart w:id="293" w:name="h.n9u19ibjiefi"/>
      <w:bookmarkStart w:id="294" w:name="h.1fqyv4oqlfzq"/>
      <w:bookmarkStart w:id="295" w:name="h.bnh959jsz6q4"/>
      <w:bookmarkStart w:id="296" w:name="_Ref359325235"/>
      <w:bookmarkStart w:id="297" w:name="_Ref359325328"/>
      <w:bookmarkStart w:id="298" w:name="_Toc424911561"/>
      <w:bookmarkEnd w:id="292"/>
      <w:bookmarkEnd w:id="293"/>
      <w:bookmarkEnd w:id="294"/>
      <w:bookmarkEnd w:id="295"/>
      <w:r w:rsidRPr="006C7966">
        <w:t>XML Schema Definitions</w:t>
      </w:r>
      <w:bookmarkEnd w:id="296"/>
      <w:bookmarkEnd w:id="297"/>
      <w:bookmarkEnd w:id="298"/>
    </w:p>
    <w:p w14:paraId="0EA30C17" w14:textId="2DFBF2EE" w:rsidR="001A62C0" w:rsidRPr="006C7966" w:rsidRDefault="00615FCB" w:rsidP="001A62C0">
      <w:r w:rsidRPr="006C7966">
        <w:t xml:space="preserve">The NSI </w:t>
      </w:r>
      <w:r w:rsidR="001A62C0" w:rsidRPr="006C7966">
        <w:t xml:space="preserve">CS </w:t>
      </w:r>
      <w:r w:rsidRPr="006C7966">
        <w:t>v</w:t>
      </w:r>
      <w:r w:rsidR="001A62C0" w:rsidRPr="006C7966">
        <w:t xml:space="preserve">2.0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69"/>
        <w:gridCol w:w="5059"/>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512C6D" w:rsidP="001A62C0">
            <w:pPr>
              <w:ind w:left="600"/>
              <w:rPr>
                <w:rFonts w:eastAsia="Times New Roman"/>
                <w:sz w:val="16"/>
              </w:rPr>
            </w:pPr>
            <w:hyperlink r:id="rId30"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512C6D" w:rsidP="008E14E2">
            <w:pPr>
              <w:ind w:left="600"/>
              <w:rPr>
                <w:rFonts w:eastAsia="Times New Roman"/>
                <w:sz w:val="16"/>
              </w:rPr>
            </w:pPr>
            <w:hyperlink r:id="rId31"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512C6D" w:rsidP="008E14E2">
            <w:pPr>
              <w:ind w:left="600"/>
              <w:rPr>
                <w:rFonts w:eastAsia="Times New Roman"/>
                <w:sz w:val="16"/>
              </w:rPr>
            </w:pPr>
            <w:hyperlink r:id="rId32"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512C6D" w:rsidP="008E14E2">
            <w:pPr>
              <w:ind w:left="600"/>
              <w:rPr>
                <w:rFonts w:eastAsia="Times New Roman"/>
                <w:sz w:val="16"/>
              </w:rPr>
            </w:pPr>
            <w:hyperlink r:id="rId33"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512C6D" w:rsidP="008E14E2">
            <w:pPr>
              <w:ind w:left="600"/>
              <w:rPr>
                <w:rFonts w:eastAsia="Times New Roman"/>
                <w:sz w:val="16"/>
              </w:rPr>
            </w:pPr>
            <w:hyperlink r:id="rId34"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512C6D" w:rsidP="008E14E2">
            <w:pPr>
              <w:ind w:left="600"/>
              <w:rPr>
                <w:rFonts w:eastAsia="Times New Roman"/>
                <w:sz w:val="16"/>
              </w:rPr>
            </w:pPr>
            <w:hyperlink r:id="rId35"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99" w:name="_Toc232679048"/>
      <w:bookmarkStart w:id="300" w:name="_Toc424911562"/>
      <w:r w:rsidRPr="006C7966">
        <w:t>NSI CS Versioning</w:t>
      </w:r>
      <w:bookmarkEnd w:id="299"/>
      <w:bookmarkEnd w:id="300"/>
    </w:p>
    <w:p w14:paraId="2A5CA767" w14:textId="19AC1304"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6"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NSI v2.0</w:t>
      </w:r>
      <w:r w:rsidRPr="006C7966">
        <w:t xml:space="preserve">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2F69EA35" w14:textId="77777777" w:rsidR="00BD4BAA" w:rsidRDefault="00B254BD" w:rsidP="00BD4BAA">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w:t>
      </w:r>
      <w:r>
        <w:rPr>
          <w:bCs/>
        </w:rPr>
        <w:lastRenderedPageBreak/>
        <w:t xml:space="preserve">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D4AD065" w14:textId="77777777" w:rsidR="00BD4BAA" w:rsidRDefault="00BD4BAA" w:rsidP="00BD4BAA">
      <w:pPr>
        <w:keepNext/>
        <w:rPr>
          <w:b/>
        </w:rPr>
      </w:pPr>
    </w:p>
    <w:p w14:paraId="0A295DB4" w14:textId="77777777" w:rsidR="00BD4BAA" w:rsidRDefault="00BD4BAA" w:rsidP="00BD4BAA">
      <w:pPr>
        <w:keepNext/>
        <w:rPr>
          <w:b/>
          <w:noProof/>
        </w:rPr>
      </w:pPr>
    </w:p>
    <w:p w14:paraId="6FFC7FE7" w14:textId="77777777" w:rsidR="00BD4BAA" w:rsidRDefault="00BD4BAA" w:rsidP="00BD4BAA">
      <w:pPr>
        <w:keepNext/>
        <w:rPr>
          <w:b/>
        </w:rPr>
      </w:pPr>
    </w:p>
    <w:p w14:paraId="063E065E" w14:textId="77B3479D" w:rsidR="001A62C0" w:rsidRPr="006C7966" w:rsidRDefault="00BD4BA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301"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w:t>
      </w:r>
      <w:r w:rsidR="00075FC8" w:rsidRPr="006C7966">
        <w:rPr>
          <w:b/>
        </w:rPr>
        <w:fldChar w:fldCharType="end"/>
      </w:r>
      <w:bookmarkEnd w:id="301"/>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302" w:name="_Ref232577509"/>
      <w:bookmarkStart w:id="303" w:name="_Toc232679049"/>
      <w:bookmarkStart w:id="304" w:name="_Toc424911563"/>
      <w:proofErr w:type="gramStart"/>
      <w:r w:rsidRPr="007040F7">
        <w:rPr>
          <w:i/>
        </w:rPr>
        <w:t>nsiHeader</w:t>
      </w:r>
      <w:proofErr w:type="gramEnd"/>
      <w:r w:rsidR="001A62C0" w:rsidRPr="006C7966">
        <w:t xml:space="preserve"> element</w:t>
      </w:r>
      <w:bookmarkEnd w:id="302"/>
      <w:bookmarkEnd w:id="303"/>
      <w:bookmarkEnd w:id="304"/>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7"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Use of this element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305" w:name="_Toc232679050"/>
      <w:bookmarkStart w:id="306" w:name="_Toc424911564"/>
      <w:proofErr w:type="gramStart"/>
      <w:r w:rsidRPr="007040F7">
        <w:rPr>
          <w:i/>
        </w:rPr>
        <w:t>sessionSecurityAttr</w:t>
      </w:r>
      <w:proofErr w:type="gramEnd"/>
      <w:r w:rsidR="001A62C0" w:rsidRPr="006C7966">
        <w:t xml:space="preserve"> </w:t>
      </w:r>
      <w:bookmarkEnd w:id="305"/>
      <w:r w:rsidR="00D667D1">
        <w:t>Element</w:t>
      </w:r>
      <w:bookmarkEnd w:id="306"/>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w:t>
      </w:r>
      <w:proofErr w:type="gramStart"/>
      <w:r w:rsidRPr="006C7966">
        <w:rPr>
          <w:i/>
        </w:rPr>
        <w:t>:oasis:names:tc:SAML:2.0:assertion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307" w:name="_Toc355354851"/>
      <w:bookmarkStart w:id="308" w:name="_Toc232679051"/>
      <w:bookmarkStart w:id="309" w:name="_Toc424911565"/>
      <w:r w:rsidRPr="006C7966">
        <w:t>Common types</w:t>
      </w:r>
      <w:bookmarkEnd w:id="307"/>
      <w:bookmarkEnd w:id="308"/>
      <w:bookmarkEnd w:id="309"/>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310" w:name="_Ref240688898"/>
      <w:bookmarkStart w:id="311" w:name="_Toc424911566"/>
      <w:r w:rsidRPr="007040F7">
        <w:rPr>
          <w:i/>
        </w:rPr>
        <w:t>ServiceExceptionType</w:t>
      </w:r>
      <w:bookmarkEnd w:id="310"/>
      <w:bookmarkEnd w:id="311"/>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lastRenderedPageBreak/>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6"/>
        <w:gridCol w:w="1116"/>
        <w:gridCol w:w="5616"/>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312" w:name="_Toc424911567"/>
      <w:r w:rsidRPr="007040F7">
        <w:rPr>
          <w:i/>
        </w:rPr>
        <w:t>VariablesType</w:t>
      </w:r>
      <w:bookmarkEnd w:id="312"/>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313" w:name="_Toc424911568"/>
      <w:r w:rsidRPr="007040F7">
        <w:rPr>
          <w:i/>
        </w:rPr>
        <w:t>TypeValuePairType</w:t>
      </w:r>
      <w:bookmarkEnd w:id="313"/>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5"/>
        <w:gridCol w:w="1116"/>
        <w:gridCol w:w="5387"/>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314" w:name="_Toc355354856"/>
      <w:bookmarkStart w:id="315" w:name="_Toc232679055"/>
      <w:bookmarkStart w:id="316" w:name="_Toc424911569"/>
      <w:r w:rsidRPr="007040F7">
        <w:rPr>
          <w:i/>
        </w:rPr>
        <w:t>TypeValuePairListType</w:t>
      </w:r>
      <w:bookmarkEnd w:id="314"/>
      <w:bookmarkEnd w:id="315"/>
      <w:bookmarkEnd w:id="316"/>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3"/>
        <w:gridCol w:w="1117"/>
        <w:gridCol w:w="5778"/>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317" w:name="_Toc232679056"/>
      <w:bookmarkStart w:id="318" w:name="_Toc424911570"/>
      <w:bookmarkStart w:id="319" w:name="_Toc355354857"/>
      <w:r w:rsidRPr="007040F7">
        <w:rPr>
          <w:i/>
        </w:rPr>
        <w:t>ConnectionIdType</w:t>
      </w:r>
      <w:bookmarkEnd w:id="317"/>
      <w:bookmarkEnd w:id="318"/>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320" w:name="_Toc355354858"/>
      <w:bookmarkStart w:id="321" w:name="_Toc232679057"/>
      <w:bookmarkStart w:id="322" w:name="_Toc424911571"/>
      <w:bookmarkEnd w:id="319"/>
      <w:r w:rsidRPr="007040F7">
        <w:rPr>
          <w:i/>
        </w:rPr>
        <w:t>DateTimeType</w:t>
      </w:r>
      <w:bookmarkEnd w:id="320"/>
      <w:bookmarkEnd w:id="321"/>
      <w:bookmarkEnd w:id="322"/>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323" w:name="_Toc424911572"/>
      <w:r w:rsidRPr="007040F7">
        <w:rPr>
          <w:i/>
        </w:rPr>
        <w:t>NsaIdType</w:t>
      </w:r>
      <w:bookmarkEnd w:id="323"/>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BD4BAA">
        <w:t>12</w:t>
      </w:r>
      <w:r w:rsidR="00075FC8">
        <w:fldChar w:fldCharType="end"/>
      </w:r>
      <w:r w:rsidR="00F62936">
        <w:t>], [</w:t>
      </w:r>
      <w:r w:rsidR="00075FC8">
        <w:fldChar w:fldCharType="begin"/>
      </w:r>
      <w:r w:rsidR="00F62936">
        <w:instrText xml:space="preserve"> REF _Ref377051086 \r \h </w:instrText>
      </w:r>
      <w:r w:rsidR="00075FC8">
        <w:fldChar w:fldCharType="separate"/>
      </w:r>
      <w:r w:rsidR="00BD4BAA">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324" w:name="_Toc232679059"/>
      <w:bookmarkStart w:id="325" w:name="_Toc424911573"/>
      <w:r w:rsidRPr="007040F7">
        <w:rPr>
          <w:i/>
        </w:rPr>
        <w:t>UuidType</w:t>
      </w:r>
      <w:bookmarkEnd w:id="324"/>
      <w:bookmarkEnd w:id="325"/>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326" w:name="_Toc355354859"/>
      <w:bookmarkStart w:id="327" w:name="_Toc232679060"/>
      <w:bookmarkStart w:id="328" w:name="_Toc424911574"/>
      <w:r>
        <w:t>NSI CS</w:t>
      </w:r>
      <w:r w:rsidR="00E411A9">
        <w:t xml:space="preserve"> </w:t>
      </w:r>
      <w:r w:rsidR="001A62C0" w:rsidRPr="006C7966">
        <w:t>operation</w:t>
      </w:r>
      <w:r w:rsidR="007B50AA">
        <w:t>-</w:t>
      </w:r>
      <w:r w:rsidR="001A62C0" w:rsidRPr="006C7966">
        <w:t>specific type definitions.</w:t>
      </w:r>
      <w:bookmarkEnd w:id="326"/>
      <w:bookmarkEnd w:id="327"/>
      <w:bookmarkEnd w:id="328"/>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9"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329" w:name="_Toc355354860"/>
      <w:bookmarkStart w:id="330" w:name="_Toc232679061"/>
      <w:bookmarkStart w:id="331" w:name="_Toc424911575"/>
      <w:proofErr w:type="gramStart"/>
      <w:r w:rsidRPr="007040F7">
        <w:rPr>
          <w:i/>
        </w:rPr>
        <w:t>reserve</w:t>
      </w:r>
      <w:proofErr w:type="gramEnd"/>
      <w:r w:rsidR="001A62C0" w:rsidRPr="006C7966">
        <w:t xml:space="preserve"> message elements</w:t>
      </w:r>
      <w:bookmarkEnd w:id="329"/>
      <w:bookmarkEnd w:id="330"/>
      <w:bookmarkEnd w:id="331"/>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lastRenderedPageBreak/>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332" w:name="_Toc355354861"/>
      <w:bookmarkStart w:id="333" w:name="_Toc232679062"/>
      <w:bookmarkStart w:id="334" w:name="_Toc424911576"/>
      <w:proofErr w:type="gramStart"/>
      <w:r w:rsidRPr="007040F7">
        <w:rPr>
          <w:i/>
        </w:rPr>
        <w:lastRenderedPageBreak/>
        <w:t>reserveCommit</w:t>
      </w:r>
      <w:proofErr w:type="gramEnd"/>
      <w:r w:rsidR="001A62C0" w:rsidRPr="006C7966">
        <w:t xml:space="preserve"> message elements</w:t>
      </w:r>
      <w:bookmarkEnd w:id="332"/>
      <w:bookmarkEnd w:id="333"/>
      <w:bookmarkEnd w:id="334"/>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58"/>
        <w:gridCol w:w="1171"/>
        <w:gridCol w:w="2159"/>
        <w:gridCol w:w="2482"/>
        <w:gridCol w:w="1650"/>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lastRenderedPageBreak/>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335" w:name="_Toc355354862"/>
      <w:bookmarkStart w:id="336" w:name="_Toc232679063"/>
      <w:bookmarkStart w:id="337" w:name="_Toc424911577"/>
      <w:proofErr w:type="gramStart"/>
      <w:r w:rsidRPr="007040F7">
        <w:rPr>
          <w:i/>
        </w:rPr>
        <w:t>reserveAbort</w:t>
      </w:r>
      <w:proofErr w:type="gramEnd"/>
      <w:r w:rsidR="001A62C0" w:rsidRPr="006C7966">
        <w:t xml:space="preserve"> message elements</w:t>
      </w:r>
      <w:bookmarkEnd w:id="335"/>
      <w:bookmarkEnd w:id="336"/>
      <w:bookmarkEnd w:id="337"/>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8"/>
        <w:gridCol w:w="1512"/>
        <w:gridCol w:w="1984"/>
        <w:gridCol w:w="2313"/>
        <w:gridCol w:w="1823"/>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338" w:name="_Toc424911578"/>
      <w:proofErr w:type="gramStart"/>
      <w:r w:rsidRPr="007040F7">
        <w:rPr>
          <w:i/>
        </w:rPr>
        <w:lastRenderedPageBreak/>
        <w:t>reserveTimeout</w:t>
      </w:r>
      <w:proofErr w:type="gramEnd"/>
      <w:r w:rsidR="00F42457">
        <w:t xml:space="preserve"> message element</w:t>
      </w:r>
      <w:r w:rsidR="0068124D">
        <w:t>s</w:t>
      </w:r>
      <w:bookmarkEnd w:id="338"/>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88"/>
        <w:gridCol w:w="1626"/>
        <w:gridCol w:w="1867"/>
        <w:gridCol w:w="2257"/>
        <w:gridCol w:w="1882"/>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lastRenderedPageBreak/>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339" w:name="_Toc355354863"/>
      <w:bookmarkStart w:id="340" w:name="_Toc424911579"/>
      <w:proofErr w:type="gramStart"/>
      <w:r w:rsidRPr="007040F7">
        <w:rPr>
          <w:i/>
        </w:rPr>
        <w:t>provision</w:t>
      </w:r>
      <w:proofErr w:type="gramEnd"/>
      <w:r w:rsidR="001A62C0" w:rsidRPr="006C7966">
        <w:t xml:space="preserve"> message elements</w:t>
      </w:r>
      <w:bookmarkEnd w:id="339"/>
      <w:bookmarkEnd w:id="340"/>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2"/>
        <w:gridCol w:w="1621"/>
        <w:gridCol w:w="1869"/>
        <w:gridCol w:w="2259"/>
        <w:gridCol w:w="1879"/>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lastRenderedPageBreak/>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341" w:name="_Toc355354864"/>
      <w:bookmarkStart w:id="342" w:name="_Toc232679064"/>
      <w:bookmarkStart w:id="343" w:name="_Toc424911580"/>
      <w:proofErr w:type="gramStart"/>
      <w:r w:rsidRPr="007040F7">
        <w:rPr>
          <w:i/>
        </w:rPr>
        <w:t>release</w:t>
      </w:r>
      <w:proofErr w:type="gramEnd"/>
      <w:r w:rsidR="001A62C0" w:rsidRPr="006C7966">
        <w:t xml:space="preserve"> message elements</w:t>
      </w:r>
      <w:bookmarkEnd w:id="341"/>
      <w:bookmarkEnd w:id="342"/>
      <w:bookmarkEnd w:id="343"/>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23"/>
        <w:gridCol w:w="1867"/>
        <w:gridCol w:w="2257"/>
        <w:gridCol w:w="1880"/>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lastRenderedPageBreak/>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344" w:name="_Toc355354865"/>
      <w:bookmarkStart w:id="345" w:name="_Toc232679065"/>
      <w:bookmarkStart w:id="346" w:name="_Toc424911581"/>
      <w:proofErr w:type="gramStart"/>
      <w:r w:rsidRPr="007040F7">
        <w:rPr>
          <w:i/>
        </w:rPr>
        <w:t>terminate</w:t>
      </w:r>
      <w:proofErr w:type="gramEnd"/>
      <w:r w:rsidR="001A62C0" w:rsidRPr="006C7966">
        <w:t xml:space="preserve"> message elements</w:t>
      </w:r>
      <w:bookmarkEnd w:id="344"/>
      <w:bookmarkEnd w:id="345"/>
      <w:bookmarkEnd w:id="346"/>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20"/>
        <w:gridCol w:w="1869"/>
        <w:gridCol w:w="2259"/>
        <w:gridCol w:w="1879"/>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347" w:name="_Ref240636006"/>
      <w:bookmarkStart w:id="348" w:name="_Toc424911582"/>
      <w:proofErr w:type="gramStart"/>
      <w:r w:rsidRPr="007040F7">
        <w:rPr>
          <w:i/>
        </w:rPr>
        <w:lastRenderedPageBreak/>
        <w:t>error</w:t>
      </w:r>
      <w:proofErr w:type="gramEnd"/>
      <w:r w:rsidR="00F42457" w:rsidRPr="006C7966">
        <w:t xml:space="preserve"> message elements</w:t>
      </w:r>
      <w:bookmarkEnd w:id="347"/>
      <w:bookmarkEnd w:id="348"/>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2"/>
        <w:gridCol w:w="1629"/>
        <w:gridCol w:w="1863"/>
        <w:gridCol w:w="2253"/>
        <w:gridCol w:w="1883"/>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349" w:name="_Toc424911583"/>
      <w:proofErr w:type="gramStart"/>
      <w:r w:rsidRPr="007040F7">
        <w:rPr>
          <w:i/>
        </w:rPr>
        <w:t>errorEvent</w:t>
      </w:r>
      <w:proofErr w:type="gramEnd"/>
      <w:r w:rsidR="00303841">
        <w:t xml:space="preserve"> message elements</w:t>
      </w:r>
      <w:bookmarkEnd w:id="349"/>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89"/>
        <w:gridCol w:w="1628"/>
        <w:gridCol w:w="1865"/>
        <w:gridCol w:w="2255"/>
        <w:gridCol w:w="1883"/>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lastRenderedPageBreak/>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350" w:name="_Toc424911584"/>
      <w:proofErr w:type="gramStart"/>
      <w:r w:rsidRPr="007040F7">
        <w:rPr>
          <w:i/>
        </w:rPr>
        <w:t>dataPlaneStateChange</w:t>
      </w:r>
      <w:proofErr w:type="gramEnd"/>
      <w:r w:rsidR="00F42457" w:rsidRPr="006C7966">
        <w:t xml:space="preserve"> message elements</w:t>
      </w:r>
      <w:bookmarkEnd w:id="350"/>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351"/>
      <w:r w:rsidR="003413B6">
        <w:t>status</w:t>
      </w:r>
      <w:commentRangeEnd w:id="351"/>
      <w:r w:rsidR="00A32D9D">
        <w:rPr>
          <w:rStyle w:val="CommentReference"/>
        </w:rPr>
        <w:commentReference w:id="351"/>
      </w:r>
      <w:r>
        <w:t>.</w:t>
      </w:r>
      <w:del w:id="352"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44"/>
        <w:gridCol w:w="1541"/>
        <w:gridCol w:w="1984"/>
        <w:gridCol w:w="2313"/>
        <w:gridCol w:w="1838"/>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353" w:name="_Toc424911585"/>
      <w:proofErr w:type="gramStart"/>
      <w:r w:rsidRPr="007040F7">
        <w:rPr>
          <w:i/>
        </w:rPr>
        <w:t>messageDeliveryTimeout</w:t>
      </w:r>
      <w:proofErr w:type="gramEnd"/>
      <w:r w:rsidR="00303841">
        <w:t xml:space="preserve"> message elements</w:t>
      </w:r>
      <w:bookmarkEnd w:id="353"/>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966"/>
        <w:gridCol w:w="1393"/>
        <w:gridCol w:w="2135"/>
        <w:gridCol w:w="2464"/>
        <w:gridCol w:w="1762"/>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BD4BA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354" w:name="_Toc355354866"/>
      <w:bookmarkStart w:id="355" w:name="_Toc232679066"/>
      <w:bookmarkStart w:id="356" w:name="_Toc424911586"/>
      <w:proofErr w:type="gramStart"/>
      <w:r w:rsidRPr="007040F7">
        <w:rPr>
          <w:i/>
        </w:rPr>
        <w:t>querySummary</w:t>
      </w:r>
      <w:proofErr w:type="gramEnd"/>
      <w:r w:rsidR="001A62C0" w:rsidRPr="006C7966">
        <w:t xml:space="preserve"> message elements</w:t>
      </w:r>
      <w:bookmarkEnd w:id="354"/>
      <w:bookmarkEnd w:id="355"/>
      <w:bookmarkEnd w:id="356"/>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194"/>
        <w:gridCol w:w="1062"/>
        <w:gridCol w:w="2190"/>
        <w:gridCol w:w="2482"/>
        <w:gridCol w:w="1792"/>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357" w:name="_Ref358384438"/>
      <w:r w:rsidRPr="007040F7">
        <w:rPr>
          <w:iCs/>
        </w:rPr>
        <w:t>Confirmation</w:t>
      </w:r>
      <w:r w:rsidR="001A62C0" w:rsidRPr="006C7966">
        <w:rPr>
          <w:iCs/>
          <w:color w:val="808080" w:themeColor="text1" w:themeTint="7F"/>
        </w:rPr>
        <w:t xml:space="preserve">: </w:t>
      </w:r>
      <w:r w:rsidRPr="007040F7">
        <w:rPr>
          <w:i/>
        </w:rPr>
        <w:t>querySummaryConfirmed</w:t>
      </w:r>
      <w:bookmarkEnd w:id="357"/>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358" w:name="_Toc232679067"/>
      <w:bookmarkStart w:id="359" w:name="_Toc424911587"/>
      <w:proofErr w:type="gramStart"/>
      <w:r w:rsidRPr="008E0367">
        <w:rPr>
          <w:i/>
        </w:rPr>
        <w:t>querySummary</w:t>
      </w:r>
      <w:r w:rsidR="00791A95" w:rsidRPr="008E0367">
        <w:rPr>
          <w:i/>
        </w:rPr>
        <w:t>Sync</w:t>
      </w:r>
      <w:proofErr w:type="gramEnd"/>
      <w:r w:rsidR="001A62C0" w:rsidRPr="006C7966">
        <w:t xml:space="preserve"> message elements</w:t>
      </w:r>
      <w:bookmarkEnd w:id="358"/>
      <w:bookmarkEnd w:id="359"/>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BD4BAA">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360" w:name="_Toc355354867"/>
      <w:bookmarkStart w:id="361" w:name="_Toc232679068"/>
      <w:bookmarkStart w:id="362" w:name="_Toc424911588"/>
      <w:proofErr w:type="gramStart"/>
      <w:r w:rsidRPr="007040F7">
        <w:rPr>
          <w:i/>
        </w:rPr>
        <w:t>queryRecursive</w:t>
      </w:r>
      <w:proofErr w:type="gramEnd"/>
      <w:r w:rsidR="001A62C0" w:rsidRPr="006C7966">
        <w:t xml:space="preserve"> message elements</w:t>
      </w:r>
      <w:bookmarkEnd w:id="360"/>
      <w:bookmarkEnd w:id="361"/>
      <w:bookmarkEnd w:id="362"/>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363" w:name="_Toc232679069"/>
      <w:bookmarkStart w:id="364" w:name="_Toc424911589"/>
      <w:proofErr w:type="gramStart"/>
      <w:r w:rsidRPr="007040F7">
        <w:rPr>
          <w:i/>
        </w:rPr>
        <w:t>queryNotification</w:t>
      </w:r>
      <w:proofErr w:type="gramEnd"/>
      <w:r w:rsidR="001A62C0" w:rsidRPr="006C7966">
        <w:t xml:space="preserve"> message elements</w:t>
      </w:r>
      <w:bookmarkEnd w:id="363"/>
      <w:bookmarkEnd w:id="364"/>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365" w:name="_Toc232679070"/>
      <w:bookmarkStart w:id="366" w:name="_Toc424911590"/>
      <w:proofErr w:type="gramStart"/>
      <w:r w:rsidRPr="008E0367">
        <w:rPr>
          <w:i/>
        </w:rPr>
        <w:t>queryNotification</w:t>
      </w:r>
      <w:r w:rsidR="00791A95" w:rsidRPr="008E0367">
        <w:rPr>
          <w:i/>
        </w:rPr>
        <w:t>Sync</w:t>
      </w:r>
      <w:proofErr w:type="gramEnd"/>
      <w:r w:rsidR="001A62C0" w:rsidRPr="006C7966">
        <w:t xml:space="preserve"> message elements</w:t>
      </w:r>
      <w:bookmarkEnd w:id="365"/>
      <w:bookmarkEnd w:id="366"/>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367" w:name="_Toc424911591"/>
      <w:proofErr w:type="gramStart"/>
      <w:r w:rsidRPr="007040F7">
        <w:rPr>
          <w:i/>
        </w:rPr>
        <w:t>queryResult</w:t>
      </w:r>
      <w:proofErr w:type="gramEnd"/>
      <w:r w:rsidR="00E178F2" w:rsidRPr="006C7966">
        <w:t xml:space="preserve"> message elements</w:t>
      </w:r>
      <w:bookmarkEnd w:id="367"/>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368"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83</w:t>
      </w:r>
      <w:r w:rsidR="00075FC8" w:rsidRPr="006C7966">
        <w:rPr>
          <w:b/>
        </w:rPr>
        <w:fldChar w:fldCharType="end"/>
      </w:r>
      <w:bookmarkEnd w:id="368"/>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BD4BAA" w:rsidRPr="006C7966">
        <w:rPr>
          <w:b/>
        </w:rPr>
        <w:t xml:space="preserve">Figure </w:t>
      </w:r>
      <w:r w:rsidR="00BD4BA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369"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84</w:t>
      </w:r>
      <w:r w:rsidR="00075FC8" w:rsidRPr="006C7966">
        <w:rPr>
          <w:b/>
        </w:rPr>
        <w:fldChar w:fldCharType="end"/>
      </w:r>
      <w:bookmarkEnd w:id="369"/>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370" w:name="_Toc424911592"/>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370"/>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lastRenderedPageBreak/>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BD4BAA" w:rsidRPr="00BD4BAA">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371"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88</w:t>
      </w:r>
      <w:r w:rsidR="00075FC8" w:rsidRPr="006C7966">
        <w:rPr>
          <w:b/>
        </w:rPr>
        <w:fldChar w:fldCharType="end"/>
      </w:r>
      <w:bookmarkEnd w:id="371"/>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372" w:name="_Toc355354869"/>
      <w:bookmarkStart w:id="373" w:name="_Toc232679071"/>
      <w:bookmarkStart w:id="374" w:name="_Toc424911593"/>
      <w:r>
        <w:t xml:space="preserve">NSI CS </w:t>
      </w:r>
      <w:r w:rsidR="001A62C0" w:rsidRPr="006C7966">
        <w:t>specific types</w:t>
      </w:r>
      <w:bookmarkEnd w:id="372"/>
      <w:bookmarkEnd w:id="373"/>
      <w:bookmarkEnd w:id="374"/>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6"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375" w:name="_Toc232679072"/>
      <w:bookmarkStart w:id="376" w:name="_Toc424911594"/>
      <w:r w:rsidRPr="006C7966">
        <w:t>Complex Types</w:t>
      </w:r>
      <w:bookmarkEnd w:id="375"/>
      <w:bookmarkEnd w:id="376"/>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699"/>
        <w:gridCol w:w="632"/>
        <w:gridCol w:w="6247"/>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698"/>
        <w:gridCol w:w="632"/>
        <w:gridCol w:w="6248"/>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9"/>
        <w:gridCol w:w="632"/>
        <w:gridCol w:w="6247"/>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9"/>
        <w:gridCol w:w="632"/>
        <w:gridCol w:w="6247"/>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5935"/>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6">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6"/>
        <w:gridCol w:w="632"/>
        <w:gridCol w:w="6250"/>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699"/>
        <w:gridCol w:w="632"/>
        <w:gridCol w:w="6247"/>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8">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9"/>
        <w:gridCol w:w="632"/>
        <w:gridCol w:w="6247"/>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6"/>
        <w:gridCol w:w="632"/>
        <w:gridCol w:w="6250"/>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gramStart"/>
      <w:r w:rsidRPr="006C7966">
        <w:t>uRA</w:t>
      </w:r>
      <w:proofErr w:type="gram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6"/>
        <w:gridCol w:w="632"/>
        <w:gridCol w:w="6250"/>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1">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6"/>
        <w:gridCol w:w="632"/>
        <w:gridCol w:w="6250"/>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377" w:author="Guy Roberts" w:date="2015-07-14T16:10:00Z"/>
          <w:i/>
        </w:rPr>
      </w:pPr>
      <w:del w:id="378"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379" w:author="Guy Roberts" w:date="2015-07-14T16:10:00Z"/>
        </w:rPr>
      </w:pPr>
      <w:del w:id="380"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381" w:author="Guy Roberts" w:date="2015-07-14T16:10:00Z"/>
        </w:rPr>
      </w:pPr>
      <w:del w:id="382" w:author="Guy Roberts" w:date="2015-07-14T16:10:00Z">
        <w:r w:rsidRPr="006C7966" w:rsidDel="002A27FC">
          <w:rPr>
            <w:noProof/>
            <w:lang w:val="en-GB" w:eastAsia="en-GB"/>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del>
    </w:p>
    <w:p w14:paraId="66DD159A" w14:textId="51D0D504" w:rsidR="001A62C0" w:rsidRPr="006C7966" w:rsidDel="002A27FC" w:rsidRDefault="001A62C0" w:rsidP="001A62C0">
      <w:pPr>
        <w:spacing w:before="120" w:after="120"/>
        <w:jc w:val="center"/>
        <w:rPr>
          <w:del w:id="383" w:author="Guy Roberts" w:date="2015-07-14T16:10:00Z"/>
          <w:b/>
        </w:rPr>
      </w:pPr>
      <w:del w:id="384"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385" w:author="Guy Roberts" w:date="2015-07-14T16:10:00Z"/>
          <w:b/>
          <w:i/>
          <w:iCs/>
          <w:color w:val="808080" w:themeColor="text1" w:themeTint="7F"/>
          <w:u w:val="single"/>
        </w:rPr>
      </w:pPr>
      <w:del w:id="386"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387" w:author="Guy Roberts" w:date="2015-07-14T16:10:00Z"/>
        </w:rPr>
      </w:pPr>
      <w:del w:id="388"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389" w:author="Guy Roberts" w:date="2015-07-14T16:10:00Z"/>
        </w:rPr>
      </w:pPr>
    </w:p>
    <w:tbl>
      <w:tblPr>
        <w:tblStyle w:val="TableGrid"/>
        <w:tblW w:w="0" w:type="auto"/>
        <w:tblInd w:w="250" w:type="dxa"/>
        <w:tblLook w:val="04A0" w:firstRow="1" w:lastRow="0" w:firstColumn="1" w:lastColumn="0" w:noHBand="0" w:noVBand="1"/>
      </w:tblPr>
      <w:tblGrid>
        <w:gridCol w:w="1699"/>
        <w:gridCol w:w="632"/>
        <w:gridCol w:w="6247"/>
      </w:tblGrid>
      <w:tr w:rsidR="001A62C0" w:rsidRPr="006C7966" w:rsidDel="002A27FC" w14:paraId="48C7F7AA" w14:textId="6F853628">
        <w:trPr>
          <w:del w:id="390"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391" w:author="Guy Roberts" w:date="2015-07-14T16:10:00Z"/>
                <w:rFonts w:eastAsia="Times New Roman"/>
                <w:sz w:val="16"/>
              </w:rPr>
            </w:pPr>
            <w:del w:id="392"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393" w:author="Guy Roberts" w:date="2015-07-14T16:10:00Z"/>
                <w:rFonts w:eastAsia="Times New Roman"/>
                <w:sz w:val="16"/>
              </w:rPr>
            </w:pPr>
            <w:del w:id="394"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395" w:author="Guy Roberts" w:date="2015-07-14T16:10:00Z"/>
                <w:rFonts w:eastAsia="Times New Roman"/>
                <w:sz w:val="16"/>
              </w:rPr>
            </w:pPr>
            <w:del w:id="396"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397" w:author="Guy Roberts" w:date="2015-07-14T16:10:00Z"/>
        </w:trPr>
        <w:tc>
          <w:tcPr>
            <w:tcW w:w="1700" w:type="dxa"/>
          </w:tcPr>
          <w:p w14:paraId="3A75041C" w14:textId="75F3818F" w:rsidR="001A62C0" w:rsidRPr="006C7966" w:rsidDel="002A27FC" w:rsidRDefault="00E7277F" w:rsidP="001A62C0">
            <w:pPr>
              <w:ind w:left="113"/>
              <w:rPr>
                <w:del w:id="398" w:author="Guy Roberts" w:date="2015-07-14T16:10:00Z"/>
                <w:rFonts w:eastAsia="Times New Roman" w:cs="Arial"/>
                <w:sz w:val="16"/>
                <w:szCs w:val="18"/>
              </w:rPr>
            </w:pPr>
            <w:del w:id="399"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400" w:author="Guy Roberts" w:date="2015-07-14T16:10:00Z"/>
                <w:rFonts w:eastAsia="Times New Roman" w:cs="Arial"/>
                <w:color w:val="000000"/>
                <w:sz w:val="16"/>
                <w:szCs w:val="18"/>
              </w:rPr>
            </w:pPr>
            <w:del w:id="401"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402" w:author="Guy Roberts" w:date="2015-07-14T16:10:00Z"/>
                <w:rFonts w:eastAsia="Times New Roman" w:cs="Arial"/>
                <w:b/>
                <w:sz w:val="16"/>
                <w:szCs w:val="18"/>
              </w:rPr>
            </w:pPr>
            <w:del w:id="403"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404" w:author="Guy Roberts" w:date="2015-07-14T16:10:00Z"/>
        </w:rPr>
      </w:pPr>
      <w:commentRangeStart w:id="405"/>
      <w:del w:id="406"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405"/>
      <w:r w:rsidR="002A27FC">
        <w:rPr>
          <w:rStyle w:val="CommentReference"/>
        </w:rPr>
        <w:commentReference w:id="405"/>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105</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5811"/>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2"/>
        <w:gridCol w:w="632"/>
        <w:gridCol w:w="5814"/>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83</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5">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84</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0"/>
        <w:gridCol w:w="632"/>
        <w:gridCol w:w="5816"/>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02"/>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110</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1"/>
        <w:gridCol w:w="632"/>
        <w:gridCol w:w="6205"/>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407"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111</w:t>
      </w:r>
      <w:r w:rsidR="00075FC8" w:rsidRPr="006C7966">
        <w:rPr>
          <w:b/>
        </w:rPr>
        <w:fldChar w:fldCharType="end"/>
      </w:r>
      <w:bookmarkEnd w:id="407"/>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88</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112</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5"/>
        <w:gridCol w:w="632"/>
        <w:gridCol w:w="6251"/>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113</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114</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68"/>
        <w:gridCol w:w="632"/>
        <w:gridCol w:w="5878"/>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115</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02"/>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116</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02"/>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117</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408" w:name="_Ref240644529"/>
      <w:r w:rsidRPr="007040F7">
        <w:rPr>
          <w:i/>
        </w:rPr>
        <w:t>ReservationRequestCriteriaType</w:t>
      </w:r>
      <w:bookmarkEnd w:id="408"/>
    </w:p>
    <w:p w14:paraId="0CAA62EE" w14:textId="0ADA4E24" w:rsidR="001A62C0" w:rsidRPr="006C7966" w:rsidRDefault="001A62C0" w:rsidP="001A62C0">
      <w:r w:rsidRPr="006C7966">
        <w:t>Type definition for a reservation and modification request criteria.</w:t>
      </w:r>
      <w:r w:rsidR="00E411A9">
        <w:t xml:space="preserve"> </w:t>
      </w:r>
      <w:r w:rsidRPr="006C7966">
        <w:t>Only those values requiring change are specified in the modify request.</w:t>
      </w:r>
      <w:r w:rsidR="00E411A9">
        <w:t xml:space="preserve"> </w:t>
      </w:r>
      <w:r w:rsidRPr="006C7966">
        <w:t xml:space="preserve">The </w:t>
      </w:r>
      <w:r w:rsidRPr="00AA30C5">
        <w:rPr>
          <w:i/>
        </w:rPr>
        <w:t>version</w:t>
      </w:r>
      <w:r w:rsidRPr="006C7966">
        <w:t xml:space="preserve"> value specified in a reservation or modify request </w:t>
      </w:r>
      <w:r w:rsidR="00915527">
        <w:t>MUST</w:t>
      </w:r>
      <w:r w:rsidRPr="006C7966">
        <w:t xml:space="preserve"> be a positive integer larger than the previous </w:t>
      </w:r>
      <w:r w:rsidRPr="00CF1365">
        <w:rPr>
          <w:i/>
        </w:rPr>
        <w:t>version</w:t>
      </w:r>
      <w:r w:rsidRPr="006C7966">
        <w:t xml:space="preserve"> number.</w:t>
      </w:r>
      <w:r w:rsidR="00E411A9">
        <w:t xml:space="preserve"> </w:t>
      </w:r>
      <w:r w:rsidRPr="006C7966">
        <w:t xml:space="preserve">A </w:t>
      </w:r>
      <w:r w:rsidRPr="00CF1365">
        <w:rPr>
          <w:i/>
        </w:rPr>
        <w:t>version</w:t>
      </w:r>
      <w:r w:rsidRPr="006C7966">
        <w:t xml:space="preserve"> value of </w:t>
      </w:r>
      <w:r w:rsidRPr="006C7966">
        <w:lastRenderedPageBreak/>
        <w:t>zero is a special number indicating an allocated but not yet reserved reservation and cannot be specified by the RA.</w:t>
      </w:r>
    </w:p>
    <w:p w14:paraId="7FA20B31" w14:textId="77777777" w:rsidR="001A62C0" w:rsidRPr="006C7966" w:rsidRDefault="00DB7856" w:rsidP="001A62C0">
      <w:pPr>
        <w:jc w:val="center"/>
      </w:pPr>
      <w:r w:rsidRPr="00DB7856">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118</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119</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02"/>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120</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6"/>
        <w:gridCol w:w="632"/>
        <w:gridCol w:w="6250"/>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 xml:space="preserve">propagated up the request tree to the </w:t>
      </w:r>
      <w:proofErr w:type="gramStart"/>
      <w:r w:rsidR="001A62C0" w:rsidRPr="006C7966">
        <w:t>uRA</w:t>
      </w:r>
      <w:proofErr w:type="gramEnd"/>
      <w:r w:rsidR="001A62C0" w:rsidRPr="006C7966">
        <w:t>.</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121</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0">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122</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02"/>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123</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4"/>
        <w:gridCol w:w="632"/>
        <w:gridCol w:w="6252"/>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Reservation start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409" w:name="_Toc232679073"/>
      <w:bookmarkStart w:id="410" w:name="_Toc424911595"/>
      <w:r w:rsidRPr="006C7966">
        <w:t>Simple Types</w:t>
      </w:r>
      <w:bookmarkEnd w:id="409"/>
      <w:bookmarkEnd w:id="410"/>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124</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w:t>
      </w:r>
      <w:proofErr w:type="gramStart"/>
      <w:r w:rsidRPr="006C7966">
        <w:t>:OGF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125</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126</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5">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127</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lastRenderedPageBreak/>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128</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129</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130</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411" w:name="_Toc424911596"/>
      <w:r w:rsidRPr="006C7966">
        <w:t>Security</w:t>
      </w:r>
      <w:bookmarkEnd w:id="411"/>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412" w:name="_Toc424911597"/>
      <w:r w:rsidRPr="006C7966">
        <w:t>Transport Layer Security</w:t>
      </w:r>
      <w:bookmarkEnd w:id="412"/>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w:t>
      </w:r>
      <w:proofErr w:type="gramStart"/>
      <w:r w:rsidRPr="006C7966">
        <w:t>A</w:t>
      </w:r>
      <w:proofErr w:type="gramEnd"/>
      <w:r w:rsidRPr="006C7966">
        <w:t xml:space="preserve">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413" w:name="_Toc424911598"/>
      <w:r w:rsidRPr="006C7966">
        <w:t>SAML Assertions</w:t>
      </w:r>
      <w:bookmarkEnd w:id="413"/>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414" w:name="_Toc5010630"/>
      <w:bookmarkStart w:id="415" w:name="_Toc130006544"/>
      <w:bookmarkStart w:id="416" w:name="_Toc424911599"/>
      <w:r w:rsidRPr="006C7966">
        <w:t>Contributors</w:t>
      </w:r>
      <w:bookmarkEnd w:id="414"/>
      <w:bookmarkEnd w:id="415"/>
      <w:bookmarkEnd w:id="416"/>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417" w:name="_Toc5010631"/>
      <w:bookmarkStart w:id="418" w:name="_Toc130006545"/>
      <w:bookmarkStart w:id="419" w:name="_Toc424911600"/>
      <w:r w:rsidRPr="006C7966">
        <w:t>Glossary</w:t>
      </w:r>
      <w:bookmarkEnd w:id="417"/>
      <w:bookmarkEnd w:id="418"/>
      <w:bookmarkEnd w:id="419"/>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3"/>
        <w:gridCol w:w="6465"/>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420" w:name="_Toc526008660"/>
      <w:bookmarkStart w:id="421" w:name="_Toc5010632"/>
      <w:bookmarkStart w:id="422" w:name="_Toc130006546"/>
      <w:bookmarkStart w:id="423" w:name="_Toc424911601"/>
      <w:r w:rsidRPr="006C7966">
        <w:t>Intellectual Property Statement</w:t>
      </w:r>
      <w:bookmarkEnd w:id="420"/>
      <w:bookmarkEnd w:id="421"/>
      <w:bookmarkEnd w:id="422"/>
      <w:bookmarkEnd w:id="423"/>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424" w:name="_Toc5010633"/>
      <w:bookmarkStart w:id="425" w:name="_Toc130006547"/>
      <w:bookmarkStart w:id="426" w:name="_Toc424911602"/>
      <w:bookmarkStart w:id="427" w:name="_Toc526008661"/>
      <w:r w:rsidRPr="006C7966">
        <w:lastRenderedPageBreak/>
        <w:t>Disclaimer</w:t>
      </w:r>
      <w:bookmarkEnd w:id="424"/>
      <w:bookmarkEnd w:id="425"/>
      <w:bookmarkEnd w:id="426"/>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428" w:name="_Toc5010634"/>
      <w:bookmarkStart w:id="429" w:name="_Toc130006548"/>
      <w:bookmarkStart w:id="430" w:name="_Toc424911603"/>
      <w:r w:rsidRPr="006C7966">
        <w:t>Full Copyright Notice</w:t>
      </w:r>
      <w:bookmarkEnd w:id="427"/>
      <w:bookmarkEnd w:id="428"/>
      <w:bookmarkEnd w:id="429"/>
      <w:bookmarkEnd w:id="430"/>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431" w:name="_Toc424911604"/>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431"/>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BD4BAA">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BD4BAA">
        <w:rPr>
          <w:b/>
          <w:noProof/>
        </w:rPr>
        <w:t>101</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r w:rsidR="00BD4BAA">
          <w:rPr>
            <w:noProof/>
          </w:rPr>
          <w:t>102</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r w:rsidR="00BD4BAA">
          <w:rPr>
            <w:noProof/>
          </w:rPr>
          <w:t>103</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ABFF2A5" w:rsidR="0096574A" w:rsidRPr="006C7966" w:rsidRDefault="0096574A" w:rsidP="0096574A">
      <w:pPr>
        <w:pStyle w:val="Heading1"/>
        <w:keepNext w:val="0"/>
        <w:spacing w:before="0" w:after="0"/>
        <w:ind w:left="578" w:hanging="578"/>
      </w:pPr>
      <w:bookmarkStart w:id="432" w:name="_Ref359233988"/>
      <w:bookmarkStart w:id="433" w:name="_Toc424911605"/>
      <w:r w:rsidRPr="006C7966">
        <w:t xml:space="preserve">Appendix </w:t>
      </w:r>
      <w:r>
        <w:t>B</w:t>
      </w:r>
      <w:r w:rsidRPr="006C7966">
        <w:t>:</w:t>
      </w:r>
      <w:bookmarkEnd w:id="432"/>
      <w:r w:rsidR="00E411A9">
        <w:t xml:space="preserve"> </w:t>
      </w:r>
      <w:r w:rsidR="002E26FB">
        <w:t>Error M</w:t>
      </w:r>
      <w:r>
        <w:t>essages</w:t>
      </w:r>
      <w:r w:rsidR="002E26FB">
        <w:t xml:space="preserve"> and Best Practices</w:t>
      </w:r>
      <w:bookmarkEnd w:id="433"/>
    </w:p>
    <w:p w14:paraId="1AE5D662" w14:textId="77777777" w:rsidR="002E26FB" w:rsidRDefault="002E26FB" w:rsidP="0096574A"/>
    <w:p w14:paraId="7E5E3993" w14:textId="77777777" w:rsidR="002E26FB" w:rsidRPr="006C7966" w:rsidRDefault="002E26FB" w:rsidP="002E26FB">
      <w:pPr>
        <w:pStyle w:val="Heading2"/>
        <w:keepNext w:val="0"/>
        <w:ind w:left="578" w:hanging="578"/>
      </w:pPr>
      <w:bookmarkStart w:id="434" w:name="_Toc424911606"/>
      <w:r>
        <w:t>Error Messages</w:t>
      </w:r>
      <w:bookmarkEnd w:id="434"/>
    </w:p>
    <w:p w14:paraId="7FD3C3A5" w14:textId="77777777" w:rsidR="002E26FB" w:rsidRDefault="002E26FB" w:rsidP="0096574A"/>
    <w:p w14:paraId="7A058BE5" w14:textId="758C9450" w:rsidR="00785AE8" w:rsidRPr="006C7966" w:rsidRDefault="0096574A" w:rsidP="00785AE8">
      <w:r>
        <w:t xml:space="preserve">The following set of error codes </w:t>
      </w:r>
      <w:r w:rsidR="00A85CD0">
        <w:t>SHOULD be used</w:t>
      </w:r>
      <w:r w:rsidRPr="006C7966">
        <w:t>.</w:t>
      </w:r>
      <w:r w:rsidR="00E411A9">
        <w:t xml:space="preserve"> </w:t>
      </w:r>
      <w:r w:rsidR="00785AE8">
        <w:t>Any of these service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41D4D33E" w14:textId="77777777"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14:paraId="27E2B432" w14:textId="77777777">
        <w:trPr>
          <w:trHeight w:val="300"/>
        </w:trPr>
        <w:tc>
          <w:tcPr>
            <w:tcW w:w="817" w:type="dxa"/>
            <w:shd w:val="clear" w:color="auto" w:fill="C6D9F1" w:themeFill="text2" w:themeFillTint="33"/>
          </w:tcPr>
          <w:p w14:paraId="1CB8BF87" w14:textId="77777777" w:rsidR="0096574A" w:rsidRPr="006C7966" w:rsidRDefault="0096574A" w:rsidP="0096574A">
            <w:pPr>
              <w:rPr>
                <w:b/>
                <w:i/>
                <w:sz w:val="16"/>
                <w:szCs w:val="16"/>
              </w:rPr>
            </w:pPr>
            <w:r w:rsidRPr="006C7966">
              <w:rPr>
                <w:b/>
                <w:i/>
                <w:sz w:val="16"/>
                <w:szCs w:val="16"/>
              </w:rPr>
              <w:t>errorId</w:t>
            </w:r>
          </w:p>
        </w:tc>
        <w:tc>
          <w:tcPr>
            <w:tcW w:w="2835" w:type="dxa"/>
            <w:shd w:val="clear" w:color="auto" w:fill="C6D9F1" w:themeFill="text2" w:themeFillTint="33"/>
          </w:tcPr>
          <w:p w14:paraId="769854E3" w14:textId="77777777" w:rsidR="0096574A" w:rsidRPr="006C7966" w:rsidRDefault="0096574A" w:rsidP="0096574A">
            <w:pPr>
              <w:rPr>
                <w:b/>
                <w:i/>
                <w:sz w:val="16"/>
                <w:szCs w:val="16"/>
              </w:rPr>
            </w:pPr>
            <w:r w:rsidRPr="006C7966">
              <w:rPr>
                <w:rFonts w:cs="Arial"/>
                <w:b/>
                <w:i/>
                <w:sz w:val="16"/>
              </w:rPr>
              <w:t>errorDescription</w:t>
            </w:r>
          </w:p>
        </w:tc>
        <w:tc>
          <w:tcPr>
            <w:tcW w:w="2693" w:type="dxa"/>
            <w:shd w:val="clear" w:color="auto" w:fill="C6D9F1" w:themeFill="text2" w:themeFillTint="33"/>
          </w:tcPr>
          <w:p w14:paraId="4CFD872B" w14:textId="77777777" w:rsidR="0096574A" w:rsidRPr="006C7966" w:rsidRDefault="00AA504E" w:rsidP="0096574A">
            <w:pPr>
              <w:rPr>
                <w:b/>
                <w:i/>
                <w:sz w:val="16"/>
                <w:szCs w:val="16"/>
              </w:rPr>
            </w:pPr>
            <w:r w:rsidRPr="006C7966">
              <w:rPr>
                <w:b/>
                <w:i/>
                <w:sz w:val="16"/>
                <w:szCs w:val="16"/>
              </w:rPr>
              <w:t>T</w:t>
            </w:r>
            <w:r w:rsidR="0096574A" w:rsidRPr="006C7966">
              <w:rPr>
                <w:b/>
                <w:i/>
                <w:sz w:val="16"/>
                <w:szCs w:val="16"/>
              </w:rPr>
              <w:t>ext</w:t>
            </w:r>
          </w:p>
        </w:tc>
        <w:tc>
          <w:tcPr>
            <w:tcW w:w="2511" w:type="dxa"/>
            <w:shd w:val="clear" w:color="auto" w:fill="C6D9F1" w:themeFill="text2" w:themeFillTint="33"/>
          </w:tcPr>
          <w:p w14:paraId="35375C75" w14:textId="77777777" w:rsidR="0096574A" w:rsidRPr="006C7966" w:rsidRDefault="0096574A" w:rsidP="0096574A">
            <w:pPr>
              <w:rPr>
                <w:b/>
                <w:i/>
                <w:sz w:val="16"/>
                <w:szCs w:val="16"/>
              </w:rPr>
            </w:pPr>
            <w:r w:rsidRPr="006C7966">
              <w:rPr>
                <w:b/>
                <w:i/>
                <w:sz w:val="16"/>
                <w:szCs w:val="16"/>
              </w:rPr>
              <w:t>variables</w:t>
            </w:r>
          </w:p>
        </w:tc>
      </w:tr>
      <w:tr w:rsidR="0096574A" w:rsidRPr="006C7966" w14:paraId="3E474600" w14:textId="77777777">
        <w:trPr>
          <w:trHeight w:val="217"/>
        </w:trPr>
        <w:tc>
          <w:tcPr>
            <w:tcW w:w="817" w:type="dxa"/>
          </w:tcPr>
          <w:p w14:paraId="3F27A4C7"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100</w:t>
            </w:r>
          </w:p>
        </w:tc>
        <w:tc>
          <w:tcPr>
            <w:tcW w:w="2835" w:type="dxa"/>
          </w:tcPr>
          <w:p w14:paraId="6EE92C20"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PAYLOAD_ERROR</w:t>
            </w:r>
          </w:p>
        </w:tc>
        <w:tc>
          <w:tcPr>
            <w:tcW w:w="2693" w:type="dxa"/>
          </w:tcPr>
          <w:p w14:paraId="024EAC8F" w14:textId="77777777" w:rsidR="0096574A" w:rsidRPr="006C7966" w:rsidRDefault="0096574A" w:rsidP="0096574A">
            <w:pPr>
              <w:pStyle w:val="NoSpacing"/>
              <w:rPr>
                <w:rFonts w:ascii="Arial" w:hAnsi="Arial" w:cs="Arial"/>
                <w:sz w:val="16"/>
                <w:szCs w:val="16"/>
                <w:lang w:val="en-US"/>
              </w:rPr>
            </w:pPr>
          </w:p>
        </w:tc>
        <w:tc>
          <w:tcPr>
            <w:tcW w:w="2511" w:type="dxa"/>
          </w:tcPr>
          <w:p w14:paraId="1F3E90D7" w14:textId="77777777" w:rsidR="0096574A" w:rsidRPr="006C7966" w:rsidRDefault="0096574A" w:rsidP="0096574A">
            <w:pPr>
              <w:pStyle w:val="NoSpacing"/>
              <w:rPr>
                <w:rFonts w:ascii="Arial" w:hAnsi="Arial" w:cs="Arial"/>
                <w:sz w:val="16"/>
                <w:szCs w:val="16"/>
                <w:lang w:val="en-US"/>
              </w:rPr>
            </w:pPr>
          </w:p>
        </w:tc>
      </w:tr>
      <w:tr w:rsidR="0096574A" w:rsidRPr="006C7966" w14:paraId="6BBE2438" w14:textId="77777777">
        <w:trPr>
          <w:trHeight w:val="300"/>
        </w:trPr>
        <w:tc>
          <w:tcPr>
            <w:tcW w:w="817" w:type="dxa"/>
          </w:tcPr>
          <w:p w14:paraId="4F5539D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101</w:t>
            </w:r>
          </w:p>
        </w:tc>
        <w:tc>
          <w:tcPr>
            <w:tcW w:w="2835" w:type="dxa"/>
          </w:tcPr>
          <w:p w14:paraId="13984CF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MISSING_PARAMETER</w:t>
            </w:r>
          </w:p>
        </w:tc>
        <w:tc>
          <w:tcPr>
            <w:tcW w:w="2693" w:type="dxa"/>
          </w:tcPr>
          <w:p w14:paraId="54CD562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Invalid or missing parameter</w:t>
            </w:r>
          </w:p>
        </w:tc>
        <w:tc>
          <w:tcPr>
            <w:tcW w:w="2511" w:type="dxa"/>
          </w:tcPr>
          <w:p w14:paraId="646E04E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parameter name that is missing.</w:t>
            </w:r>
          </w:p>
        </w:tc>
      </w:tr>
      <w:tr w:rsidR="0096574A" w:rsidRPr="006C7966" w14:paraId="23EE4DB8" w14:textId="77777777">
        <w:trPr>
          <w:trHeight w:val="557"/>
        </w:trPr>
        <w:tc>
          <w:tcPr>
            <w:tcW w:w="817" w:type="dxa"/>
          </w:tcPr>
          <w:p w14:paraId="78807B8A"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102</w:t>
            </w:r>
          </w:p>
        </w:tc>
        <w:tc>
          <w:tcPr>
            <w:tcW w:w="2835" w:type="dxa"/>
          </w:tcPr>
          <w:p w14:paraId="74105F6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UNSUPPORTED_PARAMETER</w:t>
            </w:r>
          </w:p>
        </w:tc>
        <w:tc>
          <w:tcPr>
            <w:tcW w:w="2693" w:type="dxa"/>
          </w:tcPr>
          <w:p w14:paraId="3329FA5E" w14:textId="59E0403B" w:rsidR="0096574A" w:rsidRPr="006C7966" w:rsidRDefault="001C739A" w:rsidP="004A280D">
            <w:pPr>
              <w:pStyle w:val="NoSpacing"/>
              <w:rPr>
                <w:rFonts w:ascii="Arial" w:hAnsi="Arial" w:cs="Arial"/>
                <w:sz w:val="16"/>
                <w:szCs w:val="16"/>
                <w:lang w:val="en-US"/>
              </w:rPr>
            </w:pPr>
            <w:r>
              <w:rPr>
                <w:rFonts w:ascii="Arial" w:hAnsi="Arial" w:cs="Arial"/>
                <w:sz w:val="16"/>
                <w:szCs w:val="16"/>
                <w:lang w:val="en-US"/>
              </w:rPr>
              <w:t xml:space="preserve">A </w:t>
            </w:r>
            <w:r w:rsidR="004A280D" w:rsidRPr="006C7966">
              <w:rPr>
                <w:rFonts w:ascii="Arial" w:hAnsi="Arial" w:cs="Arial"/>
                <w:sz w:val="16"/>
                <w:szCs w:val="16"/>
                <w:lang w:val="en-US"/>
              </w:rPr>
              <w:t xml:space="preserve">provided </w:t>
            </w:r>
            <w:r w:rsidR="00F84654">
              <w:rPr>
                <w:rFonts w:ascii="Arial" w:hAnsi="Arial" w:cs="Arial"/>
                <w:sz w:val="16"/>
                <w:szCs w:val="16"/>
                <w:lang w:val="en-US"/>
              </w:rPr>
              <w:t xml:space="preserve">request </w:t>
            </w:r>
            <w:r>
              <w:rPr>
                <w:rFonts w:ascii="Arial" w:hAnsi="Arial" w:cs="Arial"/>
                <w:sz w:val="16"/>
                <w:szCs w:val="16"/>
                <w:lang w:val="en-US"/>
              </w:rPr>
              <w:t>p</w:t>
            </w:r>
            <w:r w:rsidR="0096574A" w:rsidRPr="006C7966">
              <w:rPr>
                <w:rFonts w:ascii="Arial" w:hAnsi="Arial" w:cs="Arial"/>
                <w:sz w:val="16"/>
                <w:szCs w:val="16"/>
                <w:lang w:val="en-US"/>
              </w:rPr>
              <w:t xml:space="preserve">arameter </w:t>
            </w:r>
            <w:r w:rsidR="004A280D">
              <w:rPr>
                <w:rFonts w:ascii="Arial" w:hAnsi="Arial" w:cs="Arial"/>
                <w:sz w:val="16"/>
                <w:szCs w:val="16"/>
                <w:lang w:val="en-US"/>
              </w:rPr>
              <w:t>that</w:t>
            </w:r>
            <w:r w:rsidRPr="006C7966">
              <w:rPr>
                <w:rFonts w:ascii="Arial" w:hAnsi="Arial" w:cs="Arial"/>
                <w:sz w:val="16"/>
                <w:szCs w:val="16"/>
                <w:lang w:val="en-US"/>
              </w:rPr>
              <w:t xml:space="preserve"> MUST be processed </w:t>
            </w:r>
            <w:r w:rsidR="0096574A" w:rsidRPr="006C7966">
              <w:rPr>
                <w:rFonts w:ascii="Arial" w:hAnsi="Arial" w:cs="Arial"/>
                <w:sz w:val="16"/>
                <w:szCs w:val="16"/>
                <w:lang w:val="en-US"/>
              </w:rPr>
              <w:t>contains an unsupported value</w:t>
            </w:r>
            <w:proofErr w:type="gramStart"/>
            <w:r w:rsidR="004A280D">
              <w:rPr>
                <w:rFonts w:ascii="Arial" w:hAnsi="Arial" w:cs="Arial"/>
                <w:sz w:val="16"/>
                <w:szCs w:val="16"/>
                <w:lang w:val="en-US"/>
              </w:rPr>
              <w:t>.</w:t>
            </w:r>
            <w:r w:rsidR="0096574A" w:rsidRPr="006C7966">
              <w:rPr>
                <w:rFonts w:ascii="Arial" w:hAnsi="Arial" w:cs="Arial"/>
                <w:sz w:val="16"/>
                <w:szCs w:val="16"/>
                <w:lang w:val="en-US"/>
              </w:rPr>
              <w:t>.</w:t>
            </w:r>
            <w:proofErr w:type="gramEnd"/>
          </w:p>
        </w:tc>
        <w:tc>
          <w:tcPr>
            <w:tcW w:w="2511" w:type="dxa"/>
          </w:tcPr>
          <w:p w14:paraId="6C76C84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parameter name that is unsupported.</w:t>
            </w:r>
          </w:p>
        </w:tc>
      </w:tr>
      <w:tr w:rsidR="0096574A" w:rsidRPr="006C7966" w14:paraId="158B45AB" w14:textId="77777777">
        <w:trPr>
          <w:trHeight w:val="300"/>
        </w:trPr>
        <w:tc>
          <w:tcPr>
            <w:tcW w:w="817" w:type="dxa"/>
          </w:tcPr>
          <w:p w14:paraId="0828647D"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103</w:t>
            </w:r>
          </w:p>
        </w:tc>
        <w:tc>
          <w:tcPr>
            <w:tcW w:w="2835" w:type="dxa"/>
          </w:tcPr>
          <w:p w14:paraId="10A3BE52"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NOT_IMPLEMENTED</w:t>
            </w:r>
          </w:p>
        </w:tc>
        <w:tc>
          <w:tcPr>
            <w:tcW w:w="2693" w:type="dxa"/>
          </w:tcPr>
          <w:p w14:paraId="74C8F806" w14:textId="77777777" w:rsidR="0096574A" w:rsidRPr="006C7966" w:rsidRDefault="0096574A" w:rsidP="0096574A">
            <w:pPr>
              <w:pStyle w:val="NoSpacing"/>
              <w:rPr>
                <w:rFonts w:ascii="Arial" w:hAnsi="Arial" w:cs="Arial"/>
                <w:sz w:val="16"/>
                <w:szCs w:val="16"/>
                <w:lang w:val="en-US"/>
              </w:rPr>
            </w:pPr>
          </w:p>
        </w:tc>
        <w:tc>
          <w:tcPr>
            <w:tcW w:w="2511" w:type="dxa"/>
          </w:tcPr>
          <w:p w14:paraId="5CDFECC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capability that is not implemented.</w:t>
            </w:r>
          </w:p>
        </w:tc>
      </w:tr>
      <w:tr w:rsidR="0096574A" w:rsidRPr="006C7966" w14:paraId="01401B86" w14:textId="77777777">
        <w:trPr>
          <w:trHeight w:val="404"/>
        </w:trPr>
        <w:tc>
          <w:tcPr>
            <w:tcW w:w="817" w:type="dxa"/>
          </w:tcPr>
          <w:p w14:paraId="1AFC6D8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104</w:t>
            </w:r>
          </w:p>
        </w:tc>
        <w:tc>
          <w:tcPr>
            <w:tcW w:w="2835" w:type="dxa"/>
          </w:tcPr>
          <w:p w14:paraId="610223DD"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VERSION_NOT_SUPPORTED</w:t>
            </w:r>
          </w:p>
        </w:tc>
        <w:tc>
          <w:tcPr>
            <w:tcW w:w="2693" w:type="dxa"/>
          </w:tcPr>
          <w:p w14:paraId="2A26B6F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The service version requested in NSI header is not supported.</w:t>
            </w:r>
          </w:p>
        </w:tc>
        <w:tc>
          <w:tcPr>
            <w:tcW w:w="2511" w:type="dxa"/>
          </w:tcPr>
          <w:p w14:paraId="2A4702B8"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Return type </w:t>
            </w:r>
            <w:r w:rsidRPr="00791A95">
              <w:rPr>
                <w:rFonts w:ascii="Arial" w:hAnsi="Arial" w:cs="Arial"/>
                <w:i/>
                <w:sz w:val="16"/>
                <w:szCs w:val="16"/>
                <w:lang w:val="en-US"/>
              </w:rPr>
              <w:t>protocolVersion</w:t>
            </w:r>
            <w:r w:rsidRPr="006C7966">
              <w:rPr>
                <w:rFonts w:ascii="Arial" w:hAnsi="Arial" w:cs="Arial"/>
                <w:sz w:val="16"/>
                <w:szCs w:val="16"/>
                <w:lang w:val="en-US"/>
              </w:rPr>
              <w:t xml:space="preserve"> and value the version requested.</w:t>
            </w:r>
          </w:p>
        </w:tc>
      </w:tr>
      <w:tr w:rsidR="0096574A" w:rsidRPr="006C7966" w14:paraId="57CF461C" w14:textId="77777777">
        <w:trPr>
          <w:trHeight w:val="194"/>
        </w:trPr>
        <w:tc>
          <w:tcPr>
            <w:tcW w:w="817" w:type="dxa"/>
          </w:tcPr>
          <w:p w14:paraId="136C8C85"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200</w:t>
            </w:r>
          </w:p>
        </w:tc>
        <w:tc>
          <w:tcPr>
            <w:tcW w:w="2835" w:type="dxa"/>
          </w:tcPr>
          <w:p w14:paraId="46577D92"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CONNECTION_ERROR</w:t>
            </w:r>
          </w:p>
        </w:tc>
        <w:tc>
          <w:tcPr>
            <w:tcW w:w="2693" w:type="dxa"/>
          </w:tcPr>
          <w:p w14:paraId="2579124F" w14:textId="77777777" w:rsidR="0096574A" w:rsidRPr="006C7966" w:rsidRDefault="0096574A" w:rsidP="0096574A">
            <w:pPr>
              <w:pStyle w:val="NoSpacing"/>
              <w:rPr>
                <w:rFonts w:ascii="Arial" w:hAnsi="Arial" w:cs="Arial"/>
                <w:sz w:val="16"/>
                <w:szCs w:val="16"/>
                <w:lang w:val="en-US"/>
              </w:rPr>
            </w:pPr>
          </w:p>
        </w:tc>
        <w:tc>
          <w:tcPr>
            <w:tcW w:w="2511" w:type="dxa"/>
          </w:tcPr>
          <w:p w14:paraId="30C02EC7" w14:textId="77777777" w:rsidR="0096574A" w:rsidRPr="006C7966" w:rsidRDefault="0096574A" w:rsidP="0096574A">
            <w:pPr>
              <w:pStyle w:val="NoSpacing"/>
              <w:rPr>
                <w:rFonts w:ascii="Arial" w:hAnsi="Arial" w:cs="Arial"/>
                <w:sz w:val="16"/>
                <w:szCs w:val="16"/>
                <w:lang w:val="en-US"/>
              </w:rPr>
            </w:pPr>
          </w:p>
        </w:tc>
      </w:tr>
      <w:tr w:rsidR="0096574A" w:rsidRPr="006C7966" w14:paraId="0421077A" w14:textId="77777777">
        <w:trPr>
          <w:trHeight w:val="409"/>
        </w:trPr>
        <w:tc>
          <w:tcPr>
            <w:tcW w:w="817" w:type="dxa"/>
          </w:tcPr>
          <w:p w14:paraId="45C1746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201</w:t>
            </w:r>
          </w:p>
        </w:tc>
        <w:tc>
          <w:tcPr>
            <w:tcW w:w="2835" w:type="dxa"/>
          </w:tcPr>
          <w:p w14:paraId="299B007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INVALID_TRANSITION</w:t>
            </w:r>
          </w:p>
        </w:tc>
        <w:tc>
          <w:tcPr>
            <w:tcW w:w="2693" w:type="dxa"/>
          </w:tcPr>
          <w:p w14:paraId="3A6D8A6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 state machine is in invalid state for received message.</w:t>
            </w:r>
          </w:p>
        </w:tc>
        <w:tc>
          <w:tcPr>
            <w:tcW w:w="2511" w:type="dxa"/>
          </w:tcPr>
          <w:p w14:paraId="17647674"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current state of the state machine.</w:t>
            </w:r>
          </w:p>
        </w:tc>
      </w:tr>
      <w:tr w:rsidR="0096574A" w:rsidRPr="006C7966" w14:paraId="0B7740C9" w14:textId="77777777">
        <w:trPr>
          <w:trHeight w:val="414"/>
        </w:trPr>
        <w:tc>
          <w:tcPr>
            <w:tcW w:w="817" w:type="dxa"/>
          </w:tcPr>
          <w:p w14:paraId="022883CE"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202</w:t>
            </w:r>
          </w:p>
        </w:tc>
        <w:tc>
          <w:tcPr>
            <w:tcW w:w="2835" w:type="dxa"/>
          </w:tcPr>
          <w:p w14:paraId="675516F4"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CONNECTION_EXISTS</w:t>
            </w:r>
          </w:p>
        </w:tc>
        <w:tc>
          <w:tcPr>
            <w:tcW w:w="2693" w:type="dxa"/>
          </w:tcPr>
          <w:p w14:paraId="465E736C"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Schedule already exists for </w:t>
            </w:r>
            <w:r w:rsidRPr="00791A95">
              <w:rPr>
                <w:rFonts w:ascii="Arial" w:hAnsi="Arial" w:cs="Arial"/>
                <w:i/>
                <w:sz w:val="16"/>
                <w:szCs w:val="16"/>
                <w:lang w:val="en-US"/>
              </w:rPr>
              <w:t>connectionId</w:t>
            </w:r>
          </w:p>
        </w:tc>
        <w:tc>
          <w:tcPr>
            <w:tcW w:w="2511" w:type="dxa"/>
          </w:tcPr>
          <w:p w14:paraId="307ECC7A" w14:textId="77777777" w:rsidR="0096574A" w:rsidRPr="006C7966" w:rsidRDefault="0096574A" w:rsidP="0096574A">
            <w:pPr>
              <w:pStyle w:val="NoSpacing"/>
              <w:rPr>
                <w:rFonts w:ascii="Arial" w:hAnsi="Arial" w:cs="Arial"/>
                <w:sz w:val="16"/>
                <w:szCs w:val="16"/>
                <w:lang w:val="en-US"/>
              </w:rPr>
            </w:pPr>
          </w:p>
        </w:tc>
      </w:tr>
      <w:tr w:rsidR="0096574A" w:rsidRPr="006C7966" w14:paraId="1B3FC2B1" w14:textId="77777777">
        <w:trPr>
          <w:trHeight w:val="421"/>
        </w:trPr>
        <w:tc>
          <w:tcPr>
            <w:tcW w:w="817" w:type="dxa"/>
          </w:tcPr>
          <w:p w14:paraId="78FD1809"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203</w:t>
            </w:r>
          </w:p>
        </w:tc>
        <w:tc>
          <w:tcPr>
            <w:tcW w:w="2835" w:type="dxa"/>
          </w:tcPr>
          <w:p w14:paraId="20901A3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CONNECTION_NONEXISTENT</w:t>
            </w:r>
          </w:p>
        </w:tc>
        <w:tc>
          <w:tcPr>
            <w:tcW w:w="2693" w:type="dxa"/>
          </w:tcPr>
          <w:p w14:paraId="534B717F"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Schedule does not exist for </w:t>
            </w:r>
            <w:r w:rsidRPr="00791A95">
              <w:rPr>
                <w:rFonts w:ascii="Arial" w:hAnsi="Arial" w:cs="Arial"/>
                <w:i/>
                <w:sz w:val="16"/>
                <w:szCs w:val="16"/>
                <w:lang w:val="en-US"/>
              </w:rPr>
              <w:t>connectionId</w:t>
            </w:r>
            <w:r w:rsidRPr="006C7966">
              <w:rPr>
                <w:rFonts w:ascii="Arial" w:hAnsi="Arial" w:cs="Arial"/>
                <w:sz w:val="16"/>
                <w:szCs w:val="16"/>
                <w:lang w:val="en-US"/>
              </w:rPr>
              <w:t>.</w:t>
            </w:r>
          </w:p>
        </w:tc>
        <w:tc>
          <w:tcPr>
            <w:tcW w:w="2511" w:type="dxa"/>
          </w:tcPr>
          <w:p w14:paraId="104DFF17" w14:textId="77777777" w:rsidR="0096574A" w:rsidRPr="006C7966" w:rsidRDefault="0096574A" w:rsidP="0096574A">
            <w:pPr>
              <w:pStyle w:val="NoSpacing"/>
              <w:rPr>
                <w:rFonts w:ascii="Arial" w:hAnsi="Arial" w:cs="Arial"/>
                <w:sz w:val="16"/>
                <w:szCs w:val="16"/>
                <w:lang w:val="en-US"/>
              </w:rPr>
            </w:pPr>
          </w:p>
        </w:tc>
      </w:tr>
      <w:tr w:rsidR="0096574A" w:rsidRPr="006C7966" w14:paraId="423329A1" w14:textId="77777777">
        <w:trPr>
          <w:trHeight w:val="187"/>
        </w:trPr>
        <w:tc>
          <w:tcPr>
            <w:tcW w:w="817" w:type="dxa"/>
          </w:tcPr>
          <w:p w14:paraId="781CAFA7"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204</w:t>
            </w:r>
          </w:p>
        </w:tc>
        <w:tc>
          <w:tcPr>
            <w:tcW w:w="2835" w:type="dxa"/>
          </w:tcPr>
          <w:p w14:paraId="7F8B9213"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CONNECTION_GONE</w:t>
            </w:r>
          </w:p>
        </w:tc>
        <w:tc>
          <w:tcPr>
            <w:tcW w:w="2693" w:type="dxa"/>
          </w:tcPr>
          <w:p w14:paraId="286FDF36" w14:textId="77777777" w:rsidR="0096574A" w:rsidRPr="006C7966" w:rsidRDefault="0096574A" w:rsidP="0096574A">
            <w:pPr>
              <w:pStyle w:val="NoSpacing"/>
              <w:rPr>
                <w:rFonts w:ascii="Arial" w:hAnsi="Arial" w:cs="Arial"/>
                <w:sz w:val="16"/>
                <w:szCs w:val="16"/>
                <w:lang w:val="en-US"/>
              </w:rPr>
            </w:pPr>
          </w:p>
        </w:tc>
        <w:tc>
          <w:tcPr>
            <w:tcW w:w="2511" w:type="dxa"/>
          </w:tcPr>
          <w:p w14:paraId="66D2DB47" w14:textId="77777777" w:rsidR="0096574A" w:rsidRPr="006C7966" w:rsidRDefault="0096574A" w:rsidP="0096574A">
            <w:pPr>
              <w:pStyle w:val="NoSpacing"/>
              <w:rPr>
                <w:rFonts w:ascii="Arial" w:hAnsi="Arial" w:cs="Arial"/>
                <w:sz w:val="16"/>
                <w:szCs w:val="16"/>
                <w:lang w:val="en-US"/>
              </w:rPr>
            </w:pPr>
          </w:p>
        </w:tc>
      </w:tr>
      <w:tr w:rsidR="0096574A" w:rsidRPr="006C7966" w14:paraId="4E98C3C6" w14:textId="77777777">
        <w:trPr>
          <w:trHeight w:val="510"/>
        </w:trPr>
        <w:tc>
          <w:tcPr>
            <w:tcW w:w="817" w:type="dxa"/>
          </w:tcPr>
          <w:p w14:paraId="3FD0E27A"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lastRenderedPageBreak/>
              <w:t>00</w:t>
            </w:r>
            <w:r w:rsidR="0096574A" w:rsidRPr="006C7966">
              <w:rPr>
                <w:rFonts w:ascii="Arial" w:hAnsi="Arial" w:cs="Arial"/>
                <w:sz w:val="16"/>
                <w:szCs w:val="16"/>
                <w:lang w:val="en-US"/>
              </w:rPr>
              <w:t>205</w:t>
            </w:r>
          </w:p>
        </w:tc>
        <w:tc>
          <w:tcPr>
            <w:tcW w:w="2835" w:type="dxa"/>
          </w:tcPr>
          <w:p w14:paraId="4B8D25C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CONNECTION_CREATE_ERROR</w:t>
            </w:r>
          </w:p>
        </w:tc>
        <w:tc>
          <w:tcPr>
            <w:tcW w:w="2693" w:type="dxa"/>
          </w:tcPr>
          <w:p w14:paraId="00EE493D"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Failed to create connection (payload was ok, something went wrong)</w:t>
            </w:r>
          </w:p>
        </w:tc>
        <w:tc>
          <w:tcPr>
            <w:tcW w:w="2511" w:type="dxa"/>
          </w:tcPr>
          <w:p w14:paraId="507C60C2" w14:textId="77777777" w:rsidR="0096574A" w:rsidRPr="006C7966" w:rsidRDefault="0096574A" w:rsidP="0096574A">
            <w:pPr>
              <w:pStyle w:val="NoSpacing"/>
              <w:rPr>
                <w:rFonts w:ascii="Arial" w:hAnsi="Arial" w:cs="Arial"/>
                <w:sz w:val="16"/>
                <w:szCs w:val="16"/>
                <w:lang w:val="en-US"/>
              </w:rPr>
            </w:pPr>
          </w:p>
        </w:tc>
      </w:tr>
      <w:tr w:rsidR="0096574A" w:rsidRPr="006C7966" w14:paraId="7F81841D" w14:textId="77777777">
        <w:trPr>
          <w:trHeight w:val="213"/>
        </w:trPr>
        <w:tc>
          <w:tcPr>
            <w:tcW w:w="817" w:type="dxa"/>
          </w:tcPr>
          <w:p w14:paraId="559B6B4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300</w:t>
            </w:r>
          </w:p>
        </w:tc>
        <w:tc>
          <w:tcPr>
            <w:tcW w:w="2835" w:type="dxa"/>
          </w:tcPr>
          <w:p w14:paraId="46706A2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SECURITY_ERROR</w:t>
            </w:r>
          </w:p>
        </w:tc>
        <w:tc>
          <w:tcPr>
            <w:tcW w:w="2693" w:type="dxa"/>
          </w:tcPr>
          <w:p w14:paraId="61A51356" w14:textId="77777777" w:rsidR="0096574A" w:rsidRPr="006C7966" w:rsidRDefault="0096574A" w:rsidP="0096574A">
            <w:pPr>
              <w:pStyle w:val="NoSpacing"/>
              <w:rPr>
                <w:rFonts w:ascii="Arial" w:hAnsi="Arial" w:cs="Arial"/>
                <w:sz w:val="16"/>
                <w:szCs w:val="16"/>
                <w:lang w:val="en-US"/>
              </w:rPr>
            </w:pPr>
          </w:p>
        </w:tc>
        <w:tc>
          <w:tcPr>
            <w:tcW w:w="2511" w:type="dxa"/>
          </w:tcPr>
          <w:p w14:paraId="14E3BACA" w14:textId="77777777" w:rsidR="0096574A" w:rsidRPr="006C7966" w:rsidRDefault="0096574A" w:rsidP="0096574A">
            <w:pPr>
              <w:pStyle w:val="NoSpacing"/>
              <w:rPr>
                <w:rFonts w:ascii="Arial" w:hAnsi="Arial" w:cs="Arial"/>
                <w:sz w:val="16"/>
                <w:szCs w:val="16"/>
                <w:lang w:val="en-US"/>
              </w:rPr>
            </w:pPr>
          </w:p>
        </w:tc>
      </w:tr>
      <w:tr w:rsidR="0096574A" w:rsidRPr="006C7966" w14:paraId="53D78D19" w14:textId="77777777">
        <w:trPr>
          <w:trHeight w:val="227"/>
        </w:trPr>
        <w:tc>
          <w:tcPr>
            <w:tcW w:w="817" w:type="dxa"/>
          </w:tcPr>
          <w:p w14:paraId="26B6373C"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301</w:t>
            </w:r>
          </w:p>
        </w:tc>
        <w:tc>
          <w:tcPr>
            <w:tcW w:w="2835" w:type="dxa"/>
          </w:tcPr>
          <w:p w14:paraId="3771C573"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AUTHENTICATION_FAILURE</w:t>
            </w:r>
          </w:p>
        </w:tc>
        <w:tc>
          <w:tcPr>
            <w:tcW w:w="2693" w:type="dxa"/>
          </w:tcPr>
          <w:p w14:paraId="22B09FA6" w14:textId="77777777" w:rsidR="0096574A" w:rsidRPr="006C7966" w:rsidRDefault="0096574A" w:rsidP="0096574A">
            <w:pPr>
              <w:pStyle w:val="NoSpacing"/>
              <w:rPr>
                <w:rFonts w:ascii="Arial" w:hAnsi="Arial" w:cs="Arial"/>
                <w:sz w:val="16"/>
                <w:szCs w:val="16"/>
                <w:lang w:val="en-US"/>
              </w:rPr>
            </w:pPr>
          </w:p>
        </w:tc>
        <w:tc>
          <w:tcPr>
            <w:tcW w:w="2511" w:type="dxa"/>
          </w:tcPr>
          <w:p w14:paraId="6CE97918" w14:textId="77777777" w:rsidR="0096574A" w:rsidRPr="006C7966" w:rsidRDefault="0096574A" w:rsidP="0096574A">
            <w:pPr>
              <w:pStyle w:val="NoSpacing"/>
              <w:rPr>
                <w:rFonts w:ascii="Arial" w:hAnsi="Arial" w:cs="Arial"/>
                <w:sz w:val="16"/>
                <w:szCs w:val="16"/>
                <w:lang w:val="en-US"/>
              </w:rPr>
            </w:pPr>
          </w:p>
        </w:tc>
      </w:tr>
      <w:tr w:rsidR="0096574A" w:rsidRPr="006C7966" w14:paraId="0E26C886" w14:textId="77777777">
        <w:trPr>
          <w:trHeight w:val="189"/>
        </w:trPr>
        <w:tc>
          <w:tcPr>
            <w:tcW w:w="817" w:type="dxa"/>
          </w:tcPr>
          <w:p w14:paraId="0F4CC9D5"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302</w:t>
            </w:r>
          </w:p>
        </w:tc>
        <w:tc>
          <w:tcPr>
            <w:tcW w:w="2835" w:type="dxa"/>
          </w:tcPr>
          <w:p w14:paraId="0FE7AA60"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UNAUTHORIZED</w:t>
            </w:r>
          </w:p>
        </w:tc>
        <w:tc>
          <w:tcPr>
            <w:tcW w:w="2693" w:type="dxa"/>
          </w:tcPr>
          <w:p w14:paraId="457FEEFB" w14:textId="77777777" w:rsidR="0096574A" w:rsidRPr="006C7966" w:rsidRDefault="0096574A" w:rsidP="0096574A">
            <w:pPr>
              <w:pStyle w:val="NoSpacing"/>
              <w:rPr>
                <w:rFonts w:ascii="Arial" w:hAnsi="Arial" w:cs="Arial"/>
                <w:sz w:val="16"/>
                <w:szCs w:val="16"/>
                <w:lang w:val="en-US"/>
              </w:rPr>
            </w:pPr>
          </w:p>
        </w:tc>
        <w:tc>
          <w:tcPr>
            <w:tcW w:w="2511" w:type="dxa"/>
          </w:tcPr>
          <w:p w14:paraId="57FFDF4F" w14:textId="77777777" w:rsidR="0096574A" w:rsidRPr="006C7966" w:rsidRDefault="0096574A" w:rsidP="0096574A">
            <w:pPr>
              <w:pStyle w:val="NoSpacing"/>
              <w:rPr>
                <w:rFonts w:ascii="Arial" w:hAnsi="Arial" w:cs="Arial"/>
                <w:sz w:val="16"/>
                <w:szCs w:val="16"/>
                <w:lang w:val="en-US"/>
              </w:rPr>
            </w:pPr>
          </w:p>
        </w:tc>
      </w:tr>
      <w:tr w:rsidR="0096574A" w:rsidRPr="006C7966" w14:paraId="26667DC8" w14:textId="77777777">
        <w:trPr>
          <w:trHeight w:val="199"/>
        </w:trPr>
        <w:tc>
          <w:tcPr>
            <w:tcW w:w="817" w:type="dxa"/>
            <w:tcBorders>
              <w:bottom w:val="single" w:sz="4" w:space="0" w:color="000000"/>
            </w:tcBorders>
          </w:tcPr>
          <w:p w14:paraId="00E76299"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400</w:t>
            </w:r>
          </w:p>
        </w:tc>
        <w:tc>
          <w:tcPr>
            <w:tcW w:w="2835" w:type="dxa"/>
            <w:tcBorders>
              <w:bottom w:val="single" w:sz="4" w:space="0" w:color="000000"/>
            </w:tcBorders>
          </w:tcPr>
          <w:p w14:paraId="47BE379C"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TOPOLOGY_ERROR</w:t>
            </w:r>
          </w:p>
        </w:tc>
        <w:tc>
          <w:tcPr>
            <w:tcW w:w="2693" w:type="dxa"/>
            <w:tcBorders>
              <w:bottom w:val="single" w:sz="4" w:space="0" w:color="000000"/>
            </w:tcBorders>
          </w:tcPr>
          <w:p w14:paraId="67684612" w14:textId="77777777" w:rsidR="0096574A" w:rsidRPr="006C7966" w:rsidRDefault="0096574A" w:rsidP="0096574A">
            <w:pPr>
              <w:pStyle w:val="NoSpacing"/>
              <w:rPr>
                <w:rFonts w:ascii="Arial" w:hAnsi="Arial" w:cs="Arial"/>
                <w:sz w:val="16"/>
                <w:szCs w:val="16"/>
                <w:lang w:val="en-US"/>
              </w:rPr>
            </w:pPr>
          </w:p>
        </w:tc>
        <w:tc>
          <w:tcPr>
            <w:tcW w:w="2511" w:type="dxa"/>
            <w:tcBorders>
              <w:bottom w:val="single" w:sz="4" w:space="0" w:color="000000"/>
            </w:tcBorders>
          </w:tcPr>
          <w:p w14:paraId="26550326" w14:textId="77777777" w:rsidR="0096574A" w:rsidRPr="006C7966" w:rsidRDefault="0096574A" w:rsidP="0096574A">
            <w:pPr>
              <w:pStyle w:val="NoSpacing"/>
              <w:rPr>
                <w:rFonts w:ascii="Arial" w:hAnsi="Arial" w:cs="Arial"/>
                <w:sz w:val="16"/>
                <w:szCs w:val="16"/>
                <w:lang w:val="en-US"/>
              </w:rPr>
            </w:pPr>
          </w:p>
        </w:tc>
      </w:tr>
      <w:tr w:rsidR="0096574A" w:rsidRPr="006C7966" w14:paraId="166F1DCB" w14:textId="77777777">
        <w:trPr>
          <w:trHeight w:val="411"/>
        </w:trPr>
        <w:tc>
          <w:tcPr>
            <w:tcW w:w="817" w:type="dxa"/>
            <w:tcBorders>
              <w:bottom w:val="single" w:sz="4" w:space="0" w:color="000000"/>
            </w:tcBorders>
          </w:tcPr>
          <w:p w14:paraId="44F4253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403</w:t>
            </w:r>
          </w:p>
        </w:tc>
        <w:tc>
          <w:tcPr>
            <w:tcW w:w="2835" w:type="dxa"/>
            <w:tcBorders>
              <w:bottom w:val="single" w:sz="4" w:space="0" w:color="000000"/>
            </w:tcBorders>
          </w:tcPr>
          <w:p w14:paraId="65458F3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NO_PATH_FOUND</w:t>
            </w:r>
          </w:p>
        </w:tc>
        <w:tc>
          <w:tcPr>
            <w:tcW w:w="2693" w:type="dxa"/>
            <w:tcBorders>
              <w:bottom w:val="single" w:sz="4" w:space="0" w:color="000000"/>
            </w:tcBorders>
          </w:tcPr>
          <w:p w14:paraId="38942D10"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Path computation failed to resolve route for reservation.</w:t>
            </w:r>
          </w:p>
        </w:tc>
        <w:tc>
          <w:tcPr>
            <w:tcW w:w="2511" w:type="dxa"/>
            <w:tcBorders>
              <w:bottom w:val="single" w:sz="4" w:space="0" w:color="000000"/>
            </w:tcBorders>
          </w:tcPr>
          <w:p w14:paraId="279190DC" w14:textId="77777777" w:rsidR="0096574A" w:rsidRPr="006C7966" w:rsidRDefault="0096574A" w:rsidP="0096574A">
            <w:pPr>
              <w:pStyle w:val="NoSpacing"/>
              <w:rPr>
                <w:rFonts w:ascii="Arial" w:hAnsi="Arial" w:cs="Arial"/>
                <w:sz w:val="16"/>
                <w:szCs w:val="16"/>
                <w:lang w:val="en-US"/>
              </w:rPr>
            </w:pPr>
          </w:p>
        </w:tc>
      </w:tr>
      <w:tr w:rsidR="0096574A" w:rsidRPr="006C7966" w14:paraId="3767907E" w14:textId="77777777">
        <w:trPr>
          <w:trHeight w:val="391"/>
        </w:trPr>
        <w:tc>
          <w:tcPr>
            <w:tcW w:w="817" w:type="dxa"/>
          </w:tcPr>
          <w:p w14:paraId="3FD6AE5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500</w:t>
            </w:r>
          </w:p>
        </w:tc>
        <w:tc>
          <w:tcPr>
            <w:tcW w:w="2835" w:type="dxa"/>
          </w:tcPr>
          <w:p w14:paraId="29EC19C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INTERNAL_ERROR</w:t>
            </w:r>
          </w:p>
        </w:tc>
        <w:tc>
          <w:tcPr>
            <w:tcW w:w="2693" w:type="dxa"/>
          </w:tcPr>
          <w:p w14:paraId="61A5A1A9"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An internal error has caused a message processing failure.</w:t>
            </w:r>
          </w:p>
        </w:tc>
        <w:tc>
          <w:tcPr>
            <w:tcW w:w="2511" w:type="dxa"/>
          </w:tcPr>
          <w:p w14:paraId="2A37BD58" w14:textId="77777777" w:rsidR="0096574A" w:rsidRPr="006C7966" w:rsidRDefault="0096574A" w:rsidP="0096574A">
            <w:pPr>
              <w:pStyle w:val="NoSpacing"/>
              <w:rPr>
                <w:rFonts w:ascii="Arial" w:hAnsi="Arial" w:cs="Arial"/>
                <w:sz w:val="16"/>
                <w:szCs w:val="16"/>
                <w:lang w:val="en-US"/>
              </w:rPr>
            </w:pPr>
          </w:p>
        </w:tc>
      </w:tr>
      <w:tr w:rsidR="0096574A" w:rsidRPr="006C7966" w14:paraId="606ACF7D" w14:textId="77777777">
        <w:trPr>
          <w:trHeight w:val="425"/>
        </w:trPr>
        <w:tc>
          <w:tcPr>
            <w:tcW w:w="817" w:type="dxa"/>
          </w:tcPr>
          <w:p w14:paraId="1B1EFC1B"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501</w:t>
            </w:r>
          </w:p>
        </w:tc>
        <w:tc>
          <w:tcPr>
            <w:tcW w:w="2835" w:type="dxa"/>
          </w:tcPr>
          <w:p w14:paraId="0EBA527B"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INTERNAL_NRM_ERROR</w:t>
            </w:r>
          </w:p>
        </w:tc>
        <w:tc>
          <w:tcPr>
            <w:tcW w:w="2693" w:type="dxa"/>
          </w:tcPr>
          <w:p w14:paraId="1CFAF4C7"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An internal NRM error has caused a message processing failure.</w:t>
            </w:r>
          </w:p>
        </w:tc>
        <w:tc>
          <w:tcPr>
            <w:tcW w:w="2511" w:type="dxa"/>
          </w:tcPr>
          <w:p w14:paraId="628D43B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information describing the specific NRM error.</w:t>
            </w:r>
          </w:p>
        </w:tc>
      </w:tr>
      <w:tr w:rsidR="0096574A" w:rsidRPr="006C7966" w14:paraId="637DB5B5" w14:textId="77777777">
        <w:trPr>
          <w:trHeight w:val="187"/>
        </w:trPr>
        <w:tc>
          <w:tcPr>
            <w:tcW w:w="817" w:type="dxa"/>
            <w:tcBorders>
              <w:bottom w:val="single" w:sz="4" w:space="0" w:color="000000"/>
            </w:tcBorders>
          </w:tcPr>
          <w:p w14:paraId="7CA6E7B7"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600</w:t>
            </w:r>
          </w:p>
        </w:tc>
        <w:tc>
          <w:tcPr>
            <w:tcW w:w="2835" w:type="dxa"/>
            <w:tcBorders>
              <w:bottom w:val="single" w:sz="4" w:space="0" w:color="000000"/>
            </w:tcBorders>
          </w:tcPr>
          <w:p w14:paraId="2A145A9B"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RESOURCE_UNAVAILABLE</w:t>
            </w:r>
          </w:p>
        </w:tc>
        <w:tc>
          <w:tcPr>
            <w:tcW w:w="2693" w:type="dxa"/>
            <w:tcBorders>
              <w:bottom w:val="single" w:sz="4" w:space="0" w:color="000000"/>
            </w:tcBorders>
          </w:tcPr>
          <w:p w14:paraId="69E4C15A" w14:textId="77777777" w:rsidR="0096574A" w:rsidRPr="006C7966" w:rsidRDefault="0096574A" w:rsidP="002070F6">
            <w:pPr>
              <w:pStyle w:val="NoSpacing"/>
              <w:rPr>
                <w:rFonts w:ascii="Arial" w:hAnsi="Arial" w:cs="Arial"/>
                <w:sz w:val="16"/>
                <w:szCs w:val="16"/>
                <w:lang w:val="en-US"/>
              </w:rPr>
            </w:pPr>
          </w:p>
        </w:tc>
        <w:tc>
          <w:tcPr>
            <w:tcW w:w="2511" w:type="dxa"/>
          </w:tcPr>
          <w:p w14:paraId="07DA79C2" w14:textId="77777777" w:rsidR="0096574A" w:rsidRPr="006C7966" w:rsidRDefault="0096574A" w:rsidP="0096574A">
            <w:pPr>
              <w:pStyle w:val="NoSpacing"/>
              <w:rPr>
                <w:rFonts w:ascii="Arial" w:hAnsi="Arial" w:cs="Arial"/>
                <w:sz w:val="16"/>
                <w:szCs w:val="16"/>
                <w:lang w:val="en-US"/>
              </w:rPr>
            </w:pPr>
          </w:p>
        </w:tc>
      </w:tr>
      <w:tr w:rsidR="00566DA8" w:rsidRPr="006C7966" w14:paraId="07EEED73" w14:textId="77777777">
        <w:trPr>
          <w:trHeight w:val="355"/>
        </w:trPr>
        <w:tc>
          <w:tcPr>
            <w:tcW w:w="817" w:type="dxa"/>
            <w:shd w:val="clear" w:color="auto" w:fill="auto"/>
          </w:tcPr>
          <w:p w14:paraId="68B0BD5D" w14:textId="77777777" w:rsidR="00566DA8" w:rsidRPr="00B22F2D" w:rsidRDefault="002070F6" w:rsidP="00B22F2D">
            <w:pPr>
              <w:pStyle w:val="NoSpacing"/>
              <w:outlineLvl w:val="8"/>
              <w:rPr>
                <w:rFonts w:ascii="Arial" w:hAnsi="Arial" w:cs="Arial"/>
                <w:sz w:val="16"/>
                <w:szCs w:val="16"/>
                <w:lang w:val="en-US"/>
              </w:rPr>
            </w:pPr>
            <w:r w:rsidRPr="00B22F2D">
              <w:rPr>
                <w:rFonts w:ascii="Arial" w:hAnsi="Arial" w:cs="Arial"/>
                <w:sz w:val="16"/>
                <w:szCs w:val="16"/>
                <w:lang w:val="en-US"/>
              </w:rPr>
              <w:t>00700</w:t>
            </w:r>
          </w:p>
        </w:tc>
        <w:tc>
          <w:tcPr>
            <w:tcW w:w="2835" w:type="dxa"/>
            <w:shd w:val="clear" w:color="auto" w:fill="auto"/>
          </w:tcPr>
          <w:p w14:paraId="5F5D861B" w14:textId="77777777" w:rsidR="00566DA8" w:rsidRPr="00B22F2D" w:rsidRDefault="002070F6" w:rsidP="00B22F2D">
            <w:pPr>
              <w:pStyle w:val="NoSpacing"/>
              <w:outlineLvl w:val="8"/>
              <w:rPr>
                <w:rFonts w:ascii="Arial" w:hAnsi="Arial" w:cs="Arial"/>
                <w:sz w:val="16"/>
                <w:szCs w:val="16"/>
                <w:lang w:val="en-US"/>
              </w:rPr>
            </w:pPr>
            <w:r w:rsidRPr="00B22F2D">
              <w:rPr>
                <w:rFonts w:ascii="Arial" w:hAnsi="Arial" w:cs="Arial"/>
                <w:sz w:val="16"/>
                <w:szCs w:val="16"/>
                <w:lang w:val="en-US"/>
              </w:rPr>
              <w:t>SERVICE_ERROR</w:t>
            </w:r>
          </w:p>
        </w:tc>
        <w:tc>
          <w:tcPr>
            <w:tcW w:w="2693" w:type="dxa"/>
            <w:shd w:val="clear" w:color="auto" w:fill="auto"/>
          </w:tcPr>
          <w:p w14:paraId="21EE942D" w14:textId="77777777" w:rsidR="00566DA8" w:rsidRPr="00B22F2D" w:rsidRDefault="002070F6" w:rsidP="00B22F2D">
            <w:pPr>
              <w:rPr>
                <w:sz w:val="16"/>
                <w:szCs w:val="16"/>
              </w:rPr>
            </w:pPr>
            <w:r w:rsidRPr="00B22F2D">
              <w:rPr>
                <w:sz w:val="16"/>
                <w:szCs w:val="16"/>
              </w:rPr>
              <w:t xml:space="preserve">Reserved for service specific errors as defined by </w:t>
            </w:r>
            <w:r w:rsidR="00075FC8" w:rsidRPr="007040F7">
              <w:rPr>
                <w:i/>
                <w:sz w:val="16"/>
                <w:szCs w:val="16"/>
              </w:rPr>
              <w:t>serviceType</w:t>
            </w:r>
            <w:r w:rsidRPr="00B22F2D">
              <w:rPr>
                <w:sz w:val="16"/>
                <w:szCs w:val="16"/>
              </w:rPr>
              <w:t xml:space="preserve"> and the corresponding service definition.</w:t>
            </w:r>
          </w:p>
        </w:tc>
        <w:tc>
          <w:tcPr>
            <w:tcW w:w="2511" w:type="dxa"/>
            <w:shd w:val="clear" w:color="auto" w:fill="auto"/>
            <w:noWrap/>
          </w:tcPr>
          <w:p w14:paraId="58B73812" w14:textId="77777777" w:rsidR="00566DA8" w:rsidRPr="00B22F2D" w:rsidRDefault="00566DA8" w:rsidP="0096574A">
            <w:pPr>
              <w:pStyle w:val="NoSpacing"/>
              <w:tabs>
                <w:tab w:val="center" w:pos="4320"/>
                <w:tab w:val="right" w:pos="8640"/>
              </w:tabs>
              <w:rPr>
                <w:rFonts w:ascii="Arial" w:hAnsi="Arial" w:cs="Arial"/>
                <w:sz w:val="16"/>
                <w:szCs w:val="16"/>
                <w:lang w:val="en-US"/>
              </w:rPr>
            </w:pPr>
          </w:p>
        </w:tc>
      </w:tr>
    </w:tbl>
    <w:p w14:paraId="7417FF42" w14:textId="4608B193" w:rsidR="0096574A" w:rsidRPr="006C7966" w:rsidRDefault="003F5E49" w:rsidP="0096574A">
      <w:pPr>
        <w:pStyle w:val="Caption"/>
        <w:jc w:val="center"/>
      </w:pPr>
      <w:r w:rsidRPr="006C7966">
        <w:t xml:space="preserve">Table </w:t>
      </w:r>
      <w:fldSimple w:instr=" SEQ Table \* ARABIC ">
        <w:r w:rsidR="00BD4BAA">
          <w:rPr>
            <w:noProof/>
          </w:rPr>
          <w:t>104</w:t>
        </w:r>
      </w:fldSimple>
      <w:r w:rsidRPr="006C7966">
        <w:t xml:space="preserve"> </w:t>
      </w:r>
      <w:r w:rsidR="00566DA8">
        <w:t>E</w:t>
      </w:r>
      <w:r w:rsidR="0096574A" w:rsidRPr="006C7966">
        <w:t>rror messages</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435" w:name="_Toc424911607"/>
      <w:r w:rsidRPr="006C7966">
        <w:t>NTP servers</w:t>
      </w:r>
      <w:bookmarkEnd w:id="435"/>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436" w:name="_Toc424911608"/>
      <w:r w:rsidRPr="006C7966">
        <w:t>Timeouts</w:t>
      </w:r>
      <w:bookmarkEnd w:id="436"/>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gramStart"/>
      <w:r w:rsidRPr="006C7966">
        <w:t>uRA</w:t>
      </w:r>
      <w:proofErr w:type="gram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437" w:name="_Ref362268255"/>
      <w:r w:rsidRPr="006C7966">
        <w:t xml:space="preserve">Figure </w:t>
      </w:r>
      <w:fldSimple w:instr=" SEQ Figure \* ARABIC ">
        <w:r w:rsidR="00BD4BAA">
          <w:rPr>
            <w:noProof/>
          </w:rPr>
          <w:t>131</w:t>
        </w:r>
      </w:fldSimple>
      <w:bookmarkEnd w:id="437"/>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438" w:name="_Toc424911609"/>
      <w:r w:rsidRPr="006C7966">
        <w:t xml:space="preserve">Appendix </w:t>
      </w:r>
      <w:r w:rsidR="0051785C">
        <w:t>C</w:t>
      </w:r>
      <w:r w:rsidRPr="006C7966">
        <w:t xml:space="preserve">: </w:t>
      </w:r>
      <w:r>
        <w:t>Firewall Handling</w:t>
      </w:r>
      <w:bookmarkEnd w:id="438"/>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lastRenderedPageBreak/>
        <w:fldChar w:fldCharType="begin"/>
      </w:r>
      <w:r w:rsidR="0096574A" w:rsidRPr="006C7966">
        <w:instrText xml:space="preserve"> REF _Ref232131097 \h </w:instrText>
      </w:r>
      <w:r w:rsidRPr="006C7966">
        <w:fldChar w:fldCharType="separate"/>
      </w:r>
      <w:r w:rsidR="00BD4BAA" w:rsidRPr="006C7966">
        <w:rPr>
          <w:b/>
        </w:rPr>
        <w:t xml:space="preserve">Figure </w:t>
      </w:r>
      <w:r w:rsidR="00BD4BAA">
        <w:rPr>
          <w:b/>
          <w:noProof/>
        </w:rPr>
        <w:t>132</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439"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132</w:t>
      </w:r>
      <w:r w:rsidR="00075FC8" w:rsidRPr="006C7966">
        <w:rPr>
          <w:b/>
        </w:rPr>
        <w:fldChar w:fldCharType="end"/>
      </w:r>
      <w:bookmarkEnd w:id="439"/>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BD4BAA" w:rsidRPr="006C7966">
        <w:rPr>
          <w:b/>
        </w:rPr>
        <w:t xml:space="preserve">Figure </w:t>
      </w:r>
      <w:r w:rsidR="00BD4BAA">
        <w:rPr>
          <w:b/>
          <w:noProof/>
        </w:rPr>
        <w:t>133</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440"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133</w:t>
      </w:r>
      <w:r w:rsidR="00075FC8" w:rsidRPr="006C7966">
        <w:rPr>
          <w:b/>
        </w:rPr>
        <w:fldChar w:fldCharType="end"/>
      </w:r>
      <w:bookmarkEnd w:id="440"/>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lastRenderedPageBreak/>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134</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135</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lastRenderedPageBreak/>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441" w:name="_Toc424911610"/>
      <w:bookmarkStart w:id="442"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441"/>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443" w:name="_Toc424911611"/>
      <w:r w:rsidRPr="006C7966">
        <w:t>Aggregator NSA</w:t>
      </w:r>
      <w:bookmarkEnd w:id="443"/>
    </w:p>
    <w:p w14:paraId="17CBF86F" w14:textId="77777777" w:rsidR="003C0EB2" w:rsidRDefault="00FF3DA8" w:rsidP="003C0EB2">
      <w:pPr>
        <w:pStyle w:val="Heading3"/>
      </w:pPr>
      <w:bookmarkStart w:id="444" w:name="_Toc424911612"/>
      <w:r w:rsidRPr="006C7966">
        <w:t>Processing of NSI Requests</w:t>
      </w:r>
      <w:bookmarkEnd w:id="444"/>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r w:rsidRPr="006C7966">
        <w:rPr>
          <w:rFonts w:ascii="Courier New" w:hAnsi="Courier New"/>
          <w:sz w:val="16"/>
          <w:szCs w:val="16"/>
        </w:rPr>
        <w:t xml:space="preserve">  /</w:t>
      </w:r>
      <w:proofErr w:type="gramEnd"/>
      <w:r w:rsidRPr="006C7966">
        <w:rPr>
          <w:rFonts w:ascii="Courier New" w:hAnsi="Courier New"/>
          <w:sz w:val="16"/>
          <w:szCs w:val="16"/>
        </w:rPr>
        <w:t xml:space="preserve">*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lastRenderedPageBreak/>
        <w:t xml:space="preserve">    {</w:t>
      </w:r>
    </w:p>
    <w:p w14:paraId="0A38109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Pr="006C7966" w:rsidRDefault="001A066D" w:rsidP="001A066D">
      <w:pPr>
        <w:rPr>
          <w:rFonts w:ascii="Courier New" w:hAnsi="Courier New"/>
          <w:sz w:val="16"/>
          <w:szCs w:val="16"/>
        </w:rPr>
      </w:pPr>
      <w:commentRangeStart w:id="445"/>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0C2580E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request_list(Conn_ID, Corr_ID).Status != fail then</w:t>
      </w:r>
    </w:p>
    <w:p w14:paraId="15CE595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846F08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4486E155"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commentRangeEnd w:id="445"/>
      <w:r w:rsidR="00AA1F01">
        <w:rPr>
          <w:rStyle w:val="CommentReference"/>
        </w:rPr>
        <w:commentReference w:id="445"/>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r w:rsidRPr="006C7966">
        <w:rPr>
          <w:rFonts w:ascii="Courier New" w:hAnsi="Courier New"/>
          <w:sz w:val="16"/>
          <w:szCs w:val="16"/>
        </w:rPr>
        <w:tab/>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446" w:name="_Toc424911613"/>
      <w:r w:rsidRPr="006C7966">
        <w:t>Requests from State Machines</w:t>
      </w:r>
      <w:bookmarkEnd w:id="446"/>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62D1694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lastRenderedPageBreak/>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BE72F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12C18BD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24058574" w14:textId="77777777" w:rsidR="00D70A21" w:rsidRPr="006C7966" w:rsidRDefault="00D70A21" w:rsidP="00D70A21">
      <w:pPr>
        <w:rPr>
          <w:rFonts w:ascii="Courier New" w:hAnsi="Courier New"/>
          <w:sz w:val="16"/>
          <w:szCs w:val="16"/>
        </w:rPr>
      </w:pPr>
    </w:p>
    <w:p w14:paraId="02DD6BF1"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9A1AB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5901263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72C2DC9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447" w:name="_Toc424911614"/>
      <w:r w:rsidRPr="006C7966">
        <w:t xml:space="preserve">Ultimate </w:t>
      </w:r>
      <w:r w:rsidR="00075FC8" w:rsidRPr="007040F7">
        <w:t>PA</w:t>
      </w:r>
      <w:bookmarkEnd w:id="447"/>
    </w:p>
    <w:p w14:paraId="14EE25B7" w14:textId="77777777" w:rsidR="00FF3DA8" w:rsidRDefault="00FF3DA8" w:rsidP="00390E9B">
      <w:pPr>
        <w:pStyle w:val="Heading3"/>
      </w:pPr>
      <w:bookmarkStart w:id="448" w:name="_Toc424911615"/>
      <w:r w:rsidRPr="006C7966">
        <w:t>Processing of NSI Requests</w:t>
      </w:r>
      <w:bookmarkEnd w:id="448"/>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41F205E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CD8AAA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res.rq(Corr_ID, Ver) to RSM(Conn_ID)</w:t>
      </w:r>
    </w:p>
    <w:p w14:paraId="1F17DD07" w14:textId="77777777" w:rsidR="00C2768B" w:rsidRPr="006C7966" w:rsidRDefault="00C2768B" w:rsidP="00C2768B">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reservation is made by checking the Reservation DB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0F2E7CEE"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57B75C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6C62196C" w14:textId="77777777" w:rsidR="00C2768B" w:rsidRPr="006C7966" w:rsidRDefault="00C2768B" w:rsidP="00C2768B">
      <w:pPr>
        <w:rPr>
          <w:rFonts w:ascii="Courier New" w:hAnsi="Courier New"/>
          <w:sz w:val="16"/>
          <w:szCs w:val="16"/>
        </w:rPr>
      </w:pPr>
    </w:p>
    <w:p w14:paraId="0A76450A" w14:textId="77777777" w:rsidR="00C2768B" w:rsidRPr="006C7966" w:rsidRDefault="00C2768B" w:rsidP="00C2768B">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6434D66"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Pr="006C7966"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449" w:name="_Toc424911616"/>
      <w:r w:rsidRPr="006C7966">
        <w:t>Requests from State Machines</w:t>
      </w:r>
      <w:bookmarkEnd w:id="449"/>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D585E0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521CB7BE"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p>
    <w:p w14:paraId="45CD8A1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018A59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33A26D2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79422671"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p>
    <w:p w14:paraId="79C9A80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483F4CF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3F794DEB" w14:textId="77777777" w:rsidR="00702107" w:rsidRPr="006C7966" w:rsidRDefault="00702107"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lastRenderedPageBreak/>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40A78A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p>
    <w:p w14:paraId="766980C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87E25C3" w14:textId="77777777" w:rsidR="00702107" w:rsidRPr="006C7966" w:rsidRDefault="00702107"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1069201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77777777" w:rsidR="00FF3DA8" w:rsidRDefault="003D5C8D" w:rsidP="00B22F2D">
      <w:pPr>
        <w:pStyle w:val="Heading1"/>
      </w:pPr>
      <w:bookmarkStart w:id="450" w:name="_Toc424911617"/>
      <w:bookmarkEnd w:id="442"/>
      <w:r w:rsidRPr="006C7966">
        <w:t xml:space="preserve">Appendix </w:t>
      </w:r>
      <w:r>
        <w:t>E</w:t>
      </w:r>
      <w:r w:rsidRPr="006C7966">
        <w:t xml:space="preserve">: </w:t>
      </w:r>
      <w:r w:rsidR="00A86A23">
        <w:t>Service</w:t>
      </w:r>
      <w:r w:rsidR="00741569">
        <w:t>-</w:t>
      </w:r>
      <w:r w:rsidR="00A86A23">
        <w:t>Specific Schema</w:t>
      </w:r>
      <w:bookmarkEnd w:id="450"/>
    </w:p>
    <w:p w14:paraId="0B2A57B9" w14:textId="131727AB"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B91A7B">
        <w:t xml:space="preserve">data plane </w:t>
      </w:r>
      <w:r w:rsidR="00DF4F30" w:rsidRPr="00DF4F30">
        <w:t>service specification from the core NSI CS protocol</w:t>
      </w:r>
      <w:r>
        <w:t xml:space="preserve"> (this is new in NSI CS v2.0 compared to earlier versions</w:t>
      </w:r>
      <w:r w:rsidR="00314B73">
        <w:t xml:space="preserve"> of NSI</w:t>
      </w:r>
      <w:r>
        <w:t>)</w:t>
      </w:r>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451" w:name="_Toc236848494"/>
      <w:bookmarkStart w:id="452" w:name="_Toc424911618"/>
      <w:r>
        <w:t xml:space="preserve">Restructuring </w:t>
      </w:r>
      <w:r w:rsidRPr="00471C13">
        <w:rPr>
          <w:i/>
        </w:rPr>
        <w:t>criteria</w:t>
      </w:r>
      <w:r>
        <w:t xml:space="preserve"> element</w:t>
      </w:r>
      <w:bookmarkEnd w:id="451"/>
      <w:bookmarkEnd w:id="452"/>
      <w:r>
        <w:t xml:space="preserve"> </w:t>
      </w:r>
    </w:p>
    <w:p w14:paraId="66944A8C" w14:textId="1E538D3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service specification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BD4BAA">
        <w:t>8.5.1.30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453" w:name="_Toc236848495"/>
      <w:bookmarkStart w:id="454" w:name="_Toc424911619"/>
      <w:r>
        <w:t xml:space="preserve">The </w:t>
      </w:r>
      <w:r w:rsidRPr="00471C13">
        <w:rPr>
          <w:i/>
        </w:rPr>
        <w:t>serviceType</w:t>
      </w:r>
      <w:r>
        <w:t xml:space="preserve"> element</w:t>
      </w:r>
      <w:bookmarkEnd w:id="453"/>
      <w:bookmarkEnd w:id="454"/>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455" w:name="_Toc424911620"/>
      <w:r>
        <w:t>Service</w:t>
      </w:r>
      <w:r w:rsidR="00741569">
        <w:t>-</w:t>
      </w:r>
      <w:r>
        <w:t>specific errors</w:t>
      </w:r>
      <w:bookmarkEnd w:id="455"/>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BD4BAA">
        <w:t>8.3.1</w:t>
      </w:r>
      <w:r w:rsidR="00075FC8">
        <w:fldChar w:fldCharType="end"/>
      </w:r>
      <w:r>
        <w:t>.</w:t>
      </w:r>
    </w:p>
    <w:p w14:paraId="284CDE73" w14:textId="77777777" w:rsidR="006B098C" w:rsidRDefault="006B098C"/>
    <w:p w14:paraId="27FEAA4F" w14:textId="6958DFCD"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00700) has been defined for use by individual service specification.</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r w:rsidR="00BD4BAA">
        <w:t xml:space="preserve">Table </w:t>
      </w:r>
      <w:r w:rsidR="00BD4BAA">
        <w:rPr>
          <w:noProof/>
        </w:rPr>
        <w:t>105</w:t>
      </w:r>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text</w:t>
            </w:r>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errorId</w:t>
            </w:r>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456" w:name="_Ref236457956"/>
      <w:bookmarkStart w:id="457" w:name="_Ref236457952"/>
      <w:r>
        <w:t xml:space="preserve">Table </w:t>
      </w:r>
      <w:fldSimple w:instr=" SEQ Table \* ARABIC ">
        <w:r w:rsidR="00BD4BAA">
          <w:rPr>
            <w:noProof/>
          </w:rPr>
          <w:t>105</w:t>
        </w:r>
      </w:fldSimple>
      <w:bookmarkEnd w:id="456"/>
      <w:r>
        <w:t xml:space="preserve"> – NSI-CS point-to-point service</w:t>
      </w:r>
      <w:r w:rsidR="00741569">
        <w:t>-</w:t>
      </w:r>
      <w:r>
        <w:t>specific errors.</w:t>
      </w:r>
      <w:bookmarkEnd w:id="457"/>
    </w:p>
    <w:p w14:paraId="04651524" w14:textId="198528A4" w:rsidR="007D09DC" w:rsidRDefault="002E29BD" w:rsidP="007D09DC">
      <w:pPr>
        <w:pStyle w:val="Heading2"/>
        <w:tabs>
          <w:tab w:val="clear" w:pos="576"/>
        </w:tabs>
        <w:spacing w:before="240" w:after="240"/>
      </w:pPr>
      <w:bookmarkStart w:id="458" w:name="_Toc236848496"/>
      <w:bookmarkStart w:id="459" w:name="_Toc424911621"/>
      <w:r>
        <w:t>Point-to-</w:t>
      </w:r>
      <w:r w:rsidR="002D7496">
        <w:t>p</w:t>
      </w:r>
      <w:r>
        <w:t>oint s</w:t>
      </w:r>
      <w:r w:rsidR="007D09DC">
        <w:t>ervice</w:t>
      </w:r>
      <w:r w:rsidR="00741569">
        <w:t>-</w:t>
      </w:r>
      <w:r w:rsidR="007D09DC">
        <w:t>specific schema</w:t>
      </w:r>
      <w:bookmarkEnd w:id="458"/>
      <w:bookmarkEnd w:id="459"/>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7"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460" w:name="_Toc424911622"/>
      <w:r>
        <w:t xml:space="preserve">Service </w:t>
      </w:r>
      <w:r w:rsidR="00970962">
        <w:t>Elements</w:t>
      </w:r>
      <w:bookmarkEnd w:id="460"/>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136</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137</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lastRenderedPageBreak/>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138</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461" w:name="_Toc424911623"/>
      <w:r>
        <w:t>Complex Types</w:t>
      </w:r>
      <w:bookmarkEnd w:id="461"/>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5D447168"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to-point service specification.</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139</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3"/>
        <w:gridCol w:w="656"/>
        <w:gridCol w:w="6029"/>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lastRenderedPageBreak/>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462" w:name="_Toc424911624"/>
      <w:r>
        <w:t>Generic Service Types</w:t>
      </w:r>
      <w:bookmarkEnd w:id="462"/>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2"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463" w:name="_Toc424911625"/>
      <w:r>
        <w:t>Complex Types</w:t>
      </w:r>
      <w:bookmarkEnd w:id="463"/>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140</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4"/>
        <w:gridCol w:w="632"/>
        <w:gridCol w:w="6252"/>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141</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5"/>
        <w:gridCol w:w="632"/>
        <w:gridCol w:w="6251"/>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464" w:name="_Toc424911626"/>
      <w:r w:rsidRPr="006C7966">
        <w:t>Simple Types</w:t>
      </w:r>
      <w:bookmarkEnd w:id="464"/>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142</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D4BAA">
        <w:rPr>
          <w:b/>
          <w:noProof/>
        </w:rPr>
        <w:t>143</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465" w:name="_Toc424911627"/>
      <w:r>
        <w:t>Reservation request</w:t>
      </w:r>
      <w:bookmarkEnd w:id="465"/>
    </w:p>
    <w:p w14:paraId="7DBCE643" w14:textId="0643DF4E"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2.0.</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w:t>
      </w:r>
      <w:proofErr w:type="gramStart"/>
      <w:r>
        <w:t>in</w:t>
      </w:r>
      <w:proofErr w:type="gramEnd"/>
      <w:r>
        <w:t xml:space="preserve">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7D0318D2" w14:textId="77777777" w:rsidR="006A1520" w:rsidRDefault="006A1520" w:rsidP="006A1520">
      <w:pPr>
        <w:ind w:left="720"/>
        <w:rPr>
          <w:rFonts w:asciiTheme="majorHAnsi" w:hAnsiTheme="majorHAnsi"/>
          <w:color w:val="000096"/>
          <w:sz w:val="18"/>
          <w:szCs w:val="18"/>
        </w:rPr>
      </w:pPr>
      <w:r w:rsidRPr="00793BDB">
        <w:rPr>
          <w:rFonts w:asciiTheme="majorHAnsi" w:hAnsiTheme="majorHAnsi"/>
          <w:color w:val="000096"/>
          <w:sz w:val="18"/>
          <w:szCs w:val="18"/>
        </w:rPr>
        <w:t>&lt;nsi:reserve</w:t>
      </w:r>
      <w:r w:rsidRPr="00793BDB">
        <w:rPr>
          <w:rFonts w:asciiTheme="majorHAnsi" w:hAnsiTheme="majorHAnsi"/>
          <w:color w:val="F5844C"/>
          <w:sz w:val="18"/>
          <w:szCs w:val="18"/>
        </w:rPr>
        <w:t xml:space="preserve"> </w:t>
      </w:r>
      <w:r w:rsidRPr="00793BDB">
        <w:rPr>
          <w:rFonts w:asciiTheme="majorHAnsi" w:hAnsiTheme="majorHAnsi"/>
          <w:color w:val="0099CC"/>
          <w:sz w:val="18"/>
          <w:szCs w:val="18"/>
        </w:rPr>
        <w:t>xmlns:nsi</w:t>
      </w:r>
      <w:r w:rsidRPr="00793BDB">
        <w:rPr>
          <w:rFonts w:asciiTheme="majorHAnsi" w:hAnsiTheme="majorHAnsi"/>
          <w:color w:val="FF8040"/>
          <w:sz w:val="18"/>
          <w:szCs w:val="18"/>
        </w:rPr>
        <w:t>=</w:t>
      </w:r>
      <w:r w:rsidRPr="00793BDB">
        <w:rPr>
          <w:rFonts w:asciiTheme="majorHAnsi" w:hAnsiTheme="majorHAnsi"/>
          <w:color w:val="993300"/>
          <w:sz w:val="18"/>
          <w:szCs w:val="18"/>
        </w:rPr>
        <w:t>"ht</w:t>
      </w:r>
      <w:r>
        <w:rPr>
          <w:rFonts w:asciiTheme="majorHAnsi" w:hAnsiTheme="majorHAnsi"/>
          <w:color w:val="993300"/>
          <w:sz w:val="18"/>
          <w:szCs w:val="18"/>
        </w:rPr>
        <w:t>tp://schemas.ogf.org/nsi/2013/12</w:t>
      </w:r>
      <w:r w:rsidRPr="00793BDB">
        <w:rPr>
          <w:rFonts w:asciiTheme="majorHAnsi" w:hAnsiTheme="majorHAnsi"/>
          <w:color w:val="993300"/>
          <w:sz w:val="18"/>
          <w:szCs w:val="18"/>
        </w:rPr>
        <w:t>/connection/types"</w:t>
      </w:r>
      <w:r w:rsidRPr="00793BDB">
        <w:rPr>
          <w:rFonts w:asciiTheme="majorHAnsi" w:hAnsiTheme="majorHAnsi"/>
          <w:color w:val="000000"/>
          <w:sz w:val="18"/>
          <w:szCs w:val="18"/>
        </w:rPr>
        <w:br/>
      </w:r>
      <w:r w:rsidRPr="00793BDB">
        <w:rPr>
          <w:rFonts w:asciiTheme="majorHAnsi" w:hAnsiTheme="majorHAnsi"/>
          <w:color w:val="F5844C"/>
          <w:sz w:val="18"/>
          <w:szCs w:val="18"/>
        </w:rPr>
        <w:t xml:space="preserve">    </w:t>
      </w:r>
      <w:r w:rsidRPr="00793BDB">
        <w:rPr>
          <w:rFonts w:asciiTheme="majorHAnsi" w:hAnsiTheme="majorHAnsi"/>
          <w:color w:val="0099CC"/>
          <w:sz w:val="18"/>
          <w:szCs w:val="18"/>
        </w:rPr>
        <w:t>xmlns:xsi</w:t>
      </w:r>
      <w:r w:rsidRPr="00793BDB">
        <w:rPr>
          <w:rFonts w:asciiTheme="majorHAnsi" w:hAnsiTheme="majorHAnsi"/>
          <w:color w:val="FF8040"/>
          <w:sz w:val="18"/>
          <w:szCs w:val="18"/>
        </w:rPr>
        <w:t>=</w:t>
      </w:r>
      <w:r w:rsidRPr="00793BDB">
        <w:rPr>
          <w:rFonts w:asciiTheme="majorHAnsi" w:hAnsiTheme="majorHAnsi"/>
          <w:color w:val="993300"/>
          <w:sz w:val="18"/>
          <w:szCs w:val="18"/>
        </w:rPr>
        <w:t>"http://www.w3.org/2001/XMLSchema-instance"</w:t>
      </w:r>
      <w:r w:rsidRPr="00793BDB">
        <w:rPr>
          <w:rFonts w:asciiTheme="majorHAnsi" w:hAnsiTheme="majorHAnsi"/>
          <w:color w:val="000000"/>
          <w:sz w:val="18"/>
          <w:szCs w:val="18"/>
        </w:rPr>
        <w:br/>
      </w:r>
      <w:r w:rsidRPr="00793BDB">
        <w:rPr>
          <w:rFonts w:asciiTheme="majorHAnsi" w:hAnsiTheme="majorHAnsi"/>
          <w:color w:val="F5844C"/>
          <w:sz w:val="18"/>
          <w:szCs w:val="18"/>
        </w:rPr>
        <w:t xml:space="preserve">    </w:t>
      </w:r>
      <w:r w:rsidRPr="00793BDB">
        <w:rPr>
          <w:rFonts w:asciiTheme="majorHAnsi" w:hAnsiTheme="majorHAnsi"/>
          <w:color w:val="0099CC"/>
          <w:sz w:val="18"/>
          <w:szCs w:val="18"/>
        </w:rPr>
        <w:t>xmlns:p2p</w:t>
      </w:r>
      <w:r w:rsidRPr="00793BDB">
        <w:rPr>
          <w:rFonts w:asciiTheme="majorHAnsi" w:hAnsiTheme="majorHAnsi"/>
          <w:color w:val="FF8040"/>
          <w:sz w:val="18"/>
          <w:szCs w:val="18"/>
        </w:rPr>
        <w:t>=</w:t>
      </w:r>
      <w:r w:rsidRPr="00793BDB">
        <w:rPr>
          <w:rFonts w:asciiTheme="majorHAnsi" w:hAnsiTheme="majorHAnsi"/>
          <w:color w:val="993300"/>
          <w:sz w:val="18"/>
          <w:szCs w:val="18"/>
        </w:rPr>
        <w:t>"ht</w:t>
      </w:r>
      <w:r>
        <w:rPr>
          <w:rFonts w:asciiTheme="majorHAnsi" w:hAnsiTheme="majorHAnsi"/>
          <w:color w:val="993300"/>
          <w:sz w:val="18"/>
          <w:szCs w:val="18"/>
        </w:rPr>
        <w:t>tp://schemas.ogf.org/nsi/2013/12</w:t>
      </w:r>
      <w:r w:rsidRPr="00793BDB">
        <w:rPr>
          <w:rFonts w:asciiTheme="majorHAnsi" w:hAnsiTheme="majorHAnsi"/>
          <w:color w:val="993300"/>
          <w:sz w:val="18"/>
          <w:szCs w:val="18"/>
        </w:rPr>
        <w:t>/services/point2point"</w:t>
      </w:r>
      <w:r w:rsidRPr="00793BDB">
        <w:rPr>
          <w:rFonts w:asciiTheme="majorHAnsi" w:hAnsiTheme="majorHAnsi"/>
          <w:color w:val="000096"/>
          <w:sz w:val="18"/>
          <w:szCs w:val="18"/>
        </w:rPr>
        <w:t>&gt;</w:t>
      </w:r>
      <w:r w:rsidRPr="00793BDB">
        <w:rPr>
          <w:rFonts w:asciiTheme="majorHAnsi" w:hAnsiTheme="majorHAnsi"/>
          <w:color w:val="000000"/>
          <w:sz w:val="18"/>
          <w:szCs w:val="18"/>
        </w:rPr>
        <w:br/>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&lt;connectionId&gt;</w:t>
      </w:r>
      <w:r w:rsidRPr="00793BDB">
        <w:rPr>
          <w:rFonts w:asciiTheme="majorHAnsi" w:hAnsiTheme="majorHAnsi"/>
          <w:color w:val="000000"/>
          <w:sz w:val="18"/>
          <w:szCs w:val="18"/>
        </w:rPr>
        <w:t>urn:uuid:4b4a71d0-3c71-47cf-a646-beacb14a4c72</w:t>
      </w:r>
      <w:r w:rsidRPr="00793BDB">
        <w:rPr>
          <w:rFonts w:asciiTheme="majorHAnsi" w:hAnsiTheme="majorHAnsi"/>
          <w:color w:val="000096"/>
          <w:sz w:val="18"/>
          <w:szCs w:val="18"/>
        </w:rPr>
        <w:t>&lt;/connectionId&gt;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&lt;globalReservationId&gt;</w:t>
      </w:r>
      <w:r w:rsidRPr="00793BDB">
        <w:rPr>
          <w:rFonts w:asciiTheme="majorHAnsi" w:hAnsiTheme="majorHAnsi"/>
          <w:color w:val="000000"/>
          <w:sz w:val="18"/>
          <w:szCs w:val="18"/>
        </w:rPr>
        <w:t>urn:uuid:83fe4f36-5b38-41b6-bc46-a362a06a54ee</w:t>
      </w:r>
      <w:r w:rsidRPr="00793BDB">
        <w:rPr>
          <w:rFonts w:asciiTheme="majorHAnsi" w:hAnsiTheme="majorHAnsi"/>
          <w:color w:val="000096"/>
          <w:sz w:val="18"/>
          <w:szCs w:val="18"/>
        </w:rPr>
        <w:t>&lt;/globalReservationId&gt;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&lt;description&gt;</w:t>
      </w:r>
      <w:r w:rsidRPr="00793BDB">
        <w:rPr>
          <w:rFonts w:asciiTheme="majorHAnsi" w:hAnsiTheme="majorHAnsi"/>
          <w:color w:val="000000"/>
          <w:sz w:val="18"/>
          <w:szCs w:val="18"/>
        </w:rPr>
        <w:t>My example reservation</w:t>
      </w:r>
      <w:r>
        <w:rPr>
          <w:rFonts w:asciiTheme="majorHAnsi" w:hAnsiTheme="majorHAnsi"/>
          <w:color w:val="000000"/>
          <w:sz w:val="18"/>
          <w:szCs w:val="18"/>
        </w:rPr>
        <w:t xml:space="preserve"> using NSI CS 2.0.</w:t>
      </w:r>
      <w:r w:rsidRPr="00793BDB">
        <w:rPr>
          <w:rFonts w:asciiTheme="majorHAnsi" w:hAnsiTheme="majorHAnsi"/>
          <w:color w:val="000096"/>
          <w:sz w:val="18"/>
          <w:szCs w:val="18"/>
        </w:rPr>
        <w:t>&lt;/description&gt;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&lt;criteria</w:t>
      </w:r>
      <w:r w:rsidRPr="00793BDB">
        <w:rPr>
          <w:rFonts w:asciiTheme="majorHAnsi" w:hAnsiTheme="majorHAnsi"/>
          <w:color w:val="F5844C"/>
          <w:sz w:val="18"/>
          <w:szCs w:val="18"/>
        </w:rPr>
        <w:t xml:space="preserve"> version</w:t>
      </w:r>
      <w:r w:rsidRPr="00793BDB">
        <w:rPr>
          <w:rFonts w:asciiTheme="majorHAnsi" w:hAnsiTheme="majorHAnsi"/>
          <w:color w:val="FF8040"/>
          <w:sz w:val="18"/>
          <w:szCs w:val="18"/>
        </w:rPr>
        <w:t>=</w:t>
      </w:r>
      <w:r w:rsidRPr="00793BDB">
        <w:rPr>
          <w:rFonts w:asciiTheme="majorHAnsi" w:hAnsiTheme="majorHAnsi"/>
          <w:color w:val="993300"/>
          <w:sz w:val="18"/>
          <w:szCs w:val="18"/>
        </w:rPr>
        <w:t>"1"</w:t>
      </w:r>
      <w:r w:rsidRPr="00793BDB">
        <w:rPr>
          <w:rFonts w:asciiTheme="majorHAnsi" w:hAnsiTheme="majorHAnsi"/>
          <w:color w:val="000096"/>
          <w:sz w:val="18"/>
          <w:szCs w:val="18"/>
        </w:rPr>
        <w:t>&gt;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&lt;schedule&gt;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&lt;startTime&gt;</w:t>
      </w:r>
      <w:r>
        <w:rPr>
          <w:rFonts w:asciiTheme="majorHAnsi" w:hAnsiTheme="majorHAnsi"/>
          <w:color w:val="000000"/>
          <w:sz w:val="18"/>
          <w:szCs w:val="18"/>
        </w:rPr>
        <w:t>2013-12</w:t>
      </w:r>
      <w:r w:rsidRPr="00793BDB">
        <w:rPr>
          <w:rFonts w:asciiTheme="majorHAnsi" w:hAnsiTheme="majorHAnsi"/>
          <w:color w:val="000000"/>
          <w:sz w:val="18"/>
          <w:szCs w:val="18"/>
        </w:rPr>
        <w:t>-30T09:30:10Z</w:t>
      </w:r>
      <w:r w:rsidRPr="00793BDB">
        <w:rPr>
          <w:rFonts w:asciiTheme="majorHAnsi" w:hAnsiTheme="majorHAnsi"/>
          <w:color w:val="000096"/>
          <w:sz w:val="18"/>
          <w:szCs w:val="18"/>
        </w:rPr>
        <w:t>&lt;/startTime&gt;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&lt;endTime&gt;</w:t>
      </w:r>
      <w:r>
        <w:rPr>
          <w:rFonts w:asciiTheme="majorHAnsi" w:hAnsiTheme="majorHAnsi"/>
          <w:color w:val="000000"/>
          <w:sz w:val="18"/>
          <w:szCs w:val="18"/>
        </w:rPr>
        <w:t>2013-12</w:t>
      </w:r>
      <w:r w:rsidRPr="00793BDB">
        <w:rPr>
          <w:rFonts w:asciiTheme="majorHAnsi" w:hAnsiTheme="majorHAnsi"/>
          <w:color w:val="000000"/>
          <w:sz w:val="18"/>
          <w:szCs w:val="18"/>
        </w:rPr>
        <w:t>-30T10:30:10Z</w:t>
      </w:r>
      <w:r w:rsidRPr="00793BDB">
        <w:rPr>
          <w:rFonts w:asciiTheme="majorHAnsi" w:hAnsiTheme="majorHAnsi"/>
          <w:color w:val="000096"/>
          <w:sz w:val="18"/>
          <w:szCs w:val="18"/>
        </w:rPr>
        <w:t>&lt;/endTime&gt;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&lt;/schedule&gt;</w:t>
      </w:r>
    </w:p>
    <w:p w14:paraId="7ADC2E51" w14:textId="5626F106" w:rsidR="006A1520" w:rsidRDefault="006A1520" w:rsidP="006A1520">
      <w:pPr>
        <w:ind w:left="720"/>
        <w:rPr>
          <w:rFonts w:asciiTheme="majorHAnsi" w:hAnsiTheme="majorHAnsi"/>
          <w:color w:val="000096"/>
          <w:sz w:val="18"/>
          <w:szCs w:val="18"/>
        </w:rPr>
      </w:pPr>
      <w:r>
        <w:rPr>
          <w:rFonts w:asciiTheme="majorHAnsi" w:hAnsiTheme="majorHAnsi"/>
          <w:color w:val="000096"/>
          <w:sz w:val="18"/>
          <w:szCs w:val="18"/>
        </w:rPr>
        <w:t xml:space="preserve">        &lt;serviceType&gt;</w:t>
      </w:r>
      <w:r w:rsidRPr="007E0601">
        <w:rPr>
          <w:rFonts w:asciiTheme="majorHAnsi" w:hAnsiTheme="majorHAnsi"/>
          <w:color w:val="000096"/>
          <w:sz w:val="18"/>
          <w:szCs w:val="18"/>
        </w:rPr>
        <w:t>htt</w:t>
      </w:r>
      <w:r>
        <w:rPr>
          <w:rFonts w:asciiTheme="majorHAnsi" w:hAnsiTheme="majorHAnsi"/>
          <w:color w:val="000096"/>
          <w:sz w:val="18"/>
          <w:szCs w:val="18"/>
        </w:rPr>
        <w:t>p://services.ogf.org/nsi/2013/12</w:t>
      </w:r>
      <w:r w:rsidRPr="007E0601">
        <w:rPr>
          <w:rFonts w:asciiTheme="majorHAnsi" w:hAnsiTheme="majorHAnsi"/>
          <w:color w:val="000096"/>
          <w:sz w:val="18"/>
          <w:szCs w:val="18"/>
        </w:rPr>
        <w:t>/descriptions/EVTS.A-GOLE</w:t>
      </w:r>
      <w:r>
        <w:rPr>
          <w:rFonts w:asciiTheme="majorHAnsi" w:hAnsiTheme="majorHAnsi"/>
          <w:color w:val="000096"/>
          <w:sz w:val="18"/>
          <w:szCs w:val="18"/>
        </w:rPr>
        <w:t>&lt;/serviceType&gt;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&lt;p2p:p2ps&gt;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&lt;capacity&gt;</w:t>
      </w:r>
      <w:r w:rsidRPr="00793BDB">
        <w:rPr>
          <w:rFonts w:asciiTheme="majorHAnsi" w:hAnsiTheme="majorHAnsi"/>
          <w:color w:val="000000"/>
          <w:sz w:val="18"/>
          <w:szCs w:val="18"/>
        </w:rPr>
        <w:t>1000</w:t>
      </w:r>
      <w:r w:rsidRPr="00793BDB">
        <w:rPr>
          <w:rFonts w:asciiTheme="majorHAnsi" w:hAnsiTheme="majorHAnsi"/>
          <w:color w:val="000096"/>
          <w:sz w:val="18"/>
          <w:szCs w:val="18"/>
        </w:rPr>
        <w:t>&lt;/capacity&gt;</w:t>
      </w:r>
      <w:r w:rsidRPr="00793BDB">
        <w:rPr>
          <w:rFonts w:asciiTheme="majorHAnsi" w:hAnsiTheme="majorHAnsi"/>
          <w:color w:val="000000"/>
          <w:sz w:val="18"/>
          <w:szCs w:val="18"/>
        </w:rPr>
        <w:br/>
      </w:r>
      <w:r w:rsidRPr="00793BDB">
        <w:rPr>
          <w:rFonts w:asciiTheme="majorHAnsi" w:hAnsiTheme="majorHAnsi"/>
          <w:color w:val="000000"/>
          <w:sz w:val="18"/>
          <w:szCs w:val="18"/>
        </w:rPr>
        <w:lastRenderedPageBreak/>
        <w:t xml:space="preserve">            </w:t>
      </w:r>
      <w:r w:rsidRPr="00793BDB">
        <w:rPr>
          <w:rFonts w:asciiTheme="majorHAnsi" w:hAnsiTheme="majorHAnsi"/>
          <w:color w:val="000096"/>
          <w:sz w:val="18"/>
          <w:szCs w:val="18"/>
        </w:rPr>
        <w:t>&lt;directionality&gt;</w:t>
      </w:r>
      <w:r w:rsidRPr="00793BDB">
        <w:rPr>
          <w:rFonts w:asciiTheme="majorHAnsi" w:hAnsiTheme="majorHAnsi"/>
          <w:color w:val="000000"/>
          <w:sz w:val="18"/>
          <w:szCs w:val="18"/>
        </w:rPr>
        <w:t>Bidirectional</w:t>
      </w:r>
      <w:r w:rsidRPr="00793BDB">
        <w:rPr>
          <w:rFonts w:asciiTheme="majorHAnsi" w:hAnsiTheme="majorHAnsi"/>
          <w:color w:val="000096"/>
          <w:sz w:val="18"/>
          <w:szCs w:val="18"/>
        </w:rPr>
        <w:t>&lt;/directionality&gt;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&lt;symmetricPath&gt;</w:t>
      </w:r>
      <w:r w:rsidRPr="00793BDB">
        <w:rPr>
          <w:rFonts w:asciiTheme="majorHAnsi" w:hAnsiTheme="majorHAnsi"/>
          <w:color w:val="000000"/>
          <w:sz w:val="18"/>
          <w:szCs w:val="18"/>
        </w:rPr>
        <w:t>true</w:t>
      </w:r>
      <w:r w:rsidRPr="00793BDB">
        <w:rPr>
          <w:rFonts w:asciiTheme="majorHAnsi" w:hAnsiTheme="majorHAnsi"/>
          <w:color w:val="000096"/>
          <w:sz w:val="18"/>
          <w:szCs w:val="18"/>
        </w:rPr>
        <w:t>&lt;/symmetricPath&gt;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&lt;sourceSTP&gt;</w:t>
      </w:r>
      <w:r w:rsidRPr="00793BDB">
        <w:rPr>
          <w:rFonts w:asciiTheme="majorHAnsi" w:hAnsiTheme="majorHAnsi"/>
          <w:color w:val="000000"/>
          <w:sz w:val="18"/>
          <w:szCs w:val="18"/>
        </w:rPr>
        <w:t>urn</w:t>
      </w:r>
      <w:proofErr w:type="gramStart"/>
      <w:r w:rsidRPr="00793BDB">
        <w:rPr>
          <w:rFonts w:asciiTheme="majorHAnsi" w:hAnsiTheme="majorHAnsi"/>
          <w:color w:val="000000"/>
          <w:sz w:val="18"/>
          <w:szCs w:val="18"/>
        </w:rPr>
        <w:t>:ogf:network:netherlight.net:2012</w:t>
      </w:r>
      <w:r>
        <w:rPr>
          <w:rFonts w:asciiTheme="majorHAnsi" w:hAnsiTheme="majorHAnsi"/>
          <w:color w:val="000000"/>
          <w:sz w:val="18"/>
          <w:szCs w:val="18"/>
        </w:rPr>
        <w:t>:</w:t>
      </w:r>
      <w:r w:rsidRPr="00793BDB">
        <w:rPr>
          <w:rFonts w:asciiTheme="majorHAnsi" w:hAnsiTheme="majorHAnsi"/>
          <w:color w:val="000000"/>
          <w:sz w:val="18"/>
          <w:szCs w:val="18"/>
        </w:rPr>
        <w:t>uvalight</w:t>
      </w:r>
      <w:proofErr w:type="gramEnd"/>
      <w:r w:rsidRPr="00793BDB">
        <w:rPr>
          <w:rFonts w:asciiTheme="majorHAnsi" w:hAnsiTheme="majorHAnsi"/>
          <w:color w:val="000000"/>
          <w:sz w:val="18"/>
          <w:szCs w:val="18"/>
        </w:rPr>
        <w:t>-netherlight</w:t>
      </w:r>
      <w:r w:rsidRPr="00793BDB">
        <w:rPr>
          <w:rFonts w:asciiTheme="majorHAnsi" w:hAnsiTheme="majorHAnsi"/>
          <w:color w:val="000096"/>
          <w:sz w:val="18"/>
          <w:szCs w:val="18"/>
        </w:rPr>
        <w:t>&lt;/sourceSTP&gt;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&lt;destSTP&gt;</w:t>
      </w:r>
      <w:r w:rsidRPr="00793BDB">
        <w:rPr>
          <w:rFonts w:asciiTheme="majorHAnsi" w:hAnsiTheme="majorHAnsi"/>
          <w:color w:val="000000"/>
          <w:sz w:val="18"/>
          <w:szCs w:val="18"/>
        </w:rPr>
        <w:t>urn:ogf:network:netherlight.net:2012</w:t>
      </w:r>
      <w:r>
        <w:rPr>
          <w:rFonts w:asciiTheme="majorHAnsi" w:hAnsiTheme="majorHAnsi"/>
          <w:color w:val="000000"/>
          <w:sz w:val="18"/>
          <w:szCs w:val="18"/>
        </w:rPr>
        <w:t>:</w:t>
      </w:r>
      <w:r w:rsidRPr="00793BDB">
        <w:rPr>
          <w:rFonts w:asciiTheme="majorHAnsi" w:hAnsiTheme="majorHAnsi"/>
          <w:color w:val="000000"/>
          <w:sz w:val="18"/>
          <w:szCs w:val="18"/>
        </w:rPr>
        <w:t>netherlight-czechlight</w:t>
      </w:r>
      <w:r w:rsidRPr="00793BDB">
        <w:rPr>
          <w:rFonts w:asciiTheme="majorHAnsi" w:hAnsiTheme="majorHAnsi"/>
          <w:color w:val="000096"/>
          <w:sz w:val="18"/>
          <w:szCs w:val="18"/>
        </w:rPr>
        <w:t>&lt;/destSTP&gt;</w:t>
      </w:r>
    </w:p>
    <w:p w14:paraId="6BE9C758" w14:textId="77777777" w:rsidR="00717C59" w:rsidRPr="00B22F2D" w:rsidRDefault="006A1520" w:rsidP="00B22F2D">
      <w:pPr>
        <w:ind w:left="720"/>
        <w:rPr>
          <w:rFonts w:asciiTheme="majorHAnsi" w:hAnsiTheme="majorHAnsi"/>
          <w:color w:val="000096"/>
          <w:sz w:val="18"/>
          <w:szCs w:val="18"/>
        </w:rPr>
      </w:pPr>
      <w:r>
        <w:rPr>
          <w:rFonts w:asciiTheme="majorHAnsi" w:hAnsiTheme="majorHAnsi"/>
          <w:color w:val="000096"/>
          <w:sz w:val="18"/>
          <w:szCs w:val="18"/>
        </w:rPr>
        <w:t xml:space="preserve">            &lt;parameter type=”mtu”&gt;9500&lt;/parameter&gt;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&lt;/p2p:p2ps&gt;</w:t>
      </w:r>
      <w:r w:rsidRPr="00793BDB">
        <w:rPr>
          <w:rFonts w:asciiTheme="majorHAnsi" w:hAnsiTheme="majorHAnsi"/>
          <w:color w:val="000000"/>
          <w:sz w:val="18"/>
          <w:szCs w:val="18"/>
        </w:rPr>
        <w:br/>
        <w:t xml:space="preserve">    </w:t>
      </w:r>
      <w:r w:rsidRPr="00793BDB">
        <w:rPr>
          <w:rFonts w:asciiTheme="majorHAnsi" w:hAnsiTheme="majorHAnsi"/>
          <w:color w:val="000096"/>
          <w:sz w:val="18"/>
          <w:szCs w:val="18"/>
        </w:rPr>
        <w:t>&lt;/criteria&gt;</w:t>
      </w:r>
      <w:r w:rsidRPr="00793BDB">
        <w:rPr>
          <w:rFonts w:asciiTheme="majorHAnsi" w:hAnsiTheme="majorHAnsi"/>
          <w:color w:val="000000"/>
          <w:sz w:val="18"/>
          <w:szCs w:val="18"/>
        </w:rPr>
        <w:br/>
      </w:r>
      <w:r w:rsidRPr="00793BDB">
        <w:rPr>
          <w:rFonts w:asciiTheme="majorHAnsi" w:hAnsiTheme="majorHAnsi"/>
          <w:color w:val="000096"/>
          <w:sz w:val="18"/>
          <w:szCs w:val="18"/>
        </w:rPr>
        <w:t>&lt;/nsi</w:t>
      </w:r>
      <w:proofErr w:type="gramStart"/>
      <w:r w:rsidRPr="00793BDB">
        <w:rPr>
          <w:rFonts w:asciiTheme="majorHAnsi" w:hAnsiTheme="majorHAnsi"/>
          <w:color w:val="000096"/>
          <w:sz w:val="18"/>
          <w:szCs w:val="18"/>
        </w:rPr>
        <w:t>:reserve</w:t>
      </w:r>
      <w:proofErr w:type="gramEnd"/>
      <w:r w:rsidRPr="00793BDB">
        <w:rPr>
          <w:rFonts w:asciiTheme="majorHAnsi" w:hAnsiTheme="majorHAnsi"/>
          <w:color w:val="000096"/>
          <w:sz w:val="18"/>
          <w:szCs w:val="18"/>
        </w:rPr>
        <w:t>&gt;</w:t>
      </w:r>
    </w:p>
    <w:p w14:paraId="029166CB" w14:textId="77777777" w:rsidR="007D09DC" w:rsidRDefault="007D09DC" w:rsidP="007D09DC">
      <w:pPr>
        <w:pStyle w:val="Heading2"/>
        <w:tabs>
          <w:tab w:val="clear" w:pos="576"/>
        </w:tabs>
        <w:spacing w:before="240" w:after="240"/>
      </w:pPr>
      <w:r>
        <w:tab/>
      </w:r>
      <w:bookmarkStart w:id="466" w:name="_Toc236848497"/>
      <w:bookmarkStart w:id="467" w:name="_Toc424911628"/>
      <w:r>
        <w:t>Reservation modification</w:t>
      </w:r>
      <w:bookmarkEnd w:id="466"/>
      <w:bookmarkEnd w:id="467"/>
      <w:r>
        <w:t xml:space="preserve"> </w:t>
      </w:r>
    </w:p>
    <w:p w14:paraId="1F213BE9" w14:textId="519F9AEE" w:rsidR="007D09DC" w:rsidRDefault="007D09DC" w:rsidP="007D09DC">
      <w:r>
        <w:t xml:space="preserve">For a base point-to-point service specification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required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&lt;nsi</w:t>
      </w:r>
      <w:proofErr w:type="gramStart"/>
      <w:r w:rsidR="00851062" w:rsidRPr="00793BDB">
        <w:rPr>
          <w:rFonts w:asciiTheme="majorHAnsi" w:hAnsiTheme="majorHAnsi"/>
          <w:color w:val="000096"/>
          <w:sz w:val="18"/>
          <w:szCs w:val="18"/>
        </w:rPr>
        <w:t>:reserve</w:t>
      </w:r>
      <w:proofErr w:type="gramEnd"/>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468" w:name="_Ref374970828"/>
      <w:bookmarkStart w:id="469" w:name="_Toc424911629"/>
      <w:bookmarkStart w:id="470" w:name="_Toc248385767"/>
      <w:bookmarkStart w:id="471" w:name="_Toc374967206"/>
      <w:r w:rsidRPr="006C7966">
        <w:t xml:space="preserve">Appendix </w:t>
      </w:r>
      <w:r>
        <w:t>F</w:t>
      </w:r>
      <w:r w:rsidRPr="006C7966">
        <w:t xml:space="preserve">: </w:t>
      </w:r>
      <w:r w:rsidR="00DD2D0E">
        <w:t xml:space="preserve">Tree and Chain Connection </w:t>
      </w:r>
      <w:r w:rsidR="00AB5590">
        <w:t>E</w:t>
      </w:r>
      <w:r w:rsidR="00DD2D0E">
        <w:t>xamples</w:t>
      </w:r>
      <w:bookmarkEnd w:id="468"/>
      <w:bookmarkEnd w:id="469"/>
      <w:r w:rsidR="00DD2D0E">
        <w:t xml:space="preserve"> </w:t>
      </w:r>
    </w:p>
    <w:p w14:paraId="4431275E" w14:textId="77777777" w:rsidR="00BD1202" w:rsidRPr="006C7966" w:rsidRDefault="00BD1202" w:rsidP="00DD2D0E">
      <w:pPr>
        <w:pStyle w:val="Heading2"/>
      </w:pPr>
      <w:bookmarkStart w:id="472" w:name="_Toc424911630"/>
      <w:r w:rsidRPr="006C7966">
        <w:t>Connection managed by an NSA chain</w:t>
      </w:r>
      <w:bookmarkEnd w:id="470"/>
      <w:bookmarkEnd w:id="471"/>
      <w:bookmarkEnd w:id="472"/>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BD4BAA" w:rsidRPr="006C7966">
        <w:t xml:space="preserve">Figure </w:t>
      </w:r>
      <w:r w:rsidR="00BD4BAA">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473" w:name="_Ref377120144"/>
      <w:r w:rsidRPr="006C7966">
        <w:t xml:space="preserve">Figure </w:t>
      </w:r>
      <w:fldSimple w:instr=" SEQ Figure \* ARABIC ">
        <w:r w:rsidR="00BD4BAA">
          <w:rPr>
            <w:noProof/>
          </w:rPr>
          <w:t>144</w:t>
        </w:r>
      </w:fldSimple>
      <w:bookmarkEnd w:id="473"/>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proofErr w:type="gramStart"/>
      <w:r>
        <w:rPr>
          <w:rFonts w:cs="Arial"/>
        </w:rPr>
        <w:t>uRA</w:t>
      </w:r>
      <w:proofErr w:type="gramEnd"/>
      <w:r>
        <w:rPr>
          <w:rFonts w:cs="Arial"/>
        </w:rPr>
        <w:t xml:space="preserve">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474" w:name="_Toc424911631"/>
      <w:r w:rsidRPr="006C7966">
        <w:t xml:space="preserve">Connection managed by an NSA </w:t>
      </w:r>
      <w:r>
        <w:t>tree</w:t>
      </w:r>
      <w:bookmarkEnd w:id="474"/>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BD4BAA" w:rsidRPr="006C7966">
        <w:t xml:space="preserve">Figure </w:t>
      </w:r>
      <w:r w:rsidR="00BD4BAA">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475" w:name="_Ref377120175"/>
      <w:r w:rsidRPr="006C7966">
        <w:t xml:space="preserve">Figure </w:t>
      </w:r>
      <w:fldSimple w:instr=" SEQ Figure \* ARABIC ">
        <w:r w:rsidR="00BD4BAA">
          <w:rPr>
            <w:noProof/>
          </w:rPr>
          <w:t>145</w:t>
        </w:r>
      </w:fldSimple>
      <w:bookmarkEnd w:id="475"/>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proofErr w:type="gramStart"/>
      <w:r>
        <w:rPr>
          <w:rFonts w:cs="Arial"/>
        </w:rPr>
        <w:t>uRA</w:t>
      </w:r>
      <w:proofErr w:type="gramEnd"/>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476" w:author="Guy Roberts" w:date="2015-07-17T15:41:00Z"/>
        </w:rPr>
      </w:pPr>
    </w:p>
    <w:p w14:paraId="3BC9DDE0" w14:textId="12138693" w:rsidR="003B4295" w:rsidRDefault="003B4295" w:rsidP="003B4295">
      <w:pPr>
        <w:pStyle w:val="Heading1"/>
        <w:rPr>
          <w:ins w:id="477" w:author="Guy Roberts" w:date="2015-07-17T15:41:00Z"/>
          <w:lang w:val="en-GB"/>
        </w:rPr>
      </w:pPr>
      <w:bookmarkStart w:id="478" w:name="_Toc424208050"/>
      <w:bookmarkStart w:id="479" w:name="_Toc424911632"/>
      <w:ins w:id="480" w:author="Guy Roberts" w:date="2015-07-17T15:41:00Z">
        <w:r>
          <w:rPr>
            <w:lang w:val="en-GB"/>
          </w:rPr>
          <w:t>Appendix G: Using the Explicit Routing Object in practice</w:t>
        </w:r>
        <w:bookmarkEnd w:id="478"/>
        <w:bookmarkEnd w:id="479"/>
      </w:ins>
    </w:p>
    <w:p w14:paraId="4A51BCC1" w14:textId="77777777" w:rsidR="003B4295" w:rsidRDefault="003B4295" w:rsidP="003B4295">
      <w:pPr>
        <w:rPr>
          <w:ins w:id="481" w:author="Guy Roberts" w:date="2015-07-17T15:43:00Z"/>
        </w:rPr>
      </w:pPr>
      <w:commentRangeStart w:id="482"/>
      <w:ins w:id="483" w:author="Guy Roberts" w:date="2015-07-17T15:41:00Z">
        <w:r>
          <w:t xml:space="preserve">[GFD.212] </w:t>
        </w:r>
      </w:ins>
      <w:commentRangeEnd w:id="482"/>
      <w:ins w:id="484" w:author="Guy Roberts" w:date="2015-07-17T15:45:00Z">
        <w:r>
          <w:rPr>
            <w:rStyle w:val="CommentReference"/>
          </w:rPr>
          <w:commentReference w:id="482"/>
        </w:r>
      </w:ins>
      <w:ins w:id="485" w:author="Guy Roberts" w:date="2015-07-17T15:41:00Z">
        <w:r>
          <w:t>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486" w:author="Guy Roberts" w:date="2015-07-17T15:41:00Z"/>
        </w:rPr>
      </w:pPr>
    </w:p>
    <w:p w14:paraId="3CC324E9" w14:textId="77777777" w:rsidR="003B4295" w:rsidRPr="003B4295" w:rsidRDefault="003B4295" w:rsidP="003B4295">
      <w:pPr>
        <w:pStyle w:val="Heading2"/>
        <w:rPr>
          <w:ins w:id="487" w:author="Guy Roberts" w:date="2015-07-17T15:41:00Z"/>
        </w:rPr>
      </w:pPr>
      <w:bookmarkStart w:id="488" w:name="_Ref297982495"/>
      <w:bookmarkStart w:id="489" w:name="_Toc424208051"/>
      <w:bookmarkStart w:id="490" w:name="_Toc424911633"/>
      <w:ins w:id="491" w:author="Guy Roberts" w:date="2015-07-17T15:41:00Z">
        <w:r w:rsidRPr="003B4295">
          <w:t>The P2PS element</w:t>
        </w:r>
        <w:bookmarkEnd w:id="488"/>
        <w:bookmarkEnd w:id="489"/>
        <w:bookmarkEnd w:id="490"/>
      </w:ins>
    </w:p>
    <w:p w14:paraId="256BCE98" w14:textId="77777777" w:rsidR="003B4295" w:rsidRDefault="003B4295" w:rsidP="003B4295">
      <w:pPr>
        <w:rPr>
          <w:ins w:id="492" w:author="Guy Roberts" w:date="2015-07-17T15:41:00Z"/>
        </w:rPr>
      </w:pPr>
      <w:ins w:id="493"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494" w:author="Guy Roberts" w:date="2015-07-17T15:41:00Z"/>
        </w:rPr>
      </w:pPr>
    </w:p>
    <w:p w14:paraId="6A8A78AA" w14:textId="77777777" w:rsidR="003B4295" w:rsidRDefault="003B4295" w:rsidP="003B4295">
      <w:pPr>
        <w:ind w:left="720"/>
        <w:rPr>
          <w:ins w:id="495" w:author="Guy Roberts" w:date="2015-07-17T15:41:00Z"/>
        </w:rPr>
      </w:pPr>
      <w:proofErr w:type="gramStart"/>
      <w:ins w:id="496" w:author="Guy Roberts" w:date="2015-07-17T15:41:00Z">
        <w:r>
          <w:t>source</w:t>
        </w:r>
        <w:proofErr w:type="gramEnd"/>
        <w:r>
          <w:t xml:space="preserv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497" w:author="Guy Roberts" w:date="2015-07-17T15:41:00Z"/>
        </w:rPr>
      </w:pPr>
      <w:proofErr w:type="gramStart"/>
      <w:ins w:id="498" w:author="Guy Roberts" w:date="2015-07-17T15:41:00Z">
        <w:r>
          <w:t>to</w:t>
        </w:r>
        <w:proofErr w:type="gramEnd"/>
        <w:r>
          <w:t xml:space="preserve">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499" w:author="Guy Roberts" w:date="2015-07-17T15:41:00Z"/>
        </w:rPr>
      </w:pPr>
      <w:proofErr w:type="gramStart"/>
      <w:ins w:id="500" w:author="Guy Roberts" w:date="2015-07-17T15:41:00Z">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501" w:author="Guy Roberts" w:date="2015-07-17T15:41:00Z"/>
        </w:rPr>
      </w:pPr>
    </w:p>
    <w:p w14:paraId="44F8D7F7" w14:textId="77777777" w:rsidR="003B4295" w:rsidRPr="00DC20C9" w:rsidRDefault="003B4295" w:rsidP="003B4295">
      <w:pPr>
        <w:rPr>
          <w:ins w:id="502" w:author="Guy Roberts" w:date="2015-07-17T15:41:00Z"/>
        </w:rPr>
      </w:pPr>
      <w:ins w:id="503" w:author="Guy Roberts" w:date="2015-07-17T15:41:00Z">
        <w:r>
          <w:lastRenderedPageBreak/>
          <w:t xml:space="preserve">Would appear as follows in the NSI reservation request: </w:t>
        </w:r>
      </w:ins>
    </w:p>
    <w:p w14:paraId="198209BB" w14:textId="77777777" w:rsidR="003B4295" w:rsidRDefault="003B4295" w:rsidP="003B4295">
      <w:pPr>
        <w:rPr>
          <w:ins w:id="504" w:author="Guy Roberts" w:date="2015-07-17T15:41:00Z"/>
        </w:rPr>
      </w:pPr>
    </w:p>
    <w:p w14:paraId="2CBC1890" w14:textId="77777777" w:rsidR="003B4295" w:rsidRPr="00DC20C9" w:rsidRDefault="003B4295" w:rsidP="003B4295">
      <w:pPr>
        <w:rPr>
          <w:ins w:id="505" w:author="Guy Roberts" w:date="2015-07-17T15:41:00Z"/>
          <w:rFonts w:ascii="Andale Mono" w:hAnsi="Andale Mono" w:cs="Courier New"/>
          <w:color w:val="000096"/>
          <w:sz w:val="16"/>
          <w:szCs w:val="16"/>
        </w:rPr>
      </w:pPr>
      <w:ins w:id="506" w:author="Guy Roberts" w:date="2015-07-17T15:41:00Z">
        <w:r w:rsidRPr="00DC20C9">
          <w:rPr>
            <w:rFonts w:ascii="Andale Mono" w:hAnsi="Andale Mono" w:cs="Courier New"/>
            <w:color w:val="000096"/>
            <w:sz w:val="16"/>
            <w:szCs w:val="16"/>
          </w:rPr>
          <w:t>&lt;p2ps&gt;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507" w:author="Guy Roberts" w:date="2015-07-17T15:41:00Z"/>
        </w:rPr>
      </w:pPr>
    </w:p>
    <w:p w14:paraId="73982E27" w14:textId="77777777" w:rsidR="003B4295" w:rsidRDefault="003B4295" w:rsidP="003B4295">
      <w:pPr>
        <w:rPr>
          <w:ins w:id="508" w:author="Guy Roberts" w:date="2015-07-17T15:41:00Z"/>
        </w:rPr>
      </w:pPr>
      <w:ins w:id="509"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510" w:author="Guy Roberts" w:date="2015-07-17T15:41:00Z">
        <w:r>
          <w:fldChar w:fldCharType="separate"/>
        </w:r>
        <w:r>
          <w:t xml:space="preserve">Figure </w:t>
        </w:r>
        <w:r>
          <w:rPr>
            <w:noProof/>
          </w:rPr>
          <w:t>2</w:t>
        </w:r>
        <w:r>
          <w:fldChar w:fldCharType="end"/>
        </w:r>
        <w:r>
          <w:t xml:space="preserve"> below visualizes the result of this request as a possible path on the Automated GOLE topology.</w:t>
        </w:r>
      </w:ins>
    </w:p>
    <w:p w14:paraId="302F926B" w14:textId="77777777" w:rsidR="003B4295" w:rsidRDefault="003B4295" w:rsidP="003B4295">
      <w:pPr>
        <w:rPr>
          <w:ins w:id="511" w:author="Guy Roberts" w:date="2015-07-17T15:41:00Z"/>
        </w:rPr>
      </w:pPr>
      <w:commentRangeStart w:id="512"/>
      <w:ins w:id="513" w:author="Guy Roberts" w:date="2015-07-17T15:41:00Z">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512"/>
      <w:ins w:id="514" w:author="Guy Roberts" w:date="2015-07-17T15:47:00Z">
        <w:r>
          <w:rPr>
            <w:rStyle w:val="CommentReference"/>
          </w:rPr>
          <w:commentReference w:id="512"/>
        </w:r>
      </w:ins>
    </w:p>
    <w:p w14:paraId="2C10DD47" w14:textId="77777777" w:rsidR="003B4295" w:rsidRDefault="003B4295" w:rsidP="003B4295">
      <w:pPr>
        <w:pStyle w:val="Caption"/>
        <w:rPr>
          <w:ins w:id="515" w:author="Guy Roberts" w:date="2015-07-17T15:41:00Z"/>
        </w:rPr>
      </w:pPr>
      <w:bookmarkStart w:id="516" w:name="_Ref294978776"/>
      <w:ins w:id="517" w:author="Guy Roberts" w:date="2015-07-17T15:41:00Z">
        <w:r>
          <w:t xml:space="preserve">Figure </w:t>
        </w:r>
        <w:r>
          <w:fldChar w:fldCharType="begin"/>
        </w:r>
        <w:r>
          <w:instrText xml:space="preserve"> SEQ Figure \* ARABIC </w:instrText>
        </w:r>
        <w:r>
          <w:fldChar w:fldCharType="separate"/>
        </w:r>
        <w:r>
          <w:rPr>
            <w:noProof/>
          </w:rPr>
          <w:t>2</w:t>
        </w:r>
        <w:r>
          <w:rPr>
            <w:noProof/>
          </w:rPr>
          <w:fldChar w:fldCharType="end"/>
        </w:r>
        <w:bookmarkEnd w:id="516"/>
        <w:r>
          <w:t xml:space="preserve"> – Loose ERO request with single STP.</w:t>
        </w:r>
      </w:ins>
    </w:p>
    <w:p w14:paraId="1E05AE6F" w14:textId="77777777" w:rsidR="003B4295" w:rsidRDefault="003B4295" w:rsidP="003B4295">
      <w:pPr>
        <w:rPr>
          <w:ins w:id="518" w:author="Guy Roberts" w:date="2015-07-17T15:41:00Z"/>
        </w:rPr>
      </w:pPr>
      <w:ins w:id="519" w:author="Guy Roberts" w:date="2015-07-17T15:41:00Z">
        <w:r>
          <w:t>A pathfinder could theoretically compute the following detailed path segments based on the reservation request and current Automated GOLE topology:</w:t>
        </w:r>
      </w:ins>
    </w:p>
    <w:p w14:paraId="5B01904B" w14:textId="77777777" w:rsidR="003B4295" w:rsidRDefault="003B4295" w:rsidP="003B4295">
      <w:pPr>
        <w:rPr>
          <w:ins w:id="520" w:author="Guy Roberts" w:date="2015-07-17T15:41:00Z"/>
        </w:rPr>
      </w:pPr>
    </w:p>
    <w:p w14:paraId="66098162" w14:textId="77777777" w:rsidR="003B4295" w:rsidRDefault="003B4295" w:rsidP="003B4295">
      <w:pPr>
        <w:rPr>
          <w:ins w:id="521" w:author="Guy Roberts" w:date="2015-07-17T15:41:00Z"/>
          <w:rFonts w:ascii="Andale Mono" w:hAnsi="Andale Mono"/>
          <w:color w:val="000096"/>
          <w:sz w:val="16"/>
          <w:szCs w:val="16"/>
        </w:rPr>
      </w:pPr>
      <w:ins w:id="522"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523" w:author="Guy Roberts" w:date="2015-07-17T15:41:00Z"/>
          <w:rFonts w:ascii="Andale Mono" w:hAnsi="Andale Mono"/>
          <w:color w:val="000096"/>
          <w:sz w:val="16"/>
          <w:szCs w:val="16"/>
        </w:rPr>
      </w:pPr>
      <w:ins w:id="524"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525" w:author="Guy Roberts" w:date="2015-07-17T15:41:00Z"/>
          <w:rFonts w:ascii="Andale Mono" w:hAnsi="Andale Mono"/>
          <w:color w:val="000096"/>
          <w:sz w:val="16"/>
          <w:szCs w:val="16"/>
        </w:rPr>
      </w:pPr>
      <w:ins w:id="526"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527" w:author="Guy Roberts" w:date="2015-07-17T15:41:00Z"/>
          <w:rFonts w:ascii="Andale Mono" w:hAnsi="Andale Mono"/>
          <w:color w:val="000096"/>
          <w:sz w:val="16"/>
          <w:szCs w:val="16"/>
        </w:rPr>
      </w:pPr>
      <w:ins w:id="528"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529" w:author="Guy Roberts" w:date="2015-07-17T15:41:00Z"/>
          <w:rFonts w:ascii="Andale Mono" w:hAnsi="Andale Mono"/>
          <w:color w:val="000000"/>
          <w:sz w:val="16"/>
          <w:szCs w:val="16"/>
        </w:rPr>
      </w:pPr>
      <w:ins w:id="530"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531" w:author="Guy Roberts" w:date="2015-07-17T15:41:00Z"/>
          <w:rFonts w:ascii="Andale Mono" w:hAnsi="Andale Mono"/>
          <w:sz w:val="16"/>
          <w:szCs w:val="16"/>
        </w:rPr>
      </w:pPr>
      <w:ins w:id="532"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533" w:author="Guy Roberts" w:date="2015-07-17T15:41:00Z"/>
        </w:rPr>
      </w:pPr>
    </w:p>
    <w:p w14:paraId="1E4FD46D" w14:textId="77777777" w:rsidR="003B4295" w:rsidRDefault="003B4295" w:rsidP="003B4295">
      <w:pPr>
        <w:rPr>
          <w:ins w:id="534" w:author="Guy Roberts" w:date="2015-07-17T15:41:00Z"/>
        </w:rPr>
      </w:pPr>
      <w:ins w:id="535"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536" w:author="Guy Roberts" w:date="2015-07-17T15:41:00Z"/>
        </w:rPr>
      </w:pPr>
    </w:p>
    <w:p w14:paraId="2D205832" w14:textId="77777777" w:rsidR="003B4295" w:rsidRDefault="003B4295" w:rsidP="003B4295">
      <w:pPr>
        <w:rPr>
          <w:ins w:id="537" w:author="Guy Roberts" w:date="2015-07-17T15:41:00Z"/>
        </w:rPr>
      </w:pPr>
      <w:ins w:id="538"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539" w:author="Guy Roberts" w:date="2015-07-17T15:41:00Z"/>
        </w:rPr>
      </w:pPr>
    </w:p>
    <w:p w14:paraId="6B37A68E" w14:textId="77777777" w:rsidR="003B4295" w:rsidRDefault="003B4295" w:rsidP="003B4295">
      <w:pPr>
        <w:rPr>
          <w:ins w:id="540" w:author="Guy Roberts" w:date="2015-07-17T15:41:00Z"/>
        </w:rPr>
      </w:pPr>
      <w:ins w:id="541" w:author="Guy Roberts" w:date="2015-07-17T15:41:00Z">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rsidP="003B4295">
      <w:pPr>
        <w:pStyle w:val="Caption"/>
        <w:rPr>
          <w:ins w:id="542" w:author="Guy Roberts" w:date="2015-07-17T15:41:00Z"/>
        </w:rPr>
      </w:pPr>
      <w:bookmarkStart w:id="543" w:name="_Ref295038520"/>
      <w:ins w:id="544" w:author="Guy Roberts" w:date="2015-07-17T15:41:00Z">
        <w:r>
          <w:t xml:space="preserve">Figure </w:t>
        </w:r>
        <w:r>
          <w:fldChar w:fldCharType="begin"/>
        </w:r>
        <w:r>
          <w:instrText xml:space="preserve"> SEQ Figure \* ARABIC </w:instrText>
        </w:r>
        <w:r>
          <w:fldChar w:fldCharType="separate"/>
        </w:r>
        <w:r>
          <w:rPr>
            <w:noProof/>
          </w:rPr>
          <w:t>3</w:t>
        </w:r>
        <w:r>
          <w:rPr>
            <w:noProof/>
          </w:rPr>
          <w:fldChar w:fldCharType="end"/>
        </w:r>
        <w:bookmarkEnd w:id="543"/>
        <w:r>
          <w:t xml:space="preserve"> – Strict ERO request.</w:t>
        </w:r>
      </w:ins>
    </w:p>
    <w:p w14:paraId="279CA3D8" w14:textId="77777777" w:rsidR="003B4295" w:rsidRDefault="003B4295" w:rsidP="003B4295">
      <w:pPr>
        <w:rPr>
          <w:ins w:id="545" w:author="Guy Roberts" w:date="2015-07-17T15:41:00Z"/>
        </w:rPr>
      </w:pPr>
      <w:ins w:id="546"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547" w:author="Guy Roberts" w:date="2015-07-17T15:41:00Z">
        <w:r>
          <w:fldChar w:fldCharType="separate"/>
        </w:r>
        <w:r>
          <w:t xml:space="preserve">Figure </w:t>
        </w:r>
        <w:r>
          <w:rPr>
            <w:noProof/>
          </w:rPr>
          <w:t>3</w:t>
        </w:r>
        <w:r>
          <w:fldChar w:fldCharType="end"/>
        </w:r>
        <w:r>
          <w:t>:</w:t>
        </w:r>
      </w:ins>
    </w:p>
    <w:p w14:paraId="3F465B4D" w14:textId="77777777" w:rsidR="003B4295" w:rsidRDefault="003B4295" w:rsidP="003B4295">
      <w:pPr>
        <w:rPr>
          <w:ins w:id="548" w:author="Guy Roberts" w:date="2015-07-17T15:41:00Z"/>
        </w:rPr>
      </w:pPr>
    </w:p>
    <w:p w14:paraId="09297DE8" w14:textId="77777777" w:rsidR="003B4295" w:rsidRDefault="003B4295" w:rsidP="003B4295">
      <w:pPr>
        <w:rPr>
          <w:ins w:id="549" w:author="Guy Roberts" w:date="2015-07-17T15:41:00Z"/>
          <w:rFonts w:ascii="Andale Mono" w:hAnsi="Andale Mono"/>
          <w:color w:val="000096"/>
          <w:sz w:val="16"/>
          <w:szCs w:val="16"/>
        </w:rPr>
      </w:pPr>
      <w:ins w:id="550"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551" w:author="Guy Roberts" w:date="2015-07-17T15:41:00Z"/>
        </w:rPr>
      </w:pPr>
    </w:p>
    <w:p w14:paraId="1B087A02" w14:textId="2FA58F76" w:rsidR="003B4295" w:rsidRDefault="003B4295" w:rsidP="003B4295">
      <w:pPr>
        <w:rPr>
          <w:ins w:id="552" w:author="Guy Roberts" w:date="2015-07-17T15:41:00Z"/>
        </w:rPr>
      </w:pPr>
      <w:ins w:id="553" w:author="Guy Roberts" w:date="2015-07-17T15:41:00Z">
        <w:r>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554" w:author="Guy Roberts" w:date="2015-07-17T15:41:00Z">
        <w:r>
          <w:fldChar w:fldCharType="separate"/>
        </w:r>
        <w:r>
          <w:t>4.5</w:t>
        </w:r>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555"/>
        </w:r>
        <w:r>
          <w:t>.</w:t>
        </w:r>
      </w:ins>
    </w:p>
    <w:p w14:paraId="7D7D642D" w14:textId="77777777" w:rsidR="003B4295" w:rsidRPr="00DC20C9" w:rsidRDefault="003B4295" w:rsidP="003B4295">
      <w:pPr>
        <w:rPr>
          <w:ins w:id="556" w:author="Guy Roberts" w:date="2015-07-17T15:41:00Z"/>
        </w:rPr>
      </w:pPr>
    </w:p>
    <w:p w14:paraId="2F3D57AC" w14:textId="77777777" w:rsidR="003B4295" w:rsidRPr="003B4295" w:rsidRDefault="003B4295">
      <w:pPr>
        <w:pStyle w:val="Heading2"/>
        <w:rPr>
          <w:ins w:id="557" w:author="Guy Roberts" w:date="2015-07-17T15:41:00Z"/>
        </w:rPr>
        <w:pPrChange w:id="558" w:author="Guy Roberts" w:date="2015-07-17T15:45:00Z">
          <w:pPr>
            <w:pStyle w:val="Heading2"/>
            <w:numPr>
              <w:numId w:val="64"/>
            </w:numPr>
            <w:tabs>
              <w:tab w:val="clear" w:pos="576"/>
            </w:tabs>
            <w:spacing w:before="240" w:after="240"/>
          </w:pPr>
        </w:pPrChange>
      </w:pPr>
      <w:bookmarkStart w:id="559" w:name="_Toc424208052"/>
      <w:bookmarkStart w:id="560" w:name="_Toc424911634"/>
      <w:ins w:id="561" w:author="Guy Roberts" w:date="2015-07-17T15:41:00Z">
        <w:r w:rsidRPr="003B4295">
          <w:t>Ordering of ERO elements</w:t>
        </w:r>
        <w:bookmarkEnd w:id="559"/>
        <w:bookmarkEnd w:id="560"/>
      </w:ins>
    </w:p>
    <w:p w14:paraId="5F593D1F" w14:textId="77777777" w:rsidR="003B4295" w:rsidRDefault="003B4295" w:rsidP="003B4295">
      <w:pPr>
        <w:rPr>
          <w:ins w:id="562" w:author="Guy Roberts" w:date="2015-07-17T15:41:00Z"/>
        </w:rPr>
      </w:pPr>
      <w:ins w:id="563"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564" w:author="Guy Roberts" w:date="2015-07-17T15:41:00Z"/>
        </w:rPr>
      </w:pPr>
    </w:p>
    <w:p w14:paraId="4C37556B" w14:textId="77777777" w:rsidR="003B4295" w:rsidRDefault="003B4295" w:rsidP="003B4295">
      <w:pPr>
        <w:rPr>
          <w:ins w:id="565" w:author="Guy Roberts" w:date="2015-07-17T15:45:00Z"/>
          <w:rFonts w:ascii="Andale Mono" w:hAnsi="Andale Mono"/>
          <w:color w:val="000096"/>
          <w:sz w:val="16"/>
          <w:szCs w:val="16"/>
        </w:rPr>
      </w:pPr>
      <w:ins w:id="566" w:author="Guy Roberts" w:date="2015-07-17T15:41:00Z">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567" w:author="Guy Roberts" w:date="2015-07-17T15:41:00Z"/>
        </w:rPr>
      </w:pPr>
    </w:p>
    <w:p w14:paraId="01D4C12B" w14:textId="77777777" w:rsidR="003B4295" w:rsidRPr="003B4295" w:rsidRDefault="003B4295">
      <w:pPr>
        <w:pStyle w:val="Heading2"/>
        <w:rPr>
          <w:ins w:id="568" w:author="Guy Roberts" w:date="2015-07-17T15:41:00Z"/>
        </w:rPr>
        <w:pPrChange w:id="569" w:author="Guy Roberts" w:date="2015-07-17T15:45:00Z">
          <w:pPr>
            <w:pStyle w:val="Heading2"/>
            <w:numPr>
              <w:numId w:val="64"/>
            </w:numPr>
            <w:tabs>
              <w:tab w:val="clear" w:pos="576"/>
            </w:tabs>
            <w:spacing w:before="240" w:after="240"/>
          </w:pPr>
        </w:pPrChange>
      </w:pPr>
      <w:bookmarkStart w:id="570" w:name="_Toc424208053"/>
      <w:bookmarkStart w:id="571" w:name="_Toc424911635"/>
      <w:ins w:id="572" w:author="Guy Roberts" w:date="2015-07-17T15:41:00Z">
        <w:r w:rsidRPr="003B4295">
          <w:t>Support for internal STP</w:t>
        </w:r>
        <w:bookmarkEnd w:id="570"/>
        <w:bookmarkEnd w:id="571"/>
      </w:ins>
    </w:p>
    <w:p w14:paraId="5A03332F" w14:textId="77777777" w:rsidR="003B4295" w:rsidRDefault="003B4295" w:rsidP="003B4295">
      <w:pPr>
        <w:rPr>
          <w:ins w:id="573" w:author="Guy Roberts" w:date="2015-07-17T15:41:00Z"/>
        </w:rPr>
      </w:pPr>
      <w:ins w:id="574" w:author="Guy Roberts" w:date="2015-07-17T15:41:00Z">
        <w:r>
          <w:t xml:space="preserve">NSI pathfinders MUST be able to accept EROs that include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ins>
    </w:p>
    <w:p w14:paraId="47CF847E" w14:textId="77777777" w:rsidR="003B4295" w:rsidRDefault="003B4295" w:rsidP="003B4295">
      <w:pPr>
        <w:rPr>
          <w:ins w:id="575" w:author="Guy Roberts" w:date="2015-07-17T15:41:00Z"/>
        </w:rPr>
      </w:pPr>
    </w:p>
    <w:p w14:paraId="7F1AAE43" w14:textId="77777777" w:rsidR="003B4295" w:rsidRDefault="003B4295" w:rsidP="003B4295">
      <w:pPr>
        <w:rPr>
          <w:ins w:id="576" w:author="Guy Roberts" w:date="2015-07-17T15:41:00Z"/>
        </w:rPr>
      </w:pPr>
      <w:ins w:id="577"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578" w:author="Guy Roberts" w:date="2015-07-17T15:41:00Z"/>
        </w:rPr>
      </w:pPr>
    </w:p>
    <w:p w14:paraId="2B9EE61D" w14:textId="77777777" w:rsidR="003B4295" w:rsidRDefault="003B4295" w:rsidP="003B4295">
      <w:pPr>
        <w:rPr>
          <w:ins w:id="579" w:author="Guy Roberts" w:date="2015-07-17T15:41:00Z"/>
        </w:rPr>
      </w:pPr>
      <w:ins w:id="580"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:ogf:network:kddilabs.jp:2013:topology</w:t>
        </w:r>
        <w:proofErr w:type="gramEnd"/>
        <w:r>
          <w:t xml:space="preserve"> for processing.</w:t>
        </w:r>
      </w:ins>
    </w:p>
    <w:p w14:paraId="09EEAE05" w14:textId="77777777" w:rsidR="003B4295" w:rsidRDefault="003B4295" w:rsidP="003B4295">
      <w:pPr>
        <w:rPr>
          <w:ins w:id="581" w:author="Guy Roberts" w:date="2015-07-17T15:41:00Z"/>
        </w:rPr>
      </w:pPr>
    </w:p>
    <w:p w14:paraId="2496B43C" w14:textId="77777777" w:rsidR="003B4295" w:rsidRPr="00DC20C9" w:rsidRDefault="003B4295" w:rsidP="003B4295">
      <w:pPr>
        <w:rPr>
          <w:ins w:id="582" w:author="Guy Roberts" w:date="2015-07-17T15:41:00Z"/>
          <w:rFonts w:ascii="Andale Mono" w:hAnsi="Andale Mono"/>
          <w:sz w:val="16"/>
          <w:szCs w:val="16"/>
        </w:rPr>
      </w:pPr>
      <w:ins w:id="583"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584" w:author="Guy Roberts" w:date="2015-07-17T15:41:00Z"/>
        </w:rPr>
      </w:pPr>
    </w:p>
    <w:p w14:paraId="75393BCB" w14:textId="77777777" w:rsidR="003B4295" w:rsidRDefault="003B4295" w:rsidP="003B4295">
      <w:pPr>
        <w:rPr>
          <w:ins w:id="585" w:author="Guy Roberts" w:date="2015-07-17T15:41:00Z"/>
        </w:rPr>
      </w:pPr>
      <w:ins w:id="586" w:author="Guy Roberts" w:date="2015-07-17T15:41:00Z">
        <w:r>
          <w:lastRenderedPageBreak/>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587" w:author="Guy Roberts" w:date="2015-07-17T15:41:00Z"/>
        </w:rPr>
      </w:pPr>
    </w:p>
    <w:p w14:paraId="3C0C85F4" w14:textId="77777777" w:rsidR="003B4295" w:rsidRDefault="003B4295" w:rsidP="003B4295">
      <w:pPr>
        <w:rPr>
          <w:ins w:id="588" w:author="Guy Roberts" w:date="2015-07-17T15:41:00Z"/>
        </w:rPr>
      </w:pPr>
      <w:ins w:id="589" w:author="Guy Roberts" w:date="2015-07-17T15:41:00Z">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590" w:author="Guy Roberts" w:date="2015-07-17T15:41:00Z"/>
        </w:rPr>
      </w:pPr>
    </w:p>
    <w:p w14:paraId="6E6FEAE6" w14:textId="77777777" w:rsidR="003B4295" w:rsidRPr="00DC20C9" w:rsidRDefault="003B4295" w:rsidP="003B4295">
      <w:pPr>
        <w:rPr>
          <w:ins w:id="591" w:author="Guy Roberts" w:date="2015-07-17T15:41:00Z"/>
          <w:rFonts w:ascii="Andale Mono" w:hAnsi="Andale Mono"/>
          <w:sz w:val="16"/>
          <w:szCs w:val="16"/>
        </w:rPr>
      </w:pPr>
      <w:ins w:id="592"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593" w:author="Guy Roberts" w:date="2015-07-17T15:41:00Z"/>
        </w:rPr>
      </w:pPr>
    </w:p>
    <w:p w14:paraId="71F241CF" w14:textId="77777777" w:rsidR="003B4295" w:rsidRDefault="003B4295" w:rsidP="003B4295">
      <w:pPr>
        <w:rPr>
          <w:ins w:id="594" w:author="Guy Roberts" w:date="2015-07-17T15:41:00Z"/>
        </w:rPr>
      </w:pPr>
      <w:ins w:id="595" w:author="Guy Roberts" w:date="2015-07-17T15:41:00Z">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596" w:author="Guy Roberts" w:date="2015-07-17T15:41:00Z"/>
        </w:rPr>
      </w:pPr>
    </w:p>
    <w:p w14:paraId="541B2EF4" w14:textId="77777777" w:rsidR="003B4295" w:rsidRDefault="003B4295" w:rsidP="003B4295">
      <w:pPr>
        <w:rPr>
          <w:ins w:id="597" w:author="Guy Roberts" w:date="2015-07-17T15:45:00Z"/>
          <w:rFonts w:ascii="Andale Mono" w:hAnsi="Andale Mono"/>
          <w:color w:val="000096"/>
          <w:sz w:val="16"/>
          <w:szCs w:val="16"/>
        </w:rPr>
      </w:pPr>
      <w:ins w:id="598"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599" w:author="Guy Roberts" w:date="2015-07-17T15:41:00Z"/>
        </w:rPr>
      </w:pPr>
    </w:p>
    <w:p w14:paraId="31E5262D" w14:textId="77777777" w:rsidR="003B4295" w:rsidRPr="003B4295" w:rsidRDefault="003B4295">
      <w:pPr>
        <w:pStyle w:val="Heading2"/>
        <w:rPr>
          <w:ins w:id="600" w:author="Guy Roberts" w:date="2015-07-17T15:41:00Z"/>
        </w:rPr>
        <w:pPrChange w:id="601" w:author="Guy Roberts" w:date="2015-07-17T15:45:00Z">
          <w:pPr>
            <w:pStyle w:val="Heading2"/>
            <w:numPr>
              <w:numId w:val="64"/>
            </w:numPr>
            <w:tabs>
              <w:tab w:val="clear" w:pos="576"/>
            </w:tabs>
            <w:spacing w:before="240" w:after="240"/>
          </w:pPr>
        </w:pPrChange>
      </w:pPr>
      <w:bookmarkStart w:id="602" w:name="_Toc424208054"/>
      <w:bookmarkStart w:id="603" w:name="_Toc424911636"/>
      <w:ins w:id="604" w:author="Guy Roberts" w:date="2015-07-17T15:41:00Z">
        <w:r w:rsidRPr="003B4295">
          <w:t>Underspecified STP</w:t>
        </w:r>
        <w:bookmarkEnd w:id="602"/>
        <w:bookmarkEnd w:id="603"/>
      </w:ins>
    </w:p>
    <w:p w14:paraId="3EF65687" w14:textId="77777777" w:rsidR="003B4295" w:rsidRDefault="003B4295" w:rsidP="003B4295">
      <w:pPr>
        <w:rPr>
          <w:ins w:id="605" w:author="Guy Roberts" w:date="2015-07-17T15:41:00Z"/>
        </w:rPr>
      </w:pPr>
      <w:ins w:id="606"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607" w:author="Guy Roberts" w:date="2015-07-17T15:48:00Z">
              <w:rPr/>
            </w:rPrChange>
          </w:rPr>
          <w:t>ero</w:t>
        </w:r>
        <w:r>
          <w:t xml:space="preserve"> STPs. </w:t>
        </w:r>
      </w:ins>
    </w:p>
    <w:p w14:paraId="0B624C24" w14:textId="77777777" w:rsidR="003B4295" w:rsidRDefault="003B4295" w:rsidP="003B4295">
      <w:pPr>
        <w:rPr>
          <w:ins w:id="608" w:author="Guy Roberts" w:date="2015-07-17T15:41:00Z"/>
        </w:rPr>
      </w:pPr>
    </w:p>
    <w:p w14:paraId="550FC569" w14:textId="77777777" w:rsidR="003B4295" w:rsidRPr="00DC20C9" w:rsidRDefault="003B4295" w:rsidP="003B4295">
      <w:pPr>
        <w:rPr>
          <w:ins w:id="609" w:author="Guy Roberts" w:date="2015-07-17T15:41:00Z"/>
          <w:rFonts w:ascii="Andale Mono" w:hAnsi="Andale Mono"/>
          <w:sz w:val="16"/>
          <w:szCs w:val="16"/>
        </w:rPr>
      </w:pPr>
      <w:ins w:id="610"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611" w:author="Guy Roberts" w:date="2015-07-17T15:41:00Z"/>
        </w:rPr>
      </w:pPr>
    </w:p>
    <w:p w14:paraId="1F4B37C4" w14:textId="77777777" w:rsidR="003B4295" w:rsidRDefault="003B4295" w:rsidP="003B4295">
      <w:pPr>
        <w:rPr>
          <w:ins w:id="612" w:author="Guy Roberts" w:date="2015-07-17T15:41:00Z"/>
        </w:rPr>
      </w:pPr>
      <w:ins w:id="613"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614" w:author="Guy Roberts" w:date="2015-07-17T15:41:00Z"/>
          <w:rFonts w:ascii="Andale Mono" w:hAnsi="Andale Mono"/>
          <w:sz w:val="16"/>
          <w:szCs w:val="16"/>
        </w:rPr>
      </w:pPr>
      <w:ins w:id="615" w:author="Guy Roberts" w:date="2015-07-17T15:41:00Z">
        <w:r>
          <w:rPr>
            <w:rFonts w:ascii="Times New Roman" w:hAnsi="Times New Roman"/>
            <w:color w:val="000000"/>
            <w:sz w:val="24"/>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616" w:author="Guy Roberts" w:date="2015-07-17T15:41:00Z"/>
        </w:rPr>
      </w:pPr>
    </w:p>
    <w:p w14:paraId="0DE3326B" w14:textId="77777777" w:rsidR="003B4295" w:rsidRDefault="003B4295" w:rsidP="003B4295">
      <w:pPr>
        <w:rPr>
          <w:ins w:id="617" w:author="Guy Roberts" w:date="2015-07-17T15:41:00Z"/>
        </w:rPr>
      </w:pPr>
      <w:ins w:id="618" w:author="Guy Roberts" w:date="2015-07-17T15:41:00Z">
        <w:r>
          <w:t xml:space="preserve">Notice that in the previous example, the pathfinder performed label swapping in the </w:t>
        </w:r>
        <w:r w:rsidRPr="00DC20C9">
          <w:rPr>
            <w:rFonts w:ascii="Andale Mono" w:hAnsi="Andale Mono"/>
            <w:color w:val="000000"/>
            <w:sz w:val="16"/>
            <w:szCs w:val="16"/>
          </w:rPr>
          <w:t>urn</w:t>
        </w:r>
        <w:proofErr w:type="gramStart"/>
        <w:r w:rsidRPr="00DC20C9">
          <w:rPr>
            <w:rFonts w:ascii="Andale Mono" w:hAnsi="Andale Mono"/>
            <w:color w:val="000000"/>
            <w:sz w:val="16"/>
            <w:szCs w:val="16"/>
          </w:rPr>
          <w:t>:ogf:network:netherlight.net:2013:production7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619" w:author="Guy Roberts" w:date="2015-07-17T15:41:00Z"/>
        </w:rPr>
      </w:pPr>
    </w:p>
    <w:p w14:paraId="2AB8CAC1" w14:textId="77777777" w:rsidR="003B4295" w:rsidRDefault="003B4295" w:rsidP="003B4295">
      <w:pPr>
        <w:rPr>
          <w:ins w:id="620" w:author="Guy Roberts" w:date="2015-07-17T15:41:00Z"/>
        </w:rPr>
      </w:pPr>
      <w:ins w:id="621"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622" w:author="Guy Roberts" w:date="2015-07-17T15:41:00Z"/>
        </w:rPr>
      </w:pPr>
    </w:p>
    <w:p w14:paraId="58C684FA" w14:textId="77777777" w:rsidR="003B4295" w:rsidRDefault="003B4295" w:rsidP="003B4295">
      <w:pPr>
        <w:rPr>
          <w:ins w:id="623" w:author="Guy Roberts" w:date="2015-07-17T15:46:00Z"/>
          <w:rFonts w:ascii="Andale Mono" w:hAnsi="Andale Mono"/>
          <w:color w:val="000096"/>
          <w:sz w:val="16"/>
          <w:szCs w:val="16"/>
        </w:rPr>
      </w:pPr>
      <w:ins w:id="624" w:author="Guy Roberts" w:date="2015-07-17T15:41:00Z">
        <w:r w:rsidRPr="00DE5572">
          <w:rPr>
            <w:rFonts w:ascii="Andale Mono" w:hAnsi="Andale Mono"/>
            <w:color w:val="000096"/>
            <w:sz w:val="16"/>
            <w:szCs w:val="16"/>
          </w:rPr>
          <w:lastRenderedPageBreak/>
          <w:t>&lt;p2ps&gt;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625" w:author="Guy Roberts" w:date="2015-07-17T15:41:00Z"/>
          <w:rFonts w:ascii="Andale Mono" w:hAnsi="Andale Mono"/>
          <w:sz w:val="16"/>
          <w:szCs w:val="16"/>
        </w:rPr>
      </w:pPr>
    </w:p>
    <w:p w14:paraId="52E85D76" w14:textId="77777777" w:rsidR="003B4295" w:rsidRPr="003B4295" w:rsidRDefault="003B4295">
      <w:pPr>
        <w:pStyle w:val="Heading2"/>
        <w:rPr>
          <w:ins w:id="626" w:author="Guy Roberts" w:date="2015-07-17T15:41:00Z"/>
        </w:rPr>
        <w:pPrChange w:id="627" w:author="Guy Roberts" w:date="2015-07-17T15:46:00Z">
          <w:pPr>
            <w:pStyle w:val="Heading2"/>
            <w:numPr>
              <w:numId w:val="64"/>
            </w:numPr>
            <w:tabs>
              <w:tab w:val="clear" w:pos="576"/>
            </w:tabs>
            <w:spacing w:before="240" w:after="240"/>
          </w:pPr>
        </w:pPrChange>
      </w:pPr>
      <w:bookmarkStart w:id="628" w:name="_Ref295382812"/>
      <w:bookmarkStart w:id="629" w:name="_Toc424208055"/>
      <w:bookmarkStart w:id="630" w:name="_Toc424911637"/>
      <w:ins w:id="631" w:author="Guy Roberts" w:date="2015-07-17T15:41:00Z">
        <w:r w:rsidRPr="003B4295">
          <w:t>Avoiding unnecessary loops</w:t>
        </w:r>
        <w:bookmarkEnd w:id="628"/>
        <w:bookmarkEnd w:id="629"/>
        <w:bookmarkEnd w:id="630"/>
      </w:ins>
    </w:p>
    <w:p w14:paraId="37564E43" w14:textId="77777777" w:rsidR="003B4295" w:rsidRDefault="003B4295" w:rsidP="003B4295">
      <w:pPr>
        <w:rPr>
          <w:ins w:id="632" w:author="Guy Roberts" w:date="2015-07-17T15:41:00Z"/>
        </w:rPr>
      </w:pPr>
      <w:ins w:id="633" w:author="Guy Roberts" w:date="2015-07-17T15:41:00Z">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634" w:author="Guy Roberts" w:date="2015-07-17T15:41:00Z">
        <w:r>
          <w:fldChar w:fldCharType="separate"/>
        </w:r>
        <w:r>
          <w:t xml:space="preserve">Figure </w:t>
        </w:r>
        <w:r>
          <w:rPr>
            <w:noProof/>
          </w:rPr>
          <w:t>4</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635" w:author="Guy Roberts" w:date="2015-07-17T15:41:00Z"/>
        </w:rPr>
      </w:pPr>
      <w:ins w:id="636" w:author="Guy Roberts" w:date="2015-07-17T15:41:00Z">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rsidP="003B4295">
      <w:pPr>
        <w:pStyle w:val="Caption"/>
        <w:rPr>
          <w:ins w:id="637" w:author="Guy Roberts" w:date="2015-07-17T15:46:00Z"/>
        </w:rPr>
      </w:pPr>
      <w:bookmarkStart w:id="638" w:name="_Ref295045378"/>
      <w:ins w:id="639" w:author="Guy Roberts" w:date="2015-07-17T15:41:00Z">
        <w:r>
          <w:t xml:space="preserve">Figure </w:t>
        </w:r>
        <w:r>
          <w:fldChar w:fldCharType="begin"/>
        </w:r>
        <w:r>
          <w:instrText xml:space="preserve"> SEQ Figure \* ARABIC </w:instrText>
        </w:r>
        <w:r>
          <w:fldChar w:fldCharType="separate"/>
        </w:r>
        <w:r>
          <w:rPr>
            <w:noProof/>
          </w:rPr>
          <w:t>4</w:t>
        </w:r>
        <w:r>
          <w:rPr>
            <w:noProof/>
          </w:rPr>
          <w:fldChar w:fldCharType="end"/>
        </w:r>
        <w:bookmarkEnd w:id="638"/>
        <w:r>
          <w:t xml:space="preserve"> – Unnecessary Connection loops.</w:t>
        </w:r>
      </w:ins>
    </w:p>
    <w:p w14:paraId="13582BB7" w14:textId="77777777" w:rsidR="003B4295" w:rsidRPr="003B4295" w:rsidRDefault="003B4295">
      <w:pPr>
        <w:rPr>
          <w:ins w:id="640" w:author="Guy Roberts" w:date="2015-07-17T15:41:00Z"/>
        </w:rPr>
        <w:pPrChange w:id="641" w:author="Guy Roberts" w:date="2015-07-17T15:46:00Z">
          <w:pPr>
            <w:pStyle w:val="Caption"/>
          </w:pPr>
        </w:pPrChange>
      </w:pPr>
    </w:p>
    <w:p w14:paraId="172AD2D0" w14:textId="77777777" w:rsidR="003B4295" w:rsidRPr="003B4295" w:rsidRDefault="003B4295">
      <w:pPr>
        <w:pStyle w:val="Heading2"/>
        <w:rPr>
          <w:ins w:id="642" w:author="Guy Roberts" w:date="2015-07-17T15:41:00Z"/>
        </w:rPr>
        <w:pPrChange w:id="643" w:author="Guy Roberts" w:date="2015-07-17T15:46:00Z">
          <w:pPr>
            <w:pStyle w:val="Heading2"/>
            <w:numPr>
              <w:numId w:val="64"/>
            </w:numPr>
            <w:tabs>
              <w:tab w:val="clear" w:pos="576"/>
            </w:tabs>
            <w:spacing w:before="240" w:after="240"/>
          </w:pPr>
        </w:pPrChange>
      </w:pPr>
      <w:bookmarkStart w:id="644" w:name="_Toc424208056"/>
      <w:bookmarkStart w:id="645" w:name="_Toc424911638"/>
      <w:ins w:id="646" w:author="Guy Roberts" w:date="2015-07-17T15:41:00Z">
        <w:r w:rsidRPr="003B4295">
          <w:t>ERO in reserveConfirmed</w:t>
        </w:r>
        <w:bookmarkEnd w:id="644"/>
        <w:bookmarkEnd w:id="645"/>
      </w:ins>
    </w:p>
    <w:p w14:paraId="60E6237E" w14:textId="77777777" w:rsidR="003B4295" w:rsidRDefault="003B4295" w:rsidP="003B4295">
      <w:pPr>
        <w:rPr>
          <w:ins w:id="647" w:author="Guy Roberts" w:date="2015-07-17T15:41:00Z"/>
        </w:rPr>
      </w:pPr>
      <w:ins w:id="648"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649" w:author="Guy Roberts" w:date="2015-07-17T15:41:00Z"/>
        </w:rPr>
      </w:pPr>
    </w:p>
    <w:p w14:paraId="46F28BD1" w14:textId="77777777" w:rsidR="003B4295" w:rsidRDefault="003B4295" w:rsidP="003B4295">
      <w:pPr>
        <w:rPr>
          <w:ins w:id="650" w:author="Guy Roberts" w:date="2015-07-17T15:41:00Z"/>
        </w:rPr>
      </w:pPr>
      <w:ins w:id="651"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652" w:author="Guy Roberts" w:date="2015-07-17T15:41:00Z"/>
        </w:rPr>
      </w:pPr>
    </w:p>
    <w:p w14:paraId="0283746E" w14:textId="77777777" w:rsidR="003B4295" w:rsidRDefault="003B4295" w:rsidP="003B4295">
      <w:pPr>
        <w:rPr>
          <w:ins w:id="653" w:author="Guy Roberts" w:date="2015-07-17T15:41:00Z"/>
        </w:rPr>
      </w:pPr>
      <w:ins w:id="654"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655" w:author="Guy Roberts" w:date="2015-07-17T15:41:00Z"/>
        </w:rPr>
      </w:pPr>
    </w:p>
    <w:p w14:paraId="5D23EEFF" w14:textId="77777777" w:rsidR="003B4295" w:rsidRDefault="003B4295" w:rsidP="003B4295">
      <w:pPr>
        <w:rPr>
          <w:ins w:id="656" w:author="Guy Roberts" w:date="2015-07-17T15:41:00Z"/>
        </w:rPr>
      </w:pPr>
      <w:ins w:id="657" w:author="Guy Roberts" w:date="2015-07-17T15:41:00Z">
        <w:r>
          <w:t xml:space="preserve">From the example given in Section </w:t>
        </w:r>
        <w:r>
          <w:fldChar w:fldCharType="begin"/>
        </w:r>
        <w:r>
          <w:instrText xml:space="preserve"> REF _Ref297982495 \r \h </w:instrText>
        </w:r>
      </w:ins>
      <w:ins w:id="658" w:author="Guy Roberts" w:date="2015-07-17T15:41:00Z">
        <w:r>
          <w:fldChar w:fldCharType="separate"/>
        </w:r>
        <w:r>
          <w:t>4.1</w:t>
        </w:r>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659" w:author="Guy Roberts" w:date="2015-07-17T15:41:00Z"/>
        </w:rPr>
      </w:pPr>
    </w:p>
    <w:p w14:paraId="4CE2F5DD" w14:textId="77777777" w:rsidR="003B4295" w:rsidRPr="006B636E" w:rsidRDefault="003B4295" w:rsidP="003B4295">
      <w:pPr>
        <w:rPr>
          <w:ins w:id="660" w:author="Guy Roberts" w:date="2015-07-17T15:41:00Z"/>
          <w:rFonts w:ascii="Andale Mono" w:hAnsi="Andale Mono"/>
          <w:sz w:val="16"/>
          <w:szCs w:val="16"/>
        </w:rPr>
      </w:pPr>
      <w:ins w:id="661" w:author="Guy Roberts" w:date="2015-07-17T15:41:00Z">
        <w:r w:rsidRPr="001677CC">
          <w:rPr>
            <w:rFonts w:ascii="Andale Mono" w:hAnsi="Andale Mono"/>
            <w:color w:val="000096"/>
            <w:sz w:val="16"/>
            <w:szCs w:val="16"/>
          </w:rPr>
          <w:t>&lt;</w:t>
        </w:r>
        <w:r w:rsidRPr="006B636E">
          <w:rPr>
            <w:rFonts w:ascii="Andale Mono" w:hAnsi="Andale Mono"/>
            <w:color w:val="000096"/>
            <w:sz w:val="16"/>
            <w:szCs w:val="16"/>
          </w:rPr>
          <w:t>reserveConfirmed&gt;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662" w:author="Guy Roberts" w:date="2015-07-17T15:41:00Z"/>
        </w:rPr>
      </w:pPr>
    </w:p>
    <w:p w14:paraId="08E6CCED" w14:textId="77777777" w:rsidR="003B4295" w:rsidRDefault="003B4295" w:rsidP="003B4295">
      <w:pPr>
        <w:rPr>
          <w:ins w:id="663" w:author="Guy Roberts" w:date="2015-07-17T15:46:00Z"/>
        </w:rPr>
      </w:pPr>
      <w:ins w:id="664" w:author="Guy Roberts" w:date="2015-07-17T15:41:00Z">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w:t>
        </w:r>
        <w:proofErr w:type="gramStart"/>
        <w:r w:rsidRPr="00357EBE">
          <w:rPr>
            <w:rFonts w:ascii="Andale Mono" w:hAnsi="Andale Mono"/>
            <w:color w:val="000000"/>
            <w:sz w:val="16"/>
            <w:szCs w:val="16"/>
          </w:rPr>
          <w:t>:ogf:network:netherlight.net:2013:production7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665" w:author="Guy Roberts" w:date="2015-07-17T15:41:00Z"/>
        </w:rPr>
      </w:pPr>
    </w:p>
    <w:p w14:paraId="19505167" w14:textId="77777777" w:rsidR="003B4295" w:rsidRPr="003B4295" w:rsidRDefault="003B4295">
      <w:pPr>
        <w:pStyle w:val="Heading2"/>
        <w:rPr>
          <w:ins w:id="666" w:author="Guy Roberts" w:date="2015-07-17T15:41:00Z"/>
        </w:rPr>
        <w:pPrChange w:id="667" w:author="Guy Roberts" w:date="2015-07-17T15:46:00Z">
          <w:pPr>
            <w:pStyle w:val="Heading2"/>
            <w:numPr>
              <w:numId w:val="64"/>
            </w:numPr>
            <w:tabs>
              <w:tab w:val="clear" w:pos="576"/>
            </w:tabs>
            <w:spacing w:before="240" w:after="240"/>
          </w:pPr>
        </w:pPrChange>
      </w:pPr>
      <w:bookmarkStart w:id="668" w:name="_Toc424208057"/>
      <w:bookmarkStart w:id="669" w:name="_Toc424911639"/>
      <w:ins w:id="670" w:author="Guy Roberts" w:date="2015-07-17T15:41:00Z">
        <w:r w:rsidRPr="003B4295">
          <w:lastRenderedPageBreak/>
          <w:t>Error Handling</w:t>
        </w:r>
        <w:bookmarkEnd w:id="668"/>
        <w:bookmarkEnd w:id="669"/>
      </w:ins>
    </w:p>
    <w:p w14:paraId="394FA3D3" w14:textId="77777777" w:rsidR="003B4295" w:rsidRDefault="003B4295" w:rsidP="003B4295">
      <w:pPr>
        <w:rPr>
          <w:ins w:id="671" w:author="Guy Roberts" w:date="2015-07-17T15:41:00Z"/>
        </w:rPr>
      </w:pPr>
      <w:ins w:id="672"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673"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674" w:author="Guy Roberts" w:date="2015-07-17T15:41:00Z"/>
        </w:trPr>
        <w:tc>
          <w:tcPr>
            <w:tcW w:w="3510" w:type="dxa"/>
          </w:tcPr>
          <w:p w14:paraId="7C8D9F96" w14:textId="77777777" w:rsidR="003B4295" w:rsidRDefault="003B4295" w:rsidP="00A07109">
            <w:pPr>
              <w:spacing w:before="60"/>
              <w:rPr>
                <w:ins w:id="675" w:author="Guy Roberts" w:date="2015-07-17T15:41:00Z"/>
              </w:rPr>
            </w:pPr>
            <w:ins w:id="676" w:author="Guy Roberts" w:date="2015-07-17T15:41:00Z">
              <w:r>
                <w:t>Text</w:t>
              </w:r>
            </w:ins>
          </w:p>
        </w:tc>
        <w:tc>
          <w:tcPr>
            <w:tcW w:w="993" w:type="dxa"/>
          </w:tcPr>
          <w:p w14:paraId="60304902" w14:textId="77777777" w:rsidR="003B4295" w:rsidRDefault="003B4295" w:rsidP="00A07109">
            <w:pPr>
              <w:spacing w:before="60"/>
              <w:jc w:val="center"/>
              <w:rPr>
                <w:ins w:id="677" w:author="Guy Roberts" w:date="2015-07-17T15:41:00Z"/>
              </w:rPr>
            </w:pPr>
            <w:ins w:id="678" w:author="Guy Roberts" w:date="2015-07-17T15:41:00Z">
              <w:r>
                <w:t>errorId</w:t>
              </w:r>
            </w:ins>
          </w:p>
        </w:tc>
        <w:tc>
          <w:tcPr>
            <w:tcW w:w="1134" w:type="dxa"/>
          </w:tcPr>
          <w:p w14:paraId="376DB3F5" w14:textId="77777777" w:rsidR="003B4295" w:rsidRDefault="003B4295" w:rsidP="00A07109">
            <w:pPr>
              <w:spacing w:before="60"/>
              <w:jc w:val="center"/>
              <w:rPr>
                <w:ins w:id="679" w:author="Guy Roberts" w:date="2015-07-17T15:41:00Z"/>
              </w:rPr>
            </w:pPr>
            <w:ins w:id="680" w:author="Guy Roberts" w:date="2015-07-17T15:41:00Z">
              <w:r>
                <w:t>variables</w:t>
              </w:r>
            </w:ins>
          </w:p>
        </w:tc>
        <w:tc>
          <w:tcPr>
            <w:tcW w:w="3414" w:type="dxa"/>
          </w:tcPr>
          <w:p w14:paraId="069D9CDE" w14:textId="77777777" w:rsidR="003B4295" w:rsidRDefault="003B4295" w:rsidP="00A07109">
            <w:pPr>
              <w:spacing w:before="60"/>
              <w:rPr>
                <w:ins w:id="681" w:author="Guy Roberts" w:date="2015-07-17T15:41:00Z"/>
              </w:rPr>
            </w:pPr>
            <w:ins w:id="682" w:author="Guy Roberts" w:date="2015-07-17T15:41:00Z">
              <w:r>
                <w:t>Notes</w:t>
              </w:r>
            </w:ins>
          </w:p>
        </w:tc>
      </w:tr>
      <w:tr w:rsidR="003B4295" w14:paraId="163CA6B1" w14:textId="77777777" w:rsidTr="00A07109">
        <w:trPr>
          <w:ins w:id="683" w:author="Guy Roberts" w:date="2015-07-17T15:41:00Z"/>
        </w:trPr>
        <w:tc>
          <w:tcPr>
            <w:tcW w:w="3510" w:type="dxa"/>
          </w:tcPr>
          <w:p w14:paraId="3F40F424" w14:textId="77777777" w:rsidR="003B4295" w:rsidRPr="00DC20C9" w:rsidRDefault="003B4295" w:rsidP="00A07109">
            <w:pPr>
              <w:spacing w:before="60"/>
              <w:rPr>
                <w:ins w:id="684" w:author="Guy Roberts" w:date="2015-07-17T15:41:00Z"/>
                <w:sz w:val="16"/>
                <w:szCs w:val="16"/>
              </w:rPr>
            </w:pPr>
            <w:ins w:id="685"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686" w:author="Guy Roberts" w:date="2015-07-17T15:41:00Z"/>
                <w:sz w:val="16"/>
                <w:szCs w:val="16"/>
              </w:rPr>
            </w:pPr>
            <w:ins w:id="687"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688" w:author="Guy Roberts" w:date="2015-07-17T15:41:00Z"/>
                <w:sz w:val="16"/>
                <w:szCs w:val="16"/>
              </w:rPr>
            </w:pPr>
            <w:ins w:id="689" w:author="Guy Roberts" w:date="2015-07-17T15:41:00Z">
              <w:r w:rsidRPr="00DC20C9">
                <w:rPr>
                  <w:sz w:val="16"/>
                  <w:szCs w:val="16"/>
                </w:rPr>
                <w:t>stp</w:t>
              </w:r>
            </w:ins>
          </w:p>
        </w:tc>
        <w:tc>
          <w:tcPr>
            <w:tcW w:w="3414" w:type="dxa"/>
          </w:tcPr>
          <w:p w14:paraId="3857AAB5" w14:textId="77777777" w:rsidR="003B4295" w:rsidRPr="00DC20C9" w:rsidRDefault="003B4295" w:rsidP="00A07109">
            <w:pPr>
              <w:spacing w:before="60"/>
              <w:rPr>
                <w:ins w:id="690" w:author="Guy Roberts" w:date="2015-07-17T15:41:00Z"/>
                <w:sz w:val="16"/>
                <w:szCs w:val="16"/>
              </w:rPr>
            </w:pPr>
            <w:ins w:id="691" w:author="Guy Roberts" w:date="2015-07-17T15:41:00Z">
              <w:r w:rsidRPr="00DC20C9">
                <w:rPr>
                  <w:sz w:val="16"/>
                  <w:szCs w:val="16"/>
                </w:rPr>
                <w:t>If the networkId of an STP specified in the ERO is not known.</w:t>
              </w:r>
            </w:ins>
          </w:p>
        </w:tc>
      </w:tr>
      <w:tr w:rsidR="003B4295" w14:paraId="3F3655D4" w14:textId="77777777" w:rsidTr="00A07109">
        <w:trPr>
          <w:ins w:id="692" w:author="Guy Roberts" w:date="2015-07-17T15:41:00Z"/>
        </w:trPr>
        <w:tc>
          <w:tcPr>
            <w:tcW w:w="3510" w:type="dxa"/>
          </w:tcPr>
          <w:p w14:paraId="2FD38BF9" w14:textId="77777777" w:rsidR="003B4295" w:rsidRPr="00DC20C9" w:rsidRDefault="003B4295" w:rsidP="00A07109">
            <w:pPr>
              <w:spacing w:before="60"/>
              <w:rPr>
                <w:ins w:id="693" w:author="Guy Roberts" w:date="2015-07-17T15:41:00Z"/>
                <w:sz w:val="16"/>
                <w:szCs w:val="16"/>
              </w:rPr>
            </w:pPr>
            <w:ins w:id="694"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695" w:author="Guy Roberts" w:date="2015-07-17T15:41:00Z"/>
                <w:sz w:val="16"/>
                <w:szCs w:val="16"/>
              </w:rPr>
            </w:pPr>
            <w:ins w:id="696"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697" w:author="Guy Roberts" w:date="2015-07-17T15:41:00Z"/>
                <w:sz w:val="16"/>
                <w:szCs w:val="16"/>
              </w:rPr>
            </w:pPr>
          </w:p>
        </w:tc>
        <w:tc>
          <w:tcPr>
            <w:tcW w:w="3414" w:type="dxa"/>
          </w:tcPr>
          <w:p w14:paraId="7D18E5D7" w14:textId="77777777" w:rsidR="003B4295" w:rsidRPr="00DC20C9" w:rsidRDefault="003B4295" w:rsidP="00A07109">
            <w:pPr>
              <w:spacing w:before="60"/>
              <w:rPr>
                <w:ins w:id="698" w:author="Guy Roberts" w:date="2015-07-17T15:41:00Z"/>
                <w:sz w:val="16"/>
                <w:szCs w:val="16"/>
              </w:rPr>
            </w:pPr>
            <w:ins w:id="699"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700" w:author="Guy Roberts" w:date="2015-07-17T15:41:00Z"/>
        </w:trPr>
        <w:tc>
          <w:tcPr>
            <w:tcW w:w="3510" w:type="dxa"/>
          </w:tcPr>
          <w:p w14:paraId="22876F13" w14:textId="77777777" w:rsidR="003B4295" w:rsidRPr="00DC20C9" w:rsidRDefault="003B4295" w:rsidP="00A07109">
            <w:pPr>
              <w:spacing w:before="60"/>
              <w:rPr>
                <w:ins w:id="701" w:author="Guy Roberts" w:date="2015-07-17T15:41:00Z"/>
                <w:sz w:val="16"/>
                <w:szCs w:val="16"/>
              </w:rPr>
            </w:pPr>
            <w:ins w:id="702"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703" w:author="Guy Roberts" w:date="2015-07-17T15:41:00Z"/>
                <w:sz w:val="16"/>
                <w:szCs w:val="16"/>
              </w:rPr>
            </w:pPr>
            <w:ins w:id="704"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705" w:author="Guy Roberts" w:date="2015-07-17T15:41:00Z"/>
                <w:sz w:val="16"/>
                <w:szCs w:val="16"/>
              </w:rPr>
            </w:pPr>
            <w:ins w:id="706" w:author="Guy Roberts" w:date="2015-07-17T15:41:00Z">
              <w:r w:rsidRPr="00DC20C9">
                <w:rPr>
                  <w:sz w:val="16"/>
                  <w:szCs w:val="16"/>
                </w:rPr>
                <w:t>stp</w:t>
              </w:r>
            </w:ins>
          </w:p>
        </w:tc>
        <w:tc>
          <w:tcPr>
            <w:tcW w:w="3414" w:type="dxa"/>
          </w:tcPr>
          <w:p w14:paraId="2170A576" w14:textId="77777777" w:rsidR="003B4295" w:rsidRPr="00DC20C9" w:rsidRDefault="003B4295" w:rsidP="00A07109">
            <w:pPr>
              <w:spacing w:before="60"/>
              <w:rPr>
                <w:ins w:id="707" w:author="Guy Roberts" w:date="2015-07-17T15:41:00Z"/>
                <w:sz w:val="16"/>
                <w:szCs w:val="16"/>
              </w:rPr>
            </w:pPr>
            <w:ins w:id="708"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709" w:author="Guy Roberts" w:date="2015-07-17T15:41:00Z"/>
        </w:trPr>
        <w:tc>
          <w:tcPr>
            <w:tcW w:w="3510" w:type="dxa"/>
          </w:tcPr>
          <w:p w14:paraId="7F119BB4" w14:textId="77777777" w:rsidR="003B4295" w:rsidRPr="00DC20C9" w:rsidRDefault="003B4295" w:rsidP="00A07109">
            <w:pPr>
              <w:spacing w:before="60"/>
              <w:rPr>
                <w:ins w:id="710" w:author="Guy Roberts" w:date="2015-07-17T15:41:00Z"/>
                <w:sz w:val="16"/>
                <w:szCs w:val="16"/>
              </w:rPr>
            </w:pPr>
            <w:ins w:id="711"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712" w:author="Guy Roberts" w:date="2015-07-17T15:41:00Z"/>
                <w:sz w:val="16"/>
                <w:szCs w:val="16"/>
              </w:rPr>
            </w:pPr>
            <w:ins w:id="713"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714" w:author="Guy Roberts" w:date="2015-07-17T15:41:00Z"/>
                <w:sz w:val="16"/>
                <w:szCs w:val="16"/>
              </w:rPr>
            </w:pPr>
            <w:ins w:id="715" w:author="Guy Roberts" w:date="2015-07-17T15:41:00Z">
              <w:r w:rsidRPr="00DC20C9">
                <w:rPr>
                  <w:sz w:val="16"/>
                  <w:szCs w:val="16"/>
                </w:rPr>
                <w:t>stp</w:t>
              </w:r>
            </w:ins>
          </w:p>
        </w:tc>
        <w:tc>
          <w:tcPr>
            <w:tcW w:w="3414" w:type="dxa"/>
          </w:tcPr>
          <w:p w14:paraId="7C8C9617" w14:textId="77777777" w:rsidR="003B4295" w:rsidRPr="00DC20C9" w:rsidRDefault="003B4295" w:rsidP="00A07109">
            <w:pPr>
              <w:spacing w:before="60"/>
              <w:rPr>
                <w:ins w:id="716" w:author="Guy Roberts" w:date="2015-07-17T15:41:00Z"/>
                <w:sz w:val="16"/>
                <w:szCs w:val="16"/>
              </w:rPr>
            </w:pPr>
            <w:ins w:id="717" w:author="Guy Roberts" w:date="2015-07-17T15:41:00Z">
              <w:r w:rsidRPr="00DC20C9">
                <w:rPr>
                  <w:sz w:val="16"/>
                  <w:szCs w:val="16"/>
                </w:rPr>
                <w:t>If an STP specified in the ERO is not available for the specified reservation criteria.</w:t>
              </w:r>
            </w:ins>
          </w:p>
        </w:tc>
      </w:tr>
      <w:tr w:rsidR="003B4295" w14:paraId="5363166E" w14:textId="77777777" w:rsidTr="00A07109">
        <w:trPr>
          <w:ins w:id="718" w:author="Guy Roberts" w:date="2015-07-17T15:41:00Z"/>
        </w:trPr>
        <w:tc>
          <w:tcPr>
            <w:tcW w:w="3510" w:type="dxa"/>
          </w:tcPr>
          <w:p w14:paraId="5F3BBA4D" w14:textId="77777777" w:rsidR="003B4295" w:rsidRPr="00DC20C9" w:rsidRDefault="003B4295" w:rsidP="00A07109">
            <w:pPr>
              <w:spacing w:before="60"/>
              <w:rPr>
                <w:ins w:id="719" w:author="Guy Roberts" w:date="2015-07-17T15:41:00Z"/>
                <w:sz w:val="16"/>
                <w:szCs w:val="16"/>
              </w:rPr>
            </w:pPr>
            <w:ins w:id="720" w:author="Guy Roberts" w:date="2015-07-17T15:41:00Z">
              <w:r>
                <w:rPr>
                  <w:sz w:val="16"/>
                  <w:szCs w:val="16"/>
                </w:rPr>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721" w:author="Guy Roberts" w:date="2015-07-17T15:41:00Z"/>
                <w:sz w:val="16"/>
                <w:szCs w:val="16"/>
              </w:rPr>
            </w:pPr>
            <w:ins w:id="722"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723" w:author="Guy Roberts" w:date="2015-07-17T15:41:00Z"/>
                <w:sz w:val="16"/>
                <w:szCs w:val="16"/>
              </w:rPr>
            </w:pPr>
            <w:ins w:id="724" w:author="Guy Roberts" w:date="2015-07-17T15:41:00Z">
              <w:r w:rsidRPr="00DC20C9">
                <w:rPr>
                  <w:sz w:val="16"/>
                  <w:szCs w:val="16"/>
                </w:rPr>
                <w:t>stp</w:t>
              </w:r>
            </w:ins>
          </w:p>
        </w:tc>
        <w:tc>
          <w:tcPr>
            <w:tcW w:w="3414" w:type="dxa"/>
          </w:tcPr>
          <w:p w14:paraId="3C4F9064" w14:textId="77777777" w:rsidR="003B4295" w:rsidRPr="00DC20C9" w:rsidRDefault="003B4295" w:rsidP="00A07109">
            <w:pPr>
              <w:spacing w:before="60"/>
              <w:rPr>
                <w:ins w:id="725" w:author="Guy Roberts" w:date="2015-07-17T15:41:00Z"/>
                <w:sz w:val="16"/>
                <w:szCs w:val="16"/>
              </w:rPr>
            </w:pPr>
            <w:ins w:id="726" w:author="Guy Roberts" w:date="2015-07-17T15:41:00Z">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727" w:author="Guy Roberts" w:date="2015-07-17T15:41:00Z"/>
        </w:trPr>
        <w:tc>
          <w:tcPr>
            <w:tcW w:w="3510" w:type="dxa"/>
          </w:tcPr>
          <w:p w14:paraId="1B606C74" w14:textId="77777777" w:rsidR="003B4295" w:rsidRPr="00DC20C9" w:rsidRDefault="003B4295" w:rsidP="00A07109">
            <w:pPr>
              <w:spacing w:before="60"/>
              <w:rPr>
                <w:ins w:id="728" w:author="Guy Roberts" w:date="2015-07-17T15:41:00Z"/>
                <w:sz w:val="16"/>
                <w:szCs w:val="16"/>
              </w:rPr>
            </w:pPr>
            <w:ins w:id="729" w:author="Guy Roberts" w:date="2015-07-17T15:41:00Z">
              <w:r w:rsidRPr="00DC20C9">
                <w:rPr>
                  <w:sz w:val="16"/>
                  <w:szCs w:val="16"/>
                </w:rPr>
                <w:t>INVALID_ERO_FORMAT</w:t>
              </w:r>
            </w:ins>
          </w:p>
        </w:tc>
        <w:tc>
          <w:tcPr>
            <w:tcW w:w="993" w:type="dxa"/>
          </w:tcPr>
          <w:p w14:paraId="5D2D6698" w14:textId="77777777" w:rsidR="003B4295" w:rsidRPr="00DC20C9" w:rsidRDefault="003B4295" w:rsidP="00A07109">
            <w:pPr>
              <w:spacing w:before="60"/>
              <w:jc w:val="center"/>
              <w:rPr>
                <w:ins w:id="730" w:author="Guy Roberts" w:date="2015-07-17T15:41:00Z"/>
                <w:sz w:val="16"/>
                <w:szCs w:val="16"/>
              </w:rPr>
            </w:pPr>
            <w:ins w:id="731"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732" w:author="Guy Roberts" w:date="2015-07-17T15:41:00Z"/>
                <w:sz w:val="16"/>
                <w:szCs w:val="16"/>
              </w:rPr>
            </w:pPr>
          </w:p>
        </w:tc>
        <w:tc>
          <w:tcPr>
            <w:tcW w:w="3414" w:type="dxa"/>
          </w:tcPr>
          <w:p w14:paraId="0B911951" w14:textId="77777777" w:rsidR="003B4295" w:rsidRPr="00DC20C9" w:rsidRDefault="003B4295" w:rsidP="00A07109">
            <w:pPr>
              <w:spacing w:before="60"/>
              <w:rPr>
                <w:ins w:id="733" w:author="Guy Roberts" w:date="2015-07-17T15:41:00Z"/>
                <w:sz w:val="16"/>
                <w:szCs w:val="16"/>
              </w:rPr>
            </w:pPr>
            <w:ins w:id="734"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735" w:author="Guy Roberts" w:date="2015-07-17T15:41:00Z"/>
        </w:trPr>
        <w:tc>
          <w:tcPr>
            <w:tcW w:w="3510" w:type="dxa"/>
          </w:tcPr>
          <w:p w14:paraId="00D61203" w14:textId="77777777" w:rsidR="003B4295" w:rsidRPr="00DC20C9" w:rsidRDefault="003B4295" w:rsidP="00A07109">
            <w:pPr>
              <w:tabs>
                <w:tab w:val="left" w:pos="1710"/>
              </w:tabs>
              <w:spacing w:before="60"/>
              <w:rPr>
                <w:ins w:id="736" w:author="Guy Roberts" w:date="2015-07-17T15:41:00Z"/>
                <w:sz w:val="16"/>
                <w:szCs w:val="16"/>
              </w:rPr>
            </w:pPr>
            <w:ins w:id="737"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738" w:author="Guy Roberts" w:date="2015-07-17T15:41:00Z"/>
                <w:sz w:val="16"/>
                <w:szCs w:val="16"/>
              </w:rPr>
            </w:pPr>
            <w:ins w:id="739"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740" w:author="Guy Roberts" w:date="2015-07-17T15:41:00Z"/>
                <w:sz w:val="16"/>
                <w:szCs w:val="16"/>
              </w:rPr>
            </w:pPr>
            <w:ins w:id="741" w:author="Guy Roberts" w:date="2015-07-17T15:41:00Z">
              <w:r w:rsidRPr="00DC20C9">
                <w:rPr>
                  <w:sz w:val="16"/>
                  <w:szCs w:val="16"/>
                </w:rPr>
                <w:t>stp</w:t>
              </w:r>
            </w:ins>
          </w:p>
        </w:tc>
        <w:tc>
          <w:tcPr>
            <w:tcW w:w="3414" w:type="dxa"/>
          </w:tcPr>
          <w:p w14:paraId="30FCCF57" w14:textId="77777777" w:rsidR="003B4295" w:rsidRPr="00DC20C9" w:rsidRDefault="003B4295" w:rsidP="00A07109">
            <w:pPr>
              <w:spacing w:before="60"/>
              <w:rPr>
                <w:ins w:id="742" w:author="Guy Roberts" w:date="2015-07-17T15:41:00Z"/>
                <w:sz w:val="16"/>
                <w:szCs w:val="16"/>
              </w:rPr>
            </w:pPr>
            <w:ins w:id="743"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744" w:author="Guy Roberts" w:date="2015-07-17T15:41:00Z"/>
        </w:trPr>
        <w:tc>
          <w:tcPr>
            <w:tcW w:w="3510" w:type="dxa"/>
          </w:tcPr>
          <w:p w14:paraId="539F2228" w14:textId="77777777" w:rsidR="003B4295" w:rsidRPr="00DC20C9" w:rsidRDefault="003B4295" w:rsidP="00A07109">
            <w:pPr>
              <w:tabs>
                <w:tab w:val="left" w:pos="1710"/>
              </w:tabs>
              <w:spacing w:before="60"/>
              <w:rPr>
                <w:ins w:id="745" w:author="Guy Roberts" w:date="2015-07-17T15:41:00Z"/>
                <w:sz w:val="16"/>
                <w:szCs w:val="16"/>
              </w:rPr>
            </w:pPr>
            <w:ins w:id="746"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747" w:author="Guy Roberts" w:date="2015-07-17T15:41:00Z"/>
                <w:sz w:val="16"/>
                <w:szCs w:val="16"/>
              </w:rPr>
            </w:pPr>
            <w:ins w:id="748"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749" w:author="Guy Roberts" w:date="2015-07-17T15:41:00Z"/>
                <w:sz w:val="16"/>
                <w:szCs w:val="16"/>
              </w:rPr>
            </w:pPr>
            <w:ins w:id="750" w:author="Guy Roberts" w:date="2015-07-17T15:41:00Z">
              <w:r>
                <w:rPr>
                  <w:sz w:val="16"/>
                  <w:szCs w:val="16"/>
                </w:rPr>
                <w:t>stp</w:t>
              </w:r>
            </w:ins>
          </w:p>
        </w:tc>
        <w:tc>
          <w:tcPr>
            <w:tcW w:w="3414" w:type="dxa"/>
          </w:tcPr>
          <w:p w14:paraId="6777849E" w14:textId="77777777" w:rsidR="003B4295" w:rsidRPr="00DC20C9" w:rsidRDefault="003B4295" w:rsidP="00A07109">
            <w:pPr>
              <w:spacing w:before="60"/>
              <w:rPr>
                <w:ins w:id="751" w:author="Guy Roberts" w:date="2015-07-17T15:41:00Z"/>
                <w:sz w:val="16"/>
                <w:szCs w:val="16"/>
              </w:rPr>
            </w:pPr>
            <w:ins w:id="752"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753" w:author="Guy Roberts" w:date="2015-07-17T15:41:00Z"/>
        </w:trPr>
        <w:tc>
          <w:tcPr>
            <w:tcW w:w="3510" w:type="dxa"/>
          </w:tcPr>
          <w:p w14:paraId="5A8FAF3C" w14:textId="77777777" w:rsidR="003B4295" w:rsidRPr="0005356A" w:rsidRDefault="003B4295" w:rsidP="00A07109">
            <w:pPr>
              <w:tabs>
                <w:tab w:val="left" w:pos="1710"/>
              </w:tabs>
              <w:spacing w:before="60"/>
              <w:rPr>
                <w:ins w:id="754" w:author="Guy Roberts" w:date="2015-07-17T15:41:00Z"/>
                <w:sz w:val="16"/>
                <w:szCs w:val="16"/>
              </w:rPr>
            </w:pPr>
            <w:ins w:id="755"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756" w:author="Guy Roberts" w:date="2015-07-17T15:41:00Z"/>
                <w:sz w:val="16"/>
                <w:szCs w:val="16"/>
              </w:rPr>
            </w:pPr>
            <w:ins w:id="757"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758" w:author="Guy Roberts" w:date="2015-07-17T15:41:00Z"/>
                <w:sz w:val="16"/>
                <w:szCs w:val="16"/>
              </w:rPr>
            </w:pPr>
            <w:ins w:id="759" w:author="Guy Roberts" w:date="2015-07-17T15:41:00Z">
              <w:r>
                <w:rPr>
                  <w:sz w:val="16"/>
                  <w:szCs w:val="16"/>
                </w:rPr>
                <w:t>stp</w:t>
              </w:r>
            </w:ins>
          </w:p>
        </w:tc>
        <w:tc>
          <w:tcPr>
            <w:tcW w:w="3414" w:type="dxa"/>
          </w:tcPr>
          <w:p w14:paraId="41785F03" w14:textId="77777777" w:rsidR="003B4295" w:rsidRPr="0005356A" w:rsidRDefault="003B4295" w:rsidP="00A07109">
            <w:pPr>
              <w:tabs>
                <w:tab w:val="left" w:pos="410"/>
              </w:tabs>
              <w:spacing w:before="60"/>
              <w:rPr>
                <w:ins w:id="760" w:author="Guy Roberts" w:date="2015-07-17T15:41:00Z"/>
                <w:sz w:val="16"/>
                <w:szCs w:val="16"/>
              </w:rPr>
            </w:pPr>
            <w:ins w:id="761"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762" w:author="Guy Roberts" w:date="2015-07-17T15:41:00Z"/>
        </w:rPr>
      </w:pPr>
      <w:ins w:id="763" w:author="Guy Roberts" w:date="2015-07-17T15:41:00Z">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764" w:author="Guy Roberts" w:date="2015-07-17T15:41:00Z"/>
          <w:lang w:val="en-CA"/>
        </w:rPr>
      </w:pPr>
      <w:ins w:id="765"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w:t>
        </w:r>
        <w:proofErr w:type="gramStart"/>
        <w:r w:rsidRPr="00DC20C9">
          <w:rPr>
            <w:rFonts w:ascii="Andale Mono" w:hAnsi="Andale Mono"/>
            <w:sz w:val="16"/>
            <w:szCs w:val="16"/>
            <w:lang w:val="en-CA"/>
          </w:rPr>
          <w:t>:ogf:network:es.net:2013:nsa:nsi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766" w:author="Guy Roberts" w:date="2015-07-17T15:41:00Z"/>
          <w:lang w:val="en-CA"/>
        </w:rPr>
      </w:pPr>
    </w:p>
    <w:p w14:paraId="6A03A125" w14:textId="77777777" w:rsidR="003B4295" w:rsidRDefault="003B4295" w:rsidP="003B4295">
      <w:pPr>
        <w:rPr>
          <w:ins w:id="767" w:author="Guy Roberts" w:date="2015-07-17T15:41:00Z"/>
          <w:rFonts w:ascii="Andale Mono" w:hAnsi="Andale Mono"/>
          <w:color w:val="000096"/>
          <w:sz w:val="16"/>
          <w:szCs w:val="16"/>
        </w:rPr>
      </w:pPr>
      <w:ins w:id="768"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769" w:author="Guy Roberts" w:date="2015-07-17T15:41:00Z"/>
          <w:rFonts w:asciiTheme="majorHAnsi" w:hAnsiTheme="majorHAnsi"/>
          <w:color w:val="000096"/>
          <w:sz w:val="18"/>
          <w:szCs w:val="18"/>
        </w:rPr>
        <w:pPrChange w:id="770"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771" w:name="_Toc5010635"/>
      <w:bookmarkStart w:id="772" w:name="_Toc130006549"/>
      <w:bookmarkStart w:id="773" w:name="_Toc424911640"/>
      <w:commentRangeStart w:id="774"/>
      <w:r w:rsidRPr="006C7966">
        <w:t>References</w:t>
      </w:r>
      <w:bookmarkEnd w:id="771"/>
      <w:bookmarkEnd w:id="772"/>
      <w:commentRangeEnd w:id="774"/>
      <w:r w:rsidR="003B4295">
        <w:rPr>
          <w:rStyle w:val="CommentReference"/>
          <w:b w:val="0"/>
          <w:kern w:val="0"/>
        </w:rPr>
        <w:commentReference w:id="774"/>
      </w:r>
      <w:bookmarkEnd w:id="773"/>
    </w:p>
    <w:p w14:paraId="1E2E0CBC" w14:textId="77777777" w:rsidR="007F7C82" w:rsidRPr="006C7966" w:rsidRDefault="00F64E4A" w:rsidP="001A1E9B">
      <w:pPr>
        <w:pStyle w:val="ListParagraph"/>
        <w:numPr>
          <w:ilvl w:val="0"/>
          <w:numId w:val="12"/>
        </w:numPr>
      </w:pPr>
      <w:bookmarkStart w:id="775"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775"/>
    </w:p>
    <w:p w14:paraId="67AB3B79" w14:textId="77777777" w:rsidR="000777AC" w:rsidRPr="006C7966" w:rsidRDefault="000777AC" w:rsidP="000777AC">
      <w:pPr>
        <w:pStyle w:val="ListParagraph"/>
        <w:numPr>
          <w:ilvl w:val="0"/>
          <w:numId w:val="12"/>
        </w:numPr>
      </w:pPr>
      <w:bookmarkStart w:id="776" w:name="_Ref359423087"/>
      <w:r w:rsidRPr="006C7966">
        <w:t>OGF GWD-I Network Service Interface Topology Service Distribution Mechanisms</w:t>
      </w:r>
      <w:bookmarkEnd w:id="776"/>
      <w:r w:rsidRPr="006C7966">
        <w:t xml:space="preserve"> </w:t>
      </w:r>
    </w:p>
    <w:p w14:paraId="2F156D1F" w14:textId="77777777" w:rsidR="000777AC" w:rsidRPr="006C7966" w:rsidRDefault="00512C6D" w:rsidP="000777AC">
      <w:pPr>
        <w:pStyle w:val="ListParagraph"/>
        <w:ind w:left="644"/>
      </w:pPr>
      <w:hyperlink r:id="rId152"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777" w:name="_Ref370476134"/>
      <w:bookmarkStart w:id="778" w:name="_Ref355354432"/>
      <w:r w:rsidRPr="006C7966">
        <w:t>GWD-R-P Network Service Interface Topology Representation</w:t>
      </w:r>
      <w:bookmarkEnd w:id="777"/>
    </w:p>
    <w:p w14:paraId="2238D5A9" w14:textId="117C87BE" w:rsidR="00E92159" w:rsidRPr="00E2349D" w:rsidRDefault="00E92159" w:rsidP="00E2349D">
      <w:pPr>
        <w:pStyle w:val="ListParagraph"/>
        <w:numPr>
          <w:ilvl w:val="0"/>
          <w:numId w:val="12"/>
        </w:numPr>
        <w:rPr>
          <w:rStyle w:val="Hyperlink"/>
        </w:rPr>
      </w:pPr>
      <w:bookmarkStart w:id="779" w:name="_Ref377026743"/>
      <w:r w:rsidRPr="00E2349D">
        <w:lastRenderedPageBreak/>
        <w:t>OGF GFD.206:</w:t>
      </w:r>
      <w:bookmarkEnd w:id="778"/>
      <w:r w:rsidR="00E411A9">
        <w:t xml:space="preserve"> </w:t>
      </w:r>
      <w:r w:rsidR="00E2349D" w:rsidRPr="00E2349D">
        <w:t xml:space="preserve">Network Markup Language Base Schema version 1 </w:t>
      </w:r>
      <w:hyperlink r:id="rId153" w:history="1">
        <w:r w:rsidRPr="00E2349D">
          <w:rPr>
            <w:rStyle w:val="Hyperlink"/>
          </w:rPr>
          <w:t>http://www.gridforum.org/documents/GFD.206.pdf</w:t>
        </w:r>
      </w:hyperlink>
      <w:bookmarkEnd w:id="779"/>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780"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780"/>
    </w:p>
    <w:p w14:paraId="55A7BE1D" w14:textId="77777777" w:rsidR="0090493C" w:rsidRPr="006C7966" w:rsidRDefault="0090493C" w:rsidP="001A1E9B">
      <w:pPr>
        <w:pStyle w:val="ListParagraph"/>
        <w:numPr>
          <w:ilvl w:val="0"/>
          <w:numId w:val="12"/>
        </w:numPr>
      </w:pPr>
      <w:bookmarkStart w:id="781"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781"/>
    </w:p>
    <w:p w14:paraId="1F353AB3" w14:textId="13CEE1C8" w:rsidR="0090493C" w:rsidRPr="006C7966" w:rsidRDefault="0090493C" w:rsidP="001A1E9B">
      <w:pPr>
        <w:pStyle w:val="ListParagraph"/>
        <w:numPr>
          <w:ilvl w:val="0"/>
          <w:numId w:val="12"/>
        </w:numPr>
      </w:pPr>
      <w:bookmarkStart w:id="782"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782"/>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4"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783"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783"/>
    </w:p>
    <w:p w14:paraId="63A00BC2" w14:textId="77777777" w:rsidR="00557B59" w:rsidRPr="006C7966" w:rsidRDefault="00A650D9" w:rsidP="001A1E9B">
      <w:pPr>
        <w:pStyle w:val="ListParagraph"/>
        <w:numPr>
          <w:ilvl w:val="0"/>
          <w:numId w:val="12"/>
        </w:numPr>
      </w:pPr>
      <w:bookmarkStart w:id="784"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784"/>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785"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5" w:history="1">
        <w:r w:rsidR="00F34E5B" w:rsidRPr="006C7966">
          <w:rPr>
            <w:rStyle w:val="Hyperlink"/>
            <w:color w:val="auto"/>
          </w:rPr>
          <w:t>http://tools.ietf.org/html/rfc6453</w:t>
        </w:r>
      </w:hyperlink>
      <w:bookmarkEnd w:id="785"/>
    </w:p>
    <w:p w14:paraId="4CAC9FD9" w14:textId="77777777" w:rsidR="00F34E5B" w:rsidRDefault="00F34E5B" w:rsidP="001A1E9B">
      <w:pPr>
        <w:pStyle w:val="ListParagraph"/>
        <w:numPr>
          <w:ilvl w:val="0"/>
          <w:numId w:val="12"/>
        </w:numPr>
      </w:pPr>
      <w:bookmarkStart w:id="786" w:name="_Ref312080516"/>
      <w:bookmarkStart w:id="787"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786"/>
      <w:r w:rsidR="005E045F" w:rsidRPr="006C7966">
        <w:t>”,</w:t>
      </w:r>
      <w:r w:rsidR="00A72A3A" w:rsidRPr="006C7966">
        <w:t xml:space="preserve"> </w:t>
      </w:r>
      <w:hyperlink r:id="rId156" w:history="1">
        <w:r w:rsidR="008E14E2" w:rsidRPr="00EB4208">
          <w:rPr>
            <w:rStyle w:val="Hyperlink"/>
          </w:rPr>
          <w:t>http://www.ogf.org/gf/docs/</w:t>
        </w:r>
      </w:hyperlink>
      <w:bookmarkEnd w:id="787"/>
    </w:p>
    <w:p w14:paraId="157D384D" w14:textId="77777777" w:rsidR="001F3158" w:rsidRDefault="00F34E5B" w:rsidP="001A1E9B">
      <w:pPr>
        <w:pStyle w:val="ListParagraph"/>
        <w:numPr>
          <w:ilvl w:val="0"/>
          <w:numId w:val="12"/>
        </w:numPr>
      </w:pPr>
      <w:bookmarkStart w:id="788"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7" w:anchor="anyURI" w:history="1">
        <w:r w:rsidR="008E14E2" w:rsidRPr="00EB4208">
          <w:rPr>
            <w:rStyle w:val="Hyperlink"/>
          </w:rPr>
          <w:t>http://www.w3.org/TR/xmlschema11-2/#anyURI</w:t>
        </w:r>
      </w:hyperlink>
      <w:bookmarkEnd w:id="788"/>
    </w:p>
    <w:sectPr w:rsidR="001F3158" w:rsidSect="008D1D6E">
      <w:headerReference w:type="default" r:id="rId158"/>
      <w:footerReference w:type="default" r:id="rId159"/>
      <w:headerReference w:type="first" r:id="rId160"/>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0" w:author="Guy Roberts" w:date="2015-07-14T16:12:00Z" w:initials="GR">
    <w:p w14:paraId="2A76A1CF" w14:textId="071708F3" w:rsidR="00512C6D" w:rsidRDefault="00512C6D">
      <w:pPr>
        <w:pStyle w:val="CommentText"/>
      </w:pPr>
      <w:r>
        <w:rPr>
          <w:rStyle w:val="CommentReference"/>
        </w:rPr>
        <w:annotationRef/>
      </w:r>
      <w:r>
        <w:t>Figures 7 and 8 have been updated.  See CS errata issue number 2.</w:t>
      </w:r>
    </w:p>
  </w:comment>
  <w:comment w:id="219" w:author="Guy Roberts" w:date="2015-07-20T13:41:00Z" w:initials="GR">
    <w:p w14:paraId="5135EA74" w14:textId="63F97FAB" w:rsidR="00512C6D" w:rsidRDefault="00512C6D">
      <w:pPr>
        <w:pStyle w:val="CommentText"/>
      </w:pPr>
      <w:r>
        <w:rPr>
          <w:rStyle w:val="CommentReference"/>
        </w:rPr>
        <w:annotationRef/>
      </w:r>
      <w:r>
        <w:t>See CS errata issue 5</w:t>
      </w:r>
    </w:p>
  </w:comment>
  <w:comment w:id="264" w:author="Guy Roberts" w:date="2015-07-20T14:08:00Z" w:initials="GR">
    <w:p w14:paraId="7DBA74B8" w14:textId="08650DE4" w:rsidR="00C56F56" w:rsidRDefault="00C56F56">
      <w:pPr>
        <w:pStyle w:val="CommentText"/>
      </w:pPr>
      <w:r>
        <w:rPr>
          <w:rStyle w:val="CommentReference"/>
        </w:rPr>
        <w:annotationRef/>
      </w:r>
      <w:r>
        <w:t>Update in accordance with Issue 6:</w:t>
      </w:r>
    </w:p>
    <w:p w14:paraId="4ACF2902" w14:textId="77777777" w:rsidR="00C56F56" w:rsidRDefault="00C56F56">
      <w:pPr>
        <w:pStyle w:val="CommentText"/>
      </w:pPr>
    </w:p>
    <w:p w14:paraId="576A8155" w14:textId="77777777" w:rsidR="00C56F56" w:rsidRDefault="00C56F56"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C56F56" w:rsidRDefault="00C56F56">
      <w:pPr>
        <w:pStyle w:val="CommentText"/>
      </w:pPr>
    </w:p>
  </w:comment>
  <w:comment w:id="272" w:author="Guy Roberts" w:date="2015-07-17T16:43:00Z" w:initials="GR">
    <w:p w14:paraId="6D81803E" w14:textId="6D739F74" w:rsidR="00512C6D" w:rsidRDefault="00512C6D">
      <w:pPr>
        <w:pStyle w:val="CommentText"/>
      </w:pPr>
      <w:r>
        <w:rPr>
          <w:rStyle w:val="CommentReference"/>
        </w:rPr>
        <w:annotationRef/>
      </w:r>
      <w:r>
        <w:t>Please check that this comment is in the correct location.</w:t>
      </w:r>
    </w:p>
  </w:comment>
  <w:comment w:id="285" w:author="Guy Roberts" w:date="2015-07-17T16:44:00Z" w:initials="GR">
    <w:p w14:paraId="07B9105E" w14:textId="11DB7DE2" w:rsidR="00512C6D" w:rsidRDefault="00512C6D">
      <w:pPr>
        <w:pStyle w:val="CommentText"/>
      </w:pPr>
      <w:r>
        <w:rPr>
          <w:rStyle w:val="CommentReference"/>
        </w:rPr>
        <w:annotationRef/>
      </w:r>
      <w:r>
        <w:t>Do we also need to add a discussion of startTime in the past here?</w:t>
      </w:r>
    </w:p>
  </w:comment>
  <w:comment w:id="351" w:author="Guy Roberts" w:date="2015-07-14T14:34:00Z" w:initials="GR">
    <w:p w14:paraId="11BCF989" w14:textId="343B56C5" w:rsidR="00512C6D" w:rsidRDefault="00512C6D">
      <w:pPr>
        <w:pStyle w:val="CommentText"/>
      </w:pPr>
      <w:r>
        <w:rPr>
          <w:rStyle w:val="CommentReference"/>
        </w:rPr>
        <w:annotationRef/>
      </w:r>
      <w:r>
        <w:t>See CS errata issue 1</w:t>
      </w:r>
    </w:p>
  </w:comment>
  <w:comment w:id="405" w:author="Guy Roberts" w:date="2015-07-14T16:10:00Z" w:initials="GR">
    <w:p w14:paraId="7FF0469E" w14:textId="65A5031C" w:rsidR="00512C6D" w:rsidRDefault="00512C6D">
      <w:pPr>
        <w:pStyle w:val="CommentText"/>
      </w:pPr>
      <w:r>
        <w:rPr>
          <w:rStyle w:val="CommentReference"/>
        </w:rPr>
        <w:annotationRef/>
      </w:r>
      <w:r>
        <w:t>8.5.1.16 QueryFailedType has been removed, see CS errata issue number 3.</w:t>
      </w:r>
    </w:p>
  </w:comment>
  <w:comment w:id="445" w:author="Guy Roberts" w:date="2015-07-20T13:50:00Z" w:initials="GR">
    <w:p w14:paraId="1F1113F0" w14:textId="77777777" w:rsidR="00AA1F01" w:rsidRDefault="00AA1F01"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AA1F01" w:rsidRDefault="00AA1F01">
      <w:pPr>
        <w:pStyle w:val="CommentText"/>
      </w:pPr>
    </w:p>
  </w:comment>
  <w:comment w:id="482" w:author="Guy Roberts" w:date="2015-07-17T15:45:00Z" w:initials="GR">
    <w:p w14:paraId="101240B6" w14:textId="6CEF33DD" w:rsidR="00512C6D" w:rsidRDefault="00512C6D">
      <w:pPr>
        <w:pStyle w:val="CommentText"/>
      </w:pPr>
      <w:r>
        <w:rPr>
          <w:rStyle w:val="CommentReference"/>
        </w:rPr>
        <w:annotationRef/>
      </w:r>
      <w:r>
        <w:t>Update references in this appendix</w:t>
      </w:r>
    </w:p>
  </w:comment>
  <w:comment w:id="512" w:author="Guy Roberts" w:date="2015-07-17T15:47:00Z" w:initials="GR">
    <w:p w14:paraId="296AAC96" w14:textId="16968231" w:rsidR="00512C6D" w:rsidRDefault="00512C6D">
      <w:pPr>
        <w:pStyle w:val="CommentText"/>
      </w:pPr>
      <w:r>
        <w:rPr>
          <w:rStyle w:val="CommentReference"/>
        </w:rPr>
        <w:annotationRef/>
      </w:r>
      <w:r>
        <w:t>Adjust diagrams in this appendix to have consistent style with other diagrams in this doc.</w:t>
      </w:r>
    </w:p>
  </w:comment>
  <w:comment w:id="555" w:author="Chin Guok" w:date="2015-07-08T09:46:00Z" w:initials="CG">
    <w:p w14:paraId="4B8A752D" w14:textId="77777777" w:rsidR="00512C6D" w:rsidRDefault="00512C6D"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774" w:author="Guy Roberts" w:date="2015-07-17T15:44:00Z" w:initials="GR">
    <w:p w14:paraId="7F5F520F" w14:textId="594D46C9" w:rsidR="00512C6D" w:rsidRDefault="00512C6D">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76A1CF" w15:done="0"/>
  <w15:commentEx w15:paraId="5135EA74" w15:done="0"/>
  <w15:commentEx w15:paraId="27D2A757" w15:done="0"/>
  <w15:commentEx w15:paraId="6D81803E" w15:done="0"/>
  <w15:commentEx w15:paraId="07B9105E" w15:done="0"/>
  <w15:commentEx w15:paraId="11BCF989" w15:done="0"/>
  <w15:commentEx w15:paraId="7FF0469E"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26558" w14:textId="77777777" w:rsidR="00512C6D" w:rsidRDefault="00512C6D" w:rsidP="0028295D">
      <w:r>
        <w:separator/>
      </w:r>
    </w:p>
  </w:endnote>
  <w:endnote w:type="continuationSeparator" w:id="0">
    <w:p w14:paraId="09075654" w14:textId="77777777" w:rsidR="00512C6D" w:rsidRDefault="00512C6D"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onaco">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S Gothic"/>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512C6D" w:rsidRDefault="00512C6D"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C56F56">
      <w:rPr>
        <w:rStyle w:val="PageNumber"/>
        <w:noProof/>
      </w:rPr>
      <w:t>34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1AA99" w14:textId="77777777" w:rsidR="00512C6D" w:rsidRDefault="00512C6D" w:rsidP="0028295D">
      <w:r>
        <w:separator/>
      </w:r>
    </w:p>
  </w:footnote>
  <w:footnote w:type="continuationSeparator" w:id="0">
    <w:p w14:paraId="604C9C5A" w14:textId="77777777" w:rsidR="00512C6D" w:rsidRDefault="00512C6D" w:rsidP="0028295D">
      <w:r>
        <w:continuationSeparator/>
      </w:r>
    </w:p>
  </w:footnote>
  <w:footnote w:id="1">
    <w:p w14:paraId="640596F9" w14:textId="77777777" w:rsidR="00512C6D" w:rsidRDefault="00512C6D"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512C6D" w:rsidRDefault="00512C6D" w:rsidP="00881480">
    <w:pPr>
      <w:pStyle w:val="Header"/>
      <w:tabs>
        <w:tab w:val="left" w:pos="7340"/>
      </w:tabs>
    </w:pPr>
    <w:r>
      <w:t>GFD</w:t>
    </w:r>
    <w:r>
      <w:tab/>
    </w:r>
    <w:r>
      <w:tab/>
    </w:r>
    <w:r>
      <w:tab/>
    </w:r>
  </w:p>
  <w:p w14:paraId="5511901B" w14:textId="6AFBB767" w:rsidR="00512C6D" w:rsidRDefault="00512C6D" w:rsidP="00FA7781">
    <w:pPr>
      <w:pStyle w:val="Header"/>
      <w:tabs>
        <w:tab w:val="left" w:pos="6946"/>
      </w:tabs>
    </w:pPr>
    <w:r>
      <w:t>NSI-WG</w:t>
    </w:r>
    <w:r>
      <w:tab/>
    </w:r>
    <w:r>
      <w:tab/>
      <w:t>17 July 2015</w:t>
    </w:r>
  </w:p>
  <w:p w14:paraId="1DD24469" w14:textId="77777777" w:rsidR="00512C6D" w:rsidRDefault="00512C6D"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761B1F7B" w:rsidR="00512C6D" w:rsidRDefault="00512C6D" w:rsidP="007040F7">
    <w:pPr>
      <w:pStyle w:val="Header"/>
      <w:tabs>
        <w:tab w:val="left" w:pos="6946"/>
      </w:tabs>
      <w:jc w:val="right"/>
    </w:pPr>
    <w:r>
      <w:t>GFD.21x</w:t>
    </w:r>
    <w:r>
      <w:tab/>
    </w:r>
    <w:r>
      <w:tab/>
    </w:r>
    <w:r>
      <w:tab/>
      <w:t>John MacAuley</w:t>
    </w:r>
  </w:p>
  <w:p w14:paraId="3E0DA0EA" w14:textId="6A977D05" w:rsidR="00512C6D" w:rsidRDefault="00512C6D" w:rsidP="007040F7">
    <w:pPr>
      <w:pStyle w:val="Header"/>
      <w:tabs>
        <w:tab w:val="left" w:pos="6946"/>
      </w:tabs>
      <w:jc w:val="right"/>
    </w:pPr>
    <w:r>
      <w:t>Guy Roberts</w:t>
    </w:r>
  </w:p>
  <w:p w14:paraId="0CB56800" w14:textId="5B8E7012" w:rsidR="00512C6D" w:rsidRDefault="00512C6D" w:rsidP="007152C2">
    <w:pPr>
      <w:pStyle w:val="Header"/>
      <w:jc w:val="right"/>
    </w:pPr>
    <w:r>
      <w:t>NSI-WG</w:t>
    </w:r>
    <w:r>
      <w:tab/>
    </w:r>
    <w:r>
      <w:tab/>
      <w:t>Tomohiro Kudoh</w:t>
    </w:r>
  </w:p>
  <w:p w14:paraId="26637063" w14:textId="77777777" w:rsidR="00512C6D" w:rsidRDefault="00512C6D"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252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B7D"/>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4A6D"/>
    <w:rsid w:val="00374FFA"/>
    <w:rsid w:val="00375CED"/>
    <w:rsid w:val="003767A9"/>
    <w:rsid w:val="003772E2"/>
    <w:rsid w:val="00380A00"/>
    <w:rsid w:val="0038149A"/>
    <w:rsid w:val="00383F78"/>
    <w:rsid w:val="0038570F"/>
    <w:rsid w:val="0038655B"/>
    <w:rsid w:val="00386E6D"/>
    <w:rsid w:val="00387483"/>
    <w:rsid w:val="00390E9B"/>
    <w:rsid w:val="00391E53"/>
    <w:rsid w:val="00396A6A"/>
    <w:rsid w:val="003A0259"/>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B0B"/>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4351"/>
    <w:rsid w:val="008B43FC"/>
    <w:rsid w:val="008B4FA3"/>
    <w:rsid w:val="008B773F"/>
    <w:rsid w:val="008C0586"/>
    <w:rsid w:val="008C0D8D"/>
    <w:rsid w:val="008C1C7C"/>
    <w:rsid w:val="008C1E90"/>
    <w:rsid w:val="008C50E3"/>
    <w:rsid w:val="008C548C"/>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5DB1"/>
    <w:rsid w:val="009D5E34"/>
    <w:rsid w:val="009D62FE"/>
    <w:rsid w:val="009D66A2"/>
    <w:rsid w:val="009E0E27"/>
    <w:rsid w:val="009E43C4"/>
    <w:rsid w:val="009E48BE"/>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8EF"/>
    <w:rsid w:val="00A512BD"/>
    <w:rsid w:val="00A526BD"/>
    <w:rsid w:val="00A52B1A"/>
    <w:rsid w:val="00A53147"/>
    <w:rsid w:val="00A53B6A"/>
    <w:rsid w:val="00A53F2C"/>
    <w:rsid w:val="00A54B0D"/>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F0663"/>
    <w:rsid w:val="00AF086F"/>
    <w:rsid w:val="00AF24E3"/>
    <w:rsid w:val="00AF299A"/>
    <w:rsid w:val="00AF3A6D"/>
    <w:rsid w:val="00AF3DA5"/>
    <w:rsid w:val="00AF52E4"/>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4049"/>
    <w:rsid w:val="00B34A81"/>
    <w:rsid w:val="00B4170F"/>
    <w:rsid w:val="00B420CD"/>
    <w:rsid w:val="00B4287F"/>
    <w:rsid w:val="00B46F47"/>
    <w:rsid w:val="00B506D2"/>
    <w:rsid w:val="00B50D90"/>
    <w:rsid w:val="00B52139"/>
    <w:rsid w:val="00B53368"/>
    <w:rsid w:val="00B534E7"/>
    <w:rsid w:val="00B539D8"/>
    <w:rsid w:val="00B54B14"/>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D1606"/>
    <w:rsid w:val="00ED1E0C"/>
    <w:rsid w:val="00ED447F"/>
    <w:rsid w:val="00ED5443"/>
    <w:rsid w:val="00ED7821"/>
    <w:rsid w:val="00EE1BB3"/>
    <w:rsid w:val="00EE1DFA"/>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42457"/>
    <w:rsid w:val="00F44238"/>
    <w:rsid w:val="00F44BD4"/>
    <w:rsid w:val="00F4535C"/>
    <w:rsid w:val="00F50324"/>
    <w:rsid w:val="00F51354"/>
    <w:rsid w:val="00F5302D"/>
    <w:rsid w:val="00F53315"/>
    <w:rsid w:val="00F5365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v:textbox inset="5.85pt,.7pt,5.85pt,.7pt"/>
    </o:shapedefaults>
    <o:shapelayout v:ext="edit">
      <o:idmap v:ext="edit" data="1"/>
    </o:shapelayout>
  </w:shapeDefaults>
  <w:doNotEmbedSmartTags/>
  <w:decimalSymbol w:val="."/>
  <w:listSeparator w:val=","/>
  <w14:docId w14:val="7640204C"/>
  <w15:docId w15:val="{6D641BDB-D49E-4F21-88EF-635A751DE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99"/>
    <w:lsdException w:name="Plain Table 2" w:uiPriority="99"/>
    <w:lsdException w:name="Plain Table 3" w:uiPriority="99"/>
    <w:lsdException w:name="Plain Table 4" w:uiPriority="99"/>
    <w:lsdException w:name="Plain Table 5" w:uiPriority="99"/>
    <w:lsdException w:name="Grid Table Light" w:uiPriority="99"/>
    <w:lsdException w:name="Grid Table 1 Light" w:uiPriority="99"/>
    <w:lsdException w:name="Grid Table 2" w:uiPriority="99"/>
    <w:lsdException w:name="Grid Table 3" w:uiPriority="9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uiPriority w:val="99"/>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5.png"/><Relationship Id="rId154" Type="http://schemas.openxmlformats.org/officeDocument/2006/relationships/hyperlink" Target="http://www.rfc-editor.org/rfc/rfc4655.txt" TargetMode="External"/><Relationship Id="rId159"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hyperlink" Target="http://schemas.ogf.org/nsi/2013/12/connection/types" TargetMode="External"/><Relationship Id="rId37" Type="http://schemas.openxmlformats.org/officeDocument/2006/relationships/hyperlink" Target="http://schemas.ogf.org/nsi/2013/12/framework/headers"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header" Target="header2.xml"/><Relationship Id="rId22" Type="http://schemas.openxmlformats.org/officeDocument/2006/relationships/image" Target="media/image1110.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6.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7.png"/><Relationship Id="rId155" Type="http://schemas.openxmlformats.org/officeDocument/2006/relationships/hyperlink" Target="http://tools.ietf.org/html/rfc6453" TargetMode="External"/><Relationship Id="rId12" Type="http://schemas.openxmlformats.org/officeDocument/2006/relationships/image" Target="media/image5.png"/><Relationship Id="rId17" Type="http://schemas.openxmlformats.org/officeDocument/2006/relationships/image" Target="media/image8.emf"/><Relationship Id="rId33" Type="http://schemas.openxmlformats.org/officeDocument/2006/relationships/hyperlink" Target="http://schemas.ogf.org/nsi/2013/12connection/interface" TargetMode="Externa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emf"/><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24.png"/><Relationship Id="rId28" Type="http://schemas.openxmlformats.org/officeDocument/2006/relationships/image" Target="media/image17.png"/><Relationship Id="rId36" Type="http://schemas.openxmlformats.org/officeDocument/2006/relationships/hyperlink" Target="http://schemas.ogf.org/nsi/2013/12/framework/headers" TargetMode="External"/><Relationship Id="rId49" Type="http://schemas.openxmlformats.org/officeDocument/2006/relationships/hyperlink" Target="http://schemas.ogf.org/nsi/2013/12/connection/types" TargetMode="External"/><Relationship Id="rId57" Type="http://schemas.openxmlformats.org/officeDocument/2006/relationships/image" Target="media/image3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chemas.ogf.org/nsi/2013/12/connection/types"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emf"/><Relationship Id="rId135" Type="http://schemas.openxmlformats.org/officeDocument/2006/relationships/image" Target="media/image113.png"/><Relationship Id="rId143" Type="http://schemas.openxmlformats.org/officeDocument/2006/relationships/image" Target="media/image119.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hyperlink" Target="http://www.ogf.org/gf/doc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hyperlink" Target="http://schemas.ogf.org/nsi/2013/12/connection/provider"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hyperlink" Target="http://schemas.ogf.org/nsi/2013/12/framework/types"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emf"/><Relationship Id="rId136" Type="http://schemas.openxmlformats.org/officeDocument/2006/relationships/image" Target="media/image114.png"/><Relationship Id="rId157" Type="http://schemas.openxmlformats.org/officeDocument/2006/relationships/hyperlink" Target="http://www.w3.org/TR/xmlschema11-2/"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redmine.ogf.org/dmsf_files/12980?download" TargetMode="External"/><Relationship Id="rId19" Type="http://schemas.openxmlformats.org/officeDocument/2006/relationships/image" Target="media/image10.emf"/><Relationship Id="rId14" Type="http://schemas.openxmlformats.org/officeDocument/2006/relationships/comments" Target="comments.xml"/><Relationship Id="rId30" Type="http://schemas.openxmlformats.org/officeDocument/2006/relationships/hyperlink" Target="http://schemas.ogf.org/nsi/2013/12/framework/types" TargetMode="External"/><Relationship Id="rId35" Type="http://schemas.openxmlformats.org/officeDocument/2006/relationships/hyperlink" Target="http://schemas.ogf.org/nsi/2013/12/connection/requester"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schemas.ogf.org/nsi/2013/12/services/typ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hyperlink" Target="http://schemas.ogf.org/nsi/2013/12/services/point2point" TargetMode="External"/><Relationship Id="rId15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yperlink" Target="http://www.gridforum.org/documents/GFD.20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E876E7-5873-445E-AECD-6E81DA03C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127</Pages>
  <Words>41135</Words>
  <Characters>234476</Characters>
  <Application>Microsoft Office Word</Application>
  <DocSecurity>0</DocSecurity>
  <Lines>1953</Lines>
  <Paragraphs>550</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275061</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12</cp:revision>
  <cp:lastPrinted>2014-01-12T16:25:00Z</cp:lastPrinted>
  <dcterms:created xsi:type="dcterms:W3CDTF">2014-05-13T15:05:00Z</dcterms:created>
  <dcterms:modified xsi:type="dcterms:W3CDTF">2015-07-20T13:09:00Z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