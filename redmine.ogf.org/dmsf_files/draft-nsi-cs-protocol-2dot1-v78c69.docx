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EADB5A" w14:textId="5BBA96A8" w:rsidR="0028295D" w:rsidRPr="006C7966" w:rsidRDefault="0028295D" w:rsidP="0028295D">
      <w:pPr>
        <w:rPr>
          <w:b/>
        </w:rPr>
      </w:pPr>
    </w:p>
    <w:p w14:paraId="65EDF052" w14:textId="6137B605" w:rsidR="0028295D" w:rsidRPr="006C7966" w:rsidRDefault="007152C2" w:rsidP="0028295D">
      <w:pPr>
        <w:rPr>
          <w:b/>
          <w:sz w:val="24"/>
        </w:rPr>
      </w:pPr>
      <w:r w:rsidRPr="006C7966">
        <w:rPr>
          <w:b/>
          <w:sz w:val="24"/>
        </w:rPr>
        <w:t>NSI</w:t>
      </w:r>
      <w:r w:rsidR="00A72A3A" w:rsidRPr="006C7966">
        <w:rPr>
          <w:b/>
          <w:sz w:val="24"/>
        </w:rPr>
        <w:t xml:space="preserve"> </w:t>
      </w:r>
      <w:r w:rsidR="00A25750" w:rsidRPr="006C7966">
        <w:rPr>
          <w:b/>
          <w:sz w:val="24"/>
        </w:rPr>
        <w:t>Connection</w:t>
      </w:r>
      <w:r w:rsidR="00A72A3A" w:rsidRPr="006C7966">
        <w:rPr>
          <w:b/>
          <w:sz w:val="24"/>
        </w:rPr>
        <w:t xml:space="preserve"> </w:t>
      </w:r>
      <w:r w:rsidR="00A25750" w:rsidRPr="006C7966">
        <w:rPr>
          <w:b/>
          <w:sz w:val="24"/>
        </w:rPr>
        <w:t>Service</w:t>
      </w:r>
      <w:r w:rsidR="00A72A3A" w:rsidRPr="006C7966">
        <w:rPr>
          <w:b/>
          <w:sz w:val="24"/>
        </w:rPr>
        <w:t xml:space="preserve"> </w:t>
      </w:r>
      <w:r w:rsidR="00542108" w:rsidRPr="006C7966">
        <w:rPr>
          <w:b/>
          <w:sz w:val="24"/>
        </w:rPr>
        <w:t>v2.</w:t>
      </w:r>
      <w:ins w:id="0" w:author="Guy Roberts" w:date="2015-12-10T13:32:00Z">
        <w:r w:rsidR="000732C4">
          <w:rPr>
            <w:b/>
            <w:sz w:val="24"/>
          </w:rPr>
          <w:t>1</w:t>
        </w:r>
      </w:ins>
      <w:del w:id="1" w:author="Guy Roberts" w:date="2015-12-10T13:32:00Z">
        <w:r w:rsidR="00542108" w:rsidRPr="006C7966" w:rsidDel="000732C4">
          <w:rPr>
            <w:b/>
            <w:sz w:val="24"/>
          </w:rPr>
          <w:delText>0</w:delText>
        </w:r>
      </w:del>
    </w:p>
    <w:p w14:paraId="742977E4" w14:textId="77777777" w:rsidR="007F7C82" w:rsidRPr="006C7966" w:rsidRDefault="007F7C82" w:rsidP="0028295D"/>
    <w:p w14:paraId="75E95A90" w14:textId="77777777" w:rsidR="007F7C82" w:rsidRPr="006C7966" w:rsidRDefault="00A25750" w:rsidP="0028295D">
      <w:pPr>
        <w:rPr>
          <w:u w:val="single"/>
        </w:rPr>
      </w:pPr>
      <w:r w:rsidRPr="006C7966">
        <w:rPr>
          <w:u w:val="single"/>
        </w:rPr>
        <w:t>Status</w:t>
      </w:r>
      <w:r w:rsidR="00A72A3A" w:rsidRPr="006C7966">
        <w:rPr>
          <w:u w:val="single"/>
        </w:rPr>
        <w:t xml:space="preserve"> </w:t>
      </w:r>
      <w:r w:rsidRPr="006C7966">
        <w:rPr>
          <w:u w:val="single"/>
        </w:rPr>
        <w:t>of</w:t>
      </w:r>
      <w:r w:rsidR="00A72A3A" w:rsidRPr="006C7966">
        <w:rPr>
          <w:u w:val="single"/>
        </w:rPr>
        <w:t xml:space="preserve"> </w:t>
      </w:r>
      <w:r w:rsidRPr="006C7966">
        <w:rPr>
          <w:u w:val="single"/>
        </w:rPr>
        <w:t>This</w:t>
      </w:r>
      <w:r w:rsidR="00A72A3A" w:rsidRPr="006C7966">
        <w:rPr>
          <w:u w:val="single"/>
        </w:rPr>
        <w:t xml:space="preserve"> </w:t>
      </w:r>
      <w:r w:rsidRPr="006C7966">
        <w:rPr>
          <w:u w:val="single"/>
        </w:rPr>
        <w:t>Document</w:t>
      </w:r>
    </w:p>
    <w:p w14:paraId="14444685" w14:textId="77777777" w:rsidR="008825FC" w:rsidRPr="006C7966" w:rsidRDefault="008825FC" w:rsidP="0028295D">
      <w:pPr>
        <w:rPr>
          <w:u w:val="single"/>
        </w:rPr>
      </w:pPr>
    </w:p>
    <w:p w14:paraId="1A5207B4" w14:textId="45C1BF75" w:rsidR="007147BC" w:rsidRPr="006C7966" w:rsidRDefault="001E01F9" w:rsidP="0028295D">
      <w:r>
        <w:t>Grid Forum Document</w:t>
      </w:r>
      <w:r w:rsidR="007147BC" w:rsidRPr="006C7966">
        <w:t xml:space="preserve"> (</w:t>
      </w:r>
      <w:r>
        <w:t>GFD)</w:t>
      </w:r>
      <w:r w:rsidR="007147BC" w:rsidRPr="006C7966">
        <w:t>.</w:t>
      </w:r>
      <w:r w:rsidR="00E411A9">
        <w:t xml:space="preserve"> </w:t>
      </w:r>
    </w:p>
    <w:p w14:paraId="4FAC2611" w14:textId="77777777" w:rsidR="000C44F8" w:rsidRPr="006C7966" w:rsidRDefault="000C44F8" w:rsidP="0028295D"/>
    <w:p w14:paraId="1A3D4CAB" w14:textId="77777777" w:rsidR="007F7C82" w:rsidRPr="006C7966" w:rsidRDefault="00A25750" w:rsidP="0028295D">
      <w:pPr>
        <w:rPr>
          <w:u w:val="single"/>
        </w:rPr>
      </w:pPr>
      <w:r w:rsidRPr="006C7966">
        <w:rPr>
          <w:u w:val="single"/>
        </w:rPr>
        <w:t>Copyright</w:t>
      </w:r>
      <w:r w:rsidR="00A72A3A" w:rsidRPr="006C7966">
        <w:rPr>
          <w:u w:val="single"/>
        </w:rPr>
        <w:t xml:space="preserve"> </w:t>
      </w:r>
      <w:r w:rsidRPr="006C7966">
        <w:rPr>
          <w:u w:val="single"/>
        </w:rPr>
        <w:t>Notice</w:t>
      </w:r>
    </w:p>
    <w:p w14:paraId="3CB30494" w14:textId="77777777" w:rsidR="0028295D" w:rsidRPr="006C7966" w:rsidRDefault="0028295D" w:rsidP="0028295D">
      <w:pPr>
        <w:rPr>
          <w:u w:val="single"/>
        </w:rPr>
      </w:pPr>
    </w:p>
    <w:p w14:paraId="3AC36E0B" w14:textId="48E9C93E" w:rsidR="000C44F8" w:rsidRPr="006C7966" w:rsidRDefault="00A25750" w:rsidP="000C44F8">
      <w:r w:rsidRPr="006C7966">
        <w:t>Copyright</w:t>
      </w:r>
      <w:r w:rsidR="00A72A3A" w:rsidRPr="006C7966">
        <w:t xml:space="preserve"> </w:t>
      </w:r>
      <w:r w:rsidRPr="006C7966">
        <w:t>©</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(2008-201</w:t>
      </w:r>
      <w:r w:rsidR="001401FF">
        <w:t>4</w:t>
      </w:r>
      <w:r w:rsidRPr="006C7966">
        <w:t>).</w:t>
      </w:r>
      <w:r w:rsidR="00E411A9">
        <w:t xml:space="preserve"> </w:t>
      </w:r>
      <w:r w:rsidR="000C44F8" w:rsidRPr="006C7966">
        <w:t>Some</w:t>
      </w:r>
      <w:r w:rsidR="00A72A3A" w:rsidRPr="006C7966">
        <w:t xml:space="preserve"> </w:t>
      </w:r>
      <w:r w:rsidRPr="006C7966">
        <w:t>Rights</w:t>
      </w:r>
      <w:r w:rsidR="00A72A3A" w:rsidRPr="006C7966">
        <w:t xml:space="preserve"> </w:t>
      </w:r>
      <w:r w:rsidRPr="006C7966">
        <w:t>Reserved.</w:t>
      </w:r>
      <w:r w:rsidR="00E411A9">
        <w:t xml:space="preserve"> </w:t>
      </w:r>
      <w:r w:rsidR="000C44F8" w:rsidRPr="006C7966">
        <w:t>Distribution is unlimited.</w:t>
      </w:r>
    </w:p>
    <w:p w14:paraId="76617263" w14:textId="77777777" w:rsidR="00583DBB" w:rsidRPr="006C7966" w:rsidRDefault="00583DBB" w:rsidP="0028295D"/>
    <w:p w14:paraId="136E2A5E" w14:textId="77777777" w:rsidR="003B55E1" w:rsidRPr="006C7966" w:rsidRDefault="003B55E1" w:rsidP="003B55E1">
      <w:pPr>
        <w:rPr>
          <w:u w:val="single"/>
        </w:rPr>
      </w:pPr>
      <w:r w:rsidRPr="006C7966">
        <w:rPr>
          <w:u w:val="single"/>
        </w:rPr>
        <w:t>Notational Conventions</w:t>
      </w:r>
    </w:p>
    <w:p w14:paraId="045C08EE" w14:textId="77777777" w:rsidR="003B55E1" w:rsidRPr="006C7966" w:rsidRDefault="003B55E1" w:rsidP="003B55E1">
      <w:pPr>
        <w:rPr>
          <w:u w:val="single"/>
        </w:rPr>
      </w:pPr>
    </w:p>
    <w:p w14:paraId="59CF4F74" w14:textId="77777777" w:rsidR="003B55E1" w:rsidRPr="006C7966" w:rsidRDefault="003B55E1" w:rsidP="003B55E1">
      <w:r w:rsidRPr="006C7966">
        <w:t>The keywords “MUST”, “MUST NOT”, “REQUIRED”, “SHALL”, “SHALL NOT”, “SHOULD”, “SHOULD NOT”, “RECOMMENDED”, “MAY”, and “OPTIONAL” are to be interpreted as described in [RFC 2119].</w:t>
      </w:r>
    </w:p>
    <w:p w14:paraId="0127E970" w14:textId="4BDA222B" w:rsidR="003B55E1" w:rsidRPr="006C7966" w:rsidRDefault="003B55E1" w:rsidP="003B55E1">
      <w:r w:rsidRPr="006C7966">
        <w:t>W</w:t>
      </w:r>
      <w:r w:rsidR="00030301">
        <w:t xml:space="preserve">ords defined in the glossary </w:t>
      </w:r>
      <w:r w:rsidRPr="006C7966">
        <w:t>are capitalized (e.g. Connection).</w:t>
      </w:r>
      <w:r w:rsidR="00E411A9">
        <w:t xml:space="preserve"> </w:t>
      </w:r>
      <w:r w:rsidRPr="006C7966">
        <w:t xml:space="preserve">NSI </w:t>
      </w:r>
      <w:r w:rsidR="00030301">
        <w:t>protocol</w:t>
      </w:r>
      <w:r w:rsidRPr="006C7966">
        <w:t xml:space="preserve"> messages and </w:t>
      </w:r>
      <w:r w:rsidR="00030301">
        <w:t xml:space="preserve">their </w:t>
      </w:r>
      <w:r w:rsidRPr="006C7966">
        <w:t xml:space="preserve">attributes are written in camel case and italics (e.g. </w:t>
      </w:r>
      <w:r w:rsidR="00E7277F" w:rsidRPr="00E7277F">
        <w:rPr>
          <w:i/>
        </w:rPr>
        <w:t>reserveConfirmed</w:t>
      </w:r>
      <w:r w:rsidRPr="006C7966">
        <w:t>).</w:t>
      </w:r>
    </w:p>
    <w:p w14:paraId="73332E6C" w14:textId="77777777" w:rsidR="000C44F8" w:rsidRPr="006C7966" w:rsidRDefault="000C44F8" w:rsidP="0028295D"/>
    <w:p w14:paraId="0D88E30B" w14:textId="77777777" w:rsidR="007F7C82" w:rsidRPr="006C7966" w:rsidRDefault="00A25750" w:rsidP="0028295D">
      <w:pPr>
        <w:rPr>
          <w:u w:val="single"/>
        </w:rPr>
      </w:pPr>
      <w:bookmarkStart w:id="2" w:name="_Ref525097868"/>
      <w:bookmarkStart w:id="3" w:name="_Toc5010625"/>
      <w:r w:rsidRPr="006C7966">
        <w:rPr>
          <w:u w:val="single"/>
        </w:rPr>
        <w:t>Abstract</w:t>
      </w:r>
      <w:bookmarkEnd w:id="2"/>
      <w:bookmarkEnd w:id="3"/>
    </w:p>
    <w:p w14:paraId="577ADB1C" w14:textId="77777777" w:rsidR="00566C6F" w:rsidRPr="006C7966" w:rsidRDefault="00566C6F" w:rsidP="0028295D">
      <w:pPr>
        <w:rPr>
          <w:b/>
          <w:u w:val="single"/>
        </w:rPr>
      </w:pPr>
    </w:p>
    <w:p w14:paraId="1F34B144" w14:textId="0993A035" w:rsidR="000777AC" w:rsidRPr="006C7966" w:rsidRDefault="008825FC" w:rsidP="00794096">
      <w:r w:rsidRPr="006C7966">
        <w:t xml:space="preserve">This document </w:t>
      </w:r>
      <w:r w:rsidR="000777AC" w:rsidRPr="006C7966">
        <w:t>describes</w:t>
      </w:r>
      <w:r w:rsidR="00954A58" w:rsidRPr="006C7966">
        <w:t xml:space="preserve"> the Connection Service</w:t>
      </w:r>
      <w:r w:rsidRPr="006C7966">
        <w:t xml:space="preserve"> </w:t>
      </w:r>
      <w:r w:rsidR="008B4FA3" w:rsidRPr="006C7966">
        <w:t>v2.</w:t>
      </w:r>
      <w:ins w:id="4" w:author="Guy Roberts" w:date="2015-07-14T14:27:00Z">
        <w:r w:rsidR="00A32D9D">
          <w:t>1</w:t>
        </w:r>
      </w:ins>
      <w:del w:id="5" w:author="Guy Roberts" w:date="2015-07-14T14:27:00Z">
        <w:r w:rsidR="008B4FA3" w:rsidRPr="006C7966" w:rsidDel="00A32D9D">
          <w:delText>0</w:delText>
        </w:r>
      </w:del>
      <w:r w:rsidR="008B4FA3" w:rsidRPr="006C7966">
        <w:t>, which</w:t>
      </w:r>
      <w:r w:rsidR="000777AC" w:rsidRPr="006C7966">
        <w:t xml:space="preserve"> is </w:t>
      </w:r>
      <w:r w:rsidR="00FE6327" w:rsidRPr="006C7966">
        <w:t>one</w:t>
      </w:r>
      <w:r w:rsidR="000777AC" w:rsidRPr="006C7966">
        <w:t xml:space="preserve"> of </w:t>
      </w:r>
      <w:r w:rsidR="00954A58" w:rsidRPr="006C7966">
        <w:t>a</w:t>
      </w:r>
      <w:r w:rsidR="000777AC" w:rsidRPr="006C7966">
        <w:t xml:space="preserve"> suite of services that make up the Network Service Interface</w:t>
      </w:r>
      <w:r w:rsidR="00287D25">
        <w:t xml:space="preserve"> (NSI)</w:t>
      </w:r>
      <w:r w:rsidR="000777AC" w:rsidRPr="006C7966">
        <w:t>.</w:t>
      </w:r>
    </w:p>
    <w:p w14:paraId="43814D5A" w14:textId="77777777" w:rsidR="000777AC" w:rsidRPr="006C7966" w:rsidRDefault="000777AC" w:rsidP="00794096"/>
    <w:p w14:paraId="528152C1" w14:textId="59FC8FB4" w:rsidR="00794096" w:rsidRPr="006C7966" w:rsidRDefault="006B3317" w:rsidP="00794096">
      <w:r w:rsidRPr="006C7966">
        <w:t xml:space="preserve">The NSI is a web-service based </w:t>
      </w:r>
      <w:del w:id="6" w:author="Guy Roberts" w:date="2015-07-14T14:27:00Z">
        <w:r w:rsidRPr="006C7966" w:rsidDel="00A32D9D">
          <w:delText xml:space="preserve">API </w:delText>
        </w:r>
      </w:del>
      <w:ins w:id="7" w:author="Guy Roberts" w:date="2015-07-14T14:27:00Z">
        <w:r w:rsidR="00A32D9D">
          <w:t>protocol</w:t>
        </w:r>
        <w:r w:rsidR="00A32D9D" w:rsidRPr="006C7966">
          <w:t xml:space="preserve"> </w:t>
        </w:r>
      </w:ins>
      <w:r w:rsidRPr="006C7966">
        <w:t>that operates between a requester software agent and a provider software agent.</w:t>
      </w:r>
      <w:r w:rsidR="00E411A9">
        <w:t xml:space="preserve"> </w:t>
      </w:r>
      <w:r w:rsidR="000D269B" w:rsidRPr="006C7966">
        <w:t>The full suite of</w:t>
      </w:r>
      <w:r w:rsidR="000777AC" w:rsidRPr="006C7966">
        <w:t xml:space="preserve"> NSI</w:t>
      </w:r>
      <w:r w:rsidR="000D269B" w:rsidRPr="006C7966">
        <w:t xml:space="preserve"> services allows an application or network provider to request and manage circuit service instances.</w:t>
      </w:r>
      <w:r w:rsidR="00E411A9">
        <w:t xml:space="preserve"> </w:t>
      </w:r>
      <w:r w:rsidRPr="006C7966">
        <w:t xml:space="preserve"> Apart from the C</w:t>
      </w:r>
      <w:r w:rsidR="00954A58" w:rsidRPr="006C7966">
        <w:t>onnection Service</w:t>
      </w:r>
      <w:r w:rsidRPr="006C7966">
        <w:t xml:space="preserve"> </w:t>
      </w:r>
      <w:del w:id="8" w:author="Guy Roberts" w:date="2015-07-14T14:28:00Z">
        <w:r w:rsidRPr="006C7966" w:rsidDel="00A32D9D">
          <w:delText xml:space="preserve">these </w:delText>
        </w:r>
      </w:del>
      <w:ins w:id="9" w:author="Guy Roberts" w:date="2015-07-14T14:28:00Z">
        <w:r w:rsidR="00A32D9D">
          <w:t>this</w:t>
        </w:r>
        <w:r w:rsidR="00A32D9D" w:rsidRPr="006C7966">
          <w:t xml:space="preserve"> </w:t>
        </w:r>
      </w:ins>
      <w:r w:rsidRPr="006C7966">
        <w:t xml:space="preserve">include the </w:t>
      </w:r>
      <w:del w:id="10" w:author="Guy Roberts" w:date="2015-07-14T14:28:00Z">
        <w:r w:rsidRPr="006C7966" w:rsidDel="00A32D9D">
          <w:delText>Topology Service</w:delText>
        </w:r>
      </w:del>
      <w:ins w:id="11" w:author="Guy Roberts" w:date="2015-07-14T14:28:00Z">
        <w:r w:rsidR="00A32D9D">
          <w:t xml:space="preserve">Document Distribution Service, this service allows NSI documents such as the NSI Topology and the NSA Description to be shared among participating NSI </w:t>
        </w:r>
      </w:ins>
      <w:del w:id="12" w:author="Guy Roberts" w:date="2015-07-17T15:49:00Z">
        <w:r w:rsidR="00954A58" w:rsidRPr="006C7966" w:rsidDel="003B4295">
          <w:delText xml:space="preserve"> </w:delText>
        </w:r>
      </w:del>
      <w:ins w:id="13" w:author="Guy Roberts" w:date="2015-07-17T15:49:00Z">
        <w:r w:rsidR="003B4295">
          <w:t>agents</w:t>
        </w:r>
      </w:ins>
      <w:del w:id="14" w:author="Guy Roberts" w:date="2015-07-14T14:28:00Z">
        <w:r w:rsidR="00954A58" w:rsidRPr="006C7966" w:rsidDel="00A32D9D">
          <w:delText>and the Discovery Service</w:delText>
        </w:r>
      </w:del>
      <w:r w:rsidRPr="006C7966">
        <w:t>.</w:t>
      </w:r>
      <w:r w:rsidR="00E411A9">
        <w:t xml:space="preserve"> </w:t>
      </w:r>
      <w:r w:rsidR="00FE6327" w:rsidRPr="006C7966">
        <w:t>T</w:t>
      </w:r>
      <w:r w:rsidR="000777AC" w:rsidRPr="006C7966">
        <w:t xml:space="preserve">he complete </w:t>
      </w:r>
      <w:r w:rsidR="00954A58" w:rsidRPr="006C7966">
        <w:t>set</w:t>
      </w:r>
      <w:r w:rsidR="000777AC" w:rsidRPr="006C7966">
        <w:t xml:space="preserve"> of NSI services is </w:t>
      </w:r>
      <w:r w:rsidR="00FE6327" w:rsidRPr="006C7966">
        <w:t>described</w:t>
      </w:r>
      <w:r w:rsidR="000777AC" w:rsidRPr="006C7966">
        <w:t xml:space="preserve"> in </w:t>
      </w:r>
      <w:r w:rsidR="00BD1202">
        <w:t xml:space="preserve">the </w:t>
      </w:r>
      <w:r w:rsidR="000777AC" w:rsidRPr="006C7966">
        <w:t>Network Services Framework</w:t>
      </w:r>
      <w:r w:rsidR="00BD1202">
        <w:t xml:space="preserve"> v2.0.</w:t>
      </w:r>
    </w:p>
    <w:p w14:paraId="4650A6E1" w14:textId="77777777" w:rsidR="008825FC" w:rsidRPr="006C7966" w:rsidRDefault="008825FC" w:rsidP="00794096"/>
    <w:p w14:paraId="1F1EEDBE" w14:textId="60917528" w:rsidR="000D269B" w:rsidRPr="006C7966" w:rsidRDefault="000D269B" w:rsidP="00794096">
      <w:r w:rsidRPr="006C7966">
        <w:t xml:space="preserve">This Connection Service document describes the protocol, state machine, architecture and associated processes and environment in which software agents interact to deliver </w:t>
      </w:r>
      <w:r w:rsidR="007579B6" w:rsidRPr="006C7966">
        <w:t>a Connection.</w:t>
      </w:r>
      <w:r w:rsidR="00E411A9">
        <w:t xml:space="preserve"> </w:t>
      </w:r>
      <w:r w:rsidR="007579B6" w:rsidRPr="006C7966">
        <w:t>A Connection is a point-to-point network circuit that can transit multiple network</w:t>
      </w:r>
      <w:r w:rsidR="000C44F8" w:rsidRPr="006C7966">
        <w:t>s</w:t>
      </w:r>
      <w:r w:rsidR="00AC3B13" w:rsidRPr="006C7966">
        <w:t xml:space="preserve"> belonging to different providers</w:t>
      </w:r>
      <w:r w:rsidR="007579B6" w:rsidRPr="006C7966">
        <w:t xml:space="preserve">. </w:t>
      </w:r>
    </w:p>
    <w:p w14:paraId="00934A00" w14:textId="44AB701A" w:rsidR="004469B6" w:rsidRPr="006C7966" w:rsidDel="00EE2026" w:rsidRDefault="004469B6" w:rsidP="00794096">
      <w:pPr>
        <w:rPr>
          <w:del w:id="15" w:author="Guy Roberts" w:date="2015-12-10T13:47:00Z"/>
        </w:rPr>
      </w:pPr>
    </w:p>
    <w:p w14:paraId="2D8A896A" w14:textId="77777777" w:rsidR="007F7C82" w:rsidRPr="006C7966" w:rsidRDefault="007F7C82" w:rsidP="0028295D"/>
    <w:p w14:paraId="36C66FD1" w14:textId="77777777" w:rsidR="007F7C82" w:rsidRPr="006C7966" w:rsidRDefault="00A25750" w:rsidP="0028295D">
      <w:pPr>
        <w:pStyle w:val="TOCHeading"/>
      </w:pPr>
      <w:r w:rsidRPr="006C7966">
        <w:t>Contents</w:t>
      </w:r>
    </w:p>
    <w:p w14:paraId="03C5102D" w14:textId="77777777" w:rsidR="00EE2026" w:rsidRDefault="00075FC8">
      <w:pPr>
        <w:pStyle w:val="TOC1"/>
        <w:tabs>
          <w:tab w:val="left" w:pos="400"/>
          <w:tab w:val="right" w:pos="8828"/>
        </w:tabs>
        <w:rPr>
          <w:rFonts w:asciiTheme="minorHAnsi" w:hAnsiTheme="minorHAnsi" w:cstheme="minorBidi"/>
          <w:noProof/>
          <w:sz w:val="22"/>
          <w:szCs w:val="22"/>
          <w:lang w:val="en-GB" w:eastAsia="en-GB"/>
        </w:rPr>
      </w:pPr>
      <w:r w:rsidRPr="006C7966">
        <w:fldChar w:fldCharType="begin"/>
      </w:r>
      <w:r w:rsidR="00A25750" w:rsidRPr="006C7966">
        <w:instrText xml:space="preserve"> TOC \o "1-3" \h \z \u </w:instrText>
      </w:r>
      <w:r w:rsidRPr="006C7966">
        <w:fldChar w:fldCharType="separate"/>
      </w:r>
      <w:hyperlink w:anchor="_Toc437518573" w:history="1">
        <w:r w:rsidR="00EE2026" w:rsidRPr="002171F5">
          <w:rPr>
            <w:rStyle w:val="Hyperlink"/>
            <w:noProof/>
          </w:rPr>
          <w:t>1.</w:t>
        </w:r>
        <w:r w:rsidR="00EE2026">
          <w:rPr>
            <w:rFonts w:asciiTheme="minorHAnsi" w:hAnsiTheme="minorHAnsi" w:cstheme="minorBidi"/>
            <w:noProof/>
            <w:sz w:val="22"/>
            <w:szCs w:val="22"/>
            <w:lang w:val="en-GB" w:eastAsia="en-GB"/>
          </w:rPr>
          <w:tab/>
        </w:r>
        <w:r w:rsidR="00EE2026" w:rsidRPr="002171F5">
          <w:rPr>
            <w:rStyle w:val="Hyperlink"/>
            <w:noProof/>
          </w:rPr>
          <w:t>Introduction</w:t>
        </w:r>
        <w:r w:rsidR="00EE2026">
          <w:rPr>
            <w:noProof/>
            <w:webHidden/>
          </w:rPr>
          <w:tab/>
        </w:r>
        <w:r w:rsidR="00EE2026">
          <w:rPr>
            <w:noProof/>
            <w:webHidden/>
          </w:rPr>
          <w:fldChar w:fldCharType="begin"/>
        </w:r>
        <w:r w:rsidR="00EE2026">
          <w:rPr>
            <w:noProof/>
            <w:webHidden/>
          </w:rPr>
          <w:instrText xml:space="preserve"> PAGEREF _Toc437518573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3A0A37C9"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74" w:history="1">
        <w:r w:rsidR="00EE2026" w:rsidRPr="002171F5">
          <w:rPr>
            <w:rStyle w:val="Hyperlink"/>
            <w:noProof/>
          </w:rPr>
          <w:t>1.1</w:t>
        </w:r>
        <w:r w:rsidR="00EE2026">
          <w:rPr>
            <w:rFonts w:asciiTheme="minorHAnsi" w:hAnsiTheme="minorHAnsi" w:cstheme="minorBidi"/>
            <w:noProof/>
            <w:sz w:val="22"/>
            <w:szCs w:val="22"/>
            <w:lang w:val="en-GB" w:eastAsia="en-GB"/>
          </w:rPr>
          <w:tab/>
        </w:r>
        <w:r w:rsidR="00EE2026" w:rsidRPr="002171F5">
          <w:rPr>
            <w:rStyle w:val="Hyperlink"/>
            <w:noProof/>
          </w:rPr>
          <w:t>The Connection Service</w:t>
        </w:r>
        <w:r w:rsidR="00EE2026">
          <w:rPr>
            <w:noProof/>
            <w:webHidden/>
          </w:rPr>
          <w:tab/>
        </w:r>
        <w:r w:rsidR="00EE2026">
          <w:rPr>
            <w:noProof/>
            <w:webHidden/>
          </w:rPr>
          <w:fldChar w:fldCharType="begin"/>
        </w:r>
        <w:r w:rsidR="00EE2026">
          <w:rPr>
            <w:noProof/>
            <w:webHidden/>
          </w:rPr>
          <w:instrText xml:space="preserve"> PAGEREF _Toc437518574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350ADEA8"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hyperlink w:anchor="_Toc437518575" w:history="1">
        <w:r w:rsidR="00EE2026" w:rsidRPr="002171F5">
          <w:rPr>
            <w:rStyle w:val="Hyperlink"/>
            <w:noProof/>
          </w:rPr>
          <w:t>2.</w:t>
        </w:r>
        <w:r w:rsidR="00EE2026">
          <w:rPr>
            <w:rFonts w:asciiTheme="minorHAnsi" w:hAnsiTheme="minorHAnsi" w:cstheme="minorBidi"/>
            <w:noProof/>
            <w:sz w:val="22"/>
            <w:szCs w:val="22"/>
            <w:lang w:val="en-GB" w:eastAsia="en-GB"/>
          </w:rPr>
          <w:tab/>
        </w:r>
        <w:r w:rsidR="00EE2026" w:rsidRPr="002171F5">
          <w:rPr>
            <w:rStyle w:val="Hyperlink"/>
            <w:noProof/>
          </w:rPr>
          <w:t>Network Service Framework</w:t>
        </w:r>
        <w:r w:rsidR="00EE2026">
          <w:rPr>
            <w:noProof/>
            <w:webHidden/>
          </w:rPr>
          <w:tab/>
        </w:r>
        <w:r w:rsidR="00EE2026">
          <w:rPr>
            <w:noProof/>
            <w:webHidden/>
          </w:rPr>
          <w:fldChar w:fldCharType="begin"/>
        </w:r>
        <w:r w:rsidR="00EE2026">
          <w:rPr>
            <w:noProof/>
            <w:webHidden/>
          </w:rPr>
          <w:instrText xml:space="preserve"> PAGEREF _Toc437518575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7D0C9531"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76" w:history="1">
        <w:r w:rsidR="00EE2026" w:rsidRPr="002171F5">
          <w:rPr>
            <w:rStyle w:val="Hyperlink"/>
            <w:noProof/>
          </w:rPr>
          <w:t>2.1</w:t>
        </w:r>
        <w:r w:rsidR="00EE2026">
          <w:rPr>
            <w:rFonts w:asciiTheme="minorHAnsi" w:hAnsiTheme="minorHAnsi" w:cstheme="minorBidi"/>
            <w:noProof/>
            <w:sz w:val="22"/>
            <w:szCs w:val="22"/>
            <w:lang w:val="en-GB" w:eastAsia="en-GB"/>
          </w:rPr>
          <w:tab/>
        </w:r>
        <w:r w:rsidR="00EE2026" w:rsidRPr="002171F5">
          <w:rPr>
            <w:rStyle w:val="Hyperlink"/>
            <w:noProof/>
          </w:rPr>
          <w:t>NSI Services</w:t>
        </w:r>
        <w:r w:rsidR="00EE2026">
          <w:rPr>
            <w:noProof/>
            <w:webHidden/>
          </w:rPr>
          <w:tab/>
        </w:r>
        <w:r w:rsidR="00EE2026">
          <w:rPr>
            <w:noProof/>
            <w:webHidden/>
          </w:rPr>
          <w:fldChar w:fldCharType="begin"/>
        </w:r>
        <w:r w:rsidR="00EE2026">
          <w:rPr>
            <w:noProof/>
            <w:webHidden/>
          </w:rPr>
          <w:instrText xml:space="preserve"> PAGEREF _Toc437518576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66C4618C"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77" w:history="1">
        <w:r w:rsidR="00EE2026" w:rsidRPr="002171F5">
          <w:rPr>
            <w:rStyle w:val="Hyperlink"/>
            <w:noProof/>
          </w:rPr>
          <w:t>2.2</w:t>
        </w:r>
        <w:r w:rsidR="00EE2026">
          <w:rPr>
            <w:rFonts w:asciiTheme="minorHAnsi" w:hAnsiTheme="minorHAnsi" w:cstheme="minorBidi"/>
            <w:noProof/>
            <w:sz w:val="22"/>
            <w:szCs w:val="22"/>
            <w:lang w:val="en-GB" w:eastAsia="en-GB"/>
          </w:rPr>
          <w:tab/>
        </w:r>
        <w:r w:rsidR="00EE2026" w:rsidRPr="002171F5">
          <w:rPr>
            <w:rStyle w:val="Hyperlink"/>
            <w:noProof/>
          </w:rPr>
          <w:t>NSI Interface, Agents and Architecture</w:t>
        </w:r>
        <w:r w:rsidR="00EE2026">
          <w:rPr>
            <w:noProof/>
            <w:webHidden/>
          </w:rPr>
          <w:tab/>
        </w:r>
        <w:r w:rsidR="00EE2026">
          <w:rPr>
            <w:noProof/>
            <w:webHidden/>
          </w:rPr>
          <w:fldChar w:fldCharType="begin"/>
        </w:r>
        <w:r w:rsidR="00EE2026">
          <w:rPr>
            <w:noProof/>
            <w:webHidden/>
          </w:rPr>
          <w:instrText xml:space="preserve"> PAGEREF _Toc437518577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16DF35AB"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78" w:history="1">
        <w:r w:rsidR="00EE2026" w:rsidRPr="002171F5">
          <w:rPr>
            <w:rStyle w:val="Hyperlink"/>
            <w:noProof/>
          </w:rPr>
          <w:t>2.3</w:t>
        </w:r>
        <w:r w:rsidR="00EE2026">
          <w:rPr>
            <w:rFonts w:asciiTheme="minorHAnsi" w:hAnsiTheme="minorHAnsi" w:cstheme="minorBidi"/>
            <w:noProof/>
            <w:sz w:val="22"/>
            <w:szCs w:val="22"/>
            <w:lang w:val="en-GB" w:eastAsia="en-GB"/>
          </w:rPr>
          <w:tab/>
        </w:r>
        <w:r w:rsidR="00EE2026" w:rsidRPr="002171F5">
          <w:rPr>
            <w:rStyle w:val="Hyperlink"/>
            <w:noProof/>
          </w:rPr>
          <w:t>NSI Topology</w:t>
        </w:r>
        <w:r w:rsidR="00EE2026">
          <w:rPr>
            <w:noProof/>
            <w:webHidden/>
          </w:rPr>
          <w:tab/>
        </w:r>
        <w:r w:rsidR="00EE2026">
          <w:rPr>
            <w:noProof/>
            <w:webHidden/>
          </w:rPr>
          <w:fldChar w:fldCharType="begin"/>
        </w:r>
        <w:r w:rsidR="00EE2026">
          <w:rPr>
            <w:noProof/>
            <w:webHidden/>
          </w:rPr>
          <w:instrText xml:space="preserve"> PAGEREF _Toc437518578 \h </w:instrText>
        </w:r>
        <w:r w:rsidR="00EE2026">
          <w:rPr>
            <w:noProof/>
            <w:webHidden/>
          </w:rPr>
        </w:r>
        <w:r w:rsidR="00EE2026">
          <w:rPr>
            <w:noProof/>
            <w:webHidden/>
          </w:rPr>
          <w:fldChar w:fldCharType="separate"/>
        </w:r>
        <w:r w:rsidR="00D5423B">
          <w:rPr>
            <w:noProof/>
            <w:webHidden/>
          </w:rPr>
          <w:t>4</w:t>
        </w:r>
        <w:r w:rsidR="00EE2026">
          <w:rPr>
            <w:noProof/>
            <w:webHidden/>
          </w:rPr>
          <w:fldChar w:fldCharType="end"/>
        </w:r>
      </w:hyperlink>
    </w:p>
    <w:p w14:paraId="0C1A93A0"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79" w:history="1">
        <w:r w:rsidR="00EE2026" w:rsidRPr="002171F5">
          <w:rPr>
            <w:rStyle w:val="Hyperlink"/>
            <w:noProof/>
          </w:rPr>
          <w:t>2.4</w:t>
        </w:r>
        <w:r w:rsidR="00EE2026">
          <w:rPr>
            <w:rFonts w:asciiTheme="minorHAnsi" w:hAnsiTheme="minorHAnsi" w:cstheme="minorBidi"/>
            <w:noProof/>
            <w:sz w:val="22"/>
            <w:szCs w:val="22"/>
            <w:lang w:val="en-GB" w:eastAsia="en-GB"/>
          </w:rPr>
          <w:tab/>
        </w:r>
        <w:r w:rsidR="00EE2026" w:rsidRPr="002171F5">
          <w:rPr>
            <w:rStyle w:val="Hyperlink"/>
            <w:noProof/>
          </w:rPr>
          <w:t>NSI Service Definitions</w:t>
        </w:r>
        <w:r w:rsidR="00EE2026">
          <w:rPr>
            <w:noProof/>
            <w:webHidden/>
          </w:rPr>
          <w:tab/>
        </w:r>
        <w:r w:rsidR="00EE2026">
          <w:rPr>
            <w:noProof/>
            <w:webHidden/>
          </w:rPr>
          <w:fldChar w:fldCharType="begin"/>
        </w:r>
        <w:r w:rsidR="00EE2026">
          <w:rPr>
            <w:noProof/>
            <w:webHidden/>
          </w:rPr>
          <w:instrText xml:space="preserve"> PAGEREF _Toc437518579 \h </w:instrText>
        </w:r>
        <w:r w:rsidR="00EE2026">
          <w:rPr>
            <w:noProof/>
            <w:webHidden/>
          </w:rPr>
        </w:r>
        <w:r w:rsidR="00EE2026">
          <w:rPr>
            <w:noProof/>
            <w:webHidden/>
          </w:rPr>
          <w:fldChar w:fldCharType="separate"/>
        </w:r>
        <w:r w:rsidR="00D5423B">
          <w:rPr>
            <w:noProof/>
            <w:webHidden/>
          </w:rPr>
          <w:t>5</w:t>
        </w:r>
        <w:r w:rsidR="00EE2026">
          <w:rPr>
            <w:noProof/>
            <w:webHidden/>
          </w:rPr>
          <w:fldChar w:fldCharType="end"/>
        </w:r>
      </w:hyperlink>
    </w:p>
    <w:p w14:paraId="729E24EF"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hyperlink w:anchor="_Toc437518580" w:history="1">
        <w:r w:rsidR="00EE2026" w:rsidRPr="002171F5">
          <w:rPr>
            <w:rStyle w:val="Hyperlink"/>
            <w:noProof/>
          </w:rPr>
          <w:t>3.</w:t>
        </w:r>
        <w:r w:rsidR="00EE2026">
          <w:rPr>
            <w:rFonts w:asciiTheme="minorHAnsi" w:hAnsiTheme="minorHAnsi" w:cstheme="minorBidi"/>
            <w:noProof/>
            <w:sz w:val="22"/>
            <w:szCs w:val="22"/>
            <w:lang w:val="en-GB" w:eastAsia="en-GB"/>
          </w:rPr>
          <w:tab/>
        </w:r>
        <w:r w:rsidR="00EE2026" w:rsidRPr="002171F5">
          <w:rPr>
            <w:rStyle w:val="Hyperlink"/>
            <w:noProof/>
          </w:rPr>
          <w:t>NSI Topology</w:t>
        </w:r>
        <w:r w:rsidR="00EE2026">
          <w:rPr>
            <w:noProof/>
            <w:webHidden/>
          </w:rPr>
          <w:tab/>
        </w:r>
        <w:r w:rsidR="00EE2026">
          <w:rPr>
            <w:noProof/>
            <w:webHidden/>
          </w:rPr>
          <w:fldChar w:fldCharType="begin"/>
        </w:r>
        <w:r w:rsidR="00EE2026">
          <w:rPr>
            <w:noProof/>
            <w:webHidden/>
          </w:rPr>
          <w:instrText xml:space="preserve"> PAGEREF _Toc437518580 \h </w:instrText>
        </w:r>
        <w:r w:rsidR="00EE2026">
          <w:rPr>
            <w:noProof/>
            <w:webHidden/>
          </w:rPr>
        </w:r>
        <w:r w:rsidR="00EE2026">
          <w:rPr>
            <w:noProof/>
            <w:webHidden/>
          </w:rPr>
          <w:fldChar w:fldCharType="separate"/>
        </w:r>
        <w:r w:rsidR="00D5423B">
          <w:rPr>
            <w:noProof/>
            <w:webHidden/>
          </w:rPr>
          <w:t>5</w:t>
        </w:r>
        <w:r w:rsidR="00EE2026">
          <w:rPr>
            <w:noProof/>
            <w:webHidden/>
          </w:rPr>
          <w:fldChar w:fldCharType="end"/>
        </w:r>
      </w:hyperlink>
    </w:p>
    <w:p w14:paraId="37FBCD6D"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1" w:history="1">
        <w:r w:rsidR="00EE2026" w:rsidRPr="002171F5">
          <w:rPr>
            <w:rStyle w:val="Hyperlink"/>
            <w:noProof/>
          </w:rPr>
          <w:t>3.1</w:t>
        </w:r>
        <w:r w:rsidR="00EE2026">
          <w:rPr>
            <w:rFonts w:asciiTheme="minorHAnsi" w:hAnsiTheme="minorHAnsi" w:cstheme="minorBidi"/>
            <w:noProof/>
            <w:sz w:val="22"/>
            <w:szCs w:val="22"/>
            <w:lang w:val="en-GB" w:eastAsia="en-GB"/>
          </w:rPr>
          <w:tab/>
        </w:r>
        <w:r w:rsidR="00EE2026" w:rsidRPr="002171F5">
          <w:rPr>
            <w:rStyle w:val="Hyperlink"/>
            <w:noProof/>
          </w:rPr>
          <w:t>Connections and Topology</w:t>
        </w:r>
        <w:r w:rsidR="00EE2026">
          <w:rPr>
            <w:noProof/>
            <w:webHidden/>
          </w:rPr>
          <w:tab/>
        </w:r>
        <w:r w:rsidR="00EE2026">
          <w:rPr>
            <w:noProof/>
            <w:webHidden/>
          </w:rPr>
          <w:fldChar w:fldCharType="begin"/>
        </w:r>
        <w:r w:rsidR="00EE2026">
          <w:rPr>
            <w:noProof/>
            <w:webHidden/>
          </w:rPr>
          <w:instrText xml:space="preserve"> PAGEREF _Toc437518581 \h </w:instrText>
        </w:r>
        <w:r w:rsidR="00EE2026">
          <w:rPr>
            <w:noProof/>
            <w:webHidden/>
          </w:rPr>
        </w:r>
        <w:r w:rsidR="00EE2026">
          <w:rPr>
            <w:noProof/>
            <w:webHidden/>
          </w:rPr>
          <w:fldChar w:fldCharType="separate"/>
        </w:r>
        <w:r w:rsidR="00D5423B">
          <w:rPr>
            <w:noProof/>
            <w:webHidden/>
          </w:rPr>
          <w:t>5</w:t>
        </w:r>
        <w:r w:rsidR="00EE2026">
          <w:rPr>
            <w:noProof/>
            <w:webHidden/>
          </w:rPr>
          <w:fldChar w:fldCharType="end"/>
        </w:r>
      </w:hyperlink>
    </w:p>
    <w:p w14:paraId="520497F4"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2" w:history="1">
        <w:r w:rsidR="00EE2026" w:rsidRPr="002171F5">
          <w:rPr>
            <w:rStyle w:val="Hyperlink"/>
            <w:noProof/>
          </w:rPr>
          <w:t>3.2</w:t>
        </w:r>
        <w:r w:rsidR="00EE2026">
          <w:rPr>
            <w:rFonts w:asciiTheme="minorHAnsi" w:hAnsiTheme="minorHAnsi" w:cstheme="minorBidi"/>
            <w:noProof/>
            <w:sz w:val="22"/>
            <w:szCs w:val="22"/>
            <w:lang w:val="en-GB" w:eastAsia="en-GB"/>
          </w:rPr>
          <w:tab/>
        </w:r>
        <w:r w:rsidR="00EE2026" w:rsidRPr="002171F5">
          <w:rPr>
            <w:rStyle w:val="Hyperlink"/>
            <w:noProof/>
          </w:rPr>
          <w:t>Explicit Routing Object</w:t>
        </w:r>
        <w:r w:rsidR="00EE2026">
          <w:rPr>
            <w:noProof/>
            <w:webHidden/>
          </w:rPr>
          <w:tab/>
        </w:r>
        <w:r w:rsidR="00EE2026">
          <w:rPr>
            <w:noProof/>
            <w:webHidden/>
          </w:rPr>
          <w:fldChar w:fldCharType="begin"/>
        </w:r>
        <w:r w:rsidR="00EE2026">
          <w:rPr>
            <w:noProof/>
            <w:webHidden/>
          </w:rPr>
          <w:instrText xml:space="preserve"> PAGEREF _Toc437518582 \h </w:instrText>
        </w:r>
        <w:r w:rsidR="00EE2026">
          <w:rPr>
            <w:noProof/>
            <w:webHidden/>
          </w:rPr>
        </w:r>
        <w:r w:rsidR="00EE2026">
          <w:rPr>
            <w:noProof/>
            <w:webHidden/>
          </w:rPr>
          <w:fldChar w:fldCharType="separate"/>
        </w:r>
        <w:r w:rsidR="00D5423B">
          <w:rPr>
            <w:noProof/>
            <w:webHidden/>
          </w:rPr>
          <w:t>6</w:t>
        </w:r>
        <w:r w:rsidR="00EE2026">
          <w:rPr>
            <w:noProof/>
            <w:webHidden/>
          </w:rPr>
          <w:fldChar w:fldCharType="end"/>
        </w:r>
      </w:hyperlink>
    </w:p>
    <w:p w14:paraId="15463ED0"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3" w:history="1">
        <w:r w:rsidR="00EE2026" w:rsidRPr="002171F5">
          <w:rPr>
            <w:rStyle w:val="Hyperlink"/>
            <w:noProof/>
          </w:rPr>
          <w:t>3.3</w:t>
        </w:r>
        <w:r w:rsidR="00EE2026">
          <w:rPr>
            <w:rFonts w:asciiTheme="minorHAnsi" w:hAnsiTheme="minorHAnsi" w:cstheme="minorBidi"/>
            <w:noProof/>
            <w:sz w:val="22"/>
            <w:szCs w:val="22"/>
            <w:lang w:val="en-GB" w:eastAsia="en-GB"/>
          </w:rPr>
          <w:tab/>
        </w:r>
        <w:r w:rsidR="00EE2026" w:rsidRPr="002171F5">
          <w:rPr>
            <w:rStyle w:val="Hyperlink"/>
            <w:noProof/>
          </w:rPr>
          <w:t>STP Semantics</w:t>
        </w:r>
        <w:r w:rsidR="00EE2026">
          <w:rPr>
            <w:noProof/>
            <w:webHidden/>
          </w:rPr>
          <w:tab/>
        </w:r>
        <w:r w:rsidR="00EE2026">
          <w:rPr>
            <w:noProof/>
            <w:webHidden/>
          </w:rPr>
          <w:fldChar w:fldCharType="begin"/>
        </w:r>
        <w:r w:rsidR="00EE2026">
          <w:rPr>
            <w:noProof/>
            <w:webHidden/>
          </w:rPr>
          <w:instrText xml:space="preserve"> PAGEREF _Toc437518583 \h </w:instrText>
        </w:r>
        <w:r w:rsidR="00EE2026">
          <w:rPr>
            <w:noProof/>
            <w:webHidden/>
          </w:rPr>
        </w:r>
        <w:r w:rsidR="00EE2026">
          <w:rPr>
            <w:noProof/>
            <w:webHidden/>
          </w:rPr>
          <w:fldChar w:fldCharType="separate"/>
        </w:r>
        <w:r w:rsidR="00D5423B">
          <w:rPr>
            <w:noProof/>
            <w:webHidden/>
          </w:rPr>
          <w:t>7</w:t>
        </w:r>
        <w:r w:rsidR="00EE2026">
          <w:rPr>
            <w:noProof/>
            <w:webHidden/>
          </w:rPr>
          <w:fldChar w:fldCharType="end"/>
        </w:r>
      </w:hyperlink>
    </w:p>
    <w:p w14:paraId="42E47CDE"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hyperlink w:anchor="_Toc437518584" w:history="1">
        <w:r w:rsidR="00EE2026" w:rsidRPr="002171F5">
          <w:rPr>
            <w:rStyle w:val="Hyperlink"/>
            <w:rFonts w:cs="Arial"/>
            <w:noProof/>
          </w:rPr>
          <w:t>4.</w:t>
        </w:r>
        <w:r w:rsidR="00EE2026">
          <w:rPr>
            <w:rFonts w:asciiTheme="minorHAnsi" w:hAnsiTheme="minorHAnsi" w:cstheme="minorBidi"/>
            <w:noProof/>
            <w:sz w:val="22"/>
            <w:szCs w:val="22"/>
            <w:lang w:val="en-GB" w:eastAsia="en-GB"/>
          </w:rPr>
          <w:tab/>
        </w:r>
        <w:r w:rsidR="00EE2026" w:rsidRPr="002171F5">
          <w:rPr>
            <w:rStyle w:val="Hyperlink"/>
            <w:rFonts w:cs="Arial"/>
            <w:noProof/>
          </w:rPr>
          <w:t>NSI CS messages and state machines</w:t>
        </w:r>
        <w:r w:rsidR="00EE2026">
          <w:rPr>
            <w:noProof/>
            <w:webHidden/>
          </w:rPr>
          <w:tab/>
        </w:r>
        <w:r w:rsidR="00EE2026">
          <w:rPr>
            <w:noProof/>
            <w:webHidden/>
          </w:rPr>
          <w:fldChar w:fldCharType="begin"/>
        </w:r>
        <w:r w:rsidR="00EE2026">
          <w:rPr>
            <w:noProof/>
            <w:webHidden/>
          </w:rPr>
          <w:instrText xml:space="preserve"> PAGEREF _Toc437518584 \h </w:instrText>
        </w:r>
        <w:r w:rsidR="00EE2026">
          <w:rPr>
            <w:noProof/>
            <w:webHidden/>
          </w:rPr>
        </w:r>
        <w:r w:rsidR="00EE2026">
          <w:rPr>
            <w:noProof/>
            <w:webHidden/>
          </w:rPr>
          <w:fldChar w:fldCharType="separate"/>
        </w:r>
        <w:r w:rsidR="00D5423B">
          <w:rPr>
            <w:noProof/>
            <w:webHidden/>
          </w:rPr>
          <w:t>7</w:t>
        </w:r>
        <w:r w:rsidR="00EE2026">
          <w:rPr>
            <w:noProof/>
            <w:webHidden/>
          </w:rPr>
          <w:fldChar w:fldCharType="end"/>
        </w:r>
      </w:hyperlink>
    </w:p>
    <w:p w14:paraId="5297192E"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5" w:history="1">
        <w:r w:rsidR="00EE2026" w:rsidRPr="002171F5">
          <w:rPr>
            <w:rStyle w:val="Hyperlink"/>
            <w:noProof/>
          </w:rPr>
          <w:t>4.1</w:t>
        </w:r>
        <w:r w:rsidR="00EE2026">
          <w:rPr>
            <w:rFonts w:asciiTheme="minorHAnsi" w:hAnsiTheme="minorHAnsi" w:cstheme="minorBidi"/>
            <w:noProof/>
            <w:sz w:val="22"/>
            <w:szCs w:val="22"/>
            <w:lang w:val="en-GB" w:eastAsia="en-GB"/>
          </w:rPr>
          <w:tab/>
        </w:r>
        <w:r w:rsidR="00EE2026" w:rsidRPr="002171F5">
          <w:rPr>
            <w:rStyle w:val="Hyperlink"/>
            <w:noProof/>
          </w:rPr>
          <w:t>NSI Messages and operations</w:t>
        </w:r>
        <w:r w:rsidR="00EE2026">
          <w:rPr>
            <w:noProof/>
            <w:webHidden/>
          </w:rPr>
          <w:tab/>
        </w:r>
        <w:r w:rsidR="00EE2026">
          <w:rPr>
            <w:noProof/>
            <w:webHidden/>
          </w:rPr>
          <w:fldChar w:fldCharType="begin"/>
        </w:r>
        <w:r w:rsidR="00EE2026">
          <w:rPr>
            <w:noProof/>
            <w:webHidden/>
          </w:rPr>
          <w:instrText xml:space="preserve"> PAGEREF _Toc437518585 \h </w:instrText>
        </w:r>
        <w:r w:rsidR="00EE2026">
          <w:rPr>
            <w:noProof/>
            <w:webHidden/>
          </w:rPr>
        </w:r>
        <w:r w:rsidR="00EE2026">
          <w:rPr>
            <w:noProof/>
            <w:webHidden/>
          </w:rPr>
          <w:fldChar w:fldCharType="separate"/>
        </w:r>
        <w:r w:rsidR="00D5423B">
          <w:rPr>
            <w:noProof/>
            <w:webHidden/>
          </w:rPr>
          <w:t>7</w:t>
        </w:r>
        <w:r w:rsidR="00EE2026">
          <w:rPr>
            <w:noProof/>
            <w:webHidden/>
          </w:rPr>
          <w:fldChar w:fldCharType="end"/>
        </w:r>
      </w:hyperlink>
    </w:p>
    <w:p w14:paraId="09ADCCF6"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6" w:history="1">
        <w:r w:rsidR="00EE2026" w:rsidRPr="002171F5">
          <w:rPr>
            <w:rStyle w:val="Hyperlink"/>
            <w:noProof/>
          </w:rPr>
          <w:t>4.2</w:t>
        </w:r>
        <w:r w:rsidR="00EE2026">
          <w:rPr>
            <w:rFonts w:asciiTheme="minorHAnsi" w:hAnsiTheme="minorHAnsi" w:cstheme="minorBidi"/>
            <w:noProof/>
            <w:sz w:val="22"/>
            <w:szCs w:val="22"/>
            <w:lang w:val="en-GB" w:eastAsia="en-GB"/>
          </w:rPr>
          <w:tab/>
        </w:r>
        <w:r w:rsidR="00EE2026" w:rsidRPr="002171F5">
          <w:rPr>
            <w:rStyle w:val="Hyperlink"/>
            <w:noProof/>
          </w:rPr>
          <w:t>Optional release/provision/modify functionality</w:t>
        </w:r>
        <w:r w:rsidR="00EE2026">
          <w:rPr>
            <w:noProof/>
            <w:webHidden/>
          </w:rPr>
          <w:tab/>
        </w:r>
        <w:r w:rsidR="00EE2026">
          <w:rPr>
            <w:noProof/>
            <w:webHidden/>
          </w:rPr>
          <w:fldChar w:fldCharType="begin"/>
        </w:r>
        <w:r w:rsidR="00EE2026">
          <w:rPr>
            <w:noProof/>
            <w:webHidden/>
          </w:rPr>
          <w:instrText xml:space="preserve"> PAGEREF _Toc437518586 \h </w:instrText>
        </w:r>
        <w:r w:rsidR="00EE2026">
          <w:rPr>
            <w:noProof/>
            <w:webHidden/>
          </w:rPr>
        </w:r>
        <w:r w:rsidR="00EE2026">
          <w:rPr>
            <w:noProof/>
            <w:webHidden/>
          </w:rPr>
          <w:fldChar w:fldCharType="separate"/>
        </w:r>
        <w:r w:rsidR="00D5423B">
          <w:rPr>
            <w:noProof/>
            <w:webHidden/>
          </w:rPr>
          <w:t>10</w:t>
        </w:r>
        <w:r w:rsidR="00EE2026">
          <w:rPr>
            <w:noProof/>
            <w:webHidden/>
          </w:rPr>
          <w:fldChar w:fldCharType="end"/>
        </w:r>
      </w:hyperlink>
    </w:p>
    <w:p w14:paraId="6B9CA546"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87" w:history="1">
        <w:r w:rsidR="00EE2026" w:rsidRPr="002171F5">
          <w:rPr>
            <w:rStyle w:val="Hyperlink"/>
            <w:noProof/>
          </w:rPr>
          <w:t>4.3</w:t>
        </w:r>
        <w:r w:rsidR="00EE2026">
          <w:rPr>
            <w:rFonts w:asciiTheme="minorHAnsi" w:hAnsiTheme="minorHAnsi" w:cstheme="minorBidi"/>
            <w:noProof/>
            <w:sz w:val="22"/>
            <w:szCs w:val="22"/>
            <w:lang w:val="en-GB" w:eastAsia="en-GB"/>
          </w:rPr>
          <w:tab/>
        </w:r>
        <w:r w:rsidR="00EE2026" w:rsidRPr="002171F5">
          <w:rPr>
            <w:rStyle w:val="Hyperlink"/>
            <w:noProof/>
          </w:rPr>
          <w:t>NSI state machines</w:t>
        </w:r>
        <w:r w:rsidR="00EE2026">
          <w:rPr>
            <w:noProof/>
            <w:webHidden/>
          </w:rPr>
          <w:tab/>
        </w:r>
        <w:r w:rsidR="00EE2026">
          <w:rPr>
            <w:noProof/>
            <w:webHidden/>
          </w:rPr>
          <w:fldChar w:fldCharType="begin"/>
        </w:r>
        <w:r w:rsidR="00EE2026">
          <w:rPr>
            <w:noProof/>
            <w:webHidden/>
          </w:rPr>
          <w:instrText xml:space="preserve"> PAGEREF _Toc437518587 \h </w:instrText>
        </w:r>
        <w:r w:rsidR="00EE2026">
          <w:rPr>
            <w:noProof/>
            <w:webHidden/>
          </w:rPr>
        </w:r>
        <w:r w:rsidR="00EE2026">
          <w:rPr>
            <w:noProof/>
            <w:webHidden/>
          </w:rPr>
          <w:fldChar w:fldCharType="separate"/>
        </w:r>
        <w:r w:rsidR="00D5423B">
          <w:rPr>
            <w:noProof/>
            <w:webHidden/>
          </w:rPr>
          <w:t>11</w:t>
        </w:r>
        <w:r w:rsidR="00EE2026">
          <w:rPr>
            <w:noProof/>
            <w:webHidden/>
          </w:rPr>
          <w:fldChar w:fldCharType="end"/>
        </w:r>
      </w:hyperlink>
    </w:p>
    <w:p w14:paraId="737D5933"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hyperlink w:anchor="_Toc437518588" w:history="1">
        <w:r w:rsidR="00EE2026" w:rsidRPr="002171F5">
          <w:rPr>
            <w:rStyle w:val="Hyperlink"/>
            <w:noProof/>
          </w:rPr>
          <w:t>4.3.1</w:t>
        </w:r>
        <w:r w:rsidR="00EE2026">
          <w:rPr>
            <w:rFonts w:asciiTheme="minorHAnsi" w:hAnsiTheme="minorHAnsi" w:cstheme="minorBidi"/>
            <w:noProof/>
            <w:sz w:val="22"/>
            <w:szCs w:val="22"/>
            <w:lang w:val="en-GB" w:eastAsia="en-GB"/>
          </w:rPr>
          <w:tab/>
        </w:r>
        <w:r w:rsidR="00EE2026" w:rsidRPr="002171F5">
          <w:rPr>
            <w:rStyle w:val="Hyperlink"/>
            <w:noProof/>
          </w:rPr>
          <w:t>Reservation State Machine</w:t>
        </w:r>
        <w:r w:rsidR="00EE2026">
          <w:rPr>
            <w:noProof/>
            <w:webHidden/>
          </w:rPr>
          <w:tab/>
        </w:r>
        <w:r w:rsidR="00EE2026">
          <w:rPr>
            <w:noProof/>
            <w:webHidden/>
          </w:rPr>
          <w:fldChar w:fldCharType="begin"/>
        </w:r>
        <w:r w:rsidR="00EE2026">
          <w:rPr>
            <w:noProof/>
            <w:webHidden/>
          </w:rPr>
          <w:instrText xml:space="preserve"> PAGEREF _Toc437518588 \h </w:instrText>
        </w:r>
        <w:r w:rsidR="00EE2026">
          <w:rPr>
            <w:noProof/>
            <w:webHidden/>
          </w:rPr>
        </w:r>
        <w:r w:rsidR="00EE2026">
          <w:rPr>
            <w:noProof/>
            <w:webHidden/>
          </w:rPr>
          <w:fldChar w:fldCharType="separate"/>
        </w:r>
        <w:r w:rsidR="00D5423B">
          <w:rPr>
            <w:noProof/>
            <w:webHidden/>
          </w:rPr>
          <w:t>11</w:t>
        </w:r>
        <w:r w:rsidR="00EE2026">
          <w:rPr>
            <w:noProof/>
            <w:webHidden/>
          </w:rPr>
          <w:fldChar w:fldCharType="end"/>
        </w:r>
      </w:hyperlink>
    </w:p>
    <w:p w14:paraId="2AD3F396"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hyperlink w:anchor="_Toc437518589" w:history="1">
        <w:r w:rsidR="00EE2026" w:rsidRPr="002171F5">
          <w:rPr>
            <w:rStyle w:val="Hyperlink"/>
            <w:noProof/>
          </w:rPr>
          <w:t>4.3.2</w:t>
        </w:r>
        <w:r w:rsidR="00EE2026">
          <w:rPr>
            <w:rFonts w:asciiTheme="minorHAnsi" w:hAnsiTheme="minorHAnsi" w:cstheme="minorBidi"/>
            <w:noProof/>
            <w:sz w:val="22"/>
            <w:szCs w:val="22"/>
            <w:lang w:val="en-GB" w:eastAsia="en-GB"/>
          </w:rPr>
          <w:tab/>
        </w:r>
        <w:r w:rsidR="00EE2026" w:rsidRPr="002171F5">
          <w:rPr>
            <w:rStyle w:val="Hyperlink"/>
            <w:noProof/>
          </w:rPr>
          <w:t>Provisioning State Machine</w:t>
        </w:r>
        <w:r w:rsidR="00EE2026">
          <w:rPr>
            <w:noProof/>
            <w:webHidden/>
          </w:rPr>
          <w:tab/>
        </w:r>
        <w:r w:rsidR="00EE2026">
          <w:rPr>
            <w:noProof/>
            <w:webHidden/>
          </w:rPr>
          <w:fldChar w:fldCharType="begin"/>
        </w:r>
        <w:r w:rsidR="00EE2026">
          <w:rPr>
            <w:noProof/>
            <w:webHidden/>
          </w:rPr>
          <w:instrText xml:space="preserve"> PAGEREF _Toc437518589 \h </w:instrText>
        </w:r>
        <w:r w:rsidR="00EE2026">
          <w:rPr>
            <w:noProof/>
            <w:webHidden/>
          </w:rPr>
        </w:r>
        <w:r w:rsidR="00EE2026">
          <w:rPr>
            <w:noProof/>
            <w:webHidden/>
          </w:rPr>
          <w:fldChar w:fldCharType="separate"/>
        </w:r>
        <w:r w:rsidR="00D5423B">
          <w:rPr>
            <w:noProof/>
            <w:webHidden/>
          </w:rPr>
          <w:t>13</w:t>
        </w:r>
        <w:r w:rsidR="00EE2026">
          <w:rPr>
            <w:noProof/>
            <w:webHidden/>
          </w:rPr>
          <w:fldChar w:fldCharType="end"/>
        </w:r>
      </w:hyperlink>
    </w:p>
    <w:p w14:paraId="2034974A"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hyperlink w:anchor="_Toc437518590" w:history="1">
        <w:r w:rsidR="00EE2026" w:rsidRPr="002171F5">
          <w:rPr>
            <w:rStyle w:val="Hyperlink"/>
            <w:noProof/>
          </w:rPr>
          <w:t>4.3.3</w:t>
        </w:r>
        <w:r w:rsidR="00EE2026">
          <w:rPr>
            <w:rFonts w:asciiTheme="minorHAnsi" w:hAnsiTheme="minorHAnsi" w:cstheme="minorBidi"/>
            <w:noProof/>
            <w:sz w:val="22"/>
            <w:szCs w:val="22"/>
            <w:lang w:val="en-GB" w:eastAsia="en-GB"/>
          </w:rPr>
          <w:tab/>
        </w:r>
        <w:r w:rsidR="00EE2026" w:rsidRPr="002171F5">
          <w:rPr>
            <w:rStyle w:val="Hyperlink"/>
            <w:noProof/>
          </w:rPr>
          <w:t>Lifecycle State Machine</w:t>
        </w:r>
        <w:r w:rsidR="00EE2026">
          <w:rPr>
            <w:noProof/>
            <w:webHidden/>
          </w:rPr>
          <w:tab/>
        </w:r>
        <w:r w:rsidR="00EE2026">
          <w:rPr>
            <w:noProof/>
            <w:webHidden/>
          </w:rPr>
          <w:fldChar w:fldCharType="begin"/>
        </w:r>
        <w:r w:rsidR="00EE2026">
          <w:rPr>
            <w:noProof/>
            <w:webHidden/>
          </w:rPr>
          <w:instrText xml:space="preserve"> PAGEREF _Toc437518590 \h </w:instrText>
        </w:r>
        <w:r w:rsidR="00EE2026">
          <w:rPr>
            <w:noProof/>
            <w:webHidden/>
          </w:rPr>
        </w:r>
        <w:r w:rsidR="00EE2026">
          <w:rPr>
            <w:noProof/>
            <w:webHidden/>
          </w:rPr>
          <w:fldChar w:fldCharType="separate"/>
        </w:r>
        <w:r w:rsidR="00D5423B">
          <w:rPr>
            <w:noProof/>
            <w:webHidden/>
          </w:rPr>
          <w:t>13</w:t>
        </w:r>
        <w:r w:rsidR="00EE2026">
          <w:rPr>
            <w:noProof/>
            <w:webHidden/>
          </w:rPr>
          <w:fldChar w:fldCharType="end"/>
        </w:r>
      </w:hyperlink>
    </w:p>
    <w:p w14:paraId="1C9CA489"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91" w:history="1">
        <w:r w:rsidR="00EE2026" w:rsidRPr="002171F5">
          <w:rPr>
            <w:rStyle w:val="Hyperlink"/>
            <w:noProof/>
          </w:rPr>
          <w:t>4.4</w:t>
        </w:r>
        <w:r w:rsidR="00EE2026">
          <w:rPr>
            <w:rFonts w:asciiTheme="minorHAnsi" w:hAnsiTheme="minorHAnsi" w:cstheme="minorBidi"/>
            <w:noProof/>
            <w:sz w:val="22"/>
            <w:szCs w:val="22"/>
            <w:lang w:val="en-GB" w:eastAsia="en-GB"/>
          </w:rPr>
          <w:tab/>
        </w:r>
        <w:r w:rsidR="00EE2026" w:rsidRPr="002171F5">
          <w:rPr>
            <w:rStyle w:val="Hyperlink"/>
            <w:noProof/>
          </w:rPr>
          <w:t>Data Plane Activation</w:t>
        </w:r>
        <w:r w:rsidR="00EE2026">
          <w:rPr>
            <w:noProof/>
            <w:webHidden/>
          </w:rPr>
          <w:tab/>
        </w:r>
        <w:r w:rsidR="00EE2026">
          <w:rPr>
            <w:noProof/>
            <w:webHidden/>
          </w:rPr>
          <w:fldChar w:fldCharType="begin"/>
        </w:r>
        <w:r w:rsidR="00EE2026">
          <w:rPr>
            <w:noProof/>
            <w:webHidden/>
          </w:rPr>
          <w:instrText xml:space="preserve"> PAGEREF _Toc437518591 \h </w:instrText>
        </w:r>
        <w:r w:rsidR="00EE2026">
          <w:rPr>
            <w:noProof/>
            <w:webHidden/>
          </w:rPr>
        </w:r>
        <w:r w:rsidR="00EE2026">
          <w:rPr>
            <w:noProof/>
            <w:webHidden/>
          </w:rPr>
          <w:fldChar w:fldCharType="separate"/>
        </w:r>
        <w:r w:rsidR="00D5423B">
          <w:rPr>
            <w:noProof/>
            <w:webHidden/>
          </w:rPr>
          <w:t>14</w:t>
        </w:r>
        <w:r w:rsidR="00EE2026">
          <w:rPr>
            <w:noProof/>
            <w:webHidden/>
          </w:rPr>
          <w:fldChar w:fldCharType="end"/>
        </w:r>
      </w:hyperlink>
    </w:p>
    <w:p w14:paraId="4060ED84"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hyperlink w:anchor="_Toc437518592" w:history="1">
        <w:r w:rsidR="00EE2026" w:rsidRPr="002171F5">
          <w:rPr>
            <w:rStyle w:val="Hyperlink"/>
            <w:noProof/>
          </w:rPr>
          <w:t>4.5</w:t>
        </w:r>
        <w:r w:rsidR="00EE2026">
          <w:rPr>
            <w:rFonts w:asciiTheme="minorHAnsi" w:hAnsiTheme="minorHAnsi" w:cstheme="minorBidi"/>
            <w:noProof/>
            <w:sz w:val="22"/>
            <w:szCs w:val="22"/>
            <w:lang w:val="en-GB" w:eastAsia="en-GB"/>
          </w:rPr>
          <w:tab/>
        </w:r>
        <w:r w:rsidR="00EE2026" w:rsidRPr="002171F5">
          <w:rPr>
            <w:rStyle w:val="Hyperlink"/>
            <w:noProof/>
          </w:rPr>
          <w:t>Provisioning Sequence</w:t>
        </w:r>
        <w:r w:rsidR="00EE2026">
          <w:rPr>
            <w:noProof/>
            <w:webHidden/>
          </w:rPr>
          <w:tab/>
        </w:r>
        <w:r w:rsidR="00EE2026">
          <w:rPr>
            <w:noProof/>
            <w:webHidden/>
          </w:rPr>
          <w:fldChar w:fldCharType="begin"/>
        </w:r>
        <w:r w:rsidR="00EE2026">
          <w:rPr>
            <w:noProof/>
            <w:webHidden/>
          </w:rPr>
          <w:instrText xml:space="preserve"> PAGEREF _Toc437518592 \h </w:instrText>
        </w:r>
        <w:r w:rsidR="00EE2026">
          <w:rPr>
            <w:noProof/>
            <w:webHidden/>
          </w:rPr>
        </w:r>
        <w:r w:rsidR="00EE2026">
          <w:rPr>
            <w:noProof/>
            <w:webHidden/>
          </w:rPr>
          <w:fldChar w:fldCharType="separate"/>
        </w:r>
        <w:r w:rsidR="00D5423B">
          <w:rPr>
            <w:noProof/>
            <w:webHidden/>
          </w:rPr>
          <w:t>15</w:t>
        </w:r>
        <w:r w:rsidR="00EE2026">
          <w:rPr>
            <w:noProof/>
            <w:webHidden/>
          </w:rPr>
          <w:fldChar w:fldCharType="end"/>
        </w:r>
      </w:hyperlink>
    </w:p>
    <w:p w14:paraId="6184C14F"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"_Toc437518594" </w:instrText>
      </w:r>
      <w:r>
        <w:fldChar w:fldCharType="separate"/>
      </w:r>
      <w:r w:rsidR="00EE2026" w:rsidRPr="002171F5">
        <w:rPr>
          <w:rStyle w:val="Hyperlink"/>
          <w:noProof/>
        </w:rPr>
        <w:t>4.6</w:t>
      </w:r>
      <w:r w:rsidR="00EE2026">
        <w:rPr>
          <w:rFonts w:asciiTheme="minorHAnsi" w:hAnsiTheme="minorHAnsi" w:cstheme="minorBidi"/>
          <w:noProof/>
          <w:sz w:val="22"/>
          <w:szCs w:val="22"/>
          <w:lang w:val="en-GB" w:eastAsia="en-GB"/>
        </w:rPr>
        <w:tab/>
      </w:r>
      <w:r w:rsidR="00EE2026" w:rsidRPr="002171F5">
        <w:rPr>
          <w:rStyle w:val="Hyperlink"/>
          <w:noProof/>
        </w:rPr>
        <w:t>Guardbands</w:t>
      </w:r>
      <w:r w:rsidR="00EE2026">
        <w:rPr>
          <w:noProof/>
          <w:webHidden/>
        </w:rPr>
        <w:tab/>
      </w:r>
      <w:r w:rsidR="00EE2026">
        <w:rPr>
          <w:noProof/>
          <w:webHidden/>
        </w:rPr>
        <w:fldChar w:fldCharType="begin"/>
      </w:r>
      <w:r w:rsidR="00EE2026">
        <w:rPr>
          <w:noProof/>
          <w:webHidden/>
        </w:rPr>
        <w:instrText xml:space="preserve"> PAGEREF _Toc437518594 \h </w:instrText>
      </w:r>
      <w:r w:rsidR="00EE2026">
        <w:rPr>
          <w:noProof/>
          <w:webHidden/>
        </w:rPr>
      </w:r>
      <w:r w:rsidR="00EE2026">
        <w:rPr>
          <w:noProof/>
          <w:webHidden/>
        </w:rPr>
        <w:fldChar w:fldCharType="separate"/>
      </w:r>
      <w:ins w:id="16" w:author="John MacAuley" w:date="2016-01-08T16:24:00Z">
        <w:r w:rsidR="00D5423B">
          <w:rPr>
            <w:noProof/>
            <w:webHidden/>
          </w:rPr>
          <w:t>16</w:t>
        </w:r>
      </w:ins>
      <w:del w:id="17" w:author="John MacAuley" w:date="2016-01-08T16:24:00Z">
        <w:r w:rsidR="00EE2026" w:rsidDel="00D5423B">
          <w:rPr>
            <w:noProof/>
            <w:webHidden/>
          </w:rPr>
          <w:delText>17</w:delText>
        </w:r>
      </w:del>
      <w:r w:rsidR="00EE2026">
        <w:rPr>
          <w:noProof/>
          <w:webHidden/>
        </w:rPr>
        <w:fldChar w:fldCharType="end"/>
      </w:r>
      <w:r>
        <w:rPr>
          <w:noProof/>
        </w:rPr>
        <w:fldChar w:fldCharType="end"/>
      </w:r>
    </w:p>
    <w:p w14:paraId="3CF8E42B"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r>
        <w:fldChar w:fldCharType="begin"/>
      </w:r>
      <w:r>
        <w:instrText xml:space="preserve"> HYPERLINK \l "_Toc437518596" </w:instrText>
      </w:r>
      <w:r>
        <w:fldChar w:fldCharType="separate"/>
      </w:r>
      <w:r w:rsidR="00EE2026" w:rsidRPr="002171F5">
        <w:rPr>
          <w:rStyle w:val="Hyperlink"/>
          <w:noProof/>
        </w:rPr>
        <w:t>5.</w:t>
      </w:r>
      <w:r w:rsidR="00EE2026">
        <w:rPr>
          <w:rFonts w:asciiTheme="minorHAnsi" w:hAnsiTheme="minorHAnsi" w:cstheme="minorBidi"/>
          <w:noProof/>
          <w:sz w:val="22"/>
          <w:szCs w:val="22"/>
          <w:lang w:val="en-GB" w:eastAsia="en-GB"/>
        </w:rPr>
        <w:tab/>
      </w:r>
      <w:r w:rsidR="00EE2026" w:rsidRPr="002171F5">
        <w:rPr>
          <w:rStyle w:val="Hyperlink"/>
          <w:noProof/>
        </w:rPr>
        <w:t>NSI Message Transport and Sync/Async messaging</w:t>
      </w:r>
      <w:r w:rsidR="00EE2026">
        <w:rPr>
          <w:noProof/>
          <w:webHidden/>
        </w:rPr>
        <w:tab/>
      </w:r>
      <w:r w:rsidR="00EE2026">
        <w:rPr>
          <w:noProof/>
          <w:webHidden/>
        </w:rPr>
        <w:fldChar w:fldCharType="begin"/>
      </w:r>
      <w:r w:rsidR="00EE2026">
        <w:rPr>
          <w:noProof/>
          <w:webHidden/>
        </w:rPr>
        <w:instrText xml:space="preserve"> PAGEREF _Toc437518596 \h </w:instrText>
      </w:r>
      <w:r w:rsidR="00EE2026">
        <w:rPr>
          <w:noProof/>
          <w:webHidden/>
        </w:rPr>
      </w:r>
      <w:r w:rsidR="00EE2026">
        <w:rPr>
          <w:noProof/>
          <w:webHidden/>
        </w:rPr>
        <w:fldChar w:fldCharType="separate"/>
      </w:r>
      <w:ins w:id="18" w:author="John MacAuley" w:date="2016-01-08T16:24:00Z">
        <w:r w:rsidR="00D5423B">
          <w:rPr>
            <w:noProof/>
            <w:webHidden/>
          </w:rPr>
          <w:t>16</w:t>
        </w:r>
      </w:ins>
      <w:del w:id="19" w:author="John MacAuley" w:date="2016-01-08T16:24:00Z">
        <w:r w:rsidR="00EE2026" w:rsidDel="00D5423B">
          <w:rPr>
            <w:noProof/>
            <w:webHidden/>
          </w:rPr>
          <w:delText>17</w:delText>
        </w:r>
      </w:del>
      <w:r w:rsidR="00EE2026">
        <w:rPr>
          <w:noProof/>
          <w:webHidden/>
        </w:rPr>
        <w:fldChar w:fldCharType="end"/>
      </w:r>
      <w:r>
        <w:rPr>
          <w:noProof/>
        </w:rPr>
        <w:fldChar w:fldCharType="end"/>
      </w:r>
    </w:p>
    <w:p w14:paraId="335611C0"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"_Toc437518597" </w:instrText>
      </w:r>
      <w:r>
        <w:fldChar w:fldCharType="separate"/>
      </w:r>
      <w:r w:rsidR="00EE2026" w:rsidRPr="002171F5">
        <w:rPr>
          <w:rStyle w:val="Hyperlink"/>
          <w:noProof/>
        </w:rPr>
        <w:t>5.1</w:t>
      </w:r>
      <w:r w:rsidR="00EE2026">
        <w:rPr>
          <w:rFonts w:asciiTheme="minorHAnsi" w:hAnsiTheme="minorHAnsi" w:cstheme="minorBidi"/>
          <w:noProof/>
          <w:sz w:val="22"/>
          <w:szCs w:val="22"/>
          <w:lang w:val="en-GB" w:eastAsia="en-GB"/>
        </w:rPr>
        <w:tab/>
      </w:r>
      <w:r w:rsidR="00EE2026" w:rsidRPr="002171F5">
        <w:rPr>
          <w:rStyle w:val="Hyperlink"/>
          <w:noProof/>
        </w:rPr>
        <w:t>Asynchronous Messaging</w:t>
      </w:r>
      <w:r w:rsidR="00EE2026">
        <w:rPr>
          <w:noProof/>
          <w:webHidden/>
        </w:rPr>
        <w:tab/>
      </w:r>
      <w:r w:rsidR="00EE2026">
        <w:rPr>
          <w:noProof/>
          <w:webHidden/>
        </w:rPr>
        <w:fldChar w:fldCharType="begin"/>
      </w:r>
      <w:r w:rsidR="00EE2026">
        <w:rPr>
          <w:noProof/>
          <w:webHidden/>
        </w:rPr>
        <w:instrText xml:space="preserve"> PAGEREF _Toc437518597 \h </w:instrText>
      </w:r>
      <w:r w:rsidR="00EE2026">
        <w:rPr>
          <w:noProof/>
          <w:webHidden/>
        </w:rPr>
      </w:r>
      <w:r w:rsidR="00EE2026">
        <w:rPr>
          <w:noProof/>
          <w:webHidden/>
        </w:rPr>
        <w:fldChar w:fldCharType="separate"/>
      </w:r>
      <w:ins w:id="20" w:author="John MacAuley" w:date="2016-01-08T16:24:00Z">
        <w:r w:rsidR="00D5423B">
          <w:rPr>
            <w:noProof/>
            <w:webHidden/>
          </w:rPr>
          <w:t>16</w:t>
        </w:r>
      </w:ins>
      <w:del w:id="21" w:author="John MacAuley" w:date="2016-01-08T16:24:00Z">
        <w:r w:rsidR="00EE2026" w:rsidDel="00D5423B">
          <w:rPr>
            <w:noProof/>
            <w:webHidden/>
          </w:rPr>
          <w:delText>17</w:delText>
        </w:r>
      </w:del>
      <w:r w:rsidR="00EE2026">
        <w:rPr>
          <w:noProof/>
          <w:webHidden/>
        </w:rPr>
        <w:fldChar w:fldCharType="end"/>
      </w:r>
      <w:r>
        <w:rPr>
          <w:noProof/>
        </w:rPr>
        <w:fldChar w:fldCharType="end"/>
      </w:r>
    </w:p>
    <w:p w14:paraId="07F3BB36"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"_Toc437518598" </w:instrText>
      </w:r>
      <w:r>
        <w:fldChar w:fldCharType="separate"/>
      </w:r>
      <w:r w:rsidR="00EE2026" w:rsidRPr="002171F5">
        <w:rPr>
          <w:rStyle w:val="Hyperlink"/>
          <w:noProof/>
        </w:rPr>
        <w:t>5.2</w:t>
      </w:r>
      <w:r w:rsidR="00EE2026">
        <w:rPr>
          <w:rFonts w:asciiTheme="minorHAnsi" w:hAnsiTheme="minorHAnsi" w:cstheme="minorBidi"/>
          <w:noProof/>
          <w:sz w:val="22"/>
          <w:szCs w:val="22"/>
          <w:lang w:val="en-GB" w:eastAsia="en-GB"/>
        </w:rPr>
        <w:tab/>
      </w:r>
      <w:r w:rsidR="00EE2026" w:rsidRPr="002171F5">
        <w:rPr>
          <w:rStyle w:val="Hyperlink"/>
          <w:noProof/>
        </w:rPr>
        <w:t>Synchronous Messaging</w:t>
      </w:r>
      <w:r w:rsidR="00EE2026">
        <w:rPr>
          <w:noProof/>
          <w:webHidden/>
        </w:rPr>
        <w:tab/>
      </w:r>
      <w:r w:rsidR="00EE2026">
        <w:rPr>
          <w:noProof/>
          <w:webHidden/>
        </w:rPr>
        <w:fldChar w:fldCharType="begin"/>
      </w:r>
      <w:r w:rsidR="00EE2026">
        <w:rPr>
          <w:noProof/>
          <w:webHidden/>
        </w:rPr>
        <w:instrText xml:space="preserve"> PAGEREF _Toc437518598 \h </w:instrText>
      </w:r>
      <w:r w:rsidR="00EE2026">
        <w:rPr>
          <w:noProof/>
          <w:webHidden/>
        </w:rPr>
      </w:r>
      <w:r w:rsidR="00EE2026">
        <w:rPr>
          <w:noProof/>
          <w:webHidden/>
        </w:rPr>
        <w:fldChar w:fldCharType="separate"/>
      </w:r>
      <w:ins w:id="22" w:author="John MacAuley" w:date="2016-01-08T16:24:00Z">
        <w:r w:rsidR="00D5423B">
          <w:rPr>
            <w:noProof/>
            <w:webHidden/>
          </w:rPr>
          <w:t>16</w:t>
        </w:r>
      </w:ins>
      <w:del w:id="23" w:author="John MacAuley" w:date="2016-01-08T16:24:00Z">
        <w:r w:rsidR="00EE2026" w:rsidDel="00D5423B">
          <w:rPr>
            <w:noProof/>
            <w:webHidden/>
          </w:rPr>
          <w:delText>19</w:delText>
        </w:r>
      </w:del>
      <w:r w:rsidR="00EE2026">
        <w:rPr>
          <w:noProof/>
          <w:webHidden/>
        </w:rPr>
        <w:fldChar w:fldCharType="end"/>
      </w:r>
      <w:r>
        <w:rPr>
          <w:noProof/>
        </w:rPr>
        <w:fldChar w:fldCharType="end"/>
      </w:r>
    </w:p>
    <w:p w14:paraId="2C61AC88"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"_Toc437518599" </w:instrText>
      </w:r>
      <w:r>
        <w:fldChar w:fldCharType="separate"/>
      </w:r>
      <w:r w:rsidR="00EE2026" w:rsidRPr="002171F5">
        <w:rPr>
          <w:rStyle w:val="Hyperlink"/>
          <w:noProof/>
        </w:rPr>
        <w:t>5.3</w:t>
      </w:r>
      <w:r w:rsidR="00EE2026">
        <w:rPr>
          <w:rFonts w:asciiTheme="minorHAnsi" w:hAnsiTheme="minorHAnsi" w:cstheme="minorBidi"/>
          <w:noProof/>
          <w:sz w:val="22"/>
          <w:szCs w:val="22"/>
          <w:lang w:val="en-GB" w:eastAsia="en-GB"/>
        </w:rPr>
        <w:tab/>
      </w:r>
      <w:r w:rsidR="00EE2026" w:rsidRPr="002171F5">
        <w:rPr>
          <w:rStyle w:val="Hyperlink"/>
          <w:noProof/>
        </w:rPr>
        <w:t>Message format and handling</w:t>
      </w:r>
      <w:r w:rsidR="00EE2026">
        <w:rPr>
          <w:noProof/>
          <w:webHidden/>
        </w:rPr>
        <w:tab/>
      </w:r>
      <w:r w:rsidR="00EE2026">
        <w:rPr>
          <w:noProof/>
          <w:webHidden/>
        </w:rPr>
        <w:fldChar w:fldCharType="begin"/>
      </w:r>
      <w:r w:rsidR="00EE2026">
        <w:rPr>
          <w:noProof/>
          <w:webHidden/>
        </w:rPr>
        <w:instrText xml:space="preserve"> PAGEREF _Toc437518599 \h </w:instrText>
      </w:r>
      <w:r w:rsidR="00EE2026">
        <w:rPr>
          <w:noProof/>
          <w:webHidden/>
        </w:rPr>
      </w:r>
      <w:r w:rsidR="00EE2026">
        <w:rPr>
          <w:noProof/>
          <w:webHidden/>
        </w:rPr>
        <w:fldChar w:fldCharType="separate"/>
      </w:r>
      <w:ins w:id="24" w:author="John MacAuley" w:date="2016-01-08T16:24:00Z">
        <w:r w:rsidR="00D5423B">
          <w:rPr>
            <w:noProof/>
            <w:webHidden/>
          </w:rPr>
          <w:t>16</w:t>
        </w:r>
      </w:ins>
      <w:del w:id="25" w:author="John MacAuley" w:date="2016-01-08T16:24:00Z">
        <w:r w:rsidR="00EE2026" w:rsidDel="00D5423B">
          <w:rPr>
            <w:noProof/>
            <w:webHidden/>
          </w:rPr>
          <w:delText>21</w:delText>
        </w:r>
      </w:del>
      <w:r w:rsidR="00EE2026">
        <w:rPr>
          <w:noProof/>
          <w:webHidden/>
        </w:rPr>
        <w:fldChar w:fldCharType="end"/>
      </w:r>
      <w:r>
        <w:rPr>
          <w:noProof/>
        </w:rPr>
        <w:fldChar w:fldCharType="end"/>
      </w:r>
    </w:p>
    <w:p w14:paraId="3A24B3CD"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"_Toc437518600" </w:instrText>
      </w:r>
      <w:r>
        <w:fldChar w:fldCharType="separate"/>
      </w:r>
      <w:r w:rsidR="00EE2026" w:rsidRPr="002171F5">
        <w:rPr>
          <w:rStyle w:val="Hyperlink"/>
          <w:noProof/>
        </w:rPr>
        <w:t>5.3.1</w:t>
      </w:r>
      <w:r w:rsidR="00EE2026">
        <w:rPr>
          <w:rFonts w:asciiTheme="minorHAnsi" w:hAnsiTheme="minorHAnsi" w:cstheme="minorBidi"/>
          <w:noProof/>
          <w:sz w:val="22"/>
          <w:szCs w:val="22"/>
          <w:lang w:val="en-GB" w:eastAsia="en-GB"/>
        </w:rPr>
        <w:tab/>
      </w:r>
      <w:r w:rsidR="00EE2026" w:rsidRPr="002171F5">
        <w:rPr>
          <w:rStyle w:val="Hyperlink"/>
          <w:noProof/>
        </w:rPr>
        <w:t>Standard Compliance</w:t>
      </w:r>
      <w:r w:rsidR="00EE2026">
        <w:rPr>
          <w:noProof/>
          <w:webHidden/>
        </w:rPr>
        <w:tab/>
      </w:r>
      <w:r w:rsidR="00EE2026">
        <w:rPr>
          <w:noProof/>
          <w:webHidden/>
        </w:rPr>
        <w:fldChar w:fldCharType="begin"/>
      </w:r>
      <w:r w:rsidR="00EE2026">
        <w:rPr>
          <w:noProof/>
          <w:webHidden/>
        </w:rPr>
        <w:instrText xml:space="preserve"> PAGEREF _Toc437518600 \h </w:instrText>
      </w:r>
      <w:r w:rsidR="00EE2026">
        <w:rPr>
          <w:noProof/>
          <w:webHidden/>
        </w:rPr>
      </w:r>
      <w:r w:rsidR="00EE2026">
        <w:rPr>
          <w:noProof/>
          <w:webHidden/>
        </w:rPr>
        <w:fldChar w:fldCharType="separate"/>
      </w:r>
      <w:ins w:id="26" w:author="John MacAuley" w:date="2016-01-08T16:24:00Z">
        <w:r w:rsidR="00D5423B">
          <w:rPr>
            <w:noProof/>
            <w:webHidden/>
          </w:rPr>
          <w:t>16</w:t>
        </w:r>
      </w:ins>
      <w:del w:id="27" w:author="John MacAuley" w:date="2016-01-08T16:24:00Z">
        <w:r w:rsidR="00EE2026" w:rsidDel="00D5423B">
          <w:rPr>
            <w:noProof/>
            <w:webHidden/>
          </w:rPr>
          <w:delText>21</w:delText>
        </w:r>
      </w:del>
      <w:r w:rsidR="00EE2026">
        <w:rPr>
          <w:noProof/>
          <w:webHidden/>
        </w:rPr>
        <w:fldChar w:fldCharType="end"/>
      </w:r>
      <w:r>
        <w:rPr>
          <w:noProof/>
        </w:rPr>
        <w:fldChar w:fldCharType="end"/>
      </w:r>
    </w:p>
    <w:p w14:paraId="2D128382"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"_Toc437518601" </w:instrText>
      </w:r>
      <w:r>
        <w:fldChar w:fldCharType="separate"/>
      </w:r>
      <w:r w:rsidR="00EE2026" w:rsidRPr="002171F5">
        <w:rPr>
          <w:rStyle w:val="Hyperlink"/>
          <w:noProof/>
        </w:rPr>
        <w:t>5.3.2</w:t>
      </w:r>
      <w:r w:rsidR="00EE2026">
        <w:rPr>
          <w:rFonts w:asciiTheme="minorHAnsi" w:hAnsiTheme="minorHAnsi" w:cstheme="minorBidi"/>
          <w:noProof/>
          <w:sz w:val="22"/>
          <w:szCs w:val="22"/>
          <w:lang w:val="en-GB" w:eastAsia="en-GB"/>
        </w:rPr>
        <w:tab/>
      </w:r>
      <w:r w:rsidR="00EE2026" w:rsidRPr="002171F5">
        <w:rPr>
          <w:rStyle w:val="Hyperlink"/>
          <w:noProof/>
        </w:rPr>
        <w:t>Message checks</w:t>
      </w:r>
      <w:r w:rsidR="00EE2026">
        <w:rPr>
          <w:noProof/>
          <w:webHidden/>
        </w:rPr>
        <w:tab/>
      </w:r>
      <w:r w:rsidR="00EE2026">
        <w:rPr>
          <w:noProof/>
          <w:webHidden/>
        </w:rPr>
        <w:fldChar w:fldCharType="begin"/>
      </w:r>
      <w:r w:rsidR="00EE2026">
        <w:rPr>
          <w:noProof/>
          <w:webHidden/>
        </w:rPr>
        <w:instrText xml:space="preserve"> PAGEREF _Toc437518601 \h </w:instrText>
      </w:r>
      <w:r w:rsidR="00EE2026">
        <w:rPr>
          <w:noProof/>
          <w:webHidden/>
        </w:rPr>
      </w:r>
      <w:r w:rsidR="00EE2026">
        <w:rPr>
          <w:noProof/>
          <w:webHidden/>
        </w:rPr>
        <w:fldChar w:fldCharType="separate"/>
      </w:r>
      <w:ins w:id="28" w:author="John MacAuley" w:date="2016-01-08T16:24:00Z">
        <w:r w:rsidR="00D5423B">
          <w:rPr>
            <w:noProof/>
            <w:webHidden/>
          </w:rPr>
          <w:t>16</w:t>
        </w:r>
      </w:ins>
      <w:del w:id="29" w:author="John MacAuley" w:date="2016-01-08T16:24:00Z">
        <w:r w:rsidR="00EE2026" w:rsidDel="00D5423B">
          <w:rPr>
            <w:noProof/>
            <w:webHidden/>
          </w:rPr>
          <w:delText>22</w:delText>
        </w:r>
      </w:del>
      <w:r w:rsidR="00EE2026">
        <w:rPr>
          <w:noProof/>
          <w:webHidden/>
        </w:rPr>
        <w:fldChar w:fldCharType="end"/>
      </w:r>
      <w:r>
        <w:rPr>
          <w:noProof/>
        </w:rPr>
        <w:fldChar w:fldCharType="end"/>
      </w:r>
    </w:p>
    <w:p w14:paraId="3A4BE95E"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"_Toc437518602" </w:instrText>
      </w:r>
      <w:r>
        <w:fldChar w:fldCharType="separate"/>
      </w:r>
      <w:r w:rsidR="00EE2026" w:rsidRPr="002171F5">
        <w:rPr>
          <w:rStyle w:val="Hyperlink"/>
          <w:noProof/>
        </w:rPr>
        <w:t>5.3.3</w:t>
      </w:r>
      <w:r w:rsidR="00EE2026">
        <w:rPr>
          <w:rFonts w:asciiTheme="minorHAnsi" w:hAnsiTheme="minorHAnsi" w:cstheme="minorBidi"/>
          <w:noProof/>
          <w:sz w:val="22"/>
          <w:szCs w:val="22"/>
          <w:lang w:val="en-GB" w:eastAsia="en-GB"/>
        </w:rPr>
        <w:tab/>
      </w:r>
      <w:r w:rsidR="00EE2026" w:rsidRPr="002171F5">
        <w:rPr>
          <w:rStyle w:val="Hyperlink"/>
          <w:noProof/>
        </w:rPr>
        <w:t>ACK handling</w:t>
      </w:r>
      <w:r w:rsidR="00EE2026">
        <w:rPr>
          <w:noProof/>
          <w:webHidden/>
        </w:rPr>
        <w:tab/>
      </w:r>
      <w:r w:rsidR="00EE2026">
        <w:rPr>
          <w:noProof/>
          <w:webHidden/>
        </w:rPr>
        <w:fldChar w:fldCharType="begin"/>
      </w:r>
      <w:r w:rsidR="00EE2026">
        <w:rPr>
          <w:noProof/>
          <w:webHidden/>
        </w:rPr>
        <w:instrText xml:space="preserve"> PAGEREF _Toc437518602 \h </w:instrText>
      </w:r>
      <w:r w:rsidR="00EE2026">
        <w:rPr>
          <w:noProof/>
          <w:webHidden/>
        </w:rPr>
      </w:r>
      <w:r w:rsidR="00EE2026">
        <w:rPr>
          <w:noProof/>
          <w:webHidden/>
        </w:rPr>
        <w:fldChar w:fldCharType="separate"/>
      </w:r>
      <w:ins w:id="30" w:author="John MacAuley" w:date="2016-01-08T16:24:00Z">
        <w:r w:rsidR="00D5423B">
          <w:rPr>
            <w:noProof/>
            <w:webHidden/>
          </w:rPr>
          <w:t>16</w:t>
        </w:r>
      </w:ins>
      <w:del w:id="31" w:author="John MacAuley" w:date="2016-01-08T16:24:00Z">
        <w:r w:rsidR="00EE2026" w:rsidDel="00D5423B">
          <w:rPr>
            <w:noProof/>
            <w:webHidden/>
          </w:rPr>
          <w:delText>23</w:delText>
        </w:r>
      </w:del>
      <w:r w:rsidR="00EE2026">
        <w:rPr>
          <w:noProof/>
          <w:webHidden/>
        </w:rPr>
        <w:fldChar w:fldCharType="end"/>
      </w:r>
      <w:r>
        <w:rPr>
          <w:noProof/>
        </w:rPr>
        <w:fldChar w:fldCharType="end"/>
      </w:r>
    </w:p>
    <w:p w14:paraId="0D449E82"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r>
        <w:fldChar w:fldCharType="begin"/>
      </w:r>
      <w:r>
        <w:instrText xml:space="preserve"> HYPERLINK \l "_Toc437518604" </w:instrText>
      </w:r>
      <w:r>
        <w:fldChar w:fldCharType="separate"/>
      </w:r>
      <w:r w:rsidR="00EE2026" w:rsidRPr="002171F5">
        <w:rPr>
          <w:rStyle w:val="Hyperlink"/>
          <w:noProof/>
        </w:rPr>
        <w:t>6.</w:t>
      </w:r>
      <w:r w:rsidR="00EE2026">
        <w:rPr>
          <w:rFonts w:asciiTheme="minorHAnsi" w:hAnsiTheme="minorHAnsi" w:cstheme="minorBidi"/>
          <w:noProof/>
          <w:sz w:val="22"/>
          <w:szCs w:val="22"/>
          <w:lang w:val="en-GB" w:eastAsia="en-GB"/>
        </w:rPr>
        <w:tab/>
      </w:r>
      <w:r w:rsidR="00EE2026" w:rsidRPr="002171F5">
        <w:rPr>
          <w:rStyle w:val="Hyperlink"/>
          <w:noProof/>
        </w:rPr>
        <w:t>NSI Process Coordination</w:t>
      </w:r>
      <w:r w:rsidR="00EE2026">
        <w:rPr>
          <w:noProof/>
          <w:webHidden/>
        </w:rPr>
        <w:tab/>
      </w:r>
      <w:r w:rsidR="00EE2026">
        <w:rPr>
          <w:noProof/>
          <w:webHidden/>
        </w:rPr>
        <w:fldChar w:fldCharType="begin"/>
      </w:r>
      <w:r w:rsidR="00EE2026">
        <w:rPr>
          <w:noProof/>
          <w:webHidden/>
        </w:rPr>
        <w:instrText xml:space="preserve"> PAGEREF _Toc437518604 \h </w:instrText>
      </w:r>
      <w:r w:rsidR="00EE2026">
        <w:rPr>
          <w:noProof/>
          <w:webHidden/>
        </w:rPr>
      </w:r>
      <w:r w:rsidR="00EE2026">
        <w:rPr>
          <w:noProof/>
          <w:webHidden/>
        </w:rPr>
        <w:fldChar w:fldCharType="separate"/>
      </w:r>
      <w:ins w:id="32" w:author="John MacAuley" w:date="2016-01-08T16:24:00Z">
        <w:r w:rsidR="00D5423B">
          <w:rPr>
            <w:noProof/>
            <w:webHidden/>
          </w:rPr>
          <w:t>16</w:t>
        </w:r>
      </w:ins>
      <w:del w:id="33" w:author="John MacAuley" w:date="2016-01-08T16:24:00Z">
        <w:r w:rsidR="00EE2026" w:rsidDel="00D5423B">
          <w:rPr>
            <w:noProof/>
            <w:webHidden/>
          </w:rPr>
          <w:delText>23</w:delText>
        </w:r>
      </w:del>
      <w:r w:rsidR="00EE2026">
        <w:rPr>
          <w:noProof/>
          <w:webHidden/>
        </w:rPr>
        <w:fldChar w:fldCharType="end"/>
      </w:r>
      <w:r>
        <w:rPr>
          <w:noProof/>
        </w:rPr>
        <w:fldChar w:fldCharType="end"/>
      </w:r>
    </w:p>
    <w:p w14:paraId="1C818F29"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"_Toc437518605" </w:instrText>
      </w:r>
      <w:r>
        <w:fldChar w:fldCharType="separate"/>
      </w:r>
      <w:r w:rsidR="00EE2026" w:rsidRPr="002171F5">
        <w:rPr>
          <w:rStyle w:val="Hyperlink"/>
          <w:noProof/>
        </w:rPr>
        <w:t>6.1</w:t>
      </w:r>
      <w:r w:rsidR="00EE2026">
        <w:rPr>
          <w:rFonts w:asciiTheme="minorHAnsi" w:hAnsiTheme="minorHAnsi" w:cstheme="minorBidi"/>
          <w:noProof/>
          <w:sz w:val="22"/>
          <w:szCs w:val="22"/>
          <w:lang w:val="en-GB" w:eastAsia="en-GB"/>
        </w:rPr>
        <w:tab/>
      </w:r>
      <w:r w:rsidR="00EE2026" w:rsidRPr="002171F5">
        <w:rPr>
          <w:rStyle w:val="Hyperlink"/>
          <w:noProof/>
        </w:rPr>
        <w:t>The Coordinator</w:t>
      </w:r>
      <w:r w:rsidR="00EE2026">
        <w:rPr>
          <w:noProof/>
          <w:webHidden/>
        </w:rPr>
        <w:tab/>
      </w:r>
      <w:r w:rsidR="00EE2026">
        <w:rPr>
          <w:noProof/>
          <w:webHidden/>
        </w:rPr>
        <w:fldChar w:fldCharType="begin"/>
      </w:r>
      <w:r w:rsidR="00EE2026">
        <w:rPr>
          <w:noProof/>
          <w:webHidden/>
        </w:rPr>
        <w:instrText xml:space="preserve"> PAGEREF _Toc437518605 \h </w:instrText>
      </w:r>
      <w:r w:rsidR="00EE2026">
        <w:rPr>
          <w:noProof/>
          <w:webHidden/>
        </w:rPr>
      </w:r>
      <w:r w:rsidR="00EE2026">
        <w:rPr>
          <w:noProof/>
          <w:webHidden/>
        </w:rPr>
        <w:fldChar w:fldCharType="separate"/>
      </w:r>
      <w:ins w:id="34" w:author="John MacAuley" w:date="2016-01-08T16:24:00Z">
        <w:r w:rsidR="00D5423B">
          <w:rPr>
            <w:noProof/>
            <w:webHidden/>
          </w:rPr>
          <w:t>16</w:t>
        </w:r>
      </w:ins>
      <w:del w:id="35" w:author="John MacAuley" w:date="2016-01-08T16:24:00Z">
        <w:r w:rsidR="00EE2026" w:rsidDel="00D5423B">
          <w:rPr>
            <w:noProof/>
            <w:webHidden/>
          </w:rPr>
          <w:delText>23</w:delText>
        </w:r>
      </w:del>
      <w:r w:rsidR="00EE2026">
        <w:rPr>
          <w:noProof/>
          <w:webHidden/>
        </w:rPr>
        <w:fldChar w:fldCharType="end"/>
      </w:r>
      <w:r>
        <w:rPr>
          <w:noProof/>
        </w:rPr>
        <w:fldChar w:fldCharType="end"/>
      </w:r>
    </w:p>
    <w:p w14:paraId="315DD8A2"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"_Toc437518606" </w:instrText>
      </w:r>
      <w:r>
        <w:fldChar w:fldCharType="separate"/>
      </w:r>
      <w:r w:rsidR="00EE2026" w:rsidRPr="002171F5">
        <w:rPr>
          <w:rStyle w:val="Hyperlink"/>
          <w:noProof/>
        </w:rPr>
        <w:t>6.1.1</w:t>
      </w:r>
      <w:r w:rsidR="00EE2026">
        <w:rPr>
          <w:rFonts w:asciiTheme="minorHAnsi" w:hAnsiTheme="minorHAnsi" w:cstheme="minorBidi"/>
          <w:noProof/>
          <w:sz w:val="22"/>
          <w:szCs w:val="22"/>
          <w:lang w:val="en-GB" w:eastAsia="en-GB"/>
        </w:rPr>
        <w:tab/>
      </w:r>
      <w:r w:rsidR="00EE2026" w:rsidRPr="002171F5">
        <w:rPr>
          <w:rStyle w:val="Hyperlink"/>
          <w:noProof/>
        </w:rPr>
        <w:t>Communications</w:t>
      </w:r>
      <w:r w:rsidR="00EE2026">
        <w:rPr>
          <w:noProof/>
          <w:webHidden/>
        </w:rPr>
        <w:tab/>
      </w:r>
      <w:r w:rsidR="00EE2026">
        <w:rPr>
          <w:noProof/>
          <w:webHidden/>
        </w:rPr>
        <w:fldChar w:fldCharType="begin"/>
      </w:r>
      <w:r w:rsidR="00EE2026">
        <w:rPr>
          <w:noProof/>
          <w:webHidden/>
        </w:rPr>
        <w:instrText xml:space="preserve"> PAGEREF _Toc437518606 \h </w:instrText>
      </w:r>
      <w:r w:rsidR="00EE2026">
        <w:rPr>
          <w:noProof/>
          <w:webHidden/>
        </w:rPr>
      </w:r>
      <w:r w:rsidR="00EE2026">
        <w:rPr>
          <w:noProof/>
          <w:webHidden/>
        </w:rPr>
        <w:fldChar w:fldCharType="separate"/>
      </w:r>
      <w:ins w:id="36" w:author="John MacAuley" w:date="2016-01-08T16:24:00Z">
        <w:r w:rsidR="00D5423B">
          <w:rPr>
            <w:noProof/>
            <w:webHidden/>
          </w:rPr>
          <w:t>16</w:t>
        </w:r>
      </w:ins>
      <w:del w:id="37" w:author="John MacAuley" w:date="2016-01-08T16:24:00Z">
        <w:r w:rsidR="00EE2026" w:rsidDel="00D5423B">
          <w:rPr>
            <w:noProof/>
            <w:webHidden/>
          </w:rPr>
          <w:delText>23</w:delText>
        </w:r>
      </w:del>
      <w:r w:rsidR="00EE2026">
        <w:rPr>
          <w:noProof/>
          <w:webHidden/>
        </w:rPr>
        <w:fldChar w:fldCharType="end"/>
      </w:r>
      <w:r>
        <w:rPr>
          <w:noProof/>
        </w:rPr>
        <w:fldChar w:fldCharType="end"/>
      </w:r>
    </w:p>
    <w:p w14:paraId="784C964A"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"_Toc437518607" </w:instrText>
      </w:r>
      <w:r>
        <w:fldChar w:fldCharType="separate"/>
      </w:r>
      <w:r w:rsidR="00EE2026" w:rsidRPr="002171F5">
        <w:rPr>
          <w:rStyle w:val="Hyperlink"/>
          <w:noProof/>
        </w:rPr>
        <w:t>6.1.2</w:t>
      </w:r>
      <w:r w:rsidR="00EE2026">
        <w:rPr>
          <w:rFonts w:asciiTheme="minorHAnsi" w:hAnsiTheme="minorHAnsi" w:cstheme="minorBidi"/>
          <w:noProof/>
          <w:sz w:val="22"/>
          <w:szCs w:val="22"/>
          <w:lang w:val="en-GB" w:eastAsia="en-GB"/>
        </w:rPr>
        <w:tab/>
      </w:r>
      <w:r w:rsidR="00EE2026" w:rsidRPr="002171F5">
        <w:rPr>
          <w:rStyle w:val="Hyperlink"/>
          <w:noProof/>
        </w:rPr>
        <w:t>Per Request Information Elements</w:t>
      </w:r>
      <w:r w:rsidR="00EE2026">
        <w:rPr>
          <w:noProof/>
          <w:webHidden/>
        </w:rPr>
        <w:tab/>
      </w:r>
      <w:r w:rsidR="00EE2026">
        <w:rPr>
          <w:noProof/>
          <w:webHidden/>
        </w:rPr>
        <w:fldChar w:fldCharType="begin"/>
      </w:r>
      <w:r w:rsidR="00EE2026">
        <w:rPr>
          <w:noProof/>
          <w:webHidden/>
        </w:rPr>
        <w:instrText xml:space="preserve"> PAGEREF _Toc437518607 \h </w:instrText>
      </w:r>
      <w:r w:rsidR="00EE2026">
        <w:rPr>
          <w:noProof/>
          <w:webHidden/>
        </w:rPr>
      </w:r>
      <w:r w:rsidR="00EE2026">
        <w:rPr>
          <w:noProof/>
          <w:webHidden/>
        </w:rPr>
        <w:fldChar w:fldCharType="separate"/>
      </w:r>
      <w:ins w:id="38" w:author="John MacAuley" w:date="2016-01-08T16:24:00Z">
        <w:r w:rsidR="00D5423B">
          <w:rPr>
            <w:noProof/>
            <w:webHidden/>
          </w:rPr>
          <w:t>16</w:t>
        </w:r>
      </w:ins>
      <w:del w:id="39" w:author="John MacAuley" w:date="2016-01-08T16:24:00Z">
        <w:r w:rsidR="00EE2026" w:rsidDel="00D5423B">
          <w:rPr>
            <w:noProof/>
            <w:webHidden/>
          </w:rPr>
          <w:delText>24</w:delText>
        </w:r>
      </w:del>
      <w:r w:rsidR="00EE2026">
        <w:rPr>
          <w:noProof/>
          <w:webHidden/>
        </w:rPr>
        <w:fldChar w:fldCharType="end"/>
      </w:r>
      <w:r>
        <w:rPr>
          <w:noProof/>
        </w:rPr>
        <w:fldChar w:fldCharType="end"/>
      </w:r>
    </w:p>
    <w:p w14:paraId="2D2E941D"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"_Toc437518608" </w:instrText>
      </w:r>
      <w:r>
        <w:fldChar w:fldCharType="separate"/>
      </w:r>
      <w:r w:rsidR="00EE2026" w:rsidRPr="002171F5">
        <w:rPr>
          <w:rStyle w:val="Hyperlink"/>
          <w:noProof/>
        </w:rPr>
        <w:t>6.1.3</w:t>
      </w:r>
      <w:r w:rsidR="00EE2026">
        <w:rPr>
          <w:rFonts w:asciiTheme="minorHAnsi" w:hAnsiTheme="minorHAnsi" w:cstheme="minorBidi"/>
          <w:noProof/>
          <w:sz w:val="22"/>
          <w:szCs w:val="22"/>
          <w:lang w:val="en-GB" w:eastAsia="en-GB"/>
        </w:rPr>
        <w:tab/>
      </w:r>
      <w:r w:rsidR="00EE2026" w:rsidRPr="002171F5">
        <w:rPr>
          <w:rStyle w:val="Hyperlink"/>
          <w:noProof/>
        </w:rPr>
        <w:t>Correlation Ids and Failure Recovery</w:t>
      </w:r>
      <w:r w:rsidR="00EE2026">
        <w:rPr>
          <w:noProof/>
          <w:webHidden/>
        </w:rPr>
        <w:tab/>
      </w:r>
      <w:r w:rsidR="00EE2026">
        <w:rPr>
          <w:noProof/>
          <w:webHidden/>
        </w:rPr>
        <w:fldChar w:fldCharType="begin"/>
      </w:r>
      <w:r w:rsidR="00EE2026">
        <w:rPr>
          <w:noProof/>
          <w:webHidden/>
        </w:rPr>
        <w:instrText xml:space="preserve"> PAGEREF _Toc437518608 \h </w:instrText>
      </w:r>
      <w:r w:rsidR="00EE2026">
        <w:rPr>
          <w:noProof/>
          <w:webHidden/>
        </w:rPr>
      </w:r>
      <w:r w:rsidR="00EE2026">
        <w:rPr>
          <w:noProof/>
          <w:webHidden/>
        </w:rPr>
        <w:fldChar w:fldCharType="separate"/>
      </w:r>
      <w:ins w:id="40" w:author="John MacAuley" w:date="2016-01-08T16:24:00Z">
        <w:r w:rsidR="00D5423B">
          <w:rPr>
            <w:noProof/>
            <w:webHidden/>
          </w:rPr>
          <w:t>16</w:t>
        </w:r>
      </w:ins>
      <w:del w:id="41" w:author="John MacAuley" w:date="2016-01-08T16:24:00Z">
        <w:r w:rsidR="00EE2026" w:rsidDel="00D5423B">
          <w:rPr>
            <w:noProof/>
            <w:webHidden/>
          </w:rPr>
          <w:delText>24</w:delText>
        </w:r>
      </w:del>
      <w:r w:rsidR="00EE2026">
        <w:rPr>
          <w:noProof/>
          <w:webHidden/>
        </w:rPr>
        <w:fldChar w:fldCharType="end"/>
      </w:r>
      <w:r>
        <w:rPr>
          <w:noProof/>
        </w:rPr>
        <w:fldChar w:fldCharType="end"/>
      </w:r>
    </w:p>
    <w:p w14:paraId="6EF4E07E"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"_Toc437518609" </w:instrText>
      </w:r>
      <w:r>
        <w:fldChar w:fldCharType="separate"/>
      </w:r>
      <w:r w:rsidR="00EE2026" w:rsidRPr="002171F5">
        <w:rPr>
          <w:rStyle w:val="Hyperlink"/>
          <w:noProof/>
        </w:rPr>
        <w:t>6.1.4</w:t>
      </w:r>
      <w:r w:rsidR="00EE2026">
        <w:rPr>
          <w:rFonts w:asciiTheme="minorHAnsi" w:hAnsiTheme="minorHAnsi" w:cstheme="minorBidi"/>
          <w:noProof/>
          <w:sz w:val="22"/>
          <w:szCs w:val="22"/>
          <w:lang w:val="en-GB" w:eastAsia="en-GB"/>
        </w:rPr>
        <w:tab/>
      </w:r>
      <w:r w:rsidR="00EE2026" w:rsidRPr="002171F5">
        <w:rPr>
          <w:rStyle w:val="Hyperlink"/>
          <w:noProof/>
        </w:rPr>
        <w:t>Information maintained by the Coordinator</w:t>
      </w:r>
      <w:r w:rsidR="00EE2026">
        <w:rPr>
          <w:noProof/>
          <w:webHidden/>
        </w:rPr>
        <w:tab/>
      </w:r>
      <w:r w:rsidR="00EE2026">
        <w:rPr>
          <w:noProof/>
          <w:webHidden/>
        </w:rPr>
        <w:fldChar w:fldCharType="begin"/>
      </w:r>
      <w:r w:rsidR="00EE2026">
        <w:rPr>
          <w:noProof/>
          <w:webHidden/>
        </w:rPr>
        <w:instrText xml:space="preserve"> PAGEREF _Toc437518609 \h </w:instrText>
      </w:r>
      <w:r w:rsidR="00EE2026">
        <w:rPr>
          <w:noProof/>
          <w:webHidden/>
        </w:rPr>
      </w:r>
      <w:r w:rsidR="00EE2026">
        <w:rPr>
          <w:noProof/>
          <w:webHidden/>
        </w:rPr>
        <w:fldChar w:fldCharType="separate"/>
      </w:r>
      <w:ins w:id="42" w:author="John MacAuley" w:date="2016-01-08T16:24:00Z">
        <w:r w:rsidR="00D5423B">
          <w:rPr>
            <w:noProof/>
            <w:webHidden/>
          </w:rPr>
          <w:t>16</w:t>
        </w:r>
      </w:ins>
      <w:del w:id="43" w:author="John MacAuley" w:date="2016-01-08T16:24:00Z">
        <w:r w:rsidR="00EE2026" w:rsidDel="00D5423B">
          <w:rPr>
            <w:noProof/>
            <w:webHidden/>
          </w:rPr>
          <w:delText>26</w:delText>
        </w:r>
      </w:del>
      <w:r w:rsidR="00EE2026">
        <w:rPr>
          <w:noProof/>
          <w:webHidden/>
        </w:rPr>
        <w:fldChar w:fldCharType="end"/>
      </w:r>
      <w:r>
        <w:rPr>
          <w:noProof/>
        </w:rPr>
        <w:fldChar w:fldCharType="end"/>
      </w:r>
    </w:p>
    <w:p w14:paraId="4355384F"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"_Toc437518610" </w:instrText>
      </w:r>
      <w:r>
        <w:fldChar w:fldCharType="separate"/>
      </w:r>
      <w:r w:rsidR="00EE2026" w:rsidRPr="002171F5">
        <w:rPr>
          <w:rStyle w:val="Hyperlink"/>
          <w:noProof/>
        </w:rPr>
        <w:t>6.1.5</w:t>
      </w:r>
      <w:r w:rsidR="00EE2026">
        <w:rPr>
          <w:rFonts w:asciiTheme="minorHAnsi" w:hAnsiTheme="minorHAnsi" w:cstheme="minorBidi"/>
          <w:noProof/>
          <w:sz w:val="22"/>
          <w:szCs w:val="22"/>
          <w:lang w:val="en-GB" w:eastAsia="en-GB"/>
        </w:rPr>
        <w:tab/>
      </w:r>
      <w:r w:rsidR="00EE2026" w:rsidRPr="002171F5">
        <w:rPr>
          <w:rStyle w:val="Hyperlink"/>
          <w:noProof/>
        </w:rPr>
        <w:t>Per Reservation Information Elements</w:t>
      </w:r>
      <w:r w:rsidR="00EE2026">
        <w:rPr>
          <w:noProof/>
          <w:webHidden/>
        </w:rPr>
        <w:tab/>
      </w:r>
      <w:r w:rsidR="00EE2026">
        <w:rPr>
          <w:noProof/>
          <w:webHidden/>
        </w:rPr>
        <w:fldChar w:fldCharType="begin"/>
      </w:r>
      <w:r w:rsidR="00EE2026">
        <w:rPr>
          <w:noProof/>
          <w:webHidden/>
        </w:rPr>
        <w:instrText xml:space="preserve"> PAGEREF _Toc437518610 \h </w:instrText>
      </w:r>
      <w:r w:rsidR="00EE2026">
        <w:rPr>
          <w:noProof/>
          <w:webHidden/>
        </w:rPr>
      </w:r>
      <w:r w:rsidR="00EE2026">
        <w:rPr>
          <w:noProof/>
          <w:webHidden/>
        </w:rPr>
        <w:fldChar w:fldCharType="separate"/>
      </w:r>
      <w:ins w:id="44" w:author="John MacAuley" w:date="2016-01-08T16:24:00Z">
        <w:r w:rsidR="00D5423B">
          <w:rPr>
            <w:noProof/>
            <w:webHidden/>
          </w:rPr>
          <w:t>16</w:t>
        </w:r>
      </w:ins>
      <w:del w:id="45" w:author="John MacAuley" w:date="2016-01-08T16:24:00Z">
        <w:r w:rsidR="00EE2026" w:rsidDel="00D5423B">
          <w:rPr>
            <w:noProof/>
            <w:webHidden/>
          </w:rPr>
          <w:delText>26</w:delText>
        </w:r>
      </w:del>
      <w:r w:rsidR="00EE2026">
        <w:rPr>
          <w:noProof/>
          <w:webHidden/>
        </w:rPr>
        <w:fldChar w:fldCharType="end"/>
      </w:r>
      <w:r>
        <w:rPr>
          <w:noProof/>
        </w:rPr>
        <w:fldChar w:fldCharType="end"/>
      </w:r>
    </w:p>
    <w:p w14:paraId="375E1653"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"_Toc437518611" </w:instrText>
      </w:r>
      <w:r>
        <w:fldChar w:fldCharType="separate"/>
      </w:r>
      <w:r w:rsidR="00EE2026" w:rsidRPr="002171F5">
        <w:rPr>
          <w:rStyle w:val="Hyperlink"/>
          <w:noProof/>
        </w:rPr>
        <w:t>6.1.6</w:t>
      </w:r>
      <w:r w:rsidR="00EE2026">
        <w:rPr>
          <w:rFonts w:asciiTheme="minorHAnsi" w:hAnsiTheme="minorHAnsi" w:cstheme="minorBidi"/>
          <w:noProof/>
          <w:sz w:val="22"/>
          <w:szCs w:val="22"/>
          <w:lang w:val="en-GB" w:eastAsia="en-GB"/>
        </w:rPr>
        <w:tab/>
      </w:r>
      <w:r w:rsidR="00EE2026" w:rsidRPr="002171F5">
        <w:rPr>
          <w:rStyle w:val="Hyperlink"/>
          <w:noProof/>
        </w:rPr>
        <w:t>Reservation Versioning Information</w:t>
      </w:r>
      <w:r w:rsidR="00EE2026">
        <w:rPr>
          <w:noProof/>
          <w:webHidden/>
        </w:rPr>
        <w:tab/>
      </w:r>
      <w:r w:rsidR="00EE2026">
        <w:rPr>
          <w:noProof/>
          <w:webHidden/>
        </w:rPr>
        <w:fldChar w:fldCharType="begin"/>
      </w:r>
      <w:r w:rsidR="00EE2026">
        <w:rPr>
          <w:noProof/>
          <w:webHidden/>
        </w:rPr>
        <w:instrText xml:space="preserve"> PAGEREF _Toc437518611 \h </w:instrText>
      </w:r>
      <w:r w:rsidR="00EE2026">
        <w:rPr>
          <w:noProof/>
          <w:webHidden/>
        </w:rPr>
      </w:r>
      <w:r w:rsidR="00EE2026">
        <w:rPr>
          <w:noProof/>
          <w:webHidden/>
        </w:rPr>
        <w:fldChar w:fldCharType="separate"/>
      </w:r>
      <w:ins w:id="46" w:author="John MacAuley" w:date="2016-01-08T16:24:00Z">
        <w:r w:rsidR="00D5423B">
          <w:rPr>
            <w:noProof/>
            <w:webHidden/>
          </w:rPr>
          <w:t>16</w:t>
        </w:r>
      </w:ins>
      <w:del w:id="47" w:author="John MacAuley" w:date="2016-01-08T16:24:00Z">
        <w:r w:rsidR="00EE2026" w:rsidDel="00D5423B">
          <w:rPr>
            <w:noProof/>
            <w:webHidden/>
          </w:rPr>
          <w:delText>27</w:delText>
        </w:r>
      </w:del>
      <w:r w:rsidR="00EE2026">
        <w:rPr>
          <w:noProof/>
          <w:webHidden/>
        </w:rPr>
        <w:fldChar w:fldCharType="end"/>
      </w:r>
      <w:r>
        <w:rPr>
          <w:noProof/>
        </w:rPr>
        <w:fldChar w:fldCharType="end"/>
      </w:r>
    </w:p>
    <w:p w14:paraId="2F8B5003"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"_Toc437518612" </w:instrText>
      </w:r>
      <w:r>
        <w:fldChar w:fldCharType="separate"/>
      </w:r>
      <w:r w:rsidR="00EE2026" w:rsidRPr="002171F5">
        <w:rPr>
          <w:rStyle w:val="Hyperlink"/>
          <w:noProof/>
        </w:rPr>
        <w:t>6.1.7</w:t>
      </w:r>
      <w:r w:rsidR="00EE2026">
        <w:rPr>
          <w:rFonts w:asciiTheme="minorHAnsi" w:hAnsiTheme="minorHAnsi" w:cstheme="minorBidi"/>
          <w:noProof/>
          <w:sz w:val="22"/>
          <w:szCs w:val="22"/>
          <w:lang w:val="en-GB" w:eastAsia="en-GB"/>
        </w:rPr>
        <w:tab/>
      </w:r>
      <w:r w:rsidR="00EE2026" w:rsidRPr="002171F5">
        <w:rPr>
          <w:rStyle w:val="Hyperlink"/>
          <w:noProof/>
        </w:rPr>
        <w:t>Data Plane Status Information</w:t>
      </w:r>
      <w:r w:rsidR="00EE2026">
        <w:rPr>
          <w:noProof/>
          <w:webHidden/>
        </w:rPr>
        <w:tab/>
      </w:r>
      <w:r w:rsidR="00EE2026">
        <w:rPr>
          <w:noProof/>
          <w:webHidden/>
        </w:rPr>
        <w:fldChar w:fldCharType="begin"/>
      </w:r>
      <w:r w:rsidR="00EE2026">
        <w:rPr>
          <w:noProof/>
          <w:webHidden/>
        </w:rPr>
        <w:instrText xml:space="preserve"> PAGEREF _Toc437518612 \h </w:instrText>
      </w:r>
      <w:r w:rsidR="00EE2026">
        <w:rPr>
          <w:noProof/>
          <w:webHidden/>
        </w:rPr>
      </w:r>
      <w:r w:rsidR="00EE2026">
        <w:rPr>
          <w:noProof/>
          <w:webHidden/>
        </w:rPr>
        <w:fldChar w:fldCharType="separate"/>
      </w:r>
      <w:ins w:id="48" w:author="John MacAuley" w:date="2016-01-08T16:24:00Z">
        <w:r w:rsidR="00D5423B">
          <w:rPr>
            <w:noProof/>
            <w:webHidden/>
          </w:rPr>
          <w:t>16</w:t>
        </w:r>
      </w:ins>
      <w:del w:id="49" w:author="John MacAuley" w:date="2016-01-08T16:24:00Z">
        <w:r w:rsidR="00EE2026" w:rsidDel="00D5423B">
          <w:rPr>
            <w:noProof/>
            <w:webHidden/>
          </w:rPr>
          <w:delText>27</w:delText>
        </w:r>
      </w:del>
      <w:r w:rsidR="00EE2026">
        <w:rPr>
          <w:noProof/>
          <w:webHidden/>
        </w:rPr>
        <w:fldChar w:fldCharType="end"/>
      </w:r>
      <w:r>
        <w:rPr>
          <w:noProof/>
        </w:rPr>
        <w:fldChar w:fldCharType="end"/>
      </w:r>
    </w:p>
    <w:p w14:paraId="0E893F1C"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r>
        <w:fldChar w:fldCharType="begin"/>
      </w:r>
      <w:r>
        <w:instrText xml:space="preserve"> HYPERLINK \l "_Toc437518613" </w:instrText>
      </w:r>
      <w:r>
        <w:fldChar w:fldCharType="separate"/>
      </w:r>
      <w:r w:rsidR="00EE2026" w:rsidRPr="002171F5">
        <w:rPr>
          <w:rStyle w:val="Hyperlink"/>
          <w:noProof/>
        </w:rPr>
        <w:t>7.</w:t>
      </w:r>
      <w:r w:rsidR="00EE2026">
        <w:rPr>
          <w:rFonts w:asciiTheme="minorHAnsi" w:hAnsiTheme="minorHAnsi" w:cstheme="minorBidi"/>
          <w:noProof/>
          <w:sz w:val="22"/>
          <w:szCs w:val="22"/>
          <w:lang w:val="en-GB" w:eastAsia="en-GB"/>
        </w:rPr>
        <w:tab/>
      </w:r>
      <w:r w:rsidR="00EE2026" w:rsidRPr="002171F5">
        <w:rPr>
          <w:rStyle w:val="Hyperlink"/>
          <w:noProof/>
        </w:rPr>
        <w:t>Service Definitions</w:t>
      </w:r>
      <w:r w:rsidR="00EE2026">
        <w:rPr>
          <w:noProof/>
          <w:webHidden/>
        </w:rPr>
        <w:tab/>
      </w:r>
      <w:r w:rsidR="00EE2026">
        <w:rPr>
          <w:noProof/>
          <w:webHidden/>
        </w:rPr>
        <w:fldChar w:fldCharType="begin"/>
      </w:r>
      <w:r w:rsidR="00EE2026">
        <w:rPr>
          <w:noProof/>
          <w:webHidden/>
        </w:rPr>
        <w:instrText xml:space="preserve"> PAGEREF _Toc437518613 \h </w:instrText>
      </w:r>
      <w:r w:rsidR="00EE2026">
        <w:rPr>
          <w:noProof/>
          <w:webHidden/>
        </w:rPr>
      </w:r>
      <w:r w:rsidR="00EE2026">
        <w:rPr>
          <w:noProof/>
          <w:webHidden/>
        </w:rPr>
        <w:fldChar w:fldCharType="separate"/>
      </w:r>
      <w:ins w:id="50" w:author="John MacAuley" w:date="2016-01-08T16:24:00Z">
        <w:r w:rsidR="00D5423B">
          <w:rPr>
            <w:noProof/>
            <w:webHidden/>
          </w:rPr>
          <w:t>16</w:t>
        </w:r>
      </w:ins>
      <w:del w:id="51" w:author="John MacAuley" w:date="2016-01-08T16:24:00Z">
        <w:r w:rsidR="00EE2026" w:rsidDel="00D5423B">
          <w:rPr>
            <w:noProof/>
            <w:webHidden/>
          </w:rPr>
          <w:delText>28</w:delText>
        </w:r>
      </w:del>
      <w:r w:rsidR="00EE2026">
        <w:rPr>
          <w:noProof/>
          <w:webHidden/>
        </w:rPr>
        <w:fldChar w:fldCharType="end"/>
      </w:r>
      <w:r>
        <w:rPr>
          <w:noProof/>
        </w:rPr>
        <w:fldChar w:fldCharType="end"/>
      </w:r>
    </w:p>
    <w:p w14:paraId="4246DB9B"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"_Toc437518614" </w:instrText>
      </w:r>
      <w:r>
        <w:fldChar w:fldCharType="separate"/>
      </w:r>
      <w:r w:rsidR="00EE2026" w:rsidRPr="002171F5">
        <w:rPr>
          <w:rStyle w:val="Hyperlink"/>
          <w:noProof/>
        </w:rPr>
        <w:t>7.1</w:t>
      </w:r>
      <w:r w:rsidR="00EE2026">
        <w:rPr>
          <w:rFonts w:asciiTheme="minorHAnsi" w:hAnsiTheme="minorHAnsi" w:cstheme="minorBidi"/>
          <w:noProof/>
          <w:sz w:val="22"/>
          <w:szCs w:val="22"/>
          <w:lang w:val="en-GB" w:eastAsia="en-GB"/>
        </w:rPr>
        <w:tab/>
      </w:r>
      <w:r w:rsidR="00EE2026" w:rsidRPr="002171F5">
        <w:rPr>
          <w:rStyle w:val="Hyperlink"/>
          <w:noProof/>
        </w:rPr>
        <w:t>Context</w:t>
      </w:r>
      <w:r w:rsidR="00EE2026">
        <w:rPr>
          <w:noProof/>
          <w:webHidden/>
        </w:rPr>
        <w:tab/>
      </w:r>
      <w:r w:rsidR="00EE2026">
        <w:rPr>
          <w:noProof/>
          <w:webHidden/>
        </w:rPr>
        <w:fldChar w:fldCharType="begin"/>
      </w:r>
      <w:r w:rsidR="00EE2026">
        <w:rPr>
          <w:noProof/>
          <w:webHidden/>
        </w:rPr>
        <w:instrText xml:space="preserve"> PAGEREF _Toc437518614 \h </w:instrText>
      </w:r>
      <w:r w:rsidR="00EE2026">
        <w:rPr>
          <w:noProof/>
          <w:webHidden/>
        </w:rPr>
      </w:r>
      <w:r w:rsidR="00EE2026">
        <w:rPr>
          <w:noProof/>
          <w:webHidden/>
        </w:rPr>
        <w:fldChar w:fldCharType="separate"/>
      </w:r>
      <w:ins w:id="52" w:author="John MacAuley" w:date="2016-01-08T16:24:00Z">
        <w:r w:rsidR="00D5423B">
          <w:rPr>
            <w:noProof/>
            <w:webHidden/>
          </w:rPr>
          <w:t>16</w:t>
        </w:r>
      </w:ins>
      <w:del w:id="53" w:author="John MacAuley" w:date="2016-01-08T16:24:00Z">
        <w:r w:rsidR="00EE2026" w:rsidDel="00D5423B">
          <w:rPr>
            <w:noProof/>
            <w:webHidden/>
          </w:rPr>
          <w:delText>28</w:delText>
        </w:r>
      </w:del>
      <w:r w:rsidR="00EE2026">
        <w:rPr>
          <w:noProof/>
          <w:webHidden/>
        </w:rPr>
        <w:fldChar w:fldCharType="end"/>
      </w:r>
      <w:r>
        <w:rPr>
          <w:noProof/>
        </w:rPr>
        <w:fldChar w:fldCharType="end"/>
      </w:r>
    </w:p>
    <w:p w14:paraId="33639942"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"_Toc437518615" </w:instrText>
      </w:r>
      <w:r>
        <w:fldChar w:fldCharType="separate"/>
      </w:r>
      <w:r w:rsidR="00EE2026" w:rsidRPr="002171F5">
        <w:rPr>
          <w:rStyle w:val="Hyperlink"/>
          <w:noProof/>
        </w:rPr>
        <w:t>7.2</w:t>
      </w:r>
      <w:r w:rsidR="00EE2026">
        <w:rPr>
          <w:rFonts w:asciiTheme="minorHAnsi" w:hAnsiTheme="minorHAnsi" w:cstheme="minorBidi"/>
          <w:noProof/>
          <w:sz w:val="22"/>
          <w:szCs w:val="22"/>
          <w:lang w:val="en-GB" w:eastAsia="en-GB"/>
        </w:rPr>
        <w:tab/>
      </w:r>
      <w:r w:rsidR="00EE2026" w:rsidRPr="002171F5">
        <w:rPr>
          <w:rStyle w:val="Hyperlink"/>
          <w:noProof/>
        </w:rPr>
        <w:t>Service Definitions</w:t>
      </w:r>
      <w:r w:rsidR="00EE2026">
        <w:rPr>
          <w:noProof/>
          <w:webHidden/>
        </w:rPr>
        <w:tab/>
      </w:r>
      <w:r w:rsidR="00EE2026">
        <w:rPr>
          <w:noProof/>
          <w:webHidden/>
        </w:rPr>
        <w:fldChar w:fldCharType="begin"/>
      </w:r>
      <w:r w:rsidR="00EE2026">
        <w:rPr>
          <w:noProof/>
          <w:webHidden/>
        </w:rPr>
        <w:instrText xml:space="preserve"> PAGEREF _Toc437518615 \h </w:instrText>
      </w:r>
      <w:r w:rsidR="00EE2026">
        <w:rPr>
          <w:noProof/>
          <w:webHidden/>
        </w:rPr>
      </w:r>
      <w:r w:rsidR="00EE2026">
        <w:rPr>
          <w:noProof/>
          <w:webHidden/>
        </w:rPr>
        <w:fldChar w:fldCharType="separate"/>
      </w:r>
      <w:ins w:id="54" w:author="John MacAuley" w:date="2016-01-08T16:24:00Z">
        <w:r w:rsidR="00D5423B">
          <w:rPr>
            <w:noProof/>
            <w:webHidden/>
          </w:rPr>
          <w:t>16</w:t>
        </w:r>
      </w:ins>
      <w:del w:id="55" w:author="John MacAuley" w:date="2016-01-08T16:24:00Z">
        <w:r w:rsidR="00EE2026" w:rsidDel="00D5423B">
          <w:rPr>
            <w:noProof/>
            <w:webHidden/>
          </w:rPr>
          <w:delText>28</w:delText>
        </w:r>
      </w:del>
      <w:r w:rsidR="00EE2026">
        <w:rPr>
          <w:noProof/>
          <w:webHidden/>
        </w:rPr>
        <w:fldChar w:fldCharType="end"/>
      </w:r>
      <w:r>
        <w:rPr>
          <w:noProof/>
        </w:rPr>
        <w:fldChar w:fldCharType="end"/>
      </w:r>
    </w:p>
    <w:p w14:paraId="0EFB4B8D"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"_Toc437518616" </w:instrText>
      </w:r>
      <w:r>
        <w:fldChar w:fldCharType="separate"/>
      </w:r>
      <w:r w:rsidR="00EE2026" w:rsidRPr="002171F5">
        <w:rPr>
          <w:rStyle w:val="Hyperlink"/>
          <w:noProof/>
        </w:rPr>
        <w:t>7.3</w:t>
      </w:r>
      <w:r w:rsidR="00EE2026">
        <w:rPr>
          <w:rFonts w:asciiTheme="minorHAnsi" w:hAnsiTheme="minorHAnsi" w:cstheme="minorBidi"/>
          <w:noProof/>
          <w:sz w:val="22"/>
          <w:szCs w:val="22"/>
          <w:lang w:val="en-GB" w:eastAsia="en-GB"/>
        </w:rPr>
        <w:tab/>
      </w:r>
      <w:r w:rsidR="00EE2026" w:rsidRPr="002171F5">
        <w:rPr>
          <w:rStyle w:val="Hyperlink"/>
          <w:noProof/>
        </w:rPr>
        <w:t>Using Service Definitions</w:t>
      </w:r>
      <w:r w:rsidR="00EE2026">
        <w:rPr>
          <w:noProof/>
          <w:webHidden/>
        </w:rPr>
        <w:tab/>
      </w:r>
      <w:r w:rsidR="00EE2026">
        <w:rPr>
          <w:noProof/>
          <w:webHidden/>
        </w:rPr>
        <w:fldChar w:fldCharType="begin"/>
      </w:r>
      <w:r w:rsidR="00EE2026">
        <w:rPr>
          <w:noProof/>
          <w:webHidden/>
        </w:rPr>
        <w:instrText xml:space="preserve"> PAGEREF _Toc437518616 \h </w:instrText>
      </w:r>
      <w:r w:rsidR="00EE2026">
        <w:rPr>
          <w:noProof/>
          <w:webHidden/>
        </w:rPr>
      </w:r>
      <w:r w:rsidR="00EE2026">
        <w:rPr>
          <w:noProof/>
          <w:webHidden/>
        </w:rPr>
        <w:fldChar w:fldCharType="separate"/>
      </w:r>
      <w:ins w:id="56" w:author="John MacAuley" w:date="2016-01-08T16:24:00Z">
        <w:r w:rsidR="00D5423B">
          <w:rPr>
            <w:noProof/>
            <w:webHidden/>
          </w:rPr>
          <w:t>16</w:t>
        </w:r>
      </w:ins>
      <w:del w:id="57" w:author="John MacAuley" w:date="2016-01-08T16:24:00Z">
        <w:r w:rsidR="00EE2026" w:rsidDel="00D5423B">
          <w:rPr>
            <w:noProof/>
            <w:webHidden/>
          </w:rPr>
          <w:delText>29</w:delText>
        </w:r>
      </w:del>
      <w:r w:rsidR="00EE2026">
        <w:rPr>
          <w:noProof/>
          <w:webHidden/>
        </w:rPr>
        <w:fldChar w:fldCharType="end"/>
      </w:r>
      <w:r>
        <w:rPr>
          <w:noProof/>
        </w:rPr>
        <w:fldChar w:fldCharType="end"/>
      </w:r>
    </w:p>
    <w:p w14:paraId="598E1A2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"_Toc437518617" </w:instrText>
      </w:r>
      <w:r>
        <w:fldChar w:fldCharType="separate"/>
      </w:r>
      <w:r w:rsidR="00EE2026" w:rsidRPr="002171F5">
        <w:rPr>
          <w:rStyle w:val="Hyperlink"/>
          <w:noProof/>
        </w:rPr>
        <w:t>7.3.1</w:t>
      </w:r>
      <w:r w:rsidR="00EE2026">
        <w:rPr>
          <w:rFonts w:asciiTheme="minorHAnsi" w:hAnsiTheme="minorHAnsi" w:cstheme="minorBidi"/>
          <w:noProof/>
          <w:sz w:val="22"/>
          <w:szCs w:val="22"/>
          <w:lang w:val="en-GB" w:eastAsia="en-GB"/>
        </w:rPr>
        <w:tab/>
      </w:r>
      <w:r w:rsidR="00EE2026" w:rsidRPr="002171F5">
        <w:rPr>
          <w:rStyle w:val="Hyperlink"/>
          <w:noProof/>
        </w:rPr>
        <w:t>Providers agree on a common multi-domain service</w:t>
      </w:r>
      <w:r w:rsidR="00EE2026">
        <w:rPr>
          <w:noProof/>
          <w:webHidden/>
        </w:rPr>
        <w:tab/>
      </w:r>
      <w:r w:rsidR="00EE2026">
        <w:rPr>
          <w:noProof/>
          <w:webHidden/>
        </w:rPr>
        <w:fldChar w:fldCharType="begin"/>
      </w:r>
      <w:r w:rsidR="00EE2026">
        <w:rPr>
          <w:noProof/>
          <w:webHidden/>
        </w:rPr>
        <w:instrText xml:space="preserve"> PAGEREF _Toc437518617 \h </w:instrText>
      </w:r>
      <w:r w:rsidR="00EE2026">
        <w:rPr>
          <w:noProof/>
          <w:webHidden/>
        </w:rPr>
      </w:r>
      <w:r w:rsidR="00EE2026">
        <w:rPr>
          <w:noProof/>
          <w:webHidden/>
        </w:rPr>
        <w:fldChar w:fldCharType="separate"/>
      </w:r>
      <w:ins w:id="58" w:author="John MacAuley" w:date="2016-01-08T16:24:00Z">
        <w:r w:rsidR="00D5423B">
          <w:rPr>
            <w:noProof/>
            <w:webHidden/>
          </w:rPr>
          <w:t>16</w:t>
        </w:r>
      </w:ins>
      <w:del w:id="59" w:author="John MacAuley" w:date="2016-01-08T16:24:00Z">
        <w:r w:rsidR="00EE2026" w:rsidDel="00D5423B">
          <w:rPr>
            <w:noProof/>
            <w:webHidden/>
          </w:rPr>
          <w:delText>29</w:delText>
        </w:r>
      </w:del>
      <w:r w:rsidR="00EE2026">
        <w:rPr>
          <w:noProof/>
          <w:webHidden/>
        </w:rPr>
        <w:fldChar w:fldCharType="end"/>
      </w:r>
      <w:r>
        <w:rPr>
          <w:noProof/>
        </w:rPr>
        <w:fldChar w:fldCharType="end"/>
      </w:r>
    </w:p>
    <w:p w14:paraId="3B8DC09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"_Toc437518618" </w:instrText>
      </w:r>
      <w:r>
        <w:fldChar w:fldCharType="separate"/>
      </w:r>
      <w:r w:rsidR="00EE2026" w:rsidRPr="002171F5">
        <w:rPr>
          <w:rStyle w:val="Hyperlink"/>
          <w:noProof/>
        </w:rPr>
        <w:t>7.3.2</w:t>
      </w:r>
      <w:r w:rsidR="00EE2026">
        <w:rPr>
          <w:rFonts w:asciiTheme="minorHAnsi" w:hAnsiTheme="minorHAnsi" w:cstheme="minorBidi"/>
          <w:noProof/>
          <w:sz w:val="22"/>
          <w:szCs w:val="22"/>
          <w:lang w:val="en-GB" w:eastAsia="en-GB"/>
        </w:rPr>
        <w:tab/>
      </w:r>
      <w:r w:rsidR="00EE2026" w:rsidRPr="002171F5">
        <w:rPr>
          <w:rStyle w:val="Hyperlink"/>
          <w:noProof/>
        </w:rPr>
        <w:t>Building an XML Service Definition instance</w:t>
      </w:r>
      <w:r w:rsidR="00EE2026">
        <w:rPr>
          <w:noProof/>
          <w:webHidden/>
        </w:rPr>
        <w:tab/>
      </w:r>
      <w:r w:rsidR="00EE2026">
        <w:rPr>
          <w:noProof/>
          <w:webHidden/>
        </w:rPr>
        <w:fldChar w:fldCharType="begin"/>
      </w:r>
      <w:r w:rsidR="00EE2026">
        <w:rPr>
          <w:noProof/>
          <w:webHidden/>
        </w:rPr>
        <w:instrText xml:space="preserve"> PAGEREF _Toc437518618 \h </w:instrText>
      </w:r>
      <w:r w:rsidR="00EE2026">
        <w:rPr>
          <w:noProof/>
          <w:webHidden/>
        </w:rPr>
      </w:r>
      <w:r w:rsidR="00EE2026">
        <w:rPr>
          <w:noProof/>
          <w:webHidden/>
        </w:rPr>
        <w:fldChar w:fldCharType="separate"/>
      </w:r>
      <w:ins w:id="60" w:author="John MacAuley" w:date="2016-01-08T16:24:00Z">
        <w:r w:rsidR="00D5423B">
          <w:rPr>
            <w:noProof/>
            <w:webHidden/>
          </w:rPr>
          <w:t>16</w:t>
        </w:r>
      </w:ins>
      <w:del w:id="61" w:author="John MacAuley" w:date="2016-01-08T16:24:00Z">
        <w:r w:rsidR="00EE2026" w:rsidDel="00D5423B">
          <w:rPr>
            <w:noProof/>
            <w:webHidden/>
          </w:rPr>
          <w:delText>29</w:delText>
        </w:r>
      </w:del>
      <w:r w:rsidR="00EE2026">
        <w:rPr>
          <w:noProof/>
          <w:webHidden/>
        </w:rPr>
        <w:fldChar w:fldCharType="end"/>
      </w:r>
      <w:r>
        <w:rPr>
          <w:noProof/>
        </w:rPr>
        <w:fldChar w:fldCharType="end"/>
      </w:r>
    </w:p>
    <w:p w14:paraId="4821BE03"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"_Toc437518619" </w:instrText>
      </w:r>
      <w:r>
        <w:fldChar w:fldCharType="separate"/>
      </w:r>
      <w:r w:rsidR="00EE2026" w:rsidRPr="002171F5">
        <w:rPr>
          <w:rStyle w:val="Hyperlink"/>
          <w:noProof/>
        </w:rPr>
        <w:t>7.3.3</w:t>
      </w:r>
      <w:r w:rsidR="00EE2026">
        <w:rPr>
          <w:rFonts w:asciiTheme="minorHAnsi" w:hAnsiTheme="minorHAnsi" w:cstheme="minorBidi"/>
          <w:noProof/>
          <w:sz w:val="22"/>
          <w:szCs w:val="22"/>
          <w:lang w:val="en-GB" w:eastAsia="en-GB"/>
        </w:rPr>
        <w:tab/>
      </w:r>
      <w:r w:rsidR="00EE2026" w:rsidRPr="002171F5">
        <w:rPr>
          <w:rStyle w:val="Hyperlink"/>
          <w:noProof/>
        </w:rPr>
        <w:t>Using SDs to request a service instance</w:t>
      </w:r>
      <w:r w:rsidR="00EE2026">
        <w:rPr>
          <w:noProof/>
          <w:webHidden/>
        </w:rPr>
        <w:tab/>
      </w:r>
      <w:r w:rsidR="00EE2026">
        <w:rPr>
          <w:noProof/>
          <w:webHidden/>
        </w:rPr>
        <w:fldChar w:fldCharType="begin"/>
      </w:r>
      <w:r w:rsidR="00EE2026">
        <w:rPr>
          <w:noProof/>
          <w:webHidden/>
        </w:rPr>
        <w:instrText xml:space="preserve"> PAGEREF _Toc437518619 \h </w:instrText>
      </w:r>
      <w:r w:rsidR="00EE2026">
        <w:rPr>
          <w:noProof/>
          <w:webHidden/>
        </w:rPr>
      </w:r>
      <w:r w:rsidR="00EE2026">
        <w:rPr>
          <w:noProof/>
          <w:webHidden/>
        </w:rPr>
        <w:fldChar w:fldCharType="separate"/>
      </w:r>
      <w:ins w:id="62" w:author="John MacAuley" w:date="2016-01-08T16:24:00Z">
        <w:r w:rsidR="00D5423B">
          <w:rPr>
            <w:noProof/>
            <w:webHidden/>
          </w:rPr>
          <w:t>16</w:t>
        </w:r>
      </w:ins>
      <w:del w:id="63" w:author="John MacAuley" w:date="2016-01-08T16:24:00Z">
        <w:r w:rsidR="00EE2026" w:rsidDel="00D5423B">
          <w:rPr>
            <w:noProof/>
            <w:webHidden/>
          </w:rPr>
          <w:delText>30</w:delText>
        </w:r>
      </w:del>
      <w:r w:rsidR="00EE2026">
        <w:rPr>
          <w:noProof/>
          <w:webHidden/>
        </w:rPr>
        <w:fldChar w:fldCharType="end"/>
      </w:r>
      <w:r>
        <w:rPr>
          <w:noProof/>
        </w:rPr>
        <w:fldChar w:fldCharType="end"/>
      </w:r>
    </w:p>
    <w:p w14:paraId="51836789"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"_Toc437518620" </w:instrText>
      </w:r>
      <w:r>
        <w:fldChar w:fldCharType="separate"/>
      </w:r>
      <w:r w:rsidR="00EE2026" w:rsidRPr="002171F5">
        <w:rPr>
          <w:rStyle w:val="Hyperlink"/>
          <w:noProof/>
        </w:rPr>
        <w:t>7.3.4</w:t>
      </w:r>
      <w:r w:rsidR="00EE2026">
        <w:rPr>
          <w:rFonts w:asciiTheme="minorHAnsi" w:hAnsiTheme="minorHAnsi" w:cstheme="minorBidi"/>
          <w:noProof/>
          <w:sz w:val="22"/>
          <w:szCs w:val="22"/>
          <w:lang w:val="en-GB" w:eastAsia="en-GB"/>
        </w:rPr>
        <w:tab/>
      </w:r>
      <w:r w:rsidR="00EE2026" w:rsidRPr="002171F5">
        <w:rPr>
          <w:rStyle w:val="Hyperlink"/>
          <w:noProof/>
        </w:rPr>
        <w:t>Interpreting an incoming request</w:t>
      </w:r>
      <w:r w:rsidR="00EE2026">
        <w:rPr>
          <w:noProof/>
          <w:webHidden/>
        </w:rPr>
        <w:tab/>
      </w:r>
      <w:r w:rsidR="00EE2026">
        <w:rPr>
          <w:noProof/>
          <w:webHidden/>
        </w:rPr>
        <w:fldChar w:fldCharType="begin"/>
      </w:r>
      <w:r w:rsidR="00EE2026">
        <w:rPr>
          <w:noProof/>
          <w:webHidden/>
        </w:rPr>
        <w:instrText xml:space="preserve"> PAGEREF _Toc437518620 \h </w:instrText>
      </w:r>
      <w:r w:rsidR="00EE2026">
        <w:rPr>
          <w:noProof/>
          <w:webHidden/>
        </w:rPr>
      </w:r>
      <w:r w:rsidR="00EE2026">
        <w:rPr>
          <w:noProof/>
          <w:webHidden/>
        </w:rPr>
        <w:fldChar w:fldCharType="separate"/>
      </w:r>
      <w:ins w:id="64" w:author="John MacAuley" w:date="2016-01-08T16:24:00Z">
        <w:r w:rsidR="00D5423B">
          <w:rPr>
            <w:noProof/>
            <w:webHidden/>
          </w:rPr>
          <w:t>16</w:t>
        </w:r>
      </w:ins>
      <w:del w:id="65" w:author="John MacAuley" w:date="2016-01-08T16:24:00Z">
        <w:r w:rsidR="00EE2026" w:rsidDel="00D5423B">
          <w:rPr>
            <w:noProof/>
            <w:webHidden/>
          </w:rPr>
          <w:delText>31</w:delText>
        </w:r>
      </w:del>
      <w:r w:rsidR="00EE2026">
        <w:rPr>
          <w:noProof/>
          <w:webHidden/>
        </w:rPr>
        <w:fldChar w:fldCharType="end"/>
      </w:r>
      <w:r>
        <w:rPr>
          <w:noProof/>
        </w:rPr>
        <w:fldChar w:fldCharType="end"/>
      </w:r>
    </w:p>
    <w:p w14:paraId="3927C292"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"_Toc437518621" </w:instrText>
      </w:r>
      <w:r>
        <w:fldChar w:fldCharType="separate"/>
      </w:r>
      <w:r w:rsidR="00EE2026" w:rsidRPr="002171F5">
        <w:rPr>
          <w:rStyle w:val="Hyperlink"/>
          <w:noProof/>
        </w:rPr>
        <w:t>7.4</w:t>
      </w:r>
      <w:r w:rsidR="00EE2026">
        <w:rPr>
          <w:rFonts w:asciiTheme="minorHAnsi" w:hAnsiTheme="minorHAnsi" w:cstheme="minorBidi"/>
          <w:noProof/>
          <w:sz w:val="22"/>
          <w:szCs w:val="22"/>
          <w:lang w:val="en-GB" w:eastAsia="en-GB"/>
        </w:rPr>
        <w:tab/>
      </w:r>
      <w:r w:rsidR="00EE2026" w:rsidRPr="002171F5">
        <w:rPr>
          <w:rStyle w:val="Hyperlink"/>
          <w:noProof/>
        </w:rPr>
        <w:t>Service Definitions and a Request workflow</w:t>
      </w:r>
      <w:r w:rsidR="00EE2026">
        <w:rPr>
          <w:noProof/>
          <w:webHidden/>
        </w:rPr>
        <w:tab/>
      </w:r>
      <w:r w:rsidR="00EE2026">
        <w:rPr>
          <w:noProof/>
          <w:webHidden/>
        </w:rPr>
        <w:fldChar w:fldCharType="begin"/>
      </w:r>
      <w:r w:rsidR="00EE2026">
        <w:rPr>
          <w:noProof/>
          <w:webHidden/>
        </w:rPr>
        <w:instrText xml:space="preserve"> PAGEREF _Toc437518621 \h </w:instrText>
      </w:r>
      <w:r w:rsidR="00EE2026">
        <w:rPr>
          <w:noProof/>
          <w:webHidden/>
        </w:rPr>
      </w:r>
      <w:r w:rsidR="00EE2026">
        <w:rPr>
          <w:noProof/>
          <w:webHidden/>
        </w:rPr>
        <w:fldChar w:fldCharType="separate"/>
      </w:r>
      <w:ins w:id="66" w:author="John MacAuley" w:date="2016-01-08T16:24:00Z">
        <w:r w:rsidR="00D5423B">
          <w:rPr>
            <w:noProof/>
            <w:webHidden/>
          </w:rPr>
          <w:t>16</w:t>
        </w:r>
      </w:ins>
      <w:del w:id="67" w:author="John MacAuley" w:date="2016-01-08T16:24:00Z">
        <w:r w:rsidR="00EE2026" w:rsidDel="00D5423B">
          <w:rPr>
            <w:noProof/>
            <w:webHidden/>
          </w:rPr>
          <w:delText>31</w:delText>
        </w:r>
      </w:del>
      <w:r w:rsidR="00EE2026">
        <w:rPr>
          <w:noProof/>
          <w:webHidden/>
        </w:rPr>
        <w:fldChar w:fldCharType="end"/>
      </w:r>
      <w:r>
        <w:rPr>
          <w:noProof/>
        </w:rPr>
        <w:fldChar w:fldCharType="end"/>
      </w:r>
    </w:p>
    <w:p w14:paraId="45601FAC"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r>
        <w:fldChar w:fldCharType="begin"/>
      </w:r>
      <w:r>
        <w:instrText xml:space="preserve"> HYPERLINK \l "_Toc437518622" </w:instrText>
      </w:r>
      <w:r>
        <w:fldChar w:fldCharType="separate"/>
      </w:r>
      <w:r w:rsidR="00EE2026" w:rsidRPr="002171F5">
        <w:rPr>
          <w:rStyle w:val="Hyperlink"/>
          <w:noProof/>
        </w:rPr>
        <w:t>8.</w:t>
      </w:r>
      <w:r w:rsidR="00EE2026">
        <w:rPr>
          <w:rFonts w:asciiTheme="minorHAnsi" w:hAnsiTheme="minorHAnsi" w:cstheme="minorBidi"/>
          <w:noProof/>
          <w:sz w:val="22"/>
          <w:szCs w:val="22"/>
          <w:lang w:val="en-GB" w:eastAsia="en-GB"/>
        </w:rPr>
        <w:tab/>
      </w:r>
      <w:r w:rsidR="00EE2026" w:rsidRPr="002171F5">
        <w:rPr>
          <w:rStyle w:val="Hyperlink"/>
          <w:noProof/>
        </w:rPr>
        <w:t>XML Schema Definitions</w:t>
      </w:r>
      <w:r w:rsidR="00EE2026">
        <w:rPr>
          <w:noProof/>
          <w:webHidden/>
        </w:rPr>
        <w:tab/>
      </w:r>
      <w:r w:rsidR="00EE2026">
        <w:rPr>
          <w:noProof/>
          <w:webHidden/>
        </w:rPr>
        <w:fldChar w:fldCharType="begin"/>
      </w:r>
      <w:r w:rsidR="00EE2026">
        <w:rPr>
          <w:noProof/>
          <w:webHidden/>
        </w:rPr>
        <w:instrText xml:space="preserve"> PAGEREF _Toc437518622 \h </w:instrText>
      </w:r>
      <w:r w:rsidR="00EE2026">
        <w:rPr>
          <w:noProof/>
          <w:webHidden/>
        </w:rPr>
      </w:r>
      <w:r w:rsidR="00EE2026">
        <w:rPr>
          <w:noProof/>
          <w:webHidden/>
        </w:rPr>
        <w:fldChar w:fldCharType="separate"/>
      </w:r>
      <w:ins w:id="68" w:author="John MacAuley" w:date="2016-01-08T16:24:00Z">
        <w:r w:rsidR="00D5423B">
          <w:rPr>
            <w:noProof/>
            <w:webHidden/>
          </w:rPr>
          <w:t>16</w:t>
        </w:r>
      </w:ins>
      <w:del w:id="69" w:author="John MacAuley" w:date="2016-01-08T16:24:00Z">
        <w:r w:rsidR="00EE2026" w:rsidDel="00D5423B">
          <w:rPr>
            <w:noProof/>
            <w:webHidden/>
          </w:rPr>
          <w:delText>32</w:delText>
        </w:r>
      </w:del>
      <w:r w:rsidR="00EE2026">
        <w:rPr>
          <w:noProof/>
          <w:webHidden/>
        </w:rPr>
        <w:fldChar w:fldCharType="end"/>
      </w:r>
      <w:r>
        <w:rPr>
          <w:noProof/>
        </w:rPr>
        <w:fldChar w:fldCharType="end"/>
      </w:r>
    </w:p>
    <w:p w14:paraId="13ABF203"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"_Toc437518623" </w:instrText>
      </w:r>
      <w:r>
        <w:fldChar w:fldCharType="separate"/>
      </w:r>
      <w:r w:rsidR="00EE2026" w:rsidRPr="002171F5">
        <w:rPr>
          <w:rStyle w:val="Hyperlink"/>
          <w:noProof/>
        </w:rPr>
        <w:t>8.1</w:t>
      </w:r>
      <w:r w:rsidR="00EE2026">
        <w:rPr>
          <w:rFonts w:asciiTheme="minorHAnsi" w:hAnsiTheme="minorHAnsi" w:cstheme="minorBidi"/>
          <w:noProof/>
          <w:sz w:val="22"/>
          <w:szCs w:val="22"/>
          <w:lang w:val="en-GB" w:eastAsia="en-GB"/>
        </w:rPr>
        <w:tab/>
      </w:r>
      <w:r w:rsidR="00EE2026" w:rsidRPr="002171F5">
        <w:rPr>
          <w:rStyle w:val="Hyperlink"/>
          <w:noProof/>
        </w:rPr>
        <w:t>NSI CS Versioning</w:t>
      </w:r>
      <w:r w:rsidR="00EE2026">
        <w:rPr>
          <w:noProof/>
          <w:webHidden/>
        </w:rPr>
        <w:tab/>
      </w:r>
      <w:r w:rsidR="00EE2026">
        <w:rPr>
          <w:noProof/>
          <w:webHidden/>
        </w:rPr>
        <w:fldChar w:fldCharType="begin"/>
      </w:r>
      <w:r w:rsidR="00EE2026">
        <w:rPr>
          <w:noProof/>
          <w:webHidden/>
        </w:rPr>
        <w:instrText xml:space="preserve"> PAGEREF _Toc437518623 \h </w:instrText>
      </w:r>
      <w:r w:rsidR="00EE2026">
        <w:rPr>
          <w:noProof/>
          <w:webHidden/>
        </w:rPr>
      </w:r>
      <w:r w:rsidR="00EE2026">
        <w:rPr>
          <w:noProof/>
          <w:webHidden/>
        </w:rPr>
        <w:fldChar w:fldCharType="separate"/>
      </w:r>
      <w:ins w:id="70" w:author="John MacAuley" w:date="2016-01-08T16:24:00Z">
        <w:r w:rsidR="00D5423B">
          <w:rPr>
            <w:noProof/>
            <w:webHidden/>
          </w:rPr>
          <w:t>16</w:t>
        </w:r>
      </w:ins>
      <w:del w:id="71" w:author="John MacAuley" w:date="2016-01-08T16:24:00Z">
        <w:r w:rsidR="00EE2026" w:rsidDel="00D5423B">
          <w:rPr>
            <w:noProof/>
            <w:webHidden/>
          </w:rPr>
          <w:delText>33</w:delText>
        </w:r>
      </w:del>
      <w:r w:rsidR="00EE2026">
        <w:rPr>
          <w:noProof/>
          <w:webHidden/>
        </w:rPr>
        <w:fldChar w:fldCharType="end"/>
      </w:r>
      <w:r>
        <w:rPr>
          <w:noProof/>
        </w:rPr>
        <w:fldChar w:fldCharType="end"/>
      </w:r>
    </w:p>
    <w:p w14:paraId="46701F7A"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"_Toc437518624" </w:instrText>
      </w:r>
      <w:r>
        <w:fldChar w:fldCharType="separate"/>
      </w:r>
      <w:r w:rsidR="00EE2026" w:rsidRPr="002171F5">
        <w:rPr>
          <w:rStyle w:val="Hyperlink"/>
          <w:noProof/>
        </w:rPr>
        <w:t>8.2</w:t>
      </w:r>
      <w:r w:rsidR="00EE2026">
        <w:rPr>
          <w:rFonts w:asciiTheme="minorHAnsi" w:hAnsiTheme="minorHAnsi" w:cstheme="minorBidi"/>
          <w:noProof/>
          <w:sz w:val="22"/>
          <w:szCs w:val="22"/>
          <w:lang w:val="en-GB" w:eastAsia="en-GB"/>
        </w:rPr>
        <w:tab/>
      </w:r>
      <w:r w:rsidR="00EE2026" w:rsidRPr="002171F5">
        <w:rPr>
          <w:rStyle w:val="Hyperlink"/>
          <w:i/>
          <w:noProof/>
        </w:rPr>
        <w:t>nsiHeader</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_Toc437518624 \h </w:instrText>
      </w:r>
      <w:r w:rsidR="00EE2026">
        <w:rPr>
          <w:noProof/>
          <w:webHidden/>
        </w:rPr>
      </w:r>
      <w:r w:rsidR="00EE2026">
        <w:rPr>
          <w:noProof/>
          <w:webHidden/>
        </w:rPr>
        <w:fldChar w:fldCharType="separate"/>
      </w:r>
      <w:ins w:id="72" w:author="John MacAuley" w:date="2016-01-08T16:24:00Z">
        <w:r w:rsidR="00D5423B">
          <w:rPr>
            <w:noProof/>
            <w:webHidden/>
          </w:rPr>
          <w:t>16</w:t>
        </w:r>
      </w:ins>
      <w:del w:id="73" w:author="John MacAuley" w:date="2016-01-08T16:24:00Z">
        <w:r w:rsidR="00EE2026" w:rsidDel="00D5423B">
          <w:rPr>
            <w:noProof/>
            <w:webHidden/>
          </w:rPr>
          <w:delText>33</w:delText>
        </w:r>
      </w:del>
      <w:r w:rsidR="00EE2026">
        <w:rPr>
          <w:noProof/>
          <w:webHidden/>
        </w:rPr>
        <w:fldChar w:fldCharType="end"/>
      </w:r>
      <w:r>
        <w:rPr>
          <w:noProof/>
        </w:rPr>
        <w:fldChar w:fldCharType="end"/>
      </w:r>
    </w:p>
    <w:p w14:paraId="5674629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"_Toc437518625" </w:instrText>
      </w:r>
      <w:r>
        <w:fldChar w:fldCharType="separate"/>
      </w:r>
      <w:r w:rsidR="00EE2026" w:rsidRPr="002171F5">
        <w:rPr>
          <w:rStyle w:val="Hyperlink"/>
          <w:noProof/>
        </w:rPr>
        <w:t>8.2.1</w:t>
      </w:r>
      <w:r w:rsidR="00EE2026">
        <w:rPr>
          <w:rFonts w:asciiTheme="minorHAnsi" w:hAnsiTheme="minorHAnsi" w:cstheme="minorBidi"/>
          <w:noProof/>
          <w:sz w:val="22"/>
          <w:szCs w:val="22"/>
          <w:lang w:val="en-GB" w:eastAsia="en-GB"/>
        </w:rPr>
        <w:tab/>
      </w:r>
      <w:r w:rsidR="00EE2026" w:rsidRPr="002171F5">
        <w:rPr>
          <w:rStyle w:val="Hyperlink"/>
          <w:i/>
          <w:noProof/>
        </w:rPr>
        <w:t>sessionSecurityAttr</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_Toc437518625 \h </w:instrText>
      </w:r>
      <w:r w:rsidR="00EE2026">
        <w:rPr>
          <w:noProof/>
          <w:webHidden/>
        </w:rPr>
      </w:r>
      <w:r w:rsidR="00EE2026">
        <w:rPr>
          <w:noProof/>
          <w:webHidden/>
        </w:rPr>
        <w:fldChar w:fldCharType="separate"/>
      </w:r>
      <w:ins w:id="74" w:author="John MacAuley" w:date="2016-01-08T16:24:00Z">
        <w:r w:rsidR="00D5423B">
          <w:rPr>
            <w:noProof/>
            <w:webHidden/>
          </w:rPr>
          <w:t>16</w:t>
        </w:r>
      </w:ins>
      <w:del w:id="75" w:author="John MacAuley" w:date="2016-01-08T16:24:00Z">
        <w:r w:rsidR="00EE2026" w:rsidDel="00D5423B">
          <w:rPr>
            <w:noProof/>
            <w:webHidden/>
          </w:rPr>
          <w:delText>36</w:delText>
        </w:r>
      </w:del>
      <w:r w:rsidR="00EE2026">
        <w:rPr>
          <w:noProof/>
          <w:webHidden/>
        </w:rPr>
        <w:fldChar w:fldCharType="end"/>
      </w:r>
      <w:r>
        <w:rPr>
          <w:noProof/>
        </w:rPr>
        <w:fldChar w:fldCharType="end"/>
      </w:r>
    </w:p>
    <w:p w14:paraId="49F7EBF7"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"_Toc437518626" </w:instrText>
      </w:r>
      <w:r>
        <w:fldChar w:fldCharType="separate"/>
      </w:r>
      <w:r w:rsidR="00EE2026" w:rsidRPr="002171F5">
        <w:rPr>
          <w:rStyle w:val="Hyperlink"/>
          <w:noProof/>
        </w:rPr>
        <w:t>8.3</w:t>
      </w:r>
      <w:r w:rsidR="00EE2026">
        <w:rPr>
          <w:rFonts w:asciiTheme="minorHAnsi" w:hAnsiTheme="minorHAnsi" w:cstheme="minorBidi"/>
          <w:noProof/>
          <w:sz w:val="22"/>
          <w:szCs w:val="22"/>
          <w:lang w:val="en-GB" w:eastAsia="en-GB"/>
        </w:rPr>
        <w:tab/>
      </w:r>
      <w:r w:rsidR="00EE2026" w:rsidRPr="002171F5">
        <w:rPr>
          <w:rStyle w:val="Hyperlink"/>
          <w:noProof/>
        </w:rPr>
        <w:t>Common types</w:t>
      </w:r>
      <w:r w:rsidR="00EE2026">
        <w:rPr>
          <w:noProof/>
          <w:webHidden/>
        </w:rPr>
        <w:tab/>
      </w:r>
      <w:r w:rsidR="00EE2026">
        <w:rPr>
          <w:noProof/>
          <w:webHidden/>
        </w:rPr>
        <w:fldChar w:fldCharType="begin"/>
      </w:r>
      <w:r w:rsidR="00EE2026">
        <w:rPr>
          <w:noProof/>
          <w:webHidden/>
        </w:rPr>
        <w:instrText xml:space="preserve"> PAGEREF _Toc437518626 \h </w:instrText>
      </w:r>
      <w:r w:rsidR="00EE2026">
        <w:rPr>
          <w:noProof/>
          <w:webHidden/>
        </w:rPr>
      </w:r>
      <w:r w:rsidR="00EE2026">
        <w:rPr>
          <w:noProof/>
          <w:webHidden/>
        </w:rPr>
        <w:fldChar w:fldCharType="separate"/>
      </w:r>
      <w:ins w:id="76" w:author="John MacAuley" w:date="2016-01-08T16:24:00Z">
        <w:r w:rsidR="00D5423B">
          <w:rPr>
            <w:noProof/>
            <w:webHidden/>
          </w:rPr>
          <w:t>16</w:t>
        </w:r>
      </w:ins>
      <w:del w:id="77" w:author="John MacAuley" w:date="2016-01-08T16:24:00Z">
        <w:r w:rsidR="00EE2026" w:rsidDel="00D5423B">
          <w:rPr>
            <w:noProof/>
            <w:webHidden/>
          </w:rPr>
          <w:delText>37</w:delText>
        </w:r>
      </w:del>
      <w:r w:rsidR="00EE2026">
        <w:rPr>
          <w:noProof/>
          <w:webHidden/>
        </w:rPr>
        <w:fldChar w:fldCharType="end"/>
      </w:r>
      <w:r>
        <w:rPr>
          <w:noProof/>
        </w:rPr>
        <w:fldChar w:fldCharType="end"/>
      </w:r>
    </w:p>
    <w:p w14:paraId="47242EC8"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"_Toc437518627" </w:instrText>
      </w:r>
      <w:r>
        <w:fldChar w:fldCharType="separate"/>
      </w:r>
      <w:r w:rsidR="00EE2026" w:rsidRPr="002171F5">
        <w:rPr>
          <w:rStyle w:val="Hyperlink"/>
          <w:noProof/>
        </w:rPr>
        <w:t>8.3.1</w:t>
      </w:r>
      <w:r w:rsidR="00EE2026">
        <w:rPr>
          <w:rFonts w:asciiTheme="minorHAnsi" w:hAnsiTheme="minorHAnsi" w:cstheme="minorBidi"/>
          <w:noProof/>
          <w:sz w:val="22"/>
          <w:szCs w:val="22"/>
          <w:lang w:val="en-GB" w:eastAsia="en-GB"/>
        </w:rPr>
        <w:tab/>
      </w:r>
      <w:r w:rsidR="00EE2026" w:rsidRPr="002171F5">
        <w:rPr>
          <w:rStyle w:val="Hyperlink"/>
          <w:i/>
          <w:noProof/>
        </w:rPr>
        <w:t>ServiceExceptionType</w:t>
      </w:r>
      <w:r w:rsidR="00EE2026">
        <w:rPr>
          <w:noProof/>
          <w:webHidden/>
        </w:rPr>
        <w:tab/>
      </w:r>
      <w:r w:rsidR="00EE2026">
        <w:rPr>
          <w:noProof/>
          <w:webHidden/>
        </w:rPr>
        <w:fldChar w:fldCharType="begin"/>
      </w:r>
      <w:r w:rsidR="00EE2026">
        <w:rPr>
          <w:noProof/>
          <w:webHidden/>
        </w:rPr>
        <w:instrText xml:space="preserve"> PAGEREF _Toc437518627 \h </w:instrText>
      </w:r>
      <w:r w:rsidR="00EE2026">
        <w:rPr>
          <w:noProof/>
          <w:webHidden/>
        </w:rPr>
      </w:r>
      <w:r w:rsidR="00EE2026">
        <w:rPr>
          <w:noProof/>
          <w:webHidden/>
        </w:rPr>
        <w:fldChar w:fldCharType="separate"/>
      </w:r>
      <w:ins w:id="78" w:author="John MacAuley" w:date="2016-01-08T16:24:00Z">
        <w:r w:rsidR="00D5423B">
          <w:rPr>
            <w:noProof/>
            <w:webHidden/>
          </w:rPr>
          <w:t>16</w:t>
        </w:r>
      </w:ins>
      <w:del w:id="79" w:author="John MacAuley" w:date="2016-01-08T16:24:00Z">
        <w:r w:rsidR="00EE2026" w:rsidDel="00D5423B">
          <w:rPr>
            <w:noProof/>
            <w:webHidden/>
          </w:rPr>
          <w:delText>37</w:delText>
        </w:r>
      </w:del>
      <w:r w:rsidR="00EE2026">
        <w:rPr>
          <w:noProof/>
          <w:webHidden/>
        </w:rPr>
        <w:fldChar w:fldCharType="end"/>
      </w:r>
      <w:r>
        <w:rPr>
          <w:noProof/>
        </w:rPr>
        <w:fldChar w:fldCharType="end"/>
      </w:r>
    </w:p>
    <w:p w14:paraId="52239682"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"_Toc437518628" </w:instrText>
      </w:r>
      <w:r>
        <w:fldChar w:fldCharType="separate"/>
      </w:r>
      <w:r w:rsidR="00EE2026" w:rsidRPr="002171F5">
        <w:rPr>
          <w:rStyle w:val="Hyperlink"/>
          <w:noProof/>
        </w:rPr>
        <w:t>8.3.2</w:t>
      </w:r>
      <w:r w:rsidR="00EE2026">
        <w:rPr>
          <w:rFonts w:asciiTheme="minorHAnsi" w:hAnsiTheme="minorHAnsi" w:cstheme="minorBidi"/>
          <w:noProof/>
          <w:sz w:val="22"/>
          <w:szCs w:val="22"/>
          <w:lang w:val="en-GB" w:eastAsia="en-GB"/>
        </w:rPr>
        <w:tab/>
      </w:r>
      <w:r w:rsidR="00EE2026" w:rsidRPr="002171F5">
        <w:rPr>
          <w:rStyle w:val="Hyperlink"/>
          <w:i/>
          <w:noProof/>
        </w:rPr>
        <w:t>VariablesType</w:t>
      </w:r>
      <w:r w:rsidR="00EE2026">
        <w:rPr>
          <w:noProof/>
          <w:webHidden/>
        </w:rPr>
        <w:tab/>
      </w:r>
      <w:r w:rsidR="00EE2026">
        <w:rPr>
          <w:noProof/>
          <w:webHidden/>
        </w:rPr>
        <w:fldChar w:fldCharType="begin"/>
      </w:r>
      <w:r w:rsidR="00EE2026">
        <w:rPr>
          <w:noProof/>
          <w:webHidden/>
        </w:rPr>
        <w:instrText xml:space="preserve"> PAGEREF _Toc437518628 \h </w:instrText>
      </w:r>
      <w:r w:rsidR="00EE2026">
        <w:rPr>
          <w:noProof/>
          <w:webHidden/>
        </w:rPr>
      </w:r>
      <w:r w:rsidR="00EE2026">
        <w:rPr>
          <w:noProof/>
          <w:webHidden/>
        </w:rPr>
        <w:fldChar w:fldCharType="separate"/>
      </w:r>
      <w:ins w:id="80" w:author="John MacAuley" w:date="2016-01-08T16:24:00Z">
        <w:r w:rsidR="00D5423B">
          <w:rPr>
            <w:noProof/>
            <w:webHidden/>
          </w:rPr>
          <w:t>16</w:t>
        </w:r>
      </w:ins>
      <w:del w:id="81" w:author="John MacAuley" w:date="2016-01-08T16:24:00Z">
        <w:r w:rsidR="00EE2026" w:rsidDel="00D5423B">
          <w:rPr>
            <w:noProof/>
            <w:webHidden/>
          </w:rPr>
          <w:delText>38</w:delText>
        </w:r>
      </w:del>
      <w:r w:rsidR="00EE2026">
        <w:rPr>
          <w:noProof/>
          <w:webHidden/>
        </w:rPr>
        <w:fldChar w:fldCharType="end"/>
      </w:r>
      <w:r>
        <w:rPr>
          <w:noProof/>
        </w:rPr>
        <w:fldChar w:fldCharType="end"/>
      </w:r>
    </w:p>
    <w:p w14:paraId="3A51C9A0"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"_Toc437518629" </w:instrText>
      </w:r>
      <w:r>
        <w:fldChar w:fldCharType="separate"/>
      </w:r>
      <w:r w:rsidR="00EE2026" w:rsidRPr="002171F5">
        <w:rPr>
          <w:rStyle w:val="Hyperlink"/>
          <w:noProof/>
        </w:rPr>
        <w:t>8.3.3</w:t>
      </w:r>
      <w:r w:rsidR="00EE2026">
        <w:rPr>
          <w:rFonts w:asciiTheme="minorHAnsi" w:hAnsiTheme="minorHAnsi" w:cstheme="minorBidi"/>
          <w:noProof/>
          <w:sz w:val="22"/>
          <w:szCs w:val="22"/>
          <w:lang w:val="en-GB" w:eastAsia="en-GB"/>
        </w:rPr>
        <w:tab/>
      </w:r>
      <w:r w:rsidR="00EE2026" w:rsidRPr="002171F5">
        <w:rPr>
          <w:rStyle w:val="Hyperlink"/>
          <w:i/>
          <w:noProof/>
        </w:rPr>
        <w:t>TypeValuePairType</w:t>
      </w:r>
      <w:r w:rsidR="00EE2026">
        <w:rPr>
          <w:noProof/>
          <w:webHidden/>
        </w:rPr>
        <w:tab/>
      </w:r>
      <w:r w:rsidR="00EE2026">
        <w:rPr>
          <w:noProof/>
          <w:webHidden/>
        </w:rPr>
        <w:fldChar w:fldCharType="begin"/>
      </w:r>
      <w:r w:rsidR="00EE2026">
        <w:rPr>
          <w:noProof/>
          <w:webHidden/>
        </w:rPr>
        <w:instrText xml:space="preserve"> PAGEREF _Toc437518629 \h </w:instrText>
      </w:r>
      <w:r w:rsidR="00EE2026">
        <w:rPr>
          <w:noProof/>
          <w:webHidden/>
        </w:rPr>
      </w:r>
      <w:r w:rsidR="00EE2026">
        <w:rPr>
          <w:noProof/>
          <w:webHidden/>
        </w:rPr>
        <w:fldChar w:fldCharType="separate"/>
      </w:r>
      <w:ins w:id="82" w:author="John MacAuley" w:date="2016-01-08T16:24:00Z">
        <w:r w:rsidR="00D5423B">
          <w:rPr>
            <w:noProof/>
            <w:webHidden/>
          </w:rPr>
          <w:t>16</w:t>
        </w:r>
      </w:ins>
      <w:del w:id="83" w:author="John MacAuley" w:date="2016-01-08T16:24:00Z">
        <w:r w:rsidR="00EE2026" w:rsidDel="00D5423B">
          <w:rPr>
            <w:noProof/>
            <w:webHidden/>
          </w:rPr>
          <w:delText>38</w:delText>
        </w:r>
      </w:del>
      <w:r w:rsidR="00EE2026">
        <w:rPr>
          <w:noProof/>
          <w:webHidden/>
        </w:rPr>
        <w:fldChar w:fldCharType="end"/>
      </w:r>
      <w:r>
        <w:rPr>
          <w:noProof/>
        </w:rPr>
        <w:fldChar w:fldCharType="end"/>
      </w:r>
    </w:p>
    <w:p w14:paraId="6EB0D52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"_Toc437518630" </w:instrText>
      </w:r>
      <w:r>
        <w:fldChar w:fldCharType="separate"/>
      </w:r>
      <w:r w:rsidR="00EE2026" w:rsidRPr="002171F5">
        <w:rPr>
          <w:rStyle w:val="Hyperlink"/>
          <w:noProof/>
        </w:rPr>
        <w:t>8.3.4</w:t>
      </w:r>
      <w:r w:rsidR="00EE2026">
        <w:rPr>
          <w:rFonts w:asciiTheme="minorHAnsi" w:hAnsiTheme="minorHAnsi" w:cstheme="minorBidi"/>
          <w:noProof/>
          <w:sz w:val="22"/>
          <w:szCs w:val="22"/>
          <w:lang w:val="en-GB" w:eastAsia="en-GB"/>
        </w:rPr>
        <w:tab/>
      </w:r>
      <w:r w:rsidR="00EE2026" w:rsidRPr="002171F5">
        <w:rPr>
          <w:rStyle w:val="Hyperlink"/>
          <w:i/>
          <w:noProof/>
        </w:rPr>
        <w:t>TypeValuePairListType</w:t>
      </w:r>
      <w:r w:rsidR="00EE2026">
        <w:rPr>
          <w:noProof/>
          <w:webHidden/>
        </w:rPr>
        <w:tab/>
      </w:r>
      <w:r w:rsidR="00EE2026">
        <w:rPr>
          <w:noProof/>
          <w:webHidden/>
        </w:rPr>
        <w:fldChar w:fldCharType="begin"/>
      </w:r>
      <w:r w:rsidR="00EE2026">
        <w:rPr>
          <w:noProof/>
          <w:webHidden/>
        </w:rPr>
        <w:instrText xml:space="preserve"> PAGEREF _Toc437518630 \h </w:instrText>
      </w:r>
      <w:r w:rsidR="00EE2026">
        <w:rPr>
          <w:noProof/>
          <w:webHidden/>
        </w:rPr>
      </w:r>
      <w:r w:rsidR="00EE2026">
        <w:rPr>
          <w:noProof/>
          <w:webHidden/>
        </w:rPr>
        <w:fldChar w:fldCharType="separate"/>
      </w:r>
      <w:ins w:id="84" w:author="John MacAuley" w:date="2016-01-08T16:24:00Z">
        <w:r w:rsidR="00D5423B">
          <w:rPr>
            <w:noProof/>
            <w:webHidden/>
          </w:rPr>
          <w:t>16</w:t>
        </w:r>
      </w:ins>
      <w:del w:id="85" w:author="John MacAuley" w:date="2016-01-08T16:24:00Z">
        <w:r w:rsidR="00EE2026" w:rsidDel="00D5423B">
          <w:rPr>
            <w:noProof/>
            <w:webHidden/>
          </w:rPr>
          <w:delText>39</w:delText>
        </w:r>
      </w:del>
      <w:r w:rsidR="00EE2026">
        <w:rPr>
          <w:noProof/>
          <w:webHidden/>
        </w:rPr>
        <w:fldChar w:fldCharType="end"/>
      </w:r>
      <w:r>
        <w:rPr>
          <w:noProof/>
        </w:rPr>
        <w:fldChar w:fldCharType="end"/>
      </w:r>
    </w:p>
    <w:p w14:paraId="10EDB400"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"_Toc437518631" </w:instrText>
      </w:r>
      <w:r>
        <w:fldChar w:fldCharType="separate"/>
      </w:r>
      <w:r w:rsidR="00EE2026" w:rsidRPr="002171F5">
        <w:rPr>
          <w:rStyle w:val="Hyperlink"/>
          <w:noProof/>
        </w:rPr>
        <w:t>8.3.5</w:t>
      </w:r>
      <w:r w:rsidR="00EE2026">
        <w:rPr>
          <w:rFonts w:asciiTheme="minorHAnsi" w:hAnsiTheme="minorHAnsi" w:cstheme="minorBidi"/>
          <w:noProof/>
          <w:sz w:val="22"/>
          <w:szCs w:val="22"/>
          <w:lang w:val="en-GB" w:eastAsia="en-GB"/>
        </w:rPr>
        <w:tab/>
      </w:r>
      <w:r w:rsidR="00EE2026" w:rsidRPr="002171F5">
        <w:rPr>
          <w:rStyle w:val="Hyperlink"/>
          <w:i/>
          <w:noProof/>
        </w:rPr>
        <w:t>ConnectionIdType</w:t>
      </w:r>
      <w:r w:rsidR="00EE2026">
        <w:rPr>
          <w:noProof/>
          <w:webHidden/>
        </w:rPr>
        <w:tab/>
      </w:r>
      <w:r w:rsidR="00EE2026">
        <w:rPr>
          <w:noProof/>
          <w:webHidden/>
        </w:rPr>
        <w:fldChar w:fldCharType="begin"/>
      </w:r>
      <w:r w:rsidR="00EE2026">
        <w:rPr>
          <w:noProof/>
          <w:webHidden/>
        </w:rPr>
        <w:instrText xml:space="preserve"> PAGEREF _Toc437518631 \h </w:instrText>
      </w:r>
      <w:r w:rsidR="00EE2026">
        <w:rPr>
          <w:noProof/>
          <w:webHidden/>
        </w:rPr>
      </w:r>
      <w:r w:rsidR="00EE2026">
        <w:rPr>
          <w:noProof/>
          <w:webHidden/>
        </w:rPr>
        <w:fldChar w:fldCharType="separate"/>
      </w:r>
      <w:ins w:id="86" w:author="John MacAuley" w:date="2016-01-08T16:24:00Z">
        <w:r w:rsidR="00D5423B">
          <w:rPr>
            <w:noProof/>
            <w:webHidden/>
          </w:rPr>
          <w:t>16</w:t>
        </w:r>
      </w:ins>
      <w:del w:id="87" w:author="John MacAuley" w:date="2016-01-08T16:24:00Z">
        <w:r w:rsidR="00EE2026" w:rsidDel="00D5423B">
          <w:rPr>
            <w:noProof/>
            <w:webHidden/>
          </w:rPr>
          <w:delText>39</w:delText>
        </w:r>
      </w:del>
      <w:r w:rsidR="00EE2026">
        <w:rPr>
          <w:noProof/>
          <w:webHidden/>
        </w:rPr>
        <w:fldChar w:fldCharType="end"/>
      </w:r>
      <w:r>
        <w:rPr>
          <w:noProof/>
        </w:rPr>
        <w:fldChar w:fldCharType="end"/>
      </w:r>
    </w:p>
    <w:p w14:paraId="0A1F2976"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"_Toc437518632" </w:instrText>
      </w:r>
      <w:r>
        <w:fldChar w:fldCharType="separate"/>
      </w:r>
      <w:r w:rsidR="00EE2026" w:rsidRPr="002171F5">
        <w:rPr>
          <w:rStyle w:val="Hyperlink"/>
          <w:noProof/>
        </w:rPr>
        <w:t>8.3.6</w:t>
      </w:r>
      <w:r w:rsidR="00EE2026">
        <w:rPr>
          <w:rFonts w:asciiTheme="minorHAnsi" w:hAnsiTheme="minorHAnsi" w:cstheme="minorBidi"/>
          <w:noProof/>
          <w:sz w:val="22"/>
          <w:szCs w:val="22"/>
          <w:lang w:val="en-GB" w:eastAsia="en-GB"/>
        </w:rPr>
        <w:tab/>
      </w:r>
      <w:r w:rsidR="00EE2026" w:rsidRPr="002171F5">
        <w:rPr>
          <w:rStyle w:val="Hyperlink"/>
          <w:i/>
          <w:noProof/>
        </w:rPr>
        <w:t>DateTimeType</w:t>
      </w:r>
      <w:r w:rsidR="00EE2026">
        <w:rPr>
          <w:noProof/>
          <w:webHidden/>
        </w:rPr>
        <w:tab/>
      </w:r>
      <w:r w:rsidR="00EE2026">
        <w:rPr>
          <w:noProof/>
          <w:webHidden/>
        </w:rPr>
        <w:fldChar w:fldCharType="begin"/>
      </w:r>
      <w:r w:rsidR="00EE2026">
        <w:rPr>
          <w:noProof/>
          <w:webHidden/>
        </w:rPr>
        <w:instrText xml:space="preserve"> PAGEREF _Toc437518632 \h </w:instrText>
      </w:r>
      <w:r w:rsidR="00EE2026">
        <w:rPr>
          <w:noProof/>
          <w:webHidden/>
        </w:rPr>
      </w:r>
      <w:r w:rsidR="00EE2026">
        <w:rPr>
          <w:noProof/>
          <w:webHidden/>
        </w:rPr>
        <w:fldChar w:fldCharType="separate"/>
      </w:r>
      <w:ins w:id="88" w:author="John MacAuley" w:date="2016-01-08T16:24:00Z">
        <w:r w:rsidR="00D5423B">
          <w:rPr>
            <w:noProof/>
            <w:webHidden/>
          </w:rPr>
          <w:t>16</w:t>
        </w:r>
      </w:ins>
      <w:del w:id="89" w:author="John MacAuley" w:date="2016-01-08T16:24:00Z">
        <w:r w:rsidR="00EE2026" w:rsidDel="00D5423B">
          <w:rPr>
            <w:noProof/>
            <w:webHidden/>
          </w:rPr>
          <w:delText>39</w:delText>
        </w:r>
      </w:del>
      <w:r w:rsidR="00EE2026">
        <w:rPr>
          <w:noProof/>
          <w:webHidden/>
        </w:rPr>
        <w:fldChar w:fldCharType="end"/>
      </w:r>
      <w:r>
        <w:rPr>
          <w:noProof/>
        </w:rPr>
        <w:fldChar w:fldCharType="end"/>
      </w:r>
    </w:p>
    <w:p w14:paraId="688655F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"_Toc437518633" </w:instrText>
      </w:r>
      <w:r>
        <w:fldChar w:fldCharType="separate"/>
      </w:r>
      <w:r w:rsidR="00EE2026" w:rsidRPr="002171F5">
        <w:rPr>
          <w:rStyle w:val="Hyperlink"/>
          <w:noProof/>
        </w:rPr>
        <w:t>8.3.7</w:t>
      </w:r>
      <w:r w:rsidR="00EE2026">
        <w:rPr>
          <w:rFonts w:asciiTheme="minorHAnsi" w:hAnsiTheme="minorHAnsi" w:cstheme="minorBidi"/>
          <w:noProof/>
          <w:sz w:val="22"/>
          <w:szCs w:val="22"/>
          <w:lang w:val="en-GB" w:eastAsia="en-GB"/>
        </w:rPr>
        <w:tab/>
      </w:r>
      <w:r w:rsidR="00EE2026" w:rsidRPr="002171F5">
        <w:rPr>
          <w:rStyle w:val="Hyperlink"/>
          <w:i/>
          <w:noProof/>
        </w:rPr>
        <w:t>NsaIdType</w:t>
      </w:r>
      <w:r w:rsidR="00EE2026">
        <w:rPr>
          <w:noProof/>
          <w:webHidden/>
        </w:rPr>
        <w:tab/>
      </w:r>
      <w:r w:rsidR="00EE2026">
        <w:rPr>
          <w:noProof/>
          <w:webHidden/>
        </w:rPr>
        <w:fldChar w:fldCharType="begin"/>
      </w:r>
      <w:r w:rsidR="00EE2026">
        <w:rPr>
          <w:noProof/>
          <w:webHidden/>
        </w:rPr>
        <w:instrText xml:space="preserve"> PAGEREF _Toc437518633 \h </w:instrText>
      </w:r>
      <w:r w:rsidR="00EE2026">
        <w:rPr>
          <w:noProof/>
          <w:webHidden/>
        </w:rPr>
      </w:r>
      <w:r w:rsidR="00EE2026">
        <w:rPr>
          <w:noProof/>
          <w:webHidden/>
        </w:rPr>
        <w:fldChar w:fldCharType="separate"/>
      </w:r>
      <w:ins w:id="90" w:author="John MacAuley" w:date="2016-01-08T16:24:00Z">
        <w:r w:rsidR="00D5423B">
          <w:rPr>
            <w:noProof/>
            <w:webHidden/>
          </w:rPr>
          <w:t>16</w:t>
        </w:r>
      </w:ins>
      <w:del w:id="91" w:author="John MacAuley" w:date="2016-01-08T16:24:00Z">
        <w:r w:rsidR="00EE2026" w:rsidDel="00D5423B">
          <w:rPr>
            <w:noProof/>
            <w:webHidden/>
          </w:rPr>
          <w:delText>39</w:delText>
        </w:r>
      </w:del>
      <w:r w:rsidR="00EE2026">
        <w:rPr>
          <w:noProof/>
          <w:webHidden/>
        </w:rPr>
        <w:fldChar w:fldCharType="end"/>
      </w:r>
      <w:r>
        <w:rPr>
          <w:noProof/>
        </w:rPr>
        <w:fldChar w:fldCharType="end"/>
      </w:r>
    </w:p>
    <w:p w14:paraId="049C536D"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"_Toc437518634" </w:instrText>
      </w:r>
      <w:r>
        <w:fldChar w:fldCharType="separate"/>
      </w:r>
      <w:r w:rsidR="00EE2026" w:rsidRPr="002171F5">
        <w:rPr>
          <w:rStyle w:val="Hyperlink"/>
          <w:noProof/>
        </w:rPr>
        <w:t>8.3.8</w:t>
      </w:r>
      <w:r w:rsidR="00EE2026">
        <w:rPr>
          <w:rFonts w:asciiTheme="minorHAnsi" w:hAnsiTheme="minorHAnsi" w:cstheme="minorBidi"/>
          <w:noProof/>
          <w:sz w:val="22"/>
          <w:szCs w:val="22"/>
          <w:lang w:val="en-GB" w:eastAsia="en-GB"/>
        </w:rPr>
        <w:tab/>
      </w:r>
      <w:r w:rsidR="00EE2026" w:rsidRPr="002171F5">
        <w:rPr>
          <w:rStyle w:val="Hyperlink"/>
          <w:i/>
          <w:noProof/>
        </w:rPr>
        <w:t>UuidType</w:t>
      </w:r>
      <w:r w:rsidR="00EE2026">
        <w:rPr>
          <w:noProof/>
          <w:webHidden/>
        </w:rPr>
        <w:tab/>
      </w:r>
      <w:r w:rsidR="00EE2026">
        <w:rPr>
          <w:noProof/>
          <w:webHidden/>
        </w:rPr>
        <w:fldChar w:fldCharType="begin"/>
      </w:r>
      <w:r w:rsidR="00EE2026">
        <w:rPr>
          <w:noProof/>
          <w:webHidden/>
        </w:rPr>
        <w:instrText xml:space="preserve"> PAGEREF _Toc437518634 \h </w:instrText>
      </w:r>
      <w:r w:rsidR="00EE2026">
        <w:rPr>
          <w:noProof/>
          <w:webHidden/>
        </w:rPr>
      </w:r>
      <w:r w:rsidR="00EE2026">
        <w:rPr>
          <w:noProof/>
          <w:webHidden/>
        </w:rPr>
        <w:fldChar w:fldCharType="separate"/>
      </w:r>
      <w:ins w:id="92" w:author="John MacAuley" w:date="2016-01-08T16:24:00Z">
        <w:r w:rsidR="00D5423B">
          <w:rPr>
            <w:noProof/>
            <w:webHidden/>
          </w:rPr>
          <w:t>16</w:t>
        </w:r>
      </w:ins>
      <w:del w:id="93" w:author="John MacAuley" w:date="2016-01-08T16:24:00Z">
        <w:r w:rsidR="00EE2026" w:rsidDel="00D5423B">
          <w:rPr>
            <w:noProof/>
            <w:webHidden/>
          </w:rPr>
          <w:delText>40</w:delText>
        </w:r>
      </w:del>
      <w:r w:rsidR="00EE2026">
        <w:rPr>
          <w:noProof/>
          <w:webHidden/>
        </w:rPr>
        <w:fldChar w:fldCharType="end"/>
      </w:r>
      <w:r>
        <w:rPr>
          <w:noProof/>
        </w:rPr>
        <w:fldChar w:fldCharType="end"/>
      </w:r>
    </w:p>
    <w:p w14:paraId="7C3931A5"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"_Toc437518635" </w:instrText>
      </w:r>
      <w:r>
        <w:fldChar w:fldCharType="separate"/>
      </w:r>
      <w:r w:rsidR="00EE2026" w:rsidRPr="002171F5">
        <w:rPr>
          <w:rStyle w:val="Hyperlink"/>
          <w:noProof/>
        </w:rPr>
        <w:t>8.4</w:t>
      </w:r>
      <w:r w:rsidR="00EE2026">
        <w:rPr>
          <w:rFonts w:asciiTheme="minorHAnsi" w:hAnsiTheme="minorHAnsi" w:cstheme="minorBidi"/>
          <w:noProof/>
          <w:sz w:val="22"/>
          <w:szCs w:val="22"/>
          <w:lang w:val="en-GB" w:eastAsia="en-GB"/>
        </w:rPr>
        <w:tab/>
      </w:r>
      <w:r w:rsidR="00EE2026" w:rsidRPr="002171F5">
        <w:rPr>
          <w:rStyle w:val="Hyperlink"/>
          <w:noProof/>
        </w:rPr>
        <w:t>NSI CS operation-specific type definitions.</w:t>
      </w:r>
      <w:r w:rsidR="00EE2026">
        <w:rPr>
          <w:noProof/>
          <w:webHidden/>
        </w:rPr>
        <w:tab/>
      </w:r>
      <w:r w:rsidR="00EE2026">
        <w:rPr>
          <w:noProof/>
          <w:webHidden/>
        </w:rPr>
        <w:fldChar w:fldCharType="begin"/>
      </w:r>
      <w:r w:rsidR="00EE2026">
        <w:rPr>
          <w:noProof/>
          <w:webHidden/>
        </w:rPr>
        <w:instrText xml:space="preserve"> PAGEREF _Toc437518635 \h </w:instrText>
      </w:r>
      <w:r w:rsidR="00EE2026">
        <w:rPr>
          <w:noProof/>
          <w:webHidden/>
        </w:rPr>
      </w:r>
      <w:r w:rsidR="00EE2026">
        <w:rPr>
          <w:noProof/>
          <w:webHidden/>
        </w:rPr>
        <w:fldChar w:fldCharType="separate"/>
      </w:r>
      <w:ins w:id="94" w:author="John MacAuley" w:date="2016-01-08T16:24:00Z">
        <w:r w:rsidR="00D5423B">
          <w:rPr>
            <w:noProof/>
            <w:webHidden/>
          </w:rPr>
          <w:t>16</w:t>
        </w:r>
      </w:ins>
      <w:del w:id="95" w:author="John MacAuley" w:date="2016-01-08T16:24:00Z">
        <w:r w:rsidR="00EE2026" w:rsidDel="00D5423B">
          <w:rPr>
            <w:noProof/>
            <w:webHidden/>
          </w:rPr>
          <w:delText>40</w:delText>
        </w:r>
      </w:del>
      <w:r w:rsidR="00EE2026">
        <w:rPr>
          <w:noProof/>
          <w:webHidden/>
        </w:rPr>
        <w:fldChar w:fldCharType="end"/>
      </w:r>
      <w:r>
        <w:rPr>
          <w:noProof/>
        </w:rPr>
        <w:fldChar w:fldCharType="end"/>
      </w:r>
    </w:p>
    <w:p w14:paraId="393277D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"_Toc437518636" </w:instrText>
      </w:r>
      <w:r>
        <w:fldChar w:fldCharType="separate"/>
      </w:r>
      <w:r w:rsidR="00EE2026" w:rsidRPr="002171F5">
        <w:rPr>
          <w:rStyle w:val="Hyperlink"/>
          <w:noProof/>
        </w:rPr>
        <w:t>8.4.1</w:t>
      </w:r>
      <w:r w:rsidR="00EE2026">
        <w:rPr>
          <w:rFonts w:asciiTheme="minorHAnsi" w:hAnsiTheme="minorHAnsi" w:cstheme="minorBidi"/>
          <w:noProof/>
          <w:sz w:val="22"/>
          <w:szCs w:val="22"/>
          <w:lang w:val="en-GB" w:eastAsia="en-GB"/>
        </w:rPr>
        <w:tab/>
      </w:r>
      <w:r w:rsidR="00EE2026" w:rsidRPr="002171F5">
        <w:rPr>
          <w:rStyle w:val="Hyperlink"/>
          <w:i/>
          <w:noProof/>
        </w:rPr>
        <w:t>reserve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_Toc437518636 \h </w:instrText>
      </w:r>
      <w:r w:rsidR="00EE2026">
        <w:rPr>
          <w:noProof/>
          <w:webHidden/>
        </w:rPr>
      </w:r>
      <w:r w:rsidR="00EE2026">
        <w:rPr>
          <w:noProof/>
          <w:webHidden/>
        </w:rPr>
        <w:fldChar w:fldCharType="separate"/>
      </w:r>
      <w:ins w:id="96" w:author="John MacAuley" w:date="2016-01-08T16:24:00Z">
        <w:r w:rsidR="00D5423B">
          <w:rPr>
            <w:noProof/>
            <w:webHidden/>
          </w:rPr>
          <w:t>16</w:t>
        </w:r>
      </w:ins>
      <w:del w:id="97" w:author="John MacAuley" w:date="2016-01-08T16:24:00Z">
        <w:r w:rsidR="00EE2026" w:rsidDel="00D5423B">
          <w:rPr>
            <w:noProof/>
            <w:webHidden/>
          </w:rPr>
          <w:delText>40</w:delText>
        </w:r>
      </w:del>
      <w:r w:rsidR="00EE2026">
        <w:rPr>
          <w:noProof/>
          <w:webHidden/>
        </w:rPr>
        <w:fldChar w:fldCharType="end"/>
      </w:r>
      <w:r>
        <w:rPr>
          <w:noProof/>
        </w:rPr>
        <w:fldChar w:fldCharType="end"/>
      </w:r>
    </w:p>
    <w:p w14:paraId="602D0292"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"_Toc437518637" </w:instrText>
      </w:r>
      <w:r>
        <w:fldChar w:fldCharType="separate"/>
      </w:r>
      <w:r w:rsidR="00EE2026" w:rsidRPr="002171F5">
        <w:rPr>
          <w:rStyle w:val="Hyperlink"/>
          <w:noProof/>
        </w:rPr>
        <w:t>8.4.2</w:t>
      </w:r>
      <w:r w:rsidR="00EE2026">
        <w:rPr>
          <w:rFonts w:asciiTheme="minorHAnsi" w:hAnsiTheme="minorHAnsi" w:cstheme="minorBidi"/>
          <w:noProof/>
          <w:sz w:val="22"/>
          <w:szCs w:val="22"/>
          <w:lang w:val="en-GB" w:eastAsia="en-GB"/>
        </w:rPr>
        <w:tab/>
      </w:r>
      <w:r w:rsidR="00EE2026" w:rsidRPr="002171F5">
        <w:rPr>
          <w:rStyle w:val="Hyperlink"/>
          <w:i/>
          <w:noProof/>
        </w:rPr>
        <w:t>reserveCommit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_Toc437518637 \h </w:instrText>
      </w:r>
      <w:r w:rsidR="00EE2026">
        <w:rPr>
          <w:noProof/>
          <w:webHidden/>
        </w:rPr>
      </w:r>
      <w:r w:rsidR="00EE2026">
        <w:rPr>
          <w:noProof/>
          <w:webHidden/>
        </w:rPr>
        <w:fldChar w:fldCharType="separate"/>
      </w:r>
      <w:ins w:id="98" w:author="John MacAuley" w:date="2016-01-08T16:24:00Z">
        <w:r w:rsidR="00D5423B">
          <w:rPr>
            <w:noProof/>
            <w:webHidden/>
          </w:rPr>
          <w:t>16</w:t>
        </w:r>
      </w:ins>
      <w:del w:id="99" w:author="John MacAuley" w:date="2016-01-08T16:24:00Z">
        <w:r w:rsidR="00EE2026" w:rsidDel="00D5423B">
          <w:rPr>
            <w:noProof/>
            <w:webHidden/>
          </w:rPr>
          <w:delText>43</w:delText>
        </w:r>
      </w:del>
      <w:r w:rsidR="00EE2026">
        <w:rPr>
          <w:noProof/>
          <w:webHidden/>
        </w:rPr>
        <w:fldChar w:fldCharType="end"/>
      </w:r>
      <w:r>
        <w:rPr>
          <w:noProof/>
        </w:rPr>
        <w:fldChar w:fldCharType="end"/>
      </w:r>
    </w:p>
    <w:p w14:paraId="39C8781A"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"_Toc437518638" </w:instrText>
      </w:r>
      <w:r>
        <w:fldChar w:fldCharType="separate"/>
      </w:r>
      <w:r w:rsidR="00EE2026" w:rsidRPr="002171F5">
        <w:rPr>
          <w:rStyle w:val="Hyperlink"/>
          <w:noProof/>
        </w:rPr>
        <w:t>8.4.3</w:t>
      </w:r>
      <w:r w:rsidR="00EE2026">
        <w:rPr>
          <w:rFonts w:asciiTheme="minorHAnsi" w:hAnsiTheme="minorHAnsi" w:cstheme="minorBidi"/>
          <w:noProof/>
          <w:sz w:val="22"/>
          <w:szCs w:val="22"/>
          <w:lang w:val="en-GB" w:eastAsia="en-GB"/>
        </w:rPr>
        <w:tab/>
      </w:r>
      <w:r w:rsidR="00EE2026" w:rsidRPr="002171F5">
        <w:rPr>
          <w:rStyle w:val="Hyperlink"/>
          <w:i/>
          <w:noProof/>
        </w:rPr>
        <w:t>reserveAbort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_Toc437518638 \h </w:instrText>
      </w:r>
      <w:r w:rsidR="00EE2026">
        <w:rPr>
          <w:noProof/>
          <w:webHidden/>
        </w:rPr>
      </w:r>
      <w:r w:rsidR="00EE2026">
        <w:rPr>
          <w:noProof/>
          <w:webHidden/>
        </w:rPr>
        <w:fldChar w:fldCharType="separate"/>
      </w:r>
      <w:ins w:id="100" w:author="John MacAuley" w:date="2016-01-08T16:24:00Z">
        <w:r w:rsidR="00D5423B">
          <w:rPr>
            <w:noProof/>
            <w:webHidden/>
          </w:rPr>
          <w:t>16</w:t>
        </w:r>
      </w:ins>
      <w:del w:id="101" w:author="John MacAuley" w:date="2016-01-08T16:24:00Z">
        <w:r w:rsidR="00EE2026" w:rsidDel="00D5423B">
          <w:rPr>
            <w:noProof/>
            <w:webHidden/>
          </w:rPr>
          <w:delText>46</w:delText>
        </w:r>
      </w:del>
      <w:r w:rsidR="00EE2026">
        <w:rPr>
          <w:noProof/>
          <w:webHidden/>
        </w:rPr>
        <w:fldChar w:fldCharType="end"/>
      </w:r>
      <w:r>
        <w:rPr>
          <w:noProof/>
        </w:rPr>
        <w:fldChar w:fldCharType="end"/>
      </w:r>
    </w:p>
    <w:p w14:paraId="5AB447D9"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"_Toc437518639" </w:instrText>
      </w:r>
      <w:r>
        <w:fldChar w:fldCharType="separate"/>
      </w:r>
      <w:r w:rsidR="00EE2026" w:rsidRPr="002171F5">
        <w:rPr>
          <w:rStyle w:val="Hyperlink"/>
          <w:noProof/>
        </w:rPr>
        <w:t>8.4.4</w:t>
      </w:r>
      <w:r w:rsidR="00EE2026">
        <w:rPr>
          <w:rFonts w:asciiTheme="minorHAnsi" w:hAnsiTheme="minorHAnsi" w:cstheme="minorBidi"/>
          <w:noProof/>
          <w:sz w:val="22"/>
          <w:szCs w:val="22"/>
          <w:lang w:val="en-GB" w:eastAsia="en-GB"/>
        </w:rPr>
        <w:tab/>
      </w:r>
      <w:r w:rsidR="00EE2026" w:rsidRPr="002171F5">
        <w:rPr>
          <w:rStyle w:val="Hyperlink"/>
          <w:i/>
          <w:noProof/>
        </w:rPr>
        <w:t>reserveTimeout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_Toc437518639 \h </w:instrText>
      </w:r>
      <w:r w:rsidR="00EE2026">
        <w:rPr>
          <w:noProof/>
          <w:webHidden/>
        </w:rPr>
      </w:r>
      <w:r w:rsidR="00EE2026">
        <w:rPr>
          <w:noProof/>
          <w:webHidden/>
        </w:rPr>
        <w:fldChar w:fldCharType="separate"/>
      </w:r>
      <w:ins w:id="102" w:author="John MacAuley" w:date="2016-01-08T16:24:00Z">
        <w:r w:rsidR="00D5423B">
          <w:rPr>
            <w:noProof/>
            <w:webHidden/>
          </w:rPr>
          <w:t>16</w:t>
        </w:r>
      </w:ins>
      <w:del w:id="103" w:author="John MacAuley" w:date="2016-01-08T16:24:00Z">
        <w:r w:rsidR="00EE2026" w:rsidDel="00D5423B">
          <w:rPr>
            <w:noProof/>
            <w:webHidden/>
          </w:rPr>
          <w:delText>47</w:delText>
        </w:r>
      </w:del>
      <w:r w:rsidR="00EE2026">
        <w:rPr>
          <w:noProof/>
          <w:webHidden/>
        </w:rPr>
        <w:fldChar w:fldCharType="end"/>
      </w:r>
      <w:r>
        <w:rPr>
          <w:noProof/>
        </w:rPr>
        <w:fldChar w:fldCharType="end"/>
      </w:r>
    </w:p>
    <w:p w14:paraId="513537D5"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"_Toc437518640" </w:instrText>
      </w:r>
      <w:r>
        <w:fldChar w:fldCharType="separate"/>
      </w:r>
      <w:r w:rsidR="00EE2026" w:rsidRPr="002171F5">
        <w:rPr>
          <w:rStyle w:val="Hyperlink"/>
          <w:noProof/>
        </w:rPr>
        <w:t>8.4.5</w:t>
      </w:r>
      <w:r w:rsidR="00EE2026">
        <w:rPr>
          <w:rFonts w:asciiTheme="minorHAnsi" w:hAnsiTheme="minorHAnsi" w:cstheme="minorBidi"/>
          <w:noProof/>
          <w:sz w:val="22"/>
          <w:szCs w:val="22"/>
          <w:lang w:val="en-GB" w:eastAsia="en-GB"/>
        </w:rPr>
        <w:tab/>
      </w:r>
      <w:r w:rsidR="00EE2026" w:rsidRPr="002171F5">
        <w:rPr>
          <w:rStyle w:val="Hyperlink"/>
          <w:i/>
          <w:noProof/>
        </w:rPr>
        <w:t>provision</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_Toc437518640 \h </w:instrText>
      </w:r>
      <w:r w:rsidR="00EE2026">
        <w:rPr>
          <w:noProof/>
          <w:webHidden/>
        </w:rPr>
      </w:r>
      <w:r w:rsidR="00EE2026">
        <w:rPr>
          <w:noProof/>
          <w:webHidden/>
        </w:rPr>
        <w:fldChar w:fldCharType="separate"/>
      </w:r>
      <w:ins w:id="104" w:author="John MacAuley" w:date="2016-01-08T16:24:00Z">
        <w:r w:rsidR="00D5423B">
          <w:rPr>
            <w:noProof/>
            <w:webHidden/>
          </w:rPr>
          <w:t>16</w:t>
        </w:r>
      </w:ins>
      <w:del w:id="105" w:author="John MacAuley" w:date="2016-01-08T16:24:00Z">
        <w:r w:rsidR="00EE2026" w:rsidDel="00D5423B">
          <w:rPr>
            <w:noProof/>
            <w:webHidden/>
          </w:rPr>
          <w:delText>49</w:delText>
        </w:r>
      </w:del>
      <w:r w:rsidR="00EE2026">
        <w:rPr>
          <w:noProof/>
          <w:webHidden/>
        </w:rPr>
        <w:fldChar w:fldCharType="end"/>
      </w:r>
      <w:r>
        <w:rPr>
          <w:noProof/>
        </w:rPr>
        <w:fldChar w:fldCharType="end"/>
      </w:r>
    </w:p>
    <w:p w14:paraId="01ABC4B8"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"_Toc437518641" </w:instrText>
      </w:r>
      <w:r>
        <w:fldChar w:fldCharType="separate"/>
      </w:r>
      <w:r w:rsidR="00EE2026" w:rsidRPr="002171F5">
        <w:rPr>
          <w:rStyle w:val="Hyperlink"/>
          <w:noProof/>
        </w:rPr>
        <w:t>8.4.6</w:t>
      </w:r>
      <w:r w:rsidR="00EE2026">
        <w:rPr>
          <w:rFonts w:asciiTheme="minorHAnsi" w:hAnsiTheme="minorHAnsi" w:cstheme="minorBidi"/>
          <w:noProof/>
          <w:sz w:val="22"/>
          <w:szCs w:val="22"/>
          <w:lang w:val="en-GB" w:eastAsia="en-GB"/>
        </w:rPr>
        <w:tab/>
      </w:r>
      <w:r w:rsidR="00EE2026" w:rsidRPr="002171F5">
        <w:rPr>
          <w:rStyle w:val="Hyperlink"/>
          <w:i/>
          <w:noProof/>
        </w:rPr>
        <w:t>release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_Toc437518641 \h </w:instrText>
      </w:r>
      <w:r w:rsidR="00EE2026">
        <w:rPr>
          <w:noProof/>
          <w:webHidden/>
        </w:rPr>
      </w:r>
      <w:r w:rsidR="00EE2026">
        <w:rPr>
          <w:noProof/>
          <w:webHidden/>
        </w:rPr>
        <w:fldChar w:fldCharType="separate"/>
      </w:r>
      <w:ins w:id="106" w:author="John MacAuley" w:date="2016-01-08T16:24:00Z">
        <w:r w:rsidR="00D5423B">
          <w:rPr>
            <w:noProof/>
            <w:webHidden/>
          </w:rPr>
          <w:t>16</w:t>
        </w:r>
      </w:ins>
      <w:del w:id="107" w:author="John MacAuley" w:date="2016-01-08T16:24:00Z">
        <w:r w:rsidR="00EE2026" w:rsidDel="00D5423B">
          <w:rPr>
            <w:noProof/>
            <w:webHidden/>
          </w:rPr>
          <w:delText>50</w:delText>
        </w:r>
      </w:del>
      <w:r w:rsidR="00EE2026">
        <w:rPr>
          <w:noProof/>
          <w:webHidden/>
        </w:rPr>
        <w:fldChar w:fldCharType="end"/>
      </w:r>
      <w:r>
        <w:rPr>
          <w:noProof/>
        </w:rPr>
        <w:fldChar w:fldCharType="end"/>
      </w:r>
    </w:p>
    <w:p w14:paraId="35A66E42"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"_Toc437518642" </w:instrText>
      </w:r>
      <w:r>
        <w:fldChar w:fldCharType="separate"/>
      </w:r>
      <w:r w:rsidR="00EE2026" w:rsidRPr="002171F5">
        <w:rPr>
          <w:rStyle w:val="Hyperlink"/>
          <w:noProof/>
        </w:rPr>
        <w:t>8.4.7</w:t>
      </w:r>
      <w:r w:rsidR="00EE2026">
        <w:rPr>
          <w:rFonts w:asciiTheme="minorHAnsi" w:hAnsiTheme="minorHAnsi" w:cstheme="minorBidi"/>
          <w:noProof/>
          <w:sz w:val="22"/>
          <w:szCs w:val="22"/>
          <w:lang w:val="en-GB" w:eastAsia="en-GB"/>
        </w:rPr>
        <w:tab/>
      </w:r>
      <w:r w:rsidR="00EE2026" w:rsidRPr="002171F5">
        <w:rPr>
          <w:rStyle w:val="Hyperlink"/>
          <w:i/>
          <w:noProof/>
        </w:rPr>
        <w:t>terminate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_Toc437518642 \h </w:instrText>
      </w:r>
      <w:r w:rsidR="00EE2026">
        <w:rPr>
          <w:noProof/>
          <w:webHidden/>
        </w:rPr>
      </w:r>
      <w:r w:rsidR="00EE2026">
        <w:rPr>
          <w:noProof/>
          <w:webHidden/>
        </w:rPr>
        <w:fldChar w:fldCharType="separate"/>
      </w:r>
      <w:ins w:id="108" w:author="John MacAuley" w:date="2016-01-08T16:24:00Z">
        <w:r w:rsidR="00D5423B">
          <w:rPr>
            <w:noProof/>
            <w:webHidden/>
          </w:rPr>
          <w:t>16</w:t>
        </w:r>
      </w:ins>
      <w:del w:id="109" w:author="John MacAuley" w:date="2016-01-08T16:24:00Z">
        <w:r w:rsidR="00EE2026" w:rsidDel="00D5423B">
          <w:rPr>
            <w:noProof/>
            <w:webHidden/>
          </w:rPr>
          <w:delText>52</w:delText>
        </w:r>
      </w:del>
      <w:r w:rsidR="00EE2026">
        <w:rPr>
          <w:noProof/>
          <w:webHidden/>
        </w:rPr>
        <w:fldChar w:fldCharType="end"/>
      </w:r>
      <w:r>
        <w:rPr>
          <w:noProof/>
        </w:rPr>
        <w:fldChar w:fldCharType="end"/>
      </w:r>
    </w:p>
    <w:p w14:paraId="4CE0A249"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"_Toc437518643" </w:instrText>
      </w:r>
      <w:r>
        <w:fldChar w:fldCharType="separate"/>
      </w:r>
      <w:r w:rsidR="00EE2026" w:rsidRPr="002171F5">
        <w:rPr>
          <w:rStyle w:val="Hyperlink"/>
          <w:noProof/>
        </w:rPr>
        <w:t>8.4.8</w:t>
      </w:r>
      <w:r w:rsidR="00EE2026">
        <w:rPr>
          <w:rFonts w:asciiTheme="minorHAnsi" w:hAnsiTheme="minorHAnsi" w:cstheme="minorBidi"/>
          <w:noProof/>
          <w:sz w:val="22"/>
          <w:szCs w:val="22"/>
          <w:lang w:val="en-GB" w:eastAsia="en-GB"/>
        </w:rPr>
        <w:tab/>
      </w:r>
      <w:r w:rsidR="00EE2026" w:rsidRPr="002171F5">
        <w:rPr>
          <w:rStyle w:val="Hyperlink"/>
          <w:i/>
          <w:noProof/>
        </w:rPr>
        <w:t>error</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_Toc437518643 \h </w:instrText>
      </w:r>
      <w:r w:rsidR="00EE2026">
        <w:rPr>
          <w:noProof/>
          <w:webHidden/>
        </w:rPr>
      </w:r>
      <w:r w:rsidR="00EE2026">
        <w:rPr>
          <w:noProof/>
          <w:webHidden/>
        </w:rPr>
        <w:fldChar w:fldCharType="separate"/>
      </w:r>
      <w:ins w:id="110" w:author="John MacAuley" w:date="2016-01-08T16:24:00Z">
        <w:r w:rsidR="00D5423B">
          <w:rPr>
            <w:noProof/>
            <w:webHidden/>
          </w:rPr>
          <w:t>16</w:t>
        </w:r>
      </w:ins>
      <w:del w:id="111" w:author="John MacAuley" w:date="2016-01-08T16:24:00Z">
        <w:r w:rsidR="00EE2026" w:rsidDel="00D5423B">
          <w:rPr>
            <w:noProof/>
            <w:webHidden/>
          </w:rPr>
          <w:delText>53</w:delText>
        </w:r>
      </w:del>
      <w:r w:rsidR="00EE2026">
        <w:rPr>
          <w:noProof/>
          <w:webHidden/>
        </w:rPr>
        <w:fldChar w:fldCharType="end"/>
      </w:r>
      <w:r>
        <w:rPr>
          <w:noProof/>
        </w:rPr>
        <w:fldChar w:fldCharType="end"/>
      </w:r>
    </w:p>
    <w:p w14:paraId="60BE9FD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"_Toc437518644" </w:instrText>
      </w:r>
      <w:r>
        <w:fldChar w:fldCharType="separate"/>
      </w:r>
      <w:r w:rsidR="00EE2026" w:rsidRPr="002171F5">
        <w:rPr>
          <w:rStyle w:val="Hyperlink"/>
          <w:noProof/>
        </w:rPr>
        <w:t>8.4.9</w:t>
      </w:r>
      <w:r w:rsidR="00EE2026">
        <w:rPr>
          <w:rFonts w:asciiTheme="minorHAnsi" w:hAnsiTheme="minorHAnsi" w:cstheme="minorBidi"/>
          <w:noProof/>
          <w:sz w:val="22"/>
          <w:szCs w:val="22"/>
          <w:lang w:val="en-GB" w:eastAsia="en-GB"/>
        </w:rPr>
        <w:tab/>
      </w:r>
      <w:r w:rsidR="00EE2026" w:rsidRPr="002171F5">
        <w:rPr>
          <w:rStyle w:val="Hyperlink"/>
          <w:i/>
          <w:noProof/>
        </w:rPr>
        <w:t>errorEvent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_Toc437518644 \h </w:instrText>
      </w:r>
      <w:r w:rsidR="00EE2026">
        <w:rPr>
          <w:noProof/>
          <w:webHidden/>
        </w:rPr>
      </w:r>
      <w:r w:rsidR="00EE2026">
        <w:rPr>
          <w:noProof/>
          <w:webHidden/>
        </w:rPr>
        <w:fldChar w:fldCharType="separate"/>
      </w:r>
      <w:ins w:id="112" w:author="John MacAuley" w:date="2016-01-08T16:24:00Z">
        <w:r w:rsidR="00D5423B">
          <w:rPr>
            <w:noProof/>
            <w:webHidden/>
          </w:rPr>
          <w:t>16</w:t>
        </w:r>
      </w:ins>
      <w:del w:id="113" w:author="John MacAuley" w:date="2016-01-08T16:24:00Z">
        <w:r w:rsidR="00EE2026" w:rsidDel="00D5423B">
          <w:rPr>
            <w:noProof/>
            <w:webHidden/>
          </w:rPr>
          <w:delText>54</w:delText>
        </w:r>
      </w:del>
      <w:r w:rsidR="00EE2026">
        <w:rPr>
          <w:noProof/>
          <w:webHidden/>
        </w:rPr>
        <w:fldChar w:fldCharType="end"/>
      </w:r>
      <w:r>
        <w:rPr>
          <w:noProof/>
        </w:rPr>
        <w:fldChar w:fldCharType="end"/>
      </w:r>
    </w:p>
    <w:p w14:paraId="0C07B6DB"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"_Toc437518645" </w:instrText>
      </w:r>
      <w:r>
        <w:fldChar w:fldCharType="separate"/>
      </w:r>
      <w:r w:rsidR="00EE2026" w:rsidRPr="002171F5">
        <w:rPr>
          <w:rStyle w:val="Hyperlink"/>
          <w:noProof/>
        </w:rPr>
        <w:t>8.4.10</w:t>
      </w:r>
      <w:r w:rsidR="00EE2026">
        <w:rPr>
          <w:rFonts w:asciiTheme="minorHAnsi" w:hAnsiTheme="minorHAnsi" w:cstheme="minorBidi"/>
          <w:noProof/>
          <w:sz w:val="22"/>
          <w:szCs w:val="22"/>
          <w:lang w:val="en-GB" w:eastAsia="en-GB"/>
        </w:rPr>
        <w:tab/>
      </w:r>
      <w:r w:rsidR="00EE2026" w:rsidRPr="002171F5">
        <w:rPr>
          <w:rStyle w:val="Hyperlink"/>
          <w:i/>
          <w:noProof/>
        </w:rPr>
        <w:t>dataPlaneStateChange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_Toc437518645 \h </w:instrText>
      </w:r>
      <w:r w:rsidR="00EE2026">
        <w:rPr>
          <w:noProof/>
          <w:webHidden/>
        </w:rPr>
      </w:r>
      <w:r w:rsidR="00EE2026">
        <w:rPr>
          <w:noProof/>
          <w:webHidden/>
        </w:rPr>
        <w:fldChar w:fldCharType="separate"/>
      </w:r>
      <w:ins w:id="114" w:author="John MacAuley" w:date="2016-01-08T16:24:00Z">
        <w:r w:rsidR="00D5423B">
          <w:rPr>
            <w:noProof/>
            <w:webHidden/>
          </w:rPr>
          <w:t>16</w:t>
        </w:r>
      </w:ins>
      <w:del w:id="115" w:author="John MacAuley" w:date="2016-01-08T16:24:00Z">
        <w:r w:rsidR="00EE2026" w:rsidDel="00D5423B">
          <w:rPr>
            <w:noProof/>
            <w:webHidden/>
          </w:rPr>
          <w:delText>56</w:delText>
        </w:r>
      </w:del>
      <w:r w:rsidR="00EE2026">
        <w:rPr>
          <w:noProof/>
          <w:webHidden/>
        </w:rPr>
        <w:fldChar w:fldCharType="end"/>
      </w:r>
      <w:r>
        <w:rPr>
          <w:noProof/>
        </w:rPr>
        <w:fldChar w:fldCharType="end"/>
      </w:r>
    </w:p>
    <w:p w14:paraId="1EFEB3A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"_Toc437518646" </w:instrText>
      </w:r>
      <w:r>
        <w:fldChar w:fldCharType="separate"/>
      </w:r>
      <w:r w:rsidR="00EE2026" w:rsidRPr="002171F5">
        <w:rPr>
          <w:rStyle w:val="Hyperlink"/>
          <w:noProof/>
        </w:rPr>
        <w:t>8.4.11</w:t>
      </w:r>
      <w:r w:rsidR="00EE2026">
        <w:rPr>
          <w:rFonts w:asciiTheme="minorHAnsi" w:hAnsiTheme="minorHAnsi" w:cstheme="minorBidi"/>
          <w:noProof/>
          <w:sz w:val="22"/>
          <w:szCs w:val="22"/>
          <w:lang w:val="en-GB" w:eastAsia="en-GB"/>
        </w:rPr>
        <w:tab/>
      </w:r>
      <w:r w:rsidR="00EE2026" w:rsidRPr="002171F5">
        <w:rPr>
          <w:rStyle w:val="Hyperlink"/>
          <w:i/>
          <w:noProof/>
        </w:rPr>
        <w:t>messageDeliveryTimeout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_Toc437518646 \h </w:instrText>
      </w:r>
      <w:r w:rsidR="00EE2026">
        <w:rPr>
          <w:noProof/>
          <w:webHidden/>
        </w:rPr>
      </w:r>
      <w:r w:rsidR="00EE2026">
        <w:rPr>
          <w:noProof/>
          <w:webHidden/>
        </w:rPr>
        <w:fldChar w:fldCharType="separate"/>
      </w:r>
      <w:ins w:id="116" w:author="John MacAuley" w:date="2016-01-08T16:24:00Z">
        <w:r w:rsidR="00D5423B">
          <w:rPr>
            <w:noProof/>
            <w:webHidden/>
          </w:rPr>
          <w:t>16</w:t>
        </w:r>
      </w:ins>
      <w:del w:id="117" w:author="John MacAuley" w:date="2016-01-08T16:24:00Z">
        <w:r w:rsidR="00EE2026" w:rsidDel="00D5423B">
          <w:rPr>
            <w:noProof/>
            <w:webHidden/>
          </w:rPr>
          <w:delText>57</w:delText>
        </w:r>
      </w:del>
      <w:r w:rsidR="00EE2026">
        <w:rPr>
          <w:noProof/>
          <w:webHidden/>
        </w:rPr>
        <w:fldChar w:fldCharType="end"/>
      </w:r>
      <w:r>
        <w:rPr>
          <w:noProof/>
        </w:rPr>
        <w:fldChar w:fldCharType="end"/>
      </w:r>
    </w:p>
    <w:p w14:paraId="2C3F853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"_Toc437518647" </w:instrText>
      </w:r>
      <w:r>
        <w:fldChar w:fldCharType="separate"/>
      </w:r>
      <w:r w:rsidR="00EE2026" w:rsidRPr="002171F5">
        <w:rPr>
          <w:rStyle w:val="Hyperlink"/>
          <w:noProof/>
        </w:rPr>
        <w:t>8.4.12</w:t>
      </w:r>
      <w:r w:rsidR="00EE2026">
        <w:rPr>
          <w:rFonts w:asciiTheme="minorHAnsi" w:hAnsiTheme="minorHAnsi" w:cstheme="minorBidi"/>
          <w:noProof/>
          <w:sz w:val="22"/>
          <w:szCs w:val="22"/>
          <w:lang w:val="en-GB" w:eastAsia="en-GB"/>
        </w:rPr>
        <w:tab/>
      </w:r>
      <w:r w:rsidR="00EE2026" w:rsidRPr="002171F5">
        <w:rPr>
          <w:rStyle w:val="Hyperlink"/>
          <w:i/>
          <w:noProof/>
        </w:rPr>
        <w:t>querySummary</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_Toc437518647 \h </w:instrText>
      </w:r>
      <w:r w:rsidR="00EE2026">
        <w:rPr>
          <w:noProof/>
          <w:webHidden/>
        </w:rPr>
      </w:r>
      <w:r w:rsidR="00EE2026">
        <w:rPr>
          <w:noProof/>
          <w:webHidden/>
        </w:rPr>
        <w:fldChar w:fldCharType="separate"/>
      </w:r>
      <w:ins w:id="118" w:author="John MacAuley" w:date="2016-01-08T16:24:00Z">
        <w:r w:rsidR="00D5423B">
          <w:rPr>
            <w:noProof/>
            <w:webHidden/>
          </w:rPr>
          <w:t>16</w:t>
        </w:r>
      </w:ins>
      <w:del w:id="119" w:author="John MacAuley" w:date="2016-01-08T16:24:00Z">
        <w:r w:rsidR="00EE2026" w:rsidDel="00D5423B">
          <w:rPr>
            <w:noProof/>
            <w:webHidden/>
          </w:rPr>
          <w:delText>59</w:delText>
        </w:r>
      </w:del>
      <w:r w:rsidR="00EE2026">
        <w:rPr>
          <w:noProof/>
          <w:webHidden/>
        </w:rPr>
        <w:fldChar w:fldCharType="end"/>
      </w:r>
      <w:r>
        <w:rPr>
          <w:noProof/>
        </w:rPr>
        <w:fldChar w:fldCharType="end"/>
      </w:r>
    </w:p>
    <w:p w14:paraId="1BE707A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"_Toc437518648" </w:instrText>
      </w:r>
      <w:r>
        <w:fldChar w:fldCharType="separate"/>
      </w:r>
      <w:r w:rsidR="00EE2026" w:rsidRPr="002171F5">
        <w:rPr>
          <w:rStyle w:val="Hyperlink"/>
          <w:noProof/>
        </w:rPr>
        <w:t>8.4.13</w:t>
      </w:r>
      <w:r w:rsidR="00EE2026">
        <w:rPr>
          <w:rFonts w:asciiTheme="minorHAnsi" w:hAnsiTheme="minorHAnsi" w:cstheme="minorBidi"/>
          <w:noProof/>
          <w:sz w:val="22"/>
          <w:szCs w:val="22"/>
          <w:lang w:val="en-GB" w:eastAsia="en-GB"/>
        </w:rPr>
        <w:tab/>
      </w:r>
      <w:r w:rsidR="00EE2026" w:rsidRPr="002171F5">
        <w:rPr>
          <w:rStyle w:val="Hyperlink"/>
          <w:i/>
          <w:noProof/>
        </w:rPr>
        <w:t>querySummarySync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_Toc437518648 \h </w:instrText>
      </w:r>
      <w:r w:rsidR="00EE2026">
        <w:rPr>
          <w:noProof/>
          <w:webHidden/>
        </w:rPr>
      </w:r>
      <w:r w:rsidR="00EE2026">
        <w:rPr>
          <w:noProof/>
          <w:webHidden/>
        </w:rPr>
        <w:fldChar w:fldCharType="separate"/>
      </w:r>
      <w:ins w:id="120" w:author="John MacAuley" w:date="2016-01-08T16:24:00Z">
        <w:r w:rsidR="00D5423B">
          <w:rPr>
            <w:noProof/>
            <w:webHidden/>
          </w:rPr>
          <w:t>16</w:t>
        </w:r>
      </w:ins>
      <w:del w:id="121" w:author="John MacAuley" w:date="2016-01-08T16:24:00Z">
        <w:r w:rsidR="00EE2026" w:rsidDel="00D5423B">
          <w:rPr>
            <w:noProof/>
            <w:webHidden/>
          </w:rPr>
          <w:delText>61</w:delText>
        </w:r>
      </w:del>
      <w:r w:rsidR="00EE2026">
        <w:rPr>
          <w:noProof/>
          <w:webHidden/>
        </w:rPr>
        <w:fldChar w:fldCharType="end"/>
      </w:r>
      <w:r>
        <w:rPr>
          <w:noProof/>
        </w:rPr>
        <w:fldChar w:fldCharType="end"/>
      </w:r>
    </w:p>
    <w:p w14:paraId="091DFFCB"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lastRenderedPageBreak/>
        <w:fldChar w:fldCharType="begin"/>
      </w:r>
      <w:r>
        <w:instrText xml:space="preserve"> HYPERLINK \l "_Toc437518649" </w:instrText>
      </w:r>
      <w:r>
        <w:fldChar w:fldCharType="separate"/>
      </w:r>
      <w:r w:rsidR="00EE2026" w:rsidRPr="002171F5">
        <w:rPr>
          <w:rStyle w:val="Hyperlink"/>
          <w:noProof/>
        </w:rPr>
        <w:t>8.4.14</w:t>
      </w:r>
      <w:r w:rsidR="00EE2026">
        <w:rPr>
          <w:rFonts w:asciiTheme="minorHAnsi" w:hAnsiTheme="minorHAnsi" w:cstheme="minorBidi"/>
          <w:noProof/>
          <w:sz w:val="22"/>
          <w:szCs w:val="22"/>
          <w:lang w:val="en-GB" w:eastAsia="en-GB"/>
        </w:rPr>
        <w:tab/>
      </w:r>
      <w:r w:rsidR="00EE2026" w:rsidRPr="002171F5">
        <w:rPr>
          <w:rStyle w:val="Hyperlink"/>
          <w:i/>
          <w:noProof/>
        </w:rPr>
        <w:t>queryRecursive</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_Toc437518649 \h </w:instrText>
      </w:r>
      <w:r w:rsidR="00EE2026">
        <w:rPr>
          <w:noProof/>
          <w:webHidden/>
        </w:rPr>
      </w:r>
      <w:r w:rsidR="00EE2026">
        <w:rPr>
          <w:noProof/>
          <w:webHidden/>
        </w:rPr>
        <w:fldChar w:fldCharType="separate"/>
      </w:r>
      <w:ins w:id="122" w:author="John MacAuley" w:date="2016-01-08T16:24:00Z">
        <w:r w:rsidR="00D5423B">
          <w:rPr>
            <w:noProof/>
            <w:webHidden/>
          </w:rPr>
          <w:t>16</w:t>
        </w:r>
      </w:ins>
      <w:del w:id="123" w:author="John MacAuley" w:date="2016-01-08T16:24:00Z">
        <w:r w:rsidR="00EE2026" w:rsidDel="00D5423B">
          <w:rPr>
            <w:noProof/>
            <w:webHidden/>
          </w:rPr>
          <w:delText>62</w:delText>
        </w:r>
      </w:del>
      <w:r w:rsidR="00EE2026">
        <w:rPr>
          <w:noProof/>
          <w:webHidden/>
        </w:rPr>
        <w:fldChar w:fldCharType="end"/>
      </w:r>
      <w:r>
        <w:rPr>
          <w:noProof/>
        </w:rPr>
        <w:fldChar w:fldCharType="end"/>
      </w:r>
    </w:p>
    <w:p w14:paraId="5EEACBF6"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"_Toc437518650" </w:instrText>
      </w:r>
      <w:r>
        <w:fldChar w:fldCharType="separate"/>
      </w:r>
      <w:r w:rsidR="00EE2026" w:rsidRPr="002171F5">
        <w:rPr>
          <w:rStyle w:val="Hyperlink"/>
          <w:noProof/>
        </w:rPr>
        <w:t>8.4.15</w:t>
      </w:r>
      <w:r w:rsidR="00EE2026">
        <w:rPr>
          <w:rFonts w:asciiTheme="minorHAnsi" w:hAnsiTheme="minorHAnsi" w:cstheme="minorBidi"/>
          <w:noProof/>
          <w:sz w:val="22"/>
          <w:szCs w:val="22"/>
          <w:lang w:val="en-GB" w:eastAsia="en-GB"/>
        </w:rPr>
        <w:tab/>
      </w:r>
      <w:r w:rsidR="00EE2026" w:rsidRPr="002171F5">
        <w:rPr>
          <w:rStyle w:val="Hyperlink"/>
          <w:i/>
          <w:noProof/>
        </w:rPr>
        <w:t>queryNotification</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_Toc437518650 \h </w:instrText>
      </w:r>
      <w:r w:rsidR="00EE2026">
        <w:rPr>
          <w:noProof/>
          <w:webHidden/>
        </w:rPr>
      </w:r>
      <w:r w:rsidR="00EE2026">
        <w:rPr>
          <w:noProof/>
          <w:webHidden/>
        </w:rPr>
        <w:fldChar w:fldCharType="separate"/>
      </w:r>
      <w:ins w:id="124" w:author="John MacAuley" w:date="2016-01-08T16:24:00Z">
        <w:r w:rsidR="00D5423B">
          <w:rPr>
            <w:noProof/>
            <w:webHidden/>
          </w:rPr>
          <w:t>16</w:t>
        </w:r>
      </w:ins>
      <w:del w:id="125" w:author="John MacAuley" w:date="2016-01-08T16:24:00Z">
        <w:r w:rsidR="00EE2026" w:rsidDel="00D5423B">
          <w:rPr>
            <w:noProof/>
            <w:webHidden/>
          </w:rPr>
          <w:delText>64</w:delText>
        </w:r>
      </w:del>
      <w:r w:rsidR="00EE2026">
        <w:rPr>
          <w:noProof/>
          <w:webHidden/>
        </w:rPr>
        <w:fldChar w:fldCharType="end"/>
      </w:r>
      <w:r>
        <w:rPr>
          <w:noProof/>
        </w:rPr>
        <w:fldChar w:fldCharType="end"/>
      </w:r>
    </w:p>
    <w:p w14:paraId="709F8590"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"_Toc437518651" </w:instrText>
      </w:r>
      <w:r>
        <w:fldChar w:fldCharType="separate"/>
      </w:r>
      <w:r w:rsidR="00EE2026" w:rsidRPr="002171F5">
        <w:rPr>
          <w:rStyle w:val="Hyperlink"/>
          <w:noProof/>
        </w:rPr>
        <w:t>8.4.16</w:t>
      </w:r>
      <w:r w:rsidR="00EE2026">
        <w:rPr>
          <w:rFonts w:asciiTheme="minorHAnsi" w:hAnsiTheme="minorHAnsi" w:cstheme="minorBidi"/>
          <w:noProof/>
          <w:sz w:val="22"/>
          <w:szCs w:val="22"/>
          <w:lang w:val="en-GB" w:eastAsia="en-GB"/>
        </w:rPr>
        <w:tab/>
      </w:r>
      <w:r w:rsidR="00EE2026" w:rsidRPr="002171F5">
        <w:rPr>
          <w:rStyle w:val="Hyperlink"/>
          <w:i/>
          <w:noProof/>
        </w:rPr>
        <w:t>queryNotificationSync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_Toc437518651 \h </w:instrText>
      </w:r>
      <w:r w:rsidR="00EE2026">
        <w:rPr>
          <w:noProof/>
          <w:webHidden/>
        </w:rPr>
      </w:r>
      <w:r w:rsidR="00EE2026">
        <w:rPr>
          <w:noProof/>
          <w:webHidden/>
        </w:rPr>
        <w:fldChar w:fldCharType="separate"/>
      </w:r>
      <w:ins w:id="126" w:author="John MacAuley" w:date="2016-01-08T16:24:00Z">
        <w:r w:rsidR="00D5423B">
          <w:rPr>
            <w:noProof/>
            <w:webHidden/>
          </w:rPr>
          <w:t>16</w:t>
        </w:r>
      </w:ins>
      <w:del w:id="127" w:author="John MacAuley" w:date="2016-01-08T16:24:00Z">
        <w:r w:rsidR="00EE2026" w:rsidDel="00D5423B">
          <w:rPr>
            <w:noProof/>
            <w:webHidden/>
          </w:rPr>
          <w:delText>67</w:delText>
        </w:r>
      </w:del>
      <w:r w:rsidR="00EE2026">
        <w:rPr>
          <w:noProof/>
          <w:webHidden/>
        </w:rPr>
        <w:fldChar w:fldCharType="end"/>
      </w:r>
      <w:r>
        <w:rPr>
          <w:noProof/>
        </w:rPr>
        <w:fldChar w:fldCharType="end"/>
      </w:r>
    </w:p>
    <w:p w14:paraId="32D3E66A"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"_Toc437518652" </w:instrText>
      </w:r>
      <w:r>
        <w:fldChar w:fldCharType="separate"/>
      </w:r>
      <w:r w:rsidR="00EE2026" w:rsidRPr="002171F5">
        <w:rPr>
          <w:rStyle w:val="Hyperlink"/>
          <w:noProof/>
        </w:rPr>
        <w:t>8.4.17</w:t>
      </w:r>
      <w:r w:rsidR="00EE2026">
        <w:rPr>
          <w:rFonts w:asciiTheme="minorHAnsi" w:hAnsiTheme="minorHAnsi" w:cstheme="minorBidi"/>
          <w:noProof/>
          <w:sz w:val="22"/>
          <w:szCs w:val="22"/>
          <w:lang w:val="en-GB" w:eastAsia="en-GB"/>
        </w:rPr>
        <w:tab/>
      </w:r>
      <w:r w:rsidR="00EE2026" w:rsidRPr="002171F5">
        <w:rPr>
          <w:rStyle w:val="Hyperlink"/>
          <w:i/>
          <w:noProof/>
        </w:rPr>
        <w:t>queryResult</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_Toc437518652 \h </w:instrText>
      </w:r>
      <w:r w:rsidR="00EE2026">
        <w:rPr>
          <w:noProof/>
          <w:webHidden/>
        </w:rPr>
      </w:r>
      <w:r w:rsidR="00EE2026">
        <w:rPr>
          <w:noProof/>
          <w:webHidden/>
        </w:rPr>
        <w:fldChar w:fldCharType="separate"/>
      </w:r>
      <w:ins w:id="128" w:author="John MacAuley" w:date="2016-01-08T16:24:00Z">
        <w:r w:rsidR="00D5423B">
          <w:rPr>
            <w:noProof/>
            <w:webHidden/>
          </w:rPr>
          <w:t>16</w:t>
        </w:r>
      </w:ins>
      <w:del w:id="129" w:author="John MacAuley" w:date="2016-01-08T16:24:00Z">
        <w:r w:rsidR="00EE2026" w:rsidDel="00D5423B">
          <w:rPr>
            <w:noProof/>
            <w:webHidden/>
          </w:rPr>
          <w:delText>68</w:delText>
        </w:r>
      </w:del>
      <w:r w:rsidR="00EE2026">
        <w:rPr>
          <w:noProof/>
          <w:webHidden/>
        </w:rPr>
        <w:fldChar w:fldCharType="end"/>
      </w:r>
      <w:r>
        <w:rPr>
          <w:noProof/>
        </w:rPr>
        <w:fldChar w:fldCharType="end"/>
      </w:r>
    </w:p>
    <w:p w14:paraId="063B4927"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"_Toc437518653" </w:instrText>
      </w:r>
      <w:r>
        <w:fldChar w:fldCharType="separate"/>
      </w:r>
      <w:r w:rsidR="00EE2026" w:rsidRPr="002171F5">
        <w:rPr>
          <w:rStyle w:val="Hyperlink"/>
          <w:noProof/>
        </w:rPr>
        <w:t>8.4.18</w:t>
      </w:r>
      <w:r w:rsidR="00EE2026">
        <w:rPr>
          <w:rFonts w:asciiTheme="minorHAnsi" w:hAnsiTheme="minorHAnsi" w:cstheme="minorBidi"/>
          <w:noProof/>
          <w:sz w:val="22"/>
          <w:szCs w:val="22"/>
          <w:lang w:val="en-GB" w:eastAsia="en-GB"/>
        </w:rPr>
        <w:tab/>
      </w:r>
      <w:r w:rsidR="00EE2026" w:rsidRPr="002171F5">
        <w:rPr>
          <w:rStyle w:val="Hyperlink"/>
          <w:i/>
          <w:noProof/>
        </w:rPr>
        <w:t>queryResultSync</w:t>
      </w:r>
      <w:r w:rsidR="00EE2026" w:rsidRPr="002171F5">
        <w:rPr>
          <w:rStyle w:val="Hyperlink"/>
          <w:noProof/>
        </w:rPr>
        <w:t xml:space="preserve"> message elements</w:t>
      </w:r>
      <w:r w:rsidR="00EE2026">
        <w:rPr>
          <w:noProof/>
          <w:webHidden/>
        </w:rPr>
        <w:tab/>
      </w:r>
      <w:r w:rsidR="00EE2026">
        <w:rPr>
          <w:noProof/>
          <w:webHidden/>
        </w:rPr>
        <w:fldChar w:fldCharType="begin"/>
      </w:r>
      <w:r w:rsidR="00EE2026">
        <w:rPr>
          <w:noProof/>
          <w:webHidden/>
        </w:rPr>
        <w:instrText xml:space="preserve"> PAGEREF _Toc437518653 \h </w:instrText>
      </w:r>
      <w:r w:rsidR="00EE2026">
        <w:rPr>
          <w:noProof/>
          <w:webHidden/>
        </w:rPr>
      </w:r>
      <w:r w:rsidR="00EE2026">
        <w:rPr>
          <w:noProof/>
          <w:webHidden/>
        </w:rPr>
        <w:fldChar w:fldCharType="separate"/>
      </w:r>
      <w:ins w:id="130" w:author="John MacAuley" w:date="2016-01-08T16:24:00Z">
        <w:r w:rsidR="00D5423B">
          <w:rPr>
            <w:noProof/>
            <w:webHidden/>
          </w:rPr>
          <w:t>16</w:t>
        </w:r>
      </w:ins>
      <w:del w:id="131" w:author="John MacAuley" w:date="2016-01-08T16:24:00Z">
        <w:r w:rsidR="00EE2026" w:rsidDel="00D5423B">
          <w:rPr>
            <w:noProof/>
            <w:webHidden/>
          </w:rPr>
          <w:delText>71</w:delText>
        </w:r>
      </w:del>
      <w:r w:rsidR="00EE2026">
        <w:rPr>
          <w:noProof/>
          <w:webHidden/>
        </w:rPr>
        <w:fldChar w:fldCharType="end"/>
      </w:r>
      <w:r>
        <w:rPr>
          <w:noProof/>
        </w:rPr>
        <w:fldChar w:fldCharType="end"/>
      </w:r>
    </w:p>
    <w:p w14:paraId="2B720C13"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"_Toc437518654" </w:instrText>
      </w:r>
      <w:r>
        <w:fldChar w:fldCharType="separate"/>
      </w:r>
      <w:r w:rsidR="00EE2026" w:rsidRPr="002171F5">
        <w:rPr>
          <w:rStyle w:val="Hyperlink"/>
          <w:noProof/>
        </w:rPr>
        <w:t>8.5</w:t>
      </w:r>
      <w:r w:rsidR="00EE2026">
        <w:rPr>
          <w:rFonts w:asciiTheme="minorHAnsi" w:hAnsiTheme="minorHAnsi" w:cstheme="minorBidi"/>
          <w:noProof/>
          <w:sz w:val="22"/>
          <w:szCs w:val="22"/>
          <w:lang w:val="en-GB" w:eastAsia="en-GB"/>
        </w:rPr>
        <w:tab/>
      </w:r>
      <w:r w:rsidR="00EE2026" w:rsidRPr="002171F5">
        <w:rPr>
          <w:rStyle w:val="Hyperlink"/>
          <w:noProof/>
        </w:rPr>
        <w:t>NSI CS specific types</w:t>
      </w:r>
      <w:r w:rsidR="00EE2026">
        <w:rPr>
          <w:noProof/>
          <w:webHidden/>
        </w:rPr>
        <w:tab/>
      </w:r>
      <w:r w:rsidR="00EE2026">
        <w:rPr>
          <w:noProof/>
          <w:webHidden/>
        </w:rPr>
        <w:fldChar w:fldCharType="begin"/>
      </w:r>
      <w:r w:rsidR="00EE2026">
        <w:rPr>
          <w:noProof/>
          <w:webHidden/>
        </w:rPr>
        <w:instrText xml:space="preserve"> PAGEREF _Toc437518654 \h </w:instrText>
      </w:r>
      <w:r w:rsidR="00EE2026">
        <w:rPr>
          <w:noProof/>
          <w:webHidden/>
        </w:rPr>
      </w:r>
      <w:r w:rsidR="00EE2026">
        <w:rPr>
          <w:noProof/>
          <w:webHidden/>
        </w:rPr>
        <w:fldChar w:fldCharType="separate"/>
      </w:r>
      <w:ins w:id="132" w:author="John MacAuley" w:date="2016-01-08T16:24:00Z">
        <w:r w:rsidR="00D5423B">
          <w:rPr>
            <w:noProof/>
            <w:webHidden/>
          </w:rPr>
          <w:t>16</w:t>
        </w:r>
      </w:ins>
      <w:del w:id="133" w:author="John MacAuley" w:date="2016-01-08T16:24:00Z">
        <w:r w:rsidR="00EE2026" w:rsidDel="00D5423B">
          <w:rPr>
            <w:noProof/>
            <w:webHidden/>
          </w:rPr>
          <w:delText>74</w:delText>
        </w:r>
      </w:del>
      <w:r w:rsidR="00EE2026">
        <w:rPr>
          <w:noProof/>
          <w:webHidden/>
        </w:rPr>
        <w:fldChar w:fldCharType="end"/>
      </w:r>
      <w:r>
        <w:rPr>
          <w:noProof/>
        </w:rPr>
        <w:fldChar w:fldCharType="end"/>
      </w:r>
    </w:p>
    <w:p w14:paraId="51460380"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"_Toc437518655" </w:instrText>
      </w:r>
      <w:r>
        <w:fldChar w:fldCharType="separate"/>
      </w:r>
      <w:r w:rsidR="00EE2026" w:rsidRPr="002171F5">
        <w:rPr>
          <w:rStyle w:val="Hyperlink"/>
          <w:noProof/>
        </w:rPr>
        <w:t>8.5.1</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_Toc437518655 \h </w:instrText>
      </w:r>
      <w:r w:rsidR="00EE2026">
        <w:rPr>
          <w:noProof/>
          <w:webHidden/>
        </w:rPr>
      </w:r>
      <w:r w:rsidR="00EE2026">
        <w:rPr>
          <w:noProof/>
          <w:webHidden/>
        </w:rPr>
        <w:fldChar w:fldCharType="separate"/>
      </w:r>
      <w:ins w:id="134" w:author="John MacAuley" w:date="2016-01-08T16:24:00Z">
        <w:r w:rsidR="00D5423B">
          <w:rPr>
            <w:noProof/>
            <w:webHidden/>
          </w:rPr>
          <w:t>16</w:t>
        </w:r>
      </w:ins>
      <w:del w:id="135" w:author="John MacAuley" w:date="2016-01-08T16:24:00Z">
        <w:r w:rsidR="00EE2026" w:rsidDel="00D5423B">
          <w:rPr>
            <w:noProof/>
            <w:webHidden/>
          </w:rPr>
          <w:delText>74</w:delText>
        </w:r>
      </w:del>
      <w:r w:rsidR="00EE2026">
        <w:rPr>
          <w:noProof/>
          <w:webHidden/>
        </w:rPr>
        <w:fldChar w:fldCharType="end"/>
      </w:r>
      <w:r>
        <w:rPr>
          <w:noProof/>
        </w:rPr>
        <w:fldChar w:fldCharType="end"/>
      </w:r>
    </w:p>
    <w:p w14:paraId="06013419"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"_Toc437518656" </w:instrText>
      </w:r>
      <w:r>
        <w:fldChar w:fldCharType="separate"/>
      </w:r>
      <w:r w:rsidR="00EE2026" w:rsidRPr="002171F5">
        <w:rPr>
          <w:rStyle w:val="Hyperlink"/>
          <w:noProof/>
        </w:rPr>
        <w:t>8.5.2</w:t>
      </w:r>
      <w:r w:rsidR="00EE2026">
        <w:rPr>
          <w:rFonts w:asciiTheme="minorHAnsi" w:hAnsiTheme="minorHAnsi" w:cstheme="minorBidi"/>
          <w:noProof/>
          <w:sz w:val="22"/>
          <w:szCs w:val="22"/>
          <w:lang w:val="en-GB" w:eastAsia="en-GB"/>
        </w:rPr>
        <w:tab/>
      </w:r>
      <w:r w:rsidR="00EE2026" w:rsidRPr="002171F5">
        <w:rPr>
          <w:rStyle w:val="Hyperlink"/>
          <w:noProof/>
        </w:rPr>
        <w:t>Simple Types</w:t>
      </w:r>
      <w:r w:rsidR="00EE2026">
        <w:rPr>
          <w:noProof/>
          <w:webHidden/>
        </w:rPr>
        <w:tab/>
      </w:r>
      <w:r w:rsidR="00EE2026">
        <w:rPr>
          <w:noProof/>
          <w:webHidden/>
        </w:rPr>
        <w:fldChar w:fldCharType="begin"/>
      </w:r>
      <w:r w:rsidR="00EE2026">
        <w:rPr>
          <w:noProof/>
          <w:webHidden/>
        </w:rPr>
        <w:instrText xml:space="preserve"> PAGEREF _Toc437518656 \h </w:instrText>
      </w:r>
      <w:r w:rsidR="00EE2026">
        <w:rPr>
          <w:noProof/>
          <w:webHidden/>
        </w:rPr>
      </w:r>
      <w:r w:rsidR="00EE2026">
        <w:rPr>
          <w:noProof/>
          <w:webHidden/>
        </w:rPr>
        <w:fldChar w:fldCharType="separate"/>
      </w:r>
      <w:ins w:id="136" w:author="John MacAuley" w:date="2016-01-08T16:24:00Z">
        <w:r w:rsidR="00D5423B">
          <w:rPr>
            <w:noProof/>
            <w:webHidden/>
          </w:rPr>
          <w:t>16</w:t>
        </w:r>
      </w:ins>
      <w:del w:id="137" w:author="John MacAuley" w:date="2016-01-08T16:24:00Z">
        <w:r w:rsidR="00EE2026" w:rsidDel="00D5423B">
          <w:rPr>
            <w:noProof/>
            <w:webHidden/>
          </w:rPr>
          <w:delText>94</w:delText>
        </w:r>
      </w:del>
      <w:r w:rsidR="00EE2026">
        <w:rPr>
          <w:noProof/>
          <w:webHidden/>
        </w:rPr>
        <w:fldChar w:fldCharType="end"/>
      </w:r>
      <w:r>
        <w:rPr>
          <w:noProof/>
        </w:rPr>
        <w:fldChar w:fldCharType="end"/>
      </w:r>
    </w:p>
    <w:p w14:paraId="77385A73" w14:textId="77777777" w:rsidR="00EE2026" w:rsidRDefault="008B2EE1">
      <w:pPr>
        <w:pStyle w:val="TOC1"/>
        <w:tabs>
          <w:tab w:val="left" w:pos="400"/>
          <w:tab w:val="right" w:pos="8828"/>
        </w:tabs>
        <w:rPr>
          <w:rFonts w:asciiTheme="minorHAnsi" w:hAnsiTheme="minorHAnsi" w:cstheme="minorBidi"/>
          <w:noProof/>
          <w:sz w:val="22"/>
          <w:szCs w:val="22"/>
          <w:lang w:val="en-GB" w:eastAsia="en-GB"/>
        </w:rPr>
      </w:pPr>
      <w:r>
        <w:fldChar w:fldCharType="begin"/>
      </w:r>
      <w:r>
        <w:instrText xml:space="preserve"> HYPERLINK \l "_Toc437518657" </w:instrText>
      </w:r>
      <w:r>
        <w:fldChar w:fldCharType="separate"/>
      </w:r>
      <w:r w:rsidR="00EE2026" w:rsidRPr="002171F5">
        <w:rPr>
          <w:rStyle w:val="Hyperlink"/>
          <w:noProof/>
        </w:rPr>
        <w:t>9.</w:t>
      </w:r>
      <w:r w:rsidR="00EE2026">
        <w:rPr>
          <w:rFonts w:asciiTheme="minorHAnsi" w:hAnsiTheme="minorHAnsi" w:cstheme="minorBidi"/>
          <w:noProof/>
          <w:sz w:val="22"/>
          <w:szCs w:val="22"/>
          <w:lang w:val="en-GB" w:eastAsia="en-GB"/>
        </w:rPr>
        <w:tab/>
      </w:r>
      <w:r w:rsidR="00EE2026" w:rsidRPr="002171F5">
        <w:rPr>
          <w:rStyle w:val="Hyperlink"/>
          <w:noProof/>
        </w:rPr>
        <w:t>Security</w:t>
      </w:r>
      <w:r w:rsidR="00EE2026">
        <w:rPr>
          <w:noProof/>
          <w:webHidden/>
        </w:rPr>
        <w:tab/>
      </w:r>
      <w:r w:rsidR="00EE2026">
        <w:rPr>
          <w:noProof/>
          <w:webHidden/>
        </w:rPr>
        <w:fldChar w:fldCharType="begin"/>
      </w:r>
      <w:r w:rsidR="00EE2026">
        <w:rPr>
          <w:noProof/>
          <w:webHidden/>
        </w:rPr>
        <w:instrText xml:space="preserve"> PAGEREF _Toc437518657 \h </w:instrText>
      </w:r>
      <w:r w:rsidR="00EE2026">
        <w:rPr>
          <w:noProof/>
          <w:webHidden/>
        </w:rPr>
      </w:r>
      <w:r w:rsidR="00EE2026">
        <w:rPr>
          <w:noProof/>
          <w:webHidden/>
        </w:rPr>
        <w:fldChar w:fldCharType="separate"/>
      </w:r>
      <w:ins w:id="138" w:author="John MacAuley" w:date="2016-01-08T16:24:00Z">
        <w:r w:rsidR="00D5423B">
          <w:rPr>
            <w:noProof/>
            <w:webHidden/>
          </w:rPr>
          <w:t>16</w:t>
        </w:r>
      </w:ins>
      <w:del w:id="139" w:author="John MacAuley" w:date="2016-01-08T16:24:00Z">
        <w:r w:rsidR="00EE2026" w:rsidDel="00D5423B">
          <w:rPr>
            <w:noProof/>
            <w:webHidden/>
          </w:rPr>
          <w:delText>97</w:delText>
        </w:r>
      </w:del>
      <w:r w:rsidR="00EE2026">
        <w:rPr>
          <w:noProof/>
          <w:webHidden/>
        </w:rPr>
        <w:fldChar w:fldCharType="end"/>
      </w:r>
      <w:r>
        <w:rPr>
          <w:noProof/>
        </w:rPr>
        <w:fldChar w:fldCharType="end"/>
      </w:r>
    </w:p>
    <w:p w14:paraId="47F2F6E5"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"_Toc437518658" </w:instrText>
      </w:r>
      <w:r>
        <w:fldChar w:fldCharType="separate"/>
      </w:r>
      <w:r w:rsidR="00EE2026" w:rsidRPr="002171F5">
        <w:rPr>
          <w:rStyle w:val="Hyperlink"/>
          <w:noProof/>
        </w:rPr>
        <w:t>9.1</w:t>
      </w:r>
      <w:r w:rsidR="00EE2026">
        <w:rPr>
          <w:rFonts w:asciiTheme="minorHAnsi" w:hAnsiTheme="minorHAnsi" w:cstheme="minorBidi"/>
          <w:noProof/>
          <w:sz w:val="22"/>
          <w:szCs w:val="22"/>
          <w:lang w:val="en-GB" w:eastAsia="en-GB"/>
        </w:rPr>
        <w:tab/>
      </w:r>
      <w:r w:rsidR="00EE2026" w:rsidRPr="002171F5">
        <w:rPr>
          <w:rStyle w:val="Hyperlink"/>
          <w:noProof/>
        </w:rPr>
        <w:t>Transport Layer Security</w:t>
      </w:r>
      <w:r w:rsidR="00EE2026">
        <w:rPr>
          <w:noProof/>
          <w:webHidden/>
        </w:rPr>
        <w:tab/>
      </w:r>
      <w:r w:rsidR="00EE2026">
        <w:rPr>
          <w:noProof/>
          <w:webHidden/>
        </w:rPr>
        <w:fldChar w:fldCharType="begin"/>
      </w:r>
      <w:r w:rsidR="00EE2026">
        <w:rPr>
          <w:noProof/>
          <w:webHidden/>
        </w:rPr>
        <w:instrText xml:space="preserve"> PAGEREF _Toc437518658 \h </w:instrText>
      </w:r>
      <w:r w:rsidR="00EE2026">
        <w:rPr>
          <w:noProof/>
          <w:webHidden/>
        </w:rPr>
      </w:r>
      <w:r w:rsidR="00EE2026">
        <w:rPr>
          <w:noProof/>
          <w:webHidden/>
        </w:rPr>
        <w:fldChar w:fldCharType="separate"/>
      </w:r>
      <w:ins w:id="140" w:author="John MacAuley" w:date="2016-01-08T16:24:00Z">
        <w:r w:rsidR="00D5423B">
          <w:rPr>
            <w:noProof/>
            <w:webHidden/>
          </w:rPr>
          <w:t>16</w:t>
        </w:r>
      </w:ins>
      <w:del w:id="141" w:author="John MacAuley" w:date="2016-01-08T16:24:00Z">
        <w:r w:rsidR="00EE2026" w:rsidDel="00D5423B">
          <w:rPr>
            <w:noProof/>
            <w:webHidden/>
          </w:rPr>
          <w:delText>97</w:delText>
        </w:r>
      </w:del>
      <w:r w:rsidR="00EE2026">
        <w:rPr>
          <w:noProof/>
          <w:webHidden/>
        </w:rPr>
        <w:fldChar w:fldCharType="end"/>
      </w:r>
      <w:r>
        <w:rPr>
          <w:noProof/>
        </w:rPr>
        <w:fldChar w:fldCharType="end"/>
      </w:r>
    </w:p>
    <w:p w14:paraId="4EF6989D" w14:textId="77777777" w:rsidR="00EE2026" w:rsidRDefault="008B2EE1">
      <w:pPr>
        <w:pStyle w:val="TOC2"/>
        <w:tabs>
          <w:tab w:val="left" w:pos="800"/>
          <w:tab w:val="right" w:pos="8828"/>
        </w:tabs>
        <w:rPr>
          <w:rFonts w:asciiTheme="minorHAnsi" w:hAnsiTheme="minorHAnsi" w:cstheme="minorBidi"/>
          <w:noProof/>
          <w:sz w:val="22"/>
          <w:szCs w:val="22"/>
          <w:lang w:val="en-GB" w:eastAsia="en-GB"/>
        </w:rPr>
      </w:pPr>
      <w:r>
        <w:fldChar w:fldCharType="begin"/>
      </w:r>
      <w:r>
        <w:instrText xml:space="preserve"> HYPERLINK \l "_Toc437518659" </w:instrText>
      </w:r>
      <w:r>
        <w:fldChar w:fldCharType="separate"/>
      </w:r>
      <w:r w:rsidR="00EE2026" w:rsidRPr="002171F5">
        <w:rPr>
          <w:rStyle w:val="Hyperlink"/>
          <w:noProof/>
        </w:rPr>
        <w:t>9.2</w:t>
      </w:r>
      <w:r w:rsidR="00EE2026">
        <w:rPr>
          <w:rFonts w:asciiTheme="minorHAnsi" w:hAnsiTheme="minorHAnsi" w:cstheme="minorBidi"/>
          <w:noProof/>
          <w:sz w:val="22"/>
          <w:szCs w:val="22"/>
          <w:lang w:val="en-GB" w:eastAsia="en-GB"/>
        </w:rPr>
        <w:tab/>
      </w:r>
      <w:r w:rsidR="00EE2026" w:rsidRPr="002171F5">
        <w:rPr>
          <w:rStyle w:val="Hyperlink"/>
          <w:noProof/>
        </w:rPr>
        <w:t>SAML Assertions</w:t>
      </w:r>
      <w:r w:rsidR="00EE2026">
        <w:rPr>
          <w:noProof/>
          <w:webHidden/>
        </w:rPr>
        <w:tab/>
      </w:r>
      <w:r w:rsidR="00EE2026">
        <w:rPr>
          <w:noProof/>
          <w:webHidden/>
        </w:rPr>
        <w:fldChar w:fldCharType="begin"/>
      </w:r>
      <w:r w:rsidR="00EE2026">
        <w:rPr>
          <w:noProof/>
          <w:webHidden/>
        </w:rPr>
        <w:instrText xml:space="preserve"> PAGEREF _Toc437518659 \h </w:instrText>
      </w:r>
      <w:r w:rsidR="00EE2026">
        <w:rPr>
          <w:noProof/>
          <w:webHidden/>
        </w:rPr>
      </w:r>
      <w:r w:rsidR="00EE2026">
        <w:rPr>
          <w:noProof/>
          <w:webHidden/>
        </w:rPr>
        <w:fldChar w:fldCharType="separate"/>
      </w:r>
      <w:ins w:id="142" w:author="John MacAuley" w:date="2016-01-08T16:24:00Z">
        <w:r w:rsidR="00D5423B">
          <w:rPr>
            <w:noProof/>
            <w:webHidden/>
          </w:rPr>
          <w:t>16</w:t>
        </w:r>
      </w:ins>
      <w:del w:id="143" w:author="John MacAuley" w:date="2016-01-08T16:24:00Z">
        <w:r w:rsidR="00EE2026" w:rsidDel="00D5423B">
          <w:rPr>
            <w:noProof/>
            <w:webHidden/>
          </w:rPr>
          <w:delText>97</w:delText>
        </w:r>
      </w:del>
      <w:r w:rsidR="00EE2026">
        <w:rPr>
          <w:noProof/>
          <w:webHidden/>
        </w:rPr>
        <w:fldChar w:fldCharType="end"/>
      </w:r>
      <w:r>
        <w:rPr>
          <w:noProof/>
        </w:rPr>
        <w:fldChar w:fldCharType="end"/>
      </w:r>
    </w:p>
    <w:p w14:paraId="6549AEAD"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"_Toc437518660" </w:instrText>
      </w:r>
      <w:r>
        <w:fldChar w:fldCharType="separate"/>
      </w:r>
      <w:r w:rsidR="00EE2026" w:rsidRPr="002171F5">
        <w:rPr>
          <w:rStyle w:val="Hyperlink"/>
          <w:noProof/>
        </w:rPr>
        <w:t>10.</w:t>
      </w:r>
      <w:r w:rsidR="00EE2026">
        <w:rPr>
          <w:rFonts w:asciiTheme="minorHAnsi" w:hAnsiTheme="minorHAnsi" w:cstheme="minorBidi"/>
          <w:noProof/>
          <w:sz w:val="22"/>
          <w:szCs w:val="22"/>
          <w:lang w:val="en-GB" w:eastAsia="en-GB"/>
        </w:rPr>
        <w:tab/>
      </w:r>
      <w:r w:rsidR="00EE2026" w:rsidRPr="002171F5">
        <w:rPr>
          <w:rStyle w:val="Hyperlink"/>
          <w:noProof/>
        </w:rPr>
        <w:t>Contributors</w:t>
      </w:r>
      <w:r w:rsidR="00EE2026">
        <w:rPr>
          <w:noProof/>
          <w:webHidden/>
        </w:rPr>
        <w:tab/>
      </w:r>
      <w:r w:rsidR="00EE2026">
        <w:rPr>
          <w:noProof/>
          <w:webHidden/>
        </w:rPr>
        <w:fldChar w:fldCharType="begin"/>
      </w:r>
      <w:r w:rsidR="00EE2026">
        <w:rPr>
          <w:noProof/>
          <w:webHidden/>
        </w:rPr>
        <w:instrText xml:space="preserve"> PAGEREF _Toc437518660 \h </w:instrText>
      </w:r>
      <w:r w:rsidR="00EE2026">
        <w:rPr>
          <w:noProof/>
          <w:webHidden/>
        </w:rPr>
      </w:r>
      <w:r w:rsidR="00EE2026">
        <w:rPr>
          <w:noProof/>
          <w:webHidden/>
        </w:rPr>
        <w:fldChar w:fldCharType="separate"/>
      </w:r>
      <w:ins w:id="144" w:author="John MacAuley" w:date="2016-01-08T16:24:00Z">
        <w:r w:rsidR="00D5423B">
          <w:rPr>
            <w:noProof/>
            <w:webHidden/>
          </w:rPr>
          <w:t>16</w:t>
        </w:r>
      </w:ins>
      <w:del w:id="145" w:author="John MacAuley" w:date="2016-01-08T16:24:00Z">
        <w:r w:rsidR="00EE2026" w:rsidDel="00D5423B">
          <w:rPr>
            <w:noProof/>
            <w:webHidden/>
          </w:rPr>
          <w:delText>97</w:delText>
        </w:r>
      </w:del>
      <w:r w:rsidR="00EE2026">
        <w:rPr>
          <w:noProof/>
          <w:webHidden/>
        </w:rPr>
        <w:fldChar w:fldCharType="end"/>
      </w:r>
      <w:r>
        <w:rPr>
          <w:noProof/>
        </w:rPr>
        <w:fldChar w:fldCharType="end"/>
      </w:r>
    </w:p>
    <w:p w14:paraId="56BF1569"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"_Toc437518661" </w:instrText>
      </w:r>
      <w:r>
        <w:fldChar w:fldCharType="separate"/>
      </w:r>
      <w:r w:rsidR="00EE2026" w:rsidRPr="002171F5">
        <w:rPr>
          <w:rStyle w:val="Hyperlink"/>
          <w:noProof/>
        </w:rPr>
        <w:t>11.</w:t>
      </w:r>
      <w:r w:rsidR="00EE2026">
        <w:rPr>
          <w:rFonts w:asciiTheme="minorHAnsi" w:hAnsiTheme="minorHAnsi" w:cstheme="minorBidi"/>
          <w:noProof/>
          <w:sz w:val="22"/>
          <w:szCs w:val="22"/>
          <w:lang w:val="en-GB" w:eastAsia="en-GB"/>
        </w:rPr>
        <w:tab/>
      </w:r>
      <w:r w:rsidR="00EE2026" w:rsidRPr="002171F5">
        <w:rPr>
          <w:rStyle w:val="Hyperlink"/>
          <w:noProof/>
        </w:rPr>
        <w:t>Glossary</w:t>
      </w:r>
      <w:r w:rsidR="00EE2026">
        <w:rPr>
          <w:noProof/>
          <w:webHidden/>
        </w:rPr>
        <w:tab/>
      </w:r>
      <w:r w:rsidR="00EE2026">
        <w:rPr>
          <w:noProof/>
          <w:webHidden/>
        </w:rPr>
        <w:fldChar w:fldCharType="begin"/>
      </w:r>
      <w:r w:rsidR="00EE2026">
        <w:rPr>
          <w:noProof/>
          <w:webHidden/>
        </w:rPr>
        <w:instrText xml:space="preserve"> PAGEREF _Toc437518661 \h </w:instrText>
      </w:r>
      <w:r w:rsidR="00EE2026">
        <w:rPr>
          <w:noProof/>
          <w:webHidden/>
        </w:rPr>
      </w:r>
      <w:r w:rsidR="00EE2026">
        <w:rPr>
          <w:noProof/>
          <w:webHidden/>
        </w:rPr>
        <w:fldChar w:fldCharType="separate"/>
      </w:r>
      <w:ins w:id="146" w:author="John MacAuley" w:date="2016-01-08T16:24:00Z">
        <w:r w:rsidR="00D5423B">
          <w:rPr>
            <w:noProof/>
            <w:webHidden/>
          </w:rPr>
          <w:t>16</w:t>
        </w:r>
      </w:ins>
      <w:del w:id="147" w:author="John MacAuley" w:date="2016-01-08T16:24:00Z">
        <w:r w:rsidR="00EE2026" w:rsidDel="00D5423B">
          <w:rPr>
            <w:noProof/>
            <w:webHidden/>
          </w:rPr>
          <w:delText>98</w:delText>
        </w:r>
      </w:del>
      <w:r w:rsidR="00EE2026">
        <w:rPr>
          <w:noProof/>
          <w:webHidden/>
        </w:rPr>
        <w:fldChar w:fldCharType="end"/>
      </w:r>
      <w:r>
        <w:rPr>
          <w:noProof/>
        </w:rPr>
        <w:fldChar w:fldCharType="end"/>
      </w:r>
    </w:p>
    <w:p w14:paraId="7BA552EE"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"_Toc437518662" </w:instrText>
      </w:r>
      <w:r>
        <w:fldChar w:fldCharType="separate"/>
      </w:r>
      <w:r w:rsidR="00EE2026" w:rsidRPr="002171F5">
        <w:rPr>
          <w:rStyle w:val="Hyperlink"/>
          <w:noProof/>
        </w:rPr>
        <w:t>12.</w:t>
      </w:r>
      <w:r w:rsidR="00EE2026">
        <w:rPr>
          <w:rFonts w:asciiTheme="minorHAnsi" w:hAnsiTheme="minorHAnsi" w:cstheme="minorBidi"/>
          <w:noProof/>
          <w:sz w:val="22"/>
          <w:szCs w:val="22"/>
          <w:lang w:val="en-GB" w:eastAsia="en-GB"/>
        </w:rPr>
        <w:tab/>
      </w:r>
      <w:r w:rsidR="00EE2026" w:rsidRPr="002171F5">
        <w:rPr>
          <w:rStyle w:val="Hyperlink"/>
          <w:noProof/>
        </w:rPr>
        <w:t>Intellectual Property Statement</w:t>
      </w:r>
      <w:r w:rsidR="00EE2026">
        <w:rPr>
          <w:noProof/>
          <w:webHidden/>
        </w:rPr>
        <w:tab/>
      </w:r>
      <w:r w:rsidR="00EE2026">
        <w:rPr>
          <w:noProof/>
          <w:webHidden/>
        </w:rPr>
        <w:fldChar w:fldCharType="begin"/>
      </w:r>
      <w:r w:rsidR="00EE2026">
        <w:rPr>
          <w:noProof/>
          <w:webHidden/>
        </w:rPr>
        <w:instrText xml:space="preserve"> PAGEREF _Toc437518662 \h </w:instrText>
      </w:r>
      <w:r w:rsidR="00EE2026">
        <w:rPr>
          <w:noProof/>
          <w:webHidden/>
        </w:rPr>
      </w:r>
      <w:r w:rsidR="00EE2026">
        <w:rPr>
          <w:noProof/>
          <w:webHidden/>
        </w:rPr>
        <w:fldChar w:fldCharType="separate"/>
      </w:r>
      <w:ins w:id="148" w:author="John MacAuley" w:date="2016-01-08T16:24:00Z">
        <w:r w:rsidR="00D5423B">
          <w:rPr>
            <w:noProof/>
            <w:webHidden/>
          </w:rPr>
          <w:t>16</w:t>
        </w:r>
      </w:ins>
      <w:del w:id="149" w:author="John MacAuley" w:date="2016-01-08T16:24:00Z">
        <w:r w:rsidR="00EE2026" w:rsidDel="00D5423B">
          <w:rPr>
            <w:noProof/>
            <w:webHidden/>
          </w:rPr>
          <w:delText>99</w:delText>
        </w:r>
      </w:del>
      <w:r w:rsidR="00EE2026">
        <w:rPr>
          <w:noProof/>
          <w:webHidden/>
        </w:rPr>
        <w:fldChar w:fldCharType="end"/>
      </w:r>
      <w:r>
        <w:rPr>
          <w:noProof/>
        </w:rPr>
        <w:fldChar w:fldCharType="end"/>
      </w:r>
    </w:p>
    <w:p w14:paraId="106B62FC"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"_Toc437518663" </w:instrText>
      </w:r>
      <w:r>
        <w:fldChar w:fldCharType="separate"/>
      </w:r>
      <w:r w:rsidR="00EE2026" w:rsidRPr="002171F5">
        <w:rPr>
          <w:rStyle w:val="Hyperlink"/>
          <w:noProof/>
        </w:rPr>
        <w:t>13.</w:t>
      </w:r>
      <w:r w:rsidR="00EE2026">
        <w:rPr>
          <w:rFonts w:asciiTheme="minorHAnsi" w:hAnsiTheme="minorHAnsi" w:cstheme="minorBidi"/>
          <w:noProof/>
          <w:sz w:val="22"/>
          <w:szCs w:val="22"/>
          <w:lang w:val="en-GB" w:eastAsia="en-GB"/>
        </w:rPr>
        <w:tab/>
      </w:r>
      <w:r w:rsidR="00EE2026" w:rsidRPr="002171F5">
        <w:rPr>
          <w:rStyle w:val="Hyperlink"/>
          <w:noProof/>
        </w:rPr>
        <w:t>Disclaimer</w:t>
      </w:r>
      <w:r w:rsidR="00EE2026">
        <w:rPr>
          <w:noProof/>
          <w:webHidden/>
        </w:rPr>
        <w:tab/>
      </w:r>
      <w:r w:rsidR="00EE2026">
        <w:rPr>
          <w:noProof/>
          <w:webHidden/>
        </w:rPr>
        <w:fldChar w:fldCharType="begin"/>
      </w:r>
      <w:r w:rsidR="00EE2026">
        <w:rPr>
          <w:noProof/>
          <w:webHidden/>
        </w:rPr>
        <w:instrText xml:space="preserve"> PAGEREF _Toc437518663 \h </w:instrText>
      </w:r>
      <w:r w:rsidR="00EE2026">
        <w:rPr>
          <w:noProof/>
          <w:webHidden/>
        </w:rPr>
      </w:r>
      <w:r w:rsidR="00EE2026">
        <w:rPr>
          <w:noProof/>
          <w:webHidden/>
        </w:rPr>
        <w:fldChar w:fldCharType="separate"/>
      </w:r>
      <w:ins w:id="150" w:author="John MacAuley" w:date="2016-01-08T16:24:00Z">
        <w:r w:rsidR="00D5423B">
          <w:rPr>
            <w:noProof/>
            <w:webHidden/>
          </w:rPr>
          <w:t>16</w:t>
        </w:r>
      </w:ins>
      <w:del w:id="151" w:author="John MacAuley" w:date="2016-01-08T16:24:00Z">
        <w:r w:rsidR="00EE2026" w:rsidDel="00D5423B">
          <w:rPr>
            <w:noProof/>
            <w:webHidden/>
          </w:rPr>
          <w:delText>100</w:delText>
        </w:r>
      </w:del>
      <w:r w:rsidR="00EE2026">
        <w:rPr>
          <w:noProof/>
          <w:webHidden/>
        </w:rPr>
        <w:fldChar w:fldCharType="end"/>
      </w:r>
      <w:r>
        <w:rPr>
          <w:noProof/>
        </w:rPr>
        <w:fldChar w:fldCharType="end"/>
      </w:r>
    </w:p>
    <w:p w14:paraId="02C10E08"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"_Toc437518664" </w:instrText>
      </w:r>
      <w:r>
        <w:fldChar w:fldCharType="separate"/>
      </w:r>
      <w:r w:rsidR="00EE2026" w:rsidRPr="002171F5">
        <w:rPr>
          <w:rStyle w:val="Hyperlink"/>
          <w:noProof/>
        </w:rPr>
        <w:t>14.</w:t>
      </w:r>
      <w:r w:rsidR="00EE2026">
        <w:rPr>
          <w:rFonts w:asciiTheme="minorHAnsi" w:hAnsiTheme="minorHAnsi" w:cstheme="minorBidi"/>
          <w:noProof/>
          <w:sz w:val="22"/>
          <w:szCs w:val="22"/>
          <w:lang w:val="en-GB" w:eastAsia="en-GB"/>
        </w:rPr>
        <w:tab/>
      </w:r>
      <w:r w:rsidR="00EE2026" w:rsidRPr="002171F5">
        <w:rPr>
          <w:rStyle w:val="Hyperlink"/>
          <w:noProof/>
        </w:rPr>
        <w:t>Full Copyright Notice</w:t>
      </w:r>
      <w:r w:rsidR="00EE2026">
        <w:rPr>
          <w:noProof/>
          <w:webHidden/>
        </w:rPr>
        <w:tab/>
      </w:r>
      <w:r w:rsidR="00EE2026">
        <w:rPr>
          <w:noProof/>
          <w:webHidden/>
        </w:rPr>
        <w:fldChar w:fldCharType="begin"/>
      </w:r>
      <w:r w:rsidR="00EE2026">
        <w:rPr>
          <w:noProof/>
          <w:webHidden/>
        </w:rPr>
        <w:instrText xml:space="preserve"> PAGEREF _Toc437518664 \h </w:instrText>
      </w:r>
      <w:r w:rsidR="00EE2026">
        <w:rPr>
          <w:noProof/>
          <w:webHidden/>
        </w:rPr>
      </w:r>
      <w:r w:rsidR="00EE2026">
        <w:rPr>
          <w:noProof/>
          <w:webHidden/>
        </w:rPr>
        <w:fldChar w:fldCharType="separate"/>
      </w:r>
      <w:ins w:id="152" w:author="John MacAuley" w:date="2016-01-08T16:24:00Z">
        <w:r w:rsidR="00D5423B">
          <w:rPr>
            <w:noProof/>
            <w:webHidden/>
          </w:rPr>
          <w:t>16</w:t>
        </w:r>
      </w:ins>
      <w:del w:id="153" w:author="John MacAuley" w:date="2016-01-08T16:24:00Z">
        <w:r w:rsidR="00EE2026" w:rsidDel="00D5423B">
          <w:rPr>
            <w:noProof/>
            <w:webHidden/>
          </w:rPr>
          <w:delText>100</w:delText>
        </w:r>
      </w:del>
      <w:r w:rsidR="00EE2026">
        <w:rPr>
          <w:noProof/>
          <w:webHidden/>
        </w:rPr>
        <w:fldChar w:fldCharType="end"/>
      </w:r>
      <w:r>
        <w:rPr>
          <w:noProof/>
        </w:rPr>
        <w:fldChar w:fldCharType="end"/>
      </w:r>
    </w:p>
    <w:p w14:paraId="4343EA06"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"_Toc437518665" </w:instrText>
      </w:r>
      <w:r>
        <w:fldChar w:fldCharType="separate"/>
      </w:r>
      <w:r w:rsidR="00EE2026" w:rsidRPr="002171F5">
        <w:rPr>
          <w:rStyle w:val="Hyperlink"/>
          <w:rFonts w:cs="Arial"/>
          <w:noProof/>
        </w:rPr>
        <w:t>15.</w:t>
      </w:r>
      <w:r w:rsidR="00EE2026">
        <w:rPr>
          <w:rFonts w:asciiTheme="minorHAnsi" w:hAnsiTheme="minorHAnsi" w:cstheme="minorBidi"/>
          <w:noProof/>
          <w:sz w:val="22"/>
          <w:szCs w:val="22"/>
          <w:lang w:val="en-GB" w:eastAsia="en-GB"/>
        </w:rPr>
        <w:tab/>
      </w:r>
      <w:r w:rsidR="00EE2026" w:rsidRPr="002171F5">
        <w:rPr>
          <w:rStyle w:val="Hyperlink"/>
          <w:noProof/>
        </w:rPr>
        <w:t xml:space="preserve">Appendix A: </w:t>
      </w:r>
      <w:r w:rsidR="00EE2026" w:rsidRPr="002171F5">
        <w:rPr>
          <w:rStyle w:val="Hyperlink"/>
          <w:rFonts w:cs="Arial"/>
          <w:noProof/>
        </w:rPr>
        <w:t>State Machine Transition Tables</w:t>
      </w:r>
      <w:r w:rsidR="00EE2026">
        <w:rPr>
          <w:noProof/>
          <w:webHidden/>
        </w:rPr>
        <w:tab/>
      </w:r>
      <w:r w:rsidR="00EE2026">
        <w:rPr>
          <w:noProof/>
          <w:webHidden/>
        </w:rPr>
        <w:fldChar w:fldCharType="begin"/>
      </w:r>
      <w:r w:rsidR="00EE2026">
        <w:rPr>
          <w:noProof/>
          <w:webHidden/>
        </w:rPr>
        <w:instrText xml:space="preserve"> PAGEREF _Toc437518665 \h </w:instrText>
      </w:r>
      <w:r w:rsidR="00EE2026">
        <w:rPr>
          <w:noProof/>
          <w:webHidden/>
        </w:rPr>
      </w:r>
      <w:r w:rsidR="00EE2026">
        <w:rPr>
          <w:noProof/>
          <w:webHidden/>
        </w:rPr>
        <w:fldChar w:fldCharType="separate"/>
      </w:r>
      <w:ins w:id="154" w:author="John MacAuley" w:date="2016-01-08T16:24:00Z">
        <w:r w:rsidR="00D5423B">
          <w:rPr>
            <w:noProof/>
            <w:webHidden/>
          </w:rPr>
          <w:t>16</w:t>
        </w:r>
      </w:ins>
      <w:del w:id="155" w:author="John MacAuley" w:date="2016-01-08T16:24:00Z">
        <w:r w:rsidR="00EE2026" w:rsidDel="00D5423B">
          <w:rPr>
            <w:noProof/>
            <w:webHidden/>
          </w:rPr>
          <w:delText>101</w:delText>
        </w:r>
      </w:del>
      <w:r w:rsidR="00EE2026">
        <w:rPr>
          <w:noProof/>
          <w:webHidden/>
        </w:rPr>
        <w:fldChar w:fldCharType="end"/>
      </w:r>
      <w:r>
        <w:rPr>
          <w:noProof/>
        </w:rPr>
        <w:fldChar w:fldCharType="end"/>
      </w:r>
    </w:p>
    <w:p w14:paraId="1F75CCF7"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"_Toc437518666" </w:instrText>
      </w:r>
      <w:r>
        <w:fldChar w:fldCharType="separate"/>
      </w:r>
      <w:r w:rsidR="00EE2026" w:rsidRPr="002171F5">
        <w:rPr>
          <w:rStyle w:val="Hyperlink"/>
          <w:noProof/>
        </w:rPr>
        <w:t>16.</w:t>
      </w:r>
      <w:r w:rsidR="00EE2026">
        <w:rPr>
          <w:rFonts w:asciiTheme="minorHAnsi" w:hAnsiTheme="minorHAnsi" w:cstheme="minorBidi"/>
          <w:noProof/>
          <w:sz w:val="22"/>
          <w:szCs w:val="22"/>
          <w:lang w:val="en-GB" w:eastAsia="en-GB"/>
        </w:rPr>
        <w:tab/>
      </w:r>
      <w:r w:rsidR="00EE2026" w:rsidRPr="002171F5">
        <w:rPr>
          <w:rStyle w:val="Hyperlink"/>
          <w:noProof/>
        </w:rPr>
        <w:t>Appendix B: Error Messages and Best Practices</w:t>
      </w:r>
      <w:r w:rsidR="00EE2026">
        <w:rPr>
          <w:noProof/>
          <w:webHidden/>
        </w:rPr>
        <w:tab/>
      </w:r>
      <w:r w:rsidR="00EE2026">
        <w:rPr>
          <w:noProof/>
          <w:webHidden/>
        </w:rPr>
        <w:fldChar w:fldCharType="begin"/>
      </w:r>
      <w:r w:rsidR="00EE2026">
        <w:rPr>
          <w:noProof/>
          <w:webHidden/>
        </w:rPr>
        <w:instrText xml:space="preserve"> PAGEREF _Toc437518666 \h </w:instrText>
      </w:r>
      <w:r w:rsidR="00EE2026">
        <w:rPr>
          <w:noProof/>
          <w:webHidden/>
        </w:rPr>
      </w:r>
      <w:r w:rsidR="00EE2026">
        <w:rPr>
          <w:noProof/>
          <w:webHidden/>
        </w:rPr>
        <w:fldChar w:fldCharType="separate"/>
      </w:r>
      <w:ins w:id="156" w:author="John MacAuley" w:date="2016-01-08T16:24:00Z">
        <w:r w:rsidR="00D5423B">
          <w:rPr>
            <w:noProof/>
            <w:webHidden/>
          </w:rPr>
          <w:t>16</w:t>
        </w:r>
      </w:ins>
      <w:del w:id="157" w:author="John MacAuley" w:date="2016-01-08T16:24:00Z">
        <w:r w:rsidR="00EE2026" w:rsidDel="00D5423B">
          <w:rPr>
            <w:noProof/>
            <w:webHidden/>
          </w:rPr>
          <w:delText>102</w:delText>
        </w:r>
      </w:del>
      <w:r w:rsidR="00EE2026">
        <w:rPr>
          <w:noProof/>
          <w:webHidden/>
        </w:rPr>
        <w:fldChar w:fldCharType="end"/>
      </w:r>
      <w:r>
        <w:rPr>
          <w:noProof/>
        </w:rPr>
        <w:fldChar w:fldCharType="end"/>
      </w:r>
    </w:p>
    <w:p w14:paraId="0544CF9D"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"_Toc437518667" </w:instrText>
      </w:r>
      <w:r>
        <w:fldChar w:fldCharType="separate"/>
      </w:r>
      <w:r w:rsidR="00EE2026" w:rsidRPr="002171F5">
        <w:rPr>
          <w:rStyle w:val="Hyperlink"/>
          <w:noProof/>
        </w:rPr>
        <w:t>16.1</w:t>
      </w:r>
      <w:r w:rsidR="00EE2026">
        <w:rPr>
          <w:rFonts w:asciiTheme="minorHAnsi" w:hAnsiTheme="minorHAnsi" w:cstheme="minorBidi"/>
          <w:noProof/>
          <w:sz w:val="22"/>
          <w:szCs w:val="22"/>
          <w:lang w:val="en-GB" w:eastAsia="en-GB"/>
        </w:rPr>
        <w:tab/>
      </w:r>
      <w:r w:rsidR="00EE2026" w:rsidRPr="002171F5">
        <w:rPr>
          <w:rStyle w:val="Hyperlink"/>
          <w:noProof/>
        </w:rPr>
        <w:t>Error Messages</w:t>
      </w:r>
      <w:r w:rsidR="00EE2026">
        <w:rPr>
          <w:noProof/>
          <w:webHidden/>
        </w:rPr>
        <w:tab/>
      </w:r>
      <w:r w:rsidR="00EE2026">
        <w:rPr>
          <w:noProof/>
          <w:webHidden/>
        </w:rPr>
        <w:fldChar w:fldCharType="begin"/>
      </w:r>
      <w:r w:rsidR="00EE2026">
        <w:rPr>
          <w:noProof/>
          <w:webHidden/>
        </w:rPr>
        <w:instrText xml:space="preserve"> PAGEREF _Toc437518667 \h </w:instrText>
      </w:r>
      <w:r w:rsidR="00EE2026">
        <w:rPr>
          <w:noProof/>
          <w:webHidden/>
        </w:rPr>
      </w:r>
      <w:r w:rsidR="00EE2026">
        <w:rPr>
          <w:noProof/>
          <w:webHidden/>
        </w:rPr>
        <w:fldChar w:fldCharType="separate"/>
      </w:r>
      <w:ins w:id="158" w:author="John MacAuley" w:date="2016-01-08T16:24:00Z">
        <w:r w:rsidR="00D5423B">
          <w:rPr>
            <w:noProof/>
            <w:webHidden/>
          </w:rPr>
          <w:t>16</w:t>
        </w:r>
      </w:ins>
      <w:del w:id="159" w:author="John MacAuley" w:date="2016-01-08T16:24:00Z">
        <w:r w:rsidR="00EE2026" w:rsidDel="00D5423B">
          <w:rPr>
            <w:noProof/>
            <w:webHidden/>
          </w:rPr>
          <w:delText>102</w:delText>
        </w:r>
      </w:del>
      <w:r w:rsidR="00EE2026">
        <w:rPr>
          <w:noProof/>
          <w:webHidden/>
        </w:rPr>
        <w:fldChar w:fldCharType="end"/>
      </w:r>
      <w:r>
        <w:rPr>
          <w:noProof/>
        </w:rPr>
        <w:fldChar w:fldCharType="end"/>
      </w:r>
    </w:p>
    <w:p w14:paraId="3BDD7022"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"_Toc437518668" </w:instrText>
      </w:r>
      <w:r>
        <w:fldChar w:fldCharType="separate"/>
      </w:r>
      <w:r w:rsidR="00EE2026" w:rsidRPr="002171F5">
        <w:rPr>
          <w:rStyle w:val="Hyperlink"/>
          <w:noProof/>
        </w:rPr>
        <w:t>16.2</w:t>
      </w:r>
      <w:r w:rsidR="00EE2026">
        <w:rPr>
          <w:rFonts w:asciiTheme="minorHAnsi" w:hAnsiTheme="minorHAnsi" w:cstheme="minorBidi"/>
          <w:noProof/>
          <w:sz w:val="22"/>
          <w:szCs w:val="22"/>
          <w:lang w:val="en-GB" w:eastAsia="en-GB"/>
        </w:rPr>
        <w:tab/>
      </w:r>
      <w:r w:rsidR="00EE2026" w:rsidRPr="002171F5">
        <w:rPr>
          <w:rStyle w:val="Hyperlink"/>
          <w:noProof/>
        </w:rPr>
        <w:t>NTP servers</w:t>
      </w:r>
      <w:r w:rsidR="00EE2026">
        <w:rPr>
          <w:noProof/>
          <w:webHidden/>
        </w:rPr>
        <w:tab/>
      </w:r>
      <w:r w:rsidR="00EE2026">
        <w:rPr>
          <w:noProof/>
          <w:webHidden/>
        </w:rPr>
        <w:fldChar w:fldCharType="begin"/>
      </w:r>
      <w:r w:rsidR="00EE2026">
        <w:rPr>
          <w:noProof/>
          <w:webHidden/>
        </w:rPr>
        <w:instrText xml:space="preserve"> PAGEREF _Toc437518668 \h </w:instrText>
      </w:r>
      <w:r w:rsidR="00EE2026">
        <w:rPr>
          <w:noProof/>
          <w:webHidden/>
        </w:rPr>
      </w:r>
      <w:r w:rsidR="00EE2026">
        <w:rPr>
          <w:noProof/>
          <w:webHidden/>
        </w:rPr>
        <w:fldChar w:fldCharType="separate"/>
      </w:r>
      <w:ins w:id="160" w:author="John MacAuley" w:date="2016-01-08T16:24:00Z">
        <w:r w:rsidR="00D5423B">
          <w:rPr>
            <w:noProof/>
            <w:webHidden/>
          </w:rPr>
          <w:t>16</w:t>
        </w:r>
      </w:ins>
      <w:del w:id="161" w:author="John MacAuley" w:date="2016-01-08T16:24:00Z">
        <w:r w:rsidR="00EE2026" w:rsidDel="00D5423B">
          <w:rPr>
            <w:noProof/>
            <w:webHidden/>
          </w:rPr>
          <w:delText>102</w:delText>
        </w:r>
      </w:del>
      <w:r w:rsidR="00EE2026">
        <w:rPr>
          <w:noProof/>
          <w:webHidden/>
        </w:rPr>
        <w:fldChar w:fldCharType="end"/>
      </w:r>
      <w:r>
        <w:rPr>
          <w:noProof/>
        </w:rPr>
        <w:fldChar w:fldCharType="end"/>
      </w:r>
    </w:p>
    <w:p w14:paraId="3923A7BC"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"_Toc437518669" </w:instrText>
      </w:r>
      <w:r>
        <w:fldChar w:fldCharType="separate"/>
      </w:r>
      <w:r w:rsidR="00EE2026" w:rsidRPr="002171F5">
        <w:rPr>
          <w:rStyle w:val="Hyperlink"/>
          <w:noProof/>
        </w:rPr>
        <w:t>16.3</w:t>
      </w:r>
      <w:r w:rsidR="00EE2026">
        <w:rPr>
          <w:rFonts w:asciiTheme="minorHAnsi" w:hAnsiTheme="minorHAnsi" w:cstheme="minorBidi"/>
          <w:noProof/>
          <w:sz w:val="22"/>
          <w:szCs w:val="22"/>
          <w:lang w:val="en-GB" w:eastAsia="en-GB"/>
        </w:rPr>
        <w:tab/>
      </w:r>
      <w:r w:rsidR="00EE2026" w:rsidRPr="002171F5">
        <w:rPr>
          <w:rStyle w:val="Hyperlink"/>
          <w:noProof/>
        </w:rPr>
        <w:t>Timeouts</w:t>
      </w:r>
      <w:r w:rsidR="00EE2026">
        <w:rPr>
          <w:noProof/>
          <w:webHidden/>
        </w:rPr>
        <w:tab/>
      </w:r>
      <w:r w:rsidR="00EE2026">
        <w:rPr>
          <w:noProof/>
          <w:webHidden/>
        </w:rPr>
        <w:fldChar w:fldCharType="begin"/>
      </w:r>
      <w:r w:rsidR="00EE2026">
        <w:rPr>
          <w:noProof/>
          <w:webHidden/>
        </w:rPr>
        <w:instrText xml:space="preserve"> PAGEREF _Toc437518669 \h </w:instrText>
      </w:r>
      <w:r w:rsidR="00EE2026">
        <w:rPr>
          <w:noProof/>
          <w:webHidden/>
        </w:rPr>
      </w:r>
      <w:r w:rsidR="00EE2026">
        <w:rPr>
          <w:noProof/>
          <w:webHidden/>
        </w:rPr>
        <w:fldChar w:fldCharType="separate"/>
      </w:r>
      <w:ins w:id="162" w:author="John MacAuley" w:date="2016-01-08T16:24:00Z">
        <w:r w:rsidR="00D5423B">
          <w:rPr>
            <w:noProof/>
            <w:webHidden/>
          </w:rPr>
          <w:t>16</w:t>
        </w:r>
      </w:ins>
      <w:del w:id="163" w:author="John MacAuley" w:date="2016-01-08T16:24:00Z">
        <w:r w:rsidR="00EE2026" w:rsidDel="00D5423B">
          <w:rPr>
            <w:noProof/>
            <w:webHidden/>
          </w:rPr>
          <w:delText>102</w:delText>
        </w:r>
      </w:del>
      <w:r w:rsidR="00EE2026">
        <w:rPr>
          <w:noProof/>
          <w:webHidden/>
        </w:rPr>
        <w:fldChar w:fldCharType="end"/>
      </w:r>
      <w:r>
        <w:rPr>
          <w:noProof/>
        </w:rPr>
        <w:fldChar w:fldCharType="end"/>
      </w:r>
    </w:p>
    <w:p w14:paraId="27E6B9E8"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"_Toc437518670" </w:instrText>
      </w:r>
      <w:r>
        <w:fldChar w:fldCharType="separate"/>
      </w:r>
      <w:r w:rsidR="00EE2026" w:rsidRPr="002171F5">
        <w:rPr>
          <w:rStyle w:val="Hyperlink"/>
          <w:noProof/>
        </w:rPr>
        <w:t>17.</w:t>
      </w:r>
      <w:r w:rsidR="00EE2026">
        <w:rPr>
          <w:rFonts w:asciiTheme="minorHAnsi" w:hAnsiTheme="minorHAnsi" w:cstheme="minorBidi"/>
          <w:noProof/>
          <w:sz w:val="22"/>
          <w:szCs w:val="22"/>
          <w:lang w:val="en-GB" w:eastAsia="en-GB"/>
        </w:rPr>
        <w:tab/>
      </w:r>
      <w:r w:rsidR="00EE2026" w:rsidRPr="002171F5">
        <w:rPr>
          <w:rStyle w:val="Hyperlink"/>
          <w:noProof/>
        </w:rPr>
        <w:t>Appendix C: Firewall Handling</w:t>
      </w:r>
      <w:r w:rsidR="00EE2026">
        <w:rPr>
          <w:noProof/>
          <w:webHidden/>
        </w:rPr>
        <w:tab/>
      </w:r>
      <w:r w:rsidR="00EE2026">
        <w:rPr>
          <w:noProof/>
          <w:webHidden/>
        </w:rPr>
        <w:fldChar w:fldCharType="begin"/>
      </w:r>
      <w:r w:rsidR="00EE2026">
        <w:rPr>
          <w:noProof/>
          <w:webHidden/>
        </w:rPr>
        <w:instrText xml:space="preserve"> PAGEREF _Toc437518670 \h </w:instrText>
      </w:r>
      <w:r w:rsidR="00EE2026">
        <w:rPr>
          <w:noProof/>
          <w:webHidden/>
        </w:rPr>
      </w:r>
      <w:r w:rsidR="00EE2026">
        <w:rPr>
          <w:noProof/>
          <w:webHidden/>
        </w:rPr>
        <w:fldChar w:fldCharType="separate"/>
      </w:r>
      <w:ins w:id="164" w:author="John MacAuley" w:date="2016-01-08T16:24:00Z">
        <w:r w:rsidR="00D5423B">
          <w:rPr>
            <w:noProof/>
            <w:webHidden/>
          </w:rPr>
          <w:t>16</w:t>
        </w:r>
      </w:ins>
      <w:del w:id="165" w:author="John MacAuley" w:date="2016-01-08T16:24:00Z">
        <w:r w:rsidR="00EE2026" w:rsidDel="00D5423B">
          <w:rPr>
            <w:noProof/>
            <w:webHidden/>
          </w:rPr>
          <w:delText>104</w:delText>
        </w:r>
      </w:del>
      <w:r w:rsidR="00EE2026">
        <w:rPr>
          <w:noProof/>
          <w:webHidden/>
        </w:rPr>
        <w:fldChar w:fldCharType="end"/>
      </w:r>
      <w:r>
        <w:rPr>
          <w:noProof/>
        </w:rPr>
        <w:fldChar w:fldCharType="end"/>
      </w:r>
    </w:p>
    <w:p w14:paraId="5976AE41"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"_Toc437518671" </w:instrText>
      </w:r>
      <w:r>
        <w:fldChar w:fldCharType="separate"/>
      </w:r>
      <w:r w:rsidR="00EE2026" w:rsidRPr="002171F5">
        <w:rPr>
          <w:rStyle w:val="Hyperlink"/>
          <w:noProof/>
        </w:rPr>
        <w:t>18.</w:t>
      </w:r>
      <w:r w:rsidR="00EE2026">
        <w:rPr>
          <w:rFonts w:asciiTheme="minorHAnsi" w:hAnsiTheme="minorHAnsi" w:cstheme="minorBidi"/>
          <w:noProof/>
          <w:sz w:val="22"/>
          <w:szCs w:val="22"/>
          <w:lang w:val="en-GB" w:eastAsia="en-GB"/>
        </w:rPr>
        <w:tab/>
      </w:r>
      <w:r w:rsidR="00EE2026" w:rsidRPr="002171F5">
        <w:rPr>
          <w:rStyle w:val="Hyperlink"/>
          <w:noProof/>
        </w:rPr>
        <w:t>Appendix D: Formal Statement of Coordinator</w:t>
      </w:r>
      <w:r w:rsidR="00EE2026">
        <w:rPr>
          <w:noProof/>
          <w:webHidden/>
        </w:rPr>
        <w:tab/>
      </w:r>
      <w:r w:rsidR="00EE2026">
        <w:rPr>
          <w:noProof/>
          <w:webHidden/>
        </w:rPr>
        <w:fldChar w:fldCharType="begin"/>
      </w:r>
      <w:r w:rsidR="00EE2026">
        <w:rPr>
          <w:noProof/>
          <w:webHidden/>
        </w:rPr>
        <w:instrText xml:space="preserve"> PAGEREF _Toc437518671 \h </w:instrText>
      </w:r>
      <w:r w:rsidR="00EE2026">
        <w:rPr>
          <w:noProof/>
          <w:webHidden/>
        </w:rPr>
      </w:r>
      <w:r w:rsidR="00EE2026">
        <w:rPr>
          <w:noProof/>
          <w:webHidden/>
        </w:rPr>
        <w:fldChar w:fldCharType="separate"/>
      </w:r>
      <w:ins w:id="166" w:author="John MacAuley" w:date="2016-01-08T16:24:00Z">
        <w:r w:rsidR="00D5423B">
          <w:rPr>
            <w:noProof/>
            <w:webHidden/>
          </w:rPr>
          <w:t>16</w:t>
        </w:r>
      </w:ins>
      <w:del w:id="167" w:author="John MacAuley" w:date="2016-01-08T16:24:00Z">
        <w:r w:rsidR="00EE2026" w:rsidDel="00D5423B">
          <w:rPr>
            <w:noProof/>
            <w:webHidden/>
          </w:rPr>
          <w:delText>107</w:delText>
        </w:r>
      </w:del>
      <w:r w:rsidR="00EE2026">
        <w:rPr>
          <w:noProof/>
          <w:webHidden/>
        </w:rPr>
        <w:fldChar w:fldCharType="end"/>
      </w:r>
      <w:r>
        <w:rPr>
          <w:noProof/>
        </w:rPr>
        <w:fldChar w:fldCharType="end"/>
      </w:r>
    </w:p>
    <w:p w14:paraId="3907DD90"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"_Toc437518672" </w:instrText>
      </w:r>
      <w:r>
        <w:fldChar w:fldCharType="separate"/>
      </w:r>
      <w:r w:rsidR="00EE2026" w:rsidRPr="002171F5">
        <w:rPr>
          <w:rStyle w:val="Hyperlink"/>
          <w:noProof/>
        </w:rPr>
        <w:t>18.1</w:t>
      </w:r>
      <w:r w:rsidR="00EE2026">
        <w:rPr>
          <w:rFonts w:asciiTheme="minorHAnsi" w:hAnsiTheme="minorHAnsi" w:cstheme="minorBidi"/>
          <w:noProof/>
          <w:sz w:val="22"/>
          <w:szCs w:val="22"/>
          <w:lang w:val="en-GB" w:eastAsia="en-GB"/>
        </w:rPr>
        <w:tab/>
      </w:r>
      <w:r w:rsidR="00EE2026" w:rsidRPr="002171F5">
        <w:rPr>
          <w:rStyle w:val="Hyperlink"/>
          <w:noProof/>
        </w:rPr>
        <w:t>Aggregator NSA</w:t>
      </w:r>
      <w:r w:rsidR="00EE2026">
        <w:rPr>
          <w:noProof/>
          <w:webHidden/>
        </w:rPr>
        <w:tab/>
      </w:r>
      <w:r w:rsidR="00EE2026">
        <w:rPr>
          <w:noProof/>
          <w:webHidden/>
        </w:rPr>
        <w:fldChar w:fldCharType="begin"/>
      </w:r>
      <w:r w:rsidR="00EE2026">
        <w:rPr>
          <w:noProof/>
          <w:webHidden/>
        </w:rPr>
        <w:instrText xml:space="preserve"> PAGEREF _Toc437518672 \h </w:instrText>
      </w:r>
      <w:r w:rsidR="00EE2026">
        <w:rPr>
          <w:noProof/>
          <w:webHidden/>
        </w:rPr>
      </w:r>
      <w:r w:rsidR="00EE2026">
        <w:rPr>
          <w:noProof/>
          <w:webHidden/>
        </w:rPr>
        <w:fldChar w:fldCharType="separate"/>
      </w:r>
      <w:ins w:id="168" w:author="John MacAuley" w:date="2016-01-08T16:24:00Z">
        <w:r w:rsidR="00D5423B">
          <w:rPr>
            <w:noProof/>
            <w:webHidden/>
          </w:rPr>
          <w:t>16</w:t>
        </w:r>
      </w:ins>
      <w:del w:id="169" w:author="John MacAuley" w:date="2016-01-08T16:24:00Z">
        <w:r w:rsidR="00EE2026" w:rsidDel="00D5423B">
          <w:rPr>
            <w:noProof/>
            <w:webHidden/>
          </w:rPr>
          <w:delText>107</w:delText>
        </w:r>
      </w:del>
      <w:r w:rsidR="00EE2026">
        <w:rPr>
          <w:noProof/>
          <w:webHidden/>
        </w:rPr>
        <w:fldChar w:fldCharType="end"/>
      </w:r>
      <w:r>
        <w:rPr>
          <w:noProof/>
        </w:rPr>
        <w:fldChar w:fldCharType="end"/>
      </w:r>
    </w:p>
    <w:p w14:paraId="7DCBB101"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"_Toc437518673" </w:instrText>
      </w:r>
      <w:r>
        <w:fldChar w:fldCharType="separate"/>
      </w:r>
      <w:r w:rsidR="00EE2026" w:rsidRPr="002171F5">
        <w:rPr>
          <w:rStyle w:val="Hyperlink"/>
          <w:noProof/>
        </w:rPr>
        <w:t>18.1.1</w:t>
      </w:r>
      <w:r w:rsidR="00EE2026">
        <w:rPr>
          <w:rFonts w:asciiTheme="minorHAnsi" w:hAnsiTheme="minorHAnsi" w:cstheme="minorBidi"/>
          <w:noProof/>
          <w:sz w:val="22"/>
          <w:szCs w:val="22"/>
          <w:lang w:val="en-GB" w:eastAsia="en-GB"/>
        </w:rPr>
        <w:tab/>
      </w:r>
      <w:r w:rsidR="00EE2026" w:rsidRPr="002171F5">
        <w:rPr>
          <w:rStyle w:val="Hyperlink"/>
          <w:noProof/>
        </w:rPr>
        <w:t>Processing of NSI Requests</w:t>
      </w:r>
      <w:r w:rsidR="00EE2026">
        <w:rPr>
          <w:noProof/>
          <w:webHidden/>
        </w:rPr>
        <w:tab/>
      </w:r>
      <w:r w:rsidR="00EE2026">
        <w:rPr>
          <w:noProof/>
          <w:webHidden/>
        </w:rPr>
        <w:fldChar w:fldCharType="begin"/>
      </w:r>
      <w:r w:rsidR="00EE2026">
        <w:rPr>
          <w:noProof/>
          <w:webHidden/>
        </w:rPr>
        <w:instrText xml:space="preserve"> PAGEREF _Toc437518673 \h </w:instrText>
      </w:r>
      <w:r w:rsidR="00EE2026">
        <w:rPr>
          <w:noProof/>
          <w:webHidden/>
        </w:rPr>
      </w:r>
      <w:r w:rsidR="00EE2026">
        <w:rPr>
          <w:noProof/>
          <w:webHidden/>
        </w:rPr>
        <w:fldChar w:fldCharType="separate"/>
      </w:r>
      <w:ins w:id="170" w:author="John MacAuley" w:date="2016-01-08T16:24:00Z">
        <w:r w:rsidR="00D5423B">
          <w:rPr>
            <w:noProof/>
            <w:webHidden/>
          </w:rPr>
          <w:t>16</w:t>
        </w:r>
      </w:ins>
      <w:del w:id="171" w:author="John MacAuley" w:date="2016-01-08T16:24:00Z">
        <w:r w:rsidR="00EE2026" w:rsidDel="00D5423B">
          <w:rPr>
            <w:noProof/>
            <w:webHidden/>
          </w:rPr>
          <w:delText>107</w:delText>
        </w:r>
      </w:del>
      <w:r w:rsidR="00EE2026">
        <w:rPr>
          <w:noProof/>
          <w:webHidden/>
        </w:rPr>
        <w:fldChar w:fldCharType="end"/>
      </w:r>
      <w:r>
        <w:rPr>
          <w:noProof/>
        </w:rPr>
        <w:fldChar w:fldCharType="end"/>
      </w:r>
    </w:p>
    <w:p w14:paraId="0A526F73"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"_Toc437518674" </w:instrText>
      </w:r>
      <w:r>
        <w:fldChar w:fldCharType="separate"/>
      </w:r>
      <w:r w:rsidR="00EE2026" w:rsidRPr="002171F5">
        <w:rPr>
          <w:rStyle w:val="Hyperlink"/>
          <w:noProof/>
        </w:rPr>
        <w:t>18.1.2</w:t>
      </w:r>
      <w:r w:rsidR="00EE2026">
        <w:rPr>
          <w:rFonts w:asciiTheme="minorHAnsi" w:hAnsiTheme="minorHAnsi" w:cstheme="minorBidi"/>
          <w:noProof/>
          <w:sz w:val="22"/>
          <w:szCs w:val="22"/>
          <w:lang w:val="en-GB" w:eastAsia="en-GB"/>
        </w:rPr>
        <w:tab/>
      </w:r>
      <w:r w:rsidR="00EE2026" w:rsidRPr="002171F5">
        <w:rPr>
          <w:rStyle w:val="Hyperlink"/>
          <w:noProof/>
        </w:rPr>
        <w:t>Requests from State Machines</w:t>
      </w:r>
      <w:r w:rsidR="00EE2026">
        <w:rPr>
          <w:noProof/>
          <w:webHidden/>
        </w:rPr>
        <w:tab/>
      </w:r>
      <w:r w:rsidR="00EE2026">
        <w:rPr>
          <w:noProof/>
          <w:webHidden/>
        </w:rPr>
        <w:fldChar w:fldCharType="begin"/>
      </w:r>
      <w:r w:rsidR="00EE2026">
        <w:rPr>
          <w:noProof/>
          <w:webHidden/>
        </w:rPr>
        <w:instrText xml:space="preserve"> PAGEREF _Toc437518674 \h </w:instrText>
      </w:r>
      <w:r w:rsidR="00EE2026">
        <w:rPr>
          <w:noProof/>
          <w:webHidden/>
        </w:rPr>
      </w:r>
      <w:r w:rsidR="00EE2026">
        <w:rPr>
          <w:noProof/>
          <w:webHidden/>
        </w:rPr>
        <w:fldChar w:fldCharType="separate"/>
      </w:r>
      <w:ins w:id="172" w:author="John MacAuley" w:date="2016-01-08T16:24:00Z">
        <w:r w:rsidR="00D5423B">
          <w:rPr>
            <w:noProof/>
            <w:webHidden/>
          </w:rPr>
          <w:t>16</w:t>
        </w:r>
      </w:ins>
      <w:del w:id="173" w:author="John MacAuley" w:date="2016-01-08T16:24:00Z">
        <w:r w:rsidR="00EE2026" w:rsidDel="00D5423B">
          <w:rPr>
            <w:noProof/>
            <w:webHidden/>
          </w:rPr>
          <w:delText>108</w:delText>
        </w:r>
      </w:del>
      <w:r w:rsidR="00EE2026">
        <w:rPr>
          <w:noProof/>
          <w:webHidden/>
        </w:rPr>
        <w:fldChar w:fldCharType="end"/>
      </w:r>
      <w:r>
        <w:rPr>
          <w:noProof/>
        </w:rPr>
        <w:fldChar w:fldCharType="end"/>
      </w:r>
    </w:p>
    <w:p w14:paraId="178A3A77"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"_Toc437518675" </w:instrText>
      </w:r>
      <w:r>
        <w:fldChar w:fldCharType="separate"/>
      </w:r>
      <w:r w:rsidR="00EE2026" w:rsidRPr="002171F5">
        <w:rPr>
          <w:rStyle w:val="Hyperlink"/>
          <w:noProof/>
        </w:rPr>
        <w:t>18.2</w:t>
      </w:r>
      <w:r w:rsidR="00EE2026">
        <w:rPr>
          <w:rFonts w:asciiTheme="minorHAnsi" w:hAnsiTheme="minorHAnsi" w:cstheme="minorBidi"/>
          <w:noProof/>
          <w:sz w:val="22"/>
          <w:szCs w:val="22"/>
          <w:lang w:val="en-GB" w:eastAsia="en-GB"/>
        </w:rPr>
        <w:tab/>
      </w:r>
      <w:r w:rsidR="00EE2026" w:rsidRPr="002171F5">
        <w:rPr>
          <w:rStyle w:val="Hyperlink"/>
          <w:noProof/>
        </w:rPr>
        <w:t>Ultimate PA</w:t>
      </w:r>
      <w:r w:rsidR="00EE2026">
        <w:rPr>
          <w:noProof/>
          <w:webHidden/>
        </w:rPr>
        <w:tab/>
      </w:r>
      <w:r w:rsidR="00EE2026">
        <w:rPr>
          <w:noProof/>
          <w:webHidden/>
        </w:rPr>
        <w:fldChar w:fldCharType="begin"/>
      </w:r>
      <w:r w:rsidR="00EE2026">
        <w:rPr>
          <w:noProof/>
          <w:webHidden/>
        </w:rPr>
        <w:instrText xml:space="preserve"> PAGEREF _Toc437518675 \h </w:instrText>
      </w:r>
      <w:r w:rsidR="00EE2026">
        <w:rPr>
          <w:noProof/>
          <w:webHidden/>
        </w:rPr>
      </w:r>
      <w:r w:rsidR="00EE2026">
        <w:rPr>
          <w:noProof/>
          <w:webHidden/>
        </w:rPr>
        <w:fldChar w:fldCharType="separate"/>
      </w:r>
      <w:ins w:id="174" w:author="John MacAuley" w:date="2016-01-08T16:24:00Z">
        <w:r w:rsidR="00D5423B">
          <w:rPr>
            <w:noProof/>
            <w:webHidden/>
          </w:rPr>
          <w:t>16</w:t>
        </w:r>
      </w:ins>
      <w:del w:id="175" w:author="John MacAuley" w:date="2016-01-08T16:24:00Z">
        <w:r w:rsidR="00EE2026" w:rsidDel="00D5423B">
          <w:rPr>
            <w:noProof/>
            <w:webHidden/>
          </w:rPr>
          <w:delText>109</w:delText>
        </w:r>
      </w:del>
      <w:r w:rsidR="00EE2026">
        <w:rPr>
          <w:noProof/>
          <w:webHidden/>
        </w:rPr>
        <w:fldChar w:fldCharType="end"/>
      </w:r>
      <w:r>
        <w:rPr>
          <w:noProof/>
        </w:rPr>
        <w:fldChar w:fldCharType="end"/>
      </w:r>
    </w:p>
    <w:p w14:paraId="2CF196BD"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"_Toc437518676" </w:instrText>
      </w:r>
      <w:r>
        <w:fldChar w:fldCharType="separate"/>
      </w:r>
      <w:r w:rsidR="00EE2026" w:rsidRPr="002171F5">
        <w:rPr>
          <w:rStyle w:val="Hyperlink"/>
          <w:noProof/>
        </w:rPr>
        <w:t>18.2.1</w:t>
      </w:r>
      <w:r w:rsidR="00EE2026">
        <w:rPr>
          <w:rFonts w:asciiTheme="minorHAnsi" w:hAnsiTheme="minorHAnsi" w:cstheme="minorBidi"/>
          <w:noProof/>
          <w:sz w:val="22"/>
          <w:szCs w:val="22"/>
          <w:lang w:val="en-GB" w:eastAsia="en-GB"/>
        </w:rPr>
        <w:tab/>
      </w:r>
      <w:r w:rsidR="00EE2026" w:rsidRPr="002171F5">
        <w:rPr>
          <w:rStyle w:val="Hyperlink"/>
          <w:noProof/>
        </w:rPr>
        <w:t>Processing of NSI Requests</w:t>
      </w:r>
      <w:r w:rsidR="00EE2026">
        <w:rPr>
          <w:noProof/>
          <w:webHidden/>
        </w:rPr>
        <w:tab/>
      </w:r>
      <w:r w:rsidR="00EE2026">
        <w:rPr>
          <w:noProof/>
          <w:webHidden/>
        </w:rPr>
        <w:fldChar w:fldCharType="begin"/>
      </w:r>
      <w:r w:rsidR="00EE2026">
        <w:rPr>
          <w:noProof/>
          <w:webHidden/>
        </w:rPr>
        <w:instrText xml:space="preserve"> PAGEREF _Toc437518676 \h </w:instrText>
      </w:r>
      <w:r w:rsidR="00EE2026">
        <w:rPr>
          <w:noProof/>
          <w:webHidden/>
        </w:rPr>
      </w:r>
      <w:r w:rsidR="00EE2026">
        <w:rPr>
          <w:noProof/>
          <w:webHidden/>
        </w:rPr>
        <w:fldChar w:fldCharType="separate"/>
      </w:r>
      <w:ins w:id="176" w:author="John MacAuley" w:date="2016-01-08T16:24:00Z">
        <w:r w:rsidR="00D5423B">
          <w:rPr>
            <w:noProof/>
            <w:webHidden/>
          </w:rPr>
          <w:t>16</w:t>
        </w:r>
      </w:ins>
      <w:del w:id="177" w:author="John MacAuley" w:date="2016-01-08T16:24:00Z">
        <w:r w:rsidR="00EE2026" w:rsidDel="00D5423B">
          <w:rPr>
            <w:noProof/>
            <w:webHidden/>
          </w:rPr>
          <w:delText>109</w:delText>
        </w:r>
      </w:del>
      <w:r w:rsidR="00EE2026">
        <w:rPr>
          <w:noProof/>
          <w:webHidden/>
        </w:rPr>
        <w:fldChar w:fldCharType="end"/>
      </w:r>
      <w:r>
        <w:rPr>
          <w:noProof/>
        </w:rPr>
        <w:fldChar w:fldCharType="end"/>
      </w:r>
    </w:p>
    <w:p w14:paraId="4B308A48"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"_Toc437518677" </w:instrText>
      </w:r>
      <w:r>
        <w:fldChar w:fldCharType="separate"/>
      </w:r>
      <w:r w:rsidR="00EE2026" w:rsidRPr="002171F5">
        <w:rPr>
          <w:rStyle w:val="Hyperlink"/>
          <w:noProof/>
        </w:rPr>
        <w:t>18.2.2</w:t>
      </w:r>
      <w:r w:rsidR="00EE2026">
        <w:rPr>
          <w:rFonts w:asciiTheme="minorHAnsi" w:hAnsiTheme="minorHAnsi" w:cstheme="minorBidi"/>
          <w:noProof/>
          <w:sz w:val="22"/>
          <w:szCs w:val="22"/>
          <w:lang w:val="en-GB" w:eastAsia="en-GB"/>
        </w:rPr>
        <w:tab/>
      </w:r>
      <w:r w:rsidR="00EE2026" w:rsidRPr="002171F5">
        <w:rPr>
          <w:rStyle w:val="Hyperlink"/>
          <w:noProof/>
        </w:rPr>
        <w:t>Requests from State Machines</w:t>
      </w:r>
      <w:r w:rsidR="00EE2026">
        <w:rPr>
          <w:noProof/>
          <w:webHidden/>
        </w:rPr>
        <w:tab/>
      </w:r>
      <w:r w:rsidR="00EE2026">
        <w:rPr>
          <w:noProof/>
          <w:webHidden/>
        </w:rPr>
        <w:fldChar w:fldCharType="begin"/>
      </w:r>
      <w:r w:rsidR="00EE2026">
        <w:rPr>
          <w:noProof/>
          <w:webHidden/>
        </w:rPr>
        <w:instrText xml:space="preserve"> PAGEREF _Toc437518677 \h </w:instrText>
      </w:r>
      <w:r w:rsidR="00EE2026">
        <w:rPr>
          <w:noProof/>
          <w:webHidden/>
        </w:rPr>
      </w:r>
      <w:r w:rsidR="00EE2026">
        <w:rPr>
          <w:noProof/>
          <w:webHidden/>
        </w:rPr>
        <w:fldChar w:fldCharType="separate"/>
      </w:r>
      <w:ins w:id="178" w:author="John MacAuley" w:date="2016-01-08T16:24:00Z">
        <w:r w:rsidR="00D5423B">
          <w:rPr>
            <w:noProof/>
            <w:webHidden/>
          </w:rPr>
          <w:t>16</w:t>
        </w:r>
      </w:ins>
      <w:del w:id="179" w:author="John MacAuley" w:date="2016-01-08T16:24:00Z">
        <w:r w:rsidR="00EE2026" w:rsidDel="00D5423B">
          <w:rPr>
            <w:noProof/>
            <w:webHidden/>
          </w:rPr>
          <w:delText>110</w:delText>
        </w:r>
      </w:del>
      <w:r w:rsidR="00EE2026">
        <w:rPr>
          <w:noProof/>
          <w:webHidden/>
        </w:rPr>
        <w:fldChar w:fldCharType="end"/>
      </w:r>
      <w:r>
        <w:rPr>
          <w:noProof/>
        </w:rPr>
        <w:fldChar w:fldCharType="end"/>
      </w:r>
    </w:p>
    <w:p w14:paraId="2035B9C9"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"_Toc437518678" </w:instrText>
      </w:r>
      <w:r>
        <w:fldChar w:fldCharType="separate"/>
      </w:r>
      <w:r w:rsidR="00EE2026" w:rsidRPr="002171F5">
        <w:rPr>
          <w:rStyle w:val="Hyperlink"/>
          <w:noProof/>
        </w:rPr>
        <w:t>19.</w:t>
      </w:r>
      <w:r w:rsidR="00EE2026">
        <w:rPr>
          <w:rFonts w:asciiTheme="minorHAnsi" w:hAnsiTheme="minorHAnsi" w:cstheme="minorBidi"/>
          <w:noProof/>
          <w:sz w:val="22"/>
          <w:szCs w:val="22"/>
          <w:lang w:val="en-GB" w:eastAsia="en-GB"/>
        </w:rPr>
        <w:tab/>
      </w:r>
      <w:r w:rsidR="00EE2026" w:rsidRPr="002171F5">
        <w:rPr>
          <w:rStyle w:val="Hyperlink"/>
          <w:noProof/>
        </w:rPr>
        <w:t>Appendix E: Service Definion Schemas</w:t>
      </w:r>
      <w:r w:rsidR="00EE2026">
        <w:rPr>
          <w:noProof/>
          <w:webHidden/>
        </w:rPr>
        <w:tab/>
      </w:r>
      <w:r w:rsidR="00EE2026">
        <w:rPr>
          <w:noProof/>
          <w:webHidden/>
        </w:rPr>
        <w:fldChar w:fldCharType="begin"/>
      </w:r>
      <w:r w:rsidR="00EE2026">
        <w:rPr>
          <w:noProof/>
          <w:webHidden/>
        </w:rPr>
        <w:instrText xml:space="preserve"> PAGEREF _Toc437518678 \h </w:instrText>
      </w:r>
      <w:r w:rsidR="00EE2026">
        <w:rPr>
          <w:noProof/>
          <w:webHidden/>
        </w:rPr>
      </w:r>
      <w:r w:rsidR="00EE2026">
        <w:rPr>
          <w:noProof/>
          <w:webHidden/>
        </w:rPr>
        <w:fldChar w:fldCharType="separate"/>
      </w:r>
      <w:ins w:id="180" w:author="John MacAuley" w:date="2016-01-08T16:24:00Z">
        <w:r w:rsidR="00D5423B">
          <w:rPr>
            <w:noProof/>
            <w:webHidden/>
          </w:rPr>
          <w:t>16</w:t>
        </w:r>
      </w:ins>
      <w:del w:id="181" w:author="John MacAuley" w:date="2016-01-08T16:24:00Z">
        <w:r w:rsidR="00EE2026" w:rsidDel="00D5423B">
          <w:rPr>
            <w:noProof/>
            <w:webHidden/>
          </w:rPr>
          <w:delText>111</w:delText>
        </w:r>
      </w:del>
      <w:r w:rsidR="00EE2026">
        <w:rPr>
          <w:noProof/>
          <w:webHidden/>
        </w:rPr>
        <w:fldChar w:fldCharType="end"/>
      </w:r>
      <w:r>
        <w:rPr>
          <w:noProof/>
        </w:rPr>
        <w:fldChar w:fldCharType="end"/>
      </w:r>
    </w:p>
    <w:p w14:paraId="48250E63"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"_Toc437518679" </w:instrText>
      </w:r>
      <w:r>
        <w:fldChar w:fldCharType="separate"/>
      </w:r>
      <w:r w:rsidR="00EE2026" w:rsidRPr="002171F5">
        <w:rPr>
          <w:rStyle w:val="Hyperlink"/>
          <w:noProof/>
        </w:rPr>
        <w:t>19.1</w:t>
      </w:r>
      <w:r w:rsidR="00EE2026">
        <w:rPr>
          <w:rFonts w:asciiTheme="minorHAnsi" w:hAnsiTheme="minorHAnsi" w:cstheme="minorBidi"/>
          <w:noProof/>
          <w:sz w:val="22"/>
          <w:szCs w:val="22"/>
          <w:lang w:val="en-GB" w:eastAsia="en-GB"/>
        </w:rPr>
        <w:tab/>
      </w:r>
      <w:r w:rsidR="00EE2026" w:rsidRPr="002171F5">
        <w:rPr>
          <w:rStyle w:val="Hyperlink"/>
          <w:noProof/>
        </w:rPr>
        <w:t xml:space="preserve">Restructuring </w:t>
      </w:r>
      <w:r w:rsidR="00EE2026" w:rsidRPr="002171F5">
        <w:rPr>
          <w:rStyle w:val="Hyperlink"/>
          <w:i/>
          <w:noProof/>
        </w:rPr>
        <w:t>criteria</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_Toc437518679 \h </w:instrText>
      </w:r>
      <w:r w:rsidR="00EE2026">
        <w:rPr>
          <w:noProof/>
          <w:webHidden/>
        </w:rPr>
      </w:r>
      <w:r w:rsidR="00EE2026">
        <w:rPr>
          <w:noProof/>
          <w:webHidden/>
        </w:rPr>
        <w:fldChar w:fldCharType="separate"/>
      </w:r>
      <w:ins w:id="182" w:author="John MacAuley" w:date="2016-01-08T16:24:00Z">
        <w:r w:rsidR="00D5423B">
          <w:rPr>
            <w:noProof/>
            <w:webHidden/>
          </w:rPr>
          <w:t>16</w:t>
        </w:r>
      </w:ins>
      <w:del w:id="183" w:author="John MacAuley" w:date="2016-01-08T16:24:00Z">
        <w:r w:rsidR="00EE2026" w:rsidDel="00D5423B">
          <w:rPr>
            <w:noProof/>
            <w:webHidden/>
          </w:rPr>
          <w:delText>111</w:delText>
        </w:r>
      </w:del>
      <w:r w:rsidR="00EE2026">
        <w:rPr>
          <w:noProof/>
          <w:webHidden/>
        </w:rPr>
        <w:fldChar w:fldCharType="end"/>
      </w:r>
      <w:r>
        <w:rPr>
          <w:noProof/>
        </w:rPr>
        <w:fldChar w:fldCharType="end"/>
      </w:r>
    </w:p>
    <w:p w14:paraId="50A5D8E9"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"_Toc437518680" </w:instrText>
      </w:r>
      <w:r>
        <w:fldChar w:fldCharType="separate"/>
      </w:r>
      <w:r w:rsidR="00EE2026" w:rsidRPr="002171F5">
        <w:rPr>
          <w:rStyle w:val="Hyperlink"/>
          <w:noProof/>
        </w:rPr>
        <w:t>19.2</w:t>
      </w:r>
      <w:r w:rsidR="00EE2026">
        <w:rPr>
          <w:rFonts w:asciiTheme="minorHAnsi" w:hAnsiTheme="minorHAnsi" w:cstheme="minorBidi"/>
          <w:noProof/>
          <w:sz w:val="22"/>
          <w:szCs w:val="22"/>
          <w:lang w:val="en-GB" w:eastAsia="en-GB"/>
        </w:rPr>
        <w:tab/>
      </w:r>
      <w:r w:rsidR="00EE2026" w:rsidRPr="002171F5">
        <w:rPr>
          <w:rStyle w:val="Hyperlink"/>
          <w:noProof/>
        </w:rPr>
        <w:t xml:space="preserve">The </w:t>
      </w:r>
      <w:r w:rsidR="00EE2026" w:rsidRPr="002171F5">
        <w:rPr>
          <w:rStyle w:val="Hyperlink"/>
          <w:i/>
          <w:noProof/>
        </w:rPr>
        <w:t>serviceType</w:t>
      </w:r>
      <w:r w:rsidR="00EE2026" w:rsidRPr="002171F5">
        <w:rPr>
          <w:rStyle w:val="Hyperlink"/>
          <w:noProof/>
        </w:rPr>
        <w:t xml:space="preserve"> element</w:t>
      </w:r>
      <w:r w:rsidR="00EE2026">
        <w:rPr>
          <w:noProof/>
          <w:webHidden/>
        </w:rPr>
        <w:tab/>
      </w:r>
      <w:r w:rsidR="00EE2026">
        <w:rPr>
          <w:noProof/>
          <w:webHidden/>
        </w:rPr>
        <w:fldChar w:fldCharType="begin"/>
      </w:r>
      <w:r w:rsidR="00EE2026">
        <w:rPr>
          <w:noProof/>
          <w:webHidden/>
        </w:rPr>
        <w:instrText xml:space="preserve"> PAGEREF _Toc437518680 \h </w:instrText>
      </w:r>
      <w:r w:rsidR="00EE2026">
        <w:rPr>
          <w:noProof/>
          <w:webHidden/>
        </w:rPr>
      </w:r>
      <w:r w:rsidR="00EE2026">
        <w:rPr>
          <w:noProof/>
          <w:webHidden/>
        </w:rPr>
        <w:fldChar w:fldCharType="separate"/>
      </w:r>
      <w:ins w:id="184" w:author="John MacAuley" w:date="2016-01-08T16:24:00Z">
        <w:r w:rsidR="00D5423B">
          <w:rPr>
            <w:noProof/>
            <w:webHidden/>
          </w:rPr>
          <w:t>16</w:t>
        </w:r>
      </w:ins>
      <w:del w:id="185" w:author="John MacAuley" w:date="2016-01-08T16:24:00Z">
        <w:r w:rsidR="00EE2026" w:rsidDel="00D5423B">
          <w:rPr>
            <w:noProof/>
            <w:webHidden/>
          </w:rPr>
          <w:delText>111</w:delText>
        </w:r>
      </w:del>
      <w:r w:rsidR="00EE2026">
        <w:rPr>
          <w:noProof/>
          <w:webHidden/>
        </w:rPr>
        <w:fldChar w:fldCharType="end"/>
      </w:r>
      <w:r>
        <w:rPr>
          <w:noProof/>
        </w:rPr>
        <w:fldChar w:fldCharType="end"/>
      </w:r>
    </w:p>
    <w:p w14:paraId="057F4089"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"_Toc437518681" </w:instrText>
      </w:r>
      <w:r>
        <w:fldChar w:fldCharType="separate"/>
      </w:r>
      <w:r w:rsidR="00EE2026" w:rsidRPr="002171F5">
        <w:rPr>
          <w:rStyle w:val="Hyperlink"/>
          <w:noProof/>
        </w:rPr>
        <w:t>19.3</w:t>
      </w:r>
      <w:r w:rsidR="00EE2026">
        <w:rPr>
          <w:rFonts w:asciiTheme="minorHAnsi" w:hAnsiTheme="minorHAnsi" w:cstheme="minorBidi"/>
          <w:noProof/>
          <w:sz w:val="22"/>
          <w:szCs w:val="22"/>
          <w:lang w:val="en-GB" w:eastAsia="en-GB"/>
        </w:rPr>
        <w:tab/>
      </w:r>
      <w:r w:rsidR="00EE2026" w:rsidRPr="002171F5">
        <w:rPr>
          <w:rStyle w:val="Hyperlink"/>
          <w:noProof/>
        </w:rPr>
        <w:t>Service-specific errors</w:t>
      </w:r>
      <w:r w:rsidR="00EE2026">
        <w:rPr>
          <w:noProof/>
          <w:webHidden/>
        </w:rPr>
        <w:tab/>
      </w:r>
      <w:r w:rsidR="00EE2026">
        <w:rPr>
          <w:noProof/>
          <w:webHidden/>
        </w:rPr>
        <w:fldChar w:fldCharType="begin"/>
      </w:r>
      <w:r w:rsidR="00EE2026">
        <w:rPr>
          <w:noProof/>
          <w:webHidden/>
        </w:rPr>
        <w:instrText xml:space="preserve"> PAGEREF _Toc437518681 \h </w:instrText>
      </w:r>
      <w:r w:rsidR="00EE2026">
        <w:rPr>
          <w:noProof/>
          <w:webHidden/>
        </w:rPr>
      </w:r>
      <w:r w:rsidR="00EE2026">
        <w:rPr>
          <w:noProof/>
          <w:webHidden/>
        </w:rPr>
        <w:fldChar w:fldCharType="separate"/>
      </w:r>
      <w:ins w:id="186" w:author="John MacAuley" w:date="2016-01-08T16:24:00Z">
        <w:r w:rsidR="00D5423B">
          <w:rPr>
            <w:noProof/>
            <w:webHidden/>
          </w:rPr>
          <w:t>16</w:t>
        </w:r>
      </w:ins>
      <w:del w:id="187" w:author="John MacAuley" w:date="2016-01-08T16:24:00Z">
        <w:r w:rsidR="00EE2026" w:rsidDel="00D5423B">
          <w:rPr>
            <w:noProof/>
            <w:webHidden/>
          </w:rPr>
          <w:delText>111</w:delText>
        </w:r>
      </w:del>
      <w:r w:rsidR="00EE2026">
        <w:rPr>
          <w:noProof/>
          <w:webHidden/>
        </w:rPr>
        <w:fldChar w:fldCharType="end"/>
      </w:r>
      <w:r>
        <w:rPr>
          <w:noProof/>
        </w:rPr>
        <w:fldChar w:fldCharType="end"/>
      </w:r>
    </w:p>
    <w:p w14:paraId="7DDB6BBB"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"_Toc437518682" </w:instrText>
      </w:r>
      <w:r>
        <w:fldChar w:fldCharType="separate"/>
      </w:r>
      <w:r w:rsidR="00EE2026" w:rsidRPr="002171F5">
        <w:rPr>
          <w:rStyle w:val="Hyperlink"/>
          <w:noProof/>
        </w:rPr>
        <w:t>19.4</w:t>
      </w:r>
      <w:r w:rsidR="00EE2026">
        <w:rPr>
          <w:rFonts w:asciiTheme="minorHAnsi" w:hAnsiTheme="minorHAnsi" w:cstheme="minorBidi"/>
          <w:noProof/>
          <w:sz w:val="22"/>
          <w:szCs w:val="22"/>
          <w:lang w:val="en-GB" w:eastAsia="en-GB"/>
        </w:rPr>
        <w:tab/>
      </w:r>
      <w:r w:rsidR="00EE2026" w:rsidRPr="002171F5">
        <w:rPr>
          <w:rStyle w:val="Hyperlink"/>
          <w:noProof/>
        </w:rPr>
        <w:t>Point-to-point Ethernet Service Definition schema</w:t>
      </w:r>
      <w:r w:rsidR="00EE2026">
        <w:rPr>
          <w:noProof/>
          <w:webHidden/>
        </w:rPr>
        <w:tab/>
      </w:r>
      <w:r w:rsidR="00EE2026">
        <w:rPr>
          <w:noProof/>
          <w:webHidden/>
        </w:rPr>
        <w:fldChar w:fldCharType="begin"/>
      </w:r>
      <w:r w:rsidR="00EE2026">
        <w:rPr>
          <w:noProof/>
          <w:webHidden/>
        </w:rPr>
        <w:instrText xml:space="preserve"> PAGEREF _Toc437518682 \h </w:instrText>
      </w:r>
      <w:r w:rsidR="00EE2026">
        <w:rPr>
          <w:noProof/>
          <w:webHidden/>
        </w:rPr>
      </w:r>
      <w:r w:rsidR="00EE2026">
        <w:rPr>
          <w:noProof/>
          <w:webHidden/>
        </w:rPr>
        <w:fldChar w:fldCharType="separate"/>
      </w:r>
      <w:ins w:id="188" w:author="John MacAuley" w:date="2016-01-08T16:24:00Z">
        <w:r w:rsidR="00D5423B">
          <w:rPr>
            <w:noProof/>
            <w:webHidden/>
          </w:rPr>
          <w:t>16</w:t>
        </w:r>
      </w:ins>
      <w:del w:id="189" w:author="John MacAuley" w:date="2016-01-08T16:24:00Z">
        <w:r w:rsidR="00EE2026" w:rsidDel="00D5423B">
          <w:rPr>
            <w:noProof/>
            <w:webHidden/>
          </w:rPr>
          <w:delText>112</w:delText>
        </w:r>
      </w:del>
      <w:r w:rsidR="00EE2026">
        <w:rPr>
          <w:noProof/>
          <w:webHidden/>
        </w:rPr>
        <w:fldChar w:fldCharType="end"/>
      </w:r>
      <w:r>
        <w:rPr>
          <w:noProof/>
        </w:rPr>
        <w:fldChar w:fldCharType="end"/>
      </w:r>
    </w:p>
    <w:p w14:paraId="65C0EC5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"_Toc437518683" </w:instrText>
      </w:r>
      <w:r>
        <w:fldChar w:fldCharType="separate"/>
      </w:r>
      <w:r w:rsidR="00EE2026" w:rsidRPr="002171F5">
        <w:rPr>
          <w:rStyle w:val="Hyperlink"/>
          <w:noProof/>
        </w:rPr>
        <w:t>19.4.1</w:t>
      </w:r>
      <w:r w:rsidR="00EE2026">
        <w:rPr>
          <w:rFonts w:asciiTheme="minorHAnsi" w:hAnsiTheme="minorHAnsi" w:cstheme="minorBidi"/>
          <w:noProof/>
          <w:sz w:val="22"/>
          <w:szCs w:val="22"/>
          <w:lang w:val="en-GB" w:eastAsia="en-GB"/>
        </w:rPr>
        <w:tab/>
      </w:r>
      <w:r w:rsidR="00EE2026" w:rsidRPr="002171F5">
        <w:rPr>
          <w:rStyle w:val="Hyperlink"/>
          <w:noProof/>
        </w:rPr>
        <w:t>Service Elements</w:t>
      </w:r>
      <w:r w:rsidR="00EE2026">
        <w:rPr>
          <w:noProof/>
          <w:webHidden/>
        </w:rPr>
        <w:tab/>
      </w:r>
      <w:r w:rsidR="00EE2026">
        <w:rPr>
          <w:noProof/>
          <w:webHidden/>
        </w:rPr>
        <w:fldChar w:fldCharType="begin"/>
      </w:r>
      <w:r w:rsidR="00EE2026">
        <w:rPr>
          <w:noProof/>
          <w:webHidden/>
        </w:rPr>
        <w:instrText xml:space="preserve"> PAGEREF _Toc437518683 \h </w:instrText>
      </w:r>
      <w:r w:rsidR="00EE2026">
        <w:rPr>
          <w:noProof/>
          <w:webHidden/>
        </w:rPr>
      </w:r>
      <w:r w:rsidR="00EE2026">
        <w:rPr>
          <w:noProof/>
          <w:webHidden/>
        </w:rPr>
        <w:fldChar w:fldCharType="separate"/>
      </w:r>
      <w:ins w:id="190" w:author="John MacAuley" w:date="2016-01-08T16:24:00Z">
        <w:r w:rsidR="00D5423B">
          <w:rPr>
            <w:noProof/>
            <w:webHidden/>
          </w:rPr>
          <w:t>16</w:t>
        </w:r>
      </w:ins>
      <w:del w:id="191" w:author="John MacAuley" w:date="2016-01-08T16:24:00Z">
        <w:r w:rsidR="00EE2026" w:rsidDel="00D5423B">
          <w:rPr>
            <w:noProof/>
            <w:webHidden/>
          </w:rPr>
          <w:delText>112</w:delText>
        </w:r>
      </w:del>
      <w:r w:rsidR="00EE2026">
        <w:rPr>
          <w:noProof/>
          <w:webHidden/>
        </w:rPr>
        <w:fldChar w:fldCharType="end"/>
      </w:r>
      <w:r>
        <w:rPr>
          <w:noProof/>
        </w:rPr>
        <w:fldChar w:fldCharType="end"/>
      </w:r>
    </w:p>
    <w:p w14:paraId="3537350C"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"_Toc437518684" </w:instrText>
      </w:r>
      <w:r>
        <w:fldChar w:fldCharType="separate"/>
      </w:r>
      <w:r w:rsidR="00EE2026" w:rsidRPr="002171F5">
        <w:rPr>
          <w:rStyle w:val="Hyperlink"/>
          <w:noProof/>
        </w:rPr>
        <w:t>19.4.2</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_Toc437518684 \h </w:instrText>
      </w:r>
      <w:r w:rsidR="00EE2026">
        <w:rPr>
          <w:noProof/>
          <w:webHidden/>
        </w:rPr>
      </w:r>
      <w:r w:rsidR="00EE2026">
        <w:rPr>
          <w:noProof/>
          <w:webHidden/>
        </w:rPr>
        <w:fldChar w:fldCharType="separate"/>
      </w:r>
      <w:ins w:id="192" w:author="John MacAuley" w:date="2016-01-08T16:24:00Z">
        <w:r w:rsidR="00D5423B">
          <w:rPr>
            <w:noProof/>
            <w:webHidden/>
          </w:rPr>
          <w:t>16</w:t>
        </w:r>
      </w:ins>
      <w:del w:id="193" w:author="John MacAuley" w:date="2016-01-08T16:24:00Z">
        <w:r w:rsidR="00EE2026" w:rsidDel="00D5423B">
          <w:rPr>
            <w:noProof/>
            <w:webHidden/>
          </w:rPr>
          <w:delText>114</w:delText>
        </w:r>
      </w:del>
      <w:r w:rsidR="00EE2026">
        <w:rPr>
          <w:noProof/>
          <w:webHidden/>
        </w:rPr>
        <w:fldChar w:fldCharType="end"/>
      </w:r>
      <w:r>
        <w:rPr>
          <w:noProof/>
        </w:rPr>
        <w:fldChar w:fldCharType="end"/>
      </w:r>
    </w:p>
    <w:p w14:paraId="21FAE1BB"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"_Toc437518685" </w:instrText>
      </w:r>
      <w:r>
        <w:fldChar w:fldCharType="separate"/>
      </w:r>
      <w:r w:rsidR="00EE2026" w:rsidRPr="002171F5">
        <w:rPr>
          <w:rStyle w:val="Hyperlink"/>
          <w:noProof/>
        </w:rPr>
        <w:t>19.5</w:t>
      </w:r>
      <w:r w:rsidR="00EE2026">
        <w:rPr>
          <w:rFonts w:asciiTheme="minorHAnsi" w:hAnsiTheme="minorHAnsi" w:cstheme="minorBidi"/>
          <w:noProof/>
          <w:sz w:val="22"/>
          <w:szCs w:val="22"/>
          <w:lang w:val="en-GB" w:eastAsia="en-GB"/>
        </w:rPr>
        <w:tab/>
      </w:r>
      <w:r w:rsidR="00EE2026" w:rsidRPr="002171F5">
        <w:rPr>
          <w:rStyle w:val="Hyperlink"/>
          <w:noProof/>
        </w:rPr>
        <w:t>Generic Service Types</w:t>
      </w:r>
      <w:r w:rsidR="00EE2026">
        <w:rPr>
          <w:noProof/>
          <w:webHidden/>
        </w:rPr>
        <w:tab/>
      </w:r>
      <w:r w:rsidR="00EE2026">
        <w:rPr>
          <w:noProof/>
          <w:webHidden/>
        </w:rPr>
        <w:fldChar w:fldCharType="begin"/>
      </w:r>
      <w:r w:rsidR="00EE2026">
        <w:rPr>
          <w:noProof/>
          <w:webHidden/>
        </w:rPr>
        <w:instrText xml:space="preserve"> PAGEREF _Toc437518685 \h </w:instrText>
      </w:r>
      <w:r w:rsidR="00EE2026">
        <w:rPr>
          <w:noProof/>
          <w:webHidden/>
        </w:rPr>
      </w:r>
      <w:r w:rsidR="00EE2026">
        <w:rPr>
          <w:noProof/>
          <w:webHidden/>
        </w:rPr>
        <w:fldChar w:fldCharType="separate"/>
      </w:r>
      <w:ins w:id="194" w:author="John MacAuley" w:date="2016-01-08T16:24:00Z">
        <w:r w:rsidR="00D5423B">
          <w:rPr>
            <w:noProof/>
            <w:webHidden/>
          </w:rPr>
          <w:t>16</w:t>
        </w:r>
      </w:ins>
      <w:del w:id="195" w:author="John MacAuley" w:date="2016-01-08T16:24:00Z">
        <w:r w:rsidR="00EE2026" w:rsidDel="00D5423B">
          <w:rPr>
            <w:noProof/>
            <w:webHidden/>
          </w:rPr>
          <w:delText>115</w:delText>
        </w:r>
      </w:del>
      <w:r w:rsidR="00EE2026">
        <w:rPr>
          <w:noProof/>
          <w:webHidden/>
        </w:rPr>
        <w:fldChar w:fldCharType="end"/>
      </w:r>
      <w:r>
        <w:rPr>
          <w:noProof/>
        </w:rPr>
        <w:fldChar w:fldCharType="end"/>
      </w:r>
    </w:p>
    <w:p w14:paraId="30B28AA4"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"_Toc437518686" </w:instrText>
      </w:r>
      <w:r>
        <w:fldChar w:fldCharType="separate"/>
      </w:r>
      <w:r w:rsidR="00EE2026" w:rsidRPr="002171F5">
        <w:rPr>
          <w:rStyle w:val="Hyperlink"/>
          <w:noProof/>
        </w:rPr>
        <w:t>19.5.1</w:t>
      </w:r>
      <w:r w:rsidR="00EE2026">
        <w:rPr>
          <w:rFonts w:asciiTheme="minorHAnsi" w:hAnsiTheme="minorHAnsi" w:cstheme="minorBidi"/>
          <w:noProof/>
          <w:sz w:val="22"/>
          <w:szCs w:val="22"/>
          <w:lang w:val="en-GB" w:eastAsia="en-GB"/>
        </w:rPr>
        <w:tab/>
      </w:r>
      <w:r w:rsidR="00EE2026" w:rsidRPr="002171F5">
        <w:rPr>
          <w:rStyle w:val="Hyperlink"/>
          <w:noProof/>
        </w:rPr>
        <w:t>Complex Types</w:t>
      </w:r>
      <w:r w:rsidR="00EE2026">
        <w:rPr>
          <w:noProof/>
          <w:webHidden/>
        </w:rPr>
        <w:tab/>
      </w:r>
      <w:r w:rsidR="00EE2026">
        <w:rPr>
          <w:noProof/>
          <w:webHidden/>
        </w:rPr>
        <w:fldChar w:fldCharType="begin"/>
      </w:r>
      <w:r w:rsidR="00EE2026">
        <w:rPr>
          <w:noProof/>
          <w:webHidden/>
        </w:rPr>
        <w:instrText xml:space="preserve"> PAGEREF _Toc437518686 \h </w:instrText>
      </w:r>
      <w:r w:rsidR="00EE2026">
        <w:rPr>
          <w:noProof/>
          <w:webHidden/>
        </w:rPr>
      </w:r>
      <w:r w:rsidR="00EE2026">
        <w:rPr>
          <w:noProof/>
          <w:webHidden/>
        </w:rPr>
        <w:fldChar w:fldCharType="separate"/>
      </w:r>
      <w:ins w:id="196" w:author="John MacAuley" w:date="2016-01-08T16:24:00Z">
        <w:r w:rsidR="00D5423B">
          <w:rPr>
            <w:noProof/>
            <w:webHidden/>
          </w:rPr>
          <w:t>16</w:t>
        </w:r>
      </w:ins>
      <w:del w:id="197" w:author="John MacAuley" w:date="2016-01-08T16:24:00Z">
        <w:r w:rsidR="00EE2026" w:rsidDel="00D5423B">
          <w:rPr>
            <w:noProof/>
            <w:webHidden/>
          </w:rPr>
          <w:delText>115</w:delText>
        </w:r>
      </w:del>
      <w:r w:rsidR="00EE2026">
        <w:rPr>
          <w:noProof/>
          <w:webHidden/>
        </w:rPr>
        <w:fldChar w:fldCharType="end"/>
      </w:r>
      <w:r>
        <w:rPr>
          <w:noProof/>
        </w:rPr>
        <w:fldChar w:fldCharType="end"/>
      </w:r>
    </w:p>
    <w:p w14:paraId="4C7D88E6" w14:textId="77777777" w:rsidR="00EE2026" w:rsidRDefault="008B2EE1">
      <w:pPr>
        <w:pStyle w:val="TOC3"/>
        <w:tabs>
          <w:tab w:val="left" w:pos="1200"/>
          <w:tab w:val="right" w:pos="8828"/>
        </w:tabs>
        <w:rPr>
          <w:rFonts w:asciiTheme="minorHAnsi" w:hAnsiTheme="minorHAnsi" w:cstheme="minorBidi"/>
          <w:noProof/>
          <w:sz w:val="22"/>
          <w:szCs w:val="22"/>
          <w:lang w:val="en-GB" w:eastAsia="en-GB"/>
        </w:rPr>
      </w:pPr>
      <w:r>
        <w:fldChar w:fldCharType="begin"/>
      </w:r>
      <w:r>
        <w:instrText xml:space="preserve"> HYPERLINK \l "_Toc437518687" </w:instrText>
      </w:r>
      <w:r>
        <w:fldChar w:fldCharType="separate"/>
      </w:r>
      <w:r w:rsidR="00EE2026" w:rsidRPr="002171F5">
        <w:rPr>
          <w:rStyle w:val="Hyperlink"/>
          <w:noProof/>
        </w:rPr>
        <w:t>19.5.2</w:t>
      </w:r>
      <w:r w:rsidR="00EE2026">
        <w:rPr>
          <w:rFonts w:asciiTheme="minorHAnsi" w:hAnsiTheme="minorHAnsi" w:cstheme="minorBidi"/>
          <w:noProof/>
          <w:sz w:val="22"/>
          <w:szCs w:val="22"/>
          <w:lang w:val="en-GB" w:eastAsia="en-GB"/>
        </w:rPr>
        <w:tab/>
      </w:r>
      <w:r w:rsidR="00EE2026" w:rsidRPr="002171F5">
        <w:rPr>
          <w:rStyle w:val="Hyperlink"/>
          <w:noProof/>
        </w:rPr>
        <w:t>Simple Types</w:t>
      </w:r>
      <w:r w:rsidR="00EE2026">
        <w:rPr>
          <w:noProof/>
          <w:webHidden/>
        </w:rPr>
        <w:tab/>
      </w:r>
      <w:r w:rsidR="00EE2026">
        <w:rPr>
          <w:noProof/>
          <w:webHidden/>
        </w:rPr>
        <w:fldChar w:fldCharType="begin"/>
      </w:r>
      <w:r w:rsidR="00EE2026">
        <w:rPr>
          <w:noProof/>
          <w:webHidden/>
        </w:rPr>
        <w:instrText xml:space="preserve"> PAGEREF _Toc437518687 \h </w:instrText>
      </w:r>
      <w:r w:rsidR="00EE2026">
        <w:rPr>
          <w:noProof/>
          <w:webHidden/>
        </w:rPr>
      </w:r>
      <w:r w:rsidR="00EE2026">
        <w:rPr>
          <w:noProof/>
          <w:webHidden/>
        </w:rPr>
        <w:fldChar w:fldCharType="separate"/>
      </w:r>
      <w:ins w:id="198" w:author="John MacAuley" w:date="2016-01-08T16:24:00Z">
        <w:r w:rsidR="00D5423B">
          <w:rPr>
            <w:noProof/>
            <w:webHidden/>
          </w:rPr>
          <w:t>16</w:t>
        </w:r>
      </w:ins>
      <w:del w:id="199" w:author="John MacAuley" w:date="2016-01-08T16:24:00Z">
        <w:r w:rsidR="00EE2026" w:rsidDel="00D5423B">
          <w:rPr>
            <w:noProof/>
            <w:webHidden/>
          </w:rPr>
          <w:delText>116</w:delText>
        </w:r>
      </w:del>
      <w:r w:rsidR="00EE2026">
        <w:rPr>
          <w:noProof/>
          <w:webHidden/>
        </w:rPr>
        <w:fldChar w:fldCharType="end"/>
      </w:r>
      <w:r>
        <w:rPr>
          <w:noProof/>
        </w:rPr>
        <w:fldChar w:fldCharType="end"/>
      </w:r>
    </w:p>
    <w:p w14:paraId="06F9B8CC"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"_Toc437518688" </w:instrText>
      </w:r>
      <w:r>
        <w:fldChar w:fldCharType="separate"/>
      </w:r>
      <w:r w:rsidR="00EE2026" w:rsidRPr="002171F5">
        <w:rPr>
          <w:rStyle w:val="Hyperlink"/>
          <w:noProof/>
        </w:rPr>
        <w:t>19.6</w:t>
      </w:r>
      <w:r w:rsidR="00EE2026">
        <w:rPr>
          <w:rFonts w:asciiTheme="minorHAnsi" w:hAnsiTheme="minorHAnsi" w:cstheme="minorBidi"/>
          <w:noProof/>
          <w:sz w:val="22"/>
          <w:szCs w:val="22"/>
          <w:lang w:val="en-GB" w:eastAsia="en-GB"/>
        </w:rPr>
        <w:tab/>
      </w:r>
      <w:r w:rsidR="00EE2026" w:rsidRPr="002171F5">
        <w:rPr>
          <w:rStyle w:val="Hyperlink"/>
          <w:noProof/>
        </w:rPr>
        <w:t>Reservation request</w:t>
      </w:r>
      <w:r w:rsidR="00EE2026">
        <w:rPr>
          <w:noProof/>
          <w:webHidden/>
        </w:rPr>
        <w:tab/>
      </w:r>
      <w:r w:rsidR="00EE2026">
        <w:rPr>
          <w:noProof/>
          <w:webHidden/>
        </w:rPr>
        <w:fldChar w:fldCharType="begin"/>
      </w:r>
      <w:r w:rsidR="00EE2026">
        <w:rPr>
          <w:noProof/>
          <w:webHidden/>
        </w:rPr>
        <w:instrText xml:space="preserve"> PAGEREF _Toc437518688 \h </w:instrText>
      </w:r>
      <w:r w:rsidR="00EE2026">
        <w:rPr>
          <w:noProof/>
          <w:webHidden/>
        </w:rPr>
      </w:r>
      <w:r w:rsidR="00EE2026">
        <w:rPr>
          <w:noProof/>
          <w:webHidden/>
        </w:rPr>
        <w:fldChar w:fldCharType="separate"/>
      </w:r>
      <w:ins w:id="200" w:author="John MacAuley" w:date="2016-01-08T16:24:00Z">
        <w:r w:rsidR="00D5423B">
          <w:rPr>
            <w:noProof/>
            <w:webHidden/>
          </w:rPr>
          <w:t>16</w:t>
        </w:r>
      </w:ins>
      <w:del w:id="201" w:author="John MacAuley" w:date="2016-01-08T16:24:00Z">
        <w:r w:rsidR="00EE2026" w:rsidDel="00D5423B">
          <w:rPr>
            <w:noProof/>
            <w:webHidden/>
          </w:rPr>
          <w:delText>116</w:delText>
        </w:r>
      </w:del>
      <w:r w:rsidR="00EE2026">
        <w:rPr>
          <w:noProof/>
          <w:webHidden/>
        </w:rPr>
        <w:fldChar w:fldCharType="end"/>
      </w:r>
      <w:r>
        <w:rPr>
          <w:noProof/>
        </w:rPr>
        <w:fldChar w:fldCharType="end"/>
      </w:r>
    </w:p>
    <w:p w14:paraId="35332A66"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"_Toc437518689" </w:instrText>
      </w:r>
      <w:r>
        <w:fldChar w:fldCharType="separate"/>
      </w:r>
      <w:r w:rsidR="00EE2026" w:rsidRPr="002171F5">
        <w:rPr>
          <w:rStyle w:val="Hyperlink"/>
          <w:noProof/>
        </w:rPr>
        <w:t>19.7</w:t>
      </w:r>
      <w:r w:rsidR="00EE2026">
        <w:rPr>
          <w:rFonts w:asciiTheme="minorHAnsi" w:hAnsiTheme="minorHAnsi" w:cstheme="minorBidi"/>
          <w:noProof/>
          <w:sz w:val="22"/>
          <w:szCs w:val="22"/>
          <w:lang w:val="en-GB" w:eastAsia="en-GB"/>
        </w:rPr>
        <w:tab/>
      </w:r>
      <w:r w:rsidR="00EE2026" w:rsidRPr="002171F5">
        <w:rPr>
          <w:rStyle w:val="Hyperlink"/>
          <w:noProof/>
        </w:rPr>
        <w:t>Reservation modification</w:t>
      </w:r>
      <w:r w:rsidR="00EE2026">
        <w:rPr>
          <w:noProof/>
          <w:webHidden/>
        </w:rPr>
        <w:tab/>
      </w:r>
      <w:r w:rsidR="00EE2026">
        <w:rPr>
          <w:noProof/>
          <w:webHidden/>
        </w:rPr>
        <w:fldChar w:fldCharType="begin"/>
      </w:r>
      <w:r w:rsidR="00EE2026">
        <w:rPr>
          <w:noProof/>
          <w:webHidden/>
        </w:rPr>
        <w:instrText xml:space="preserve"> PAGEREF _Toc437518689 \h </w:instrText>
      </w:r>
      <w:r w:rsidR="00EE2026">
        <w:rPr>
          <w:noProof/>
          <w:webHidden/>
        </w:rPr>
      </w:r>
      <w:r w:rsidR="00EE2026">
        <w:rPr>
          <w:noProof/>
          <w:webHidden/>
        </w:rPr>
        <w:fldChar w:fldCharType="separate"/>
      </w:r>
      <w:ins w:id="202" w:author="John MacAuley" w:date="2016-01-08T16:24:00Z">
        <w:r w:rsidR="00D5423B">
          <w:rPr>
            <w:noProof/>
            <w:webHidden/>
          </w:rPr>
          <w:t>16</w:t>
        </w:r>
      </w:ins>
      <w:del w:id="203" w:author="John MacAuley" w:date="2016-01-08T16:24:00Z">
        <w:r w:rsidR="00EE2026" w:rsidDel="00D5423B">
          <w:rPr>
            <w:noProof/>
            <w:webHidden/>
          </w:rPr>
          <w:delText>119</w:delText>
        </w:r>
      </w:del>
      <w:r w:rsidR="00EE2026">
        <w:rPr>
          <w:noProof/>
          <w:webHidden/>
        </w:rPr>
        <w:fldChar w:fldCharType="end"/>
      </w:r>
      <w:r>
        <w:rPr>
          <w:noProof/>
        </w:rPr>
        <w:fldChar w:fldCharType="end"/>
      </w:r>
    </w:p>
    <w:p w14:paraId="06EE5F0E"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"_Toc437518690" </w:instrText>
      </w:r>
      <w:r>
        <w:fldChar w:fldCharType="separate"/>
      </w:r>
      <w:r w:rsidR="00EE2026" w:rsidRPr="002171F5">
        <w:rPr>
          <w:rStyle w:val="Hyperlink"/>
          <w:noProof/>
        </w:rPr>
        <w:t>20.</w:t>
      </w:r>
      <w:r w:rsidR="00EE2026">
        <w:rPr>
          <w:rFonts w:asciiTheme="minorHAnsi" w:hAnsiTheme="minorHAnsi" w:cstheme="minorBidi"/>
          <w:noProof/>
          <w:sz w:val="22"/>
          <w:szCs w:val="22"/>
          <w:lang w:val="en-GB" w:eastAsia="en-GB"/>
        </w:rPr>
        <w:tab/>
      </w:r>
      <w:r w:rsidR="00EE2026" w:rsidRPr="002171F5">
        <w:rPr>
          <w:rStyle w:val="Hyperlink"/>
          <w:noProof/>
        </w:rPr>
        <w:t>Appendix F: Tree and Chain Connection Examples</w:t>
      </w:r>
      <w:r w:rsidR="00EE2026">
        <w:rPr>
          <w:noProof/>
          <w:webHidden/>
        </w:rPr>
        <w:tab/>
      </w:r>
      <w:r w:rsidR="00EE2026">
        <w:rPr>
          <w:noProof/>
          <w:webHidden/>
        </w:rPr>
        <w:fldChar w:fldCharType="begin"/>
      </w:r>
      <w:r w:rsidR="00EE2026">
        <w:rPr>
          <w:noProof/>
          <w:webHidden/>
        </w:rPr>
        <w:instrText xml:space="preserve"> PAGEREF _Toc437518690 \h </w:instrText>
      </w:r>
      <w:r w:rsidR="00EE2026">
        <w:rPr>
          <w:noProof/>
          <w:webHidden/>
        </w:rPr>
      </w:r>
      <w:r w:rsidR="00EE2026">
        <w:rPr>
          <w:noProof/>
          <w:webHidden/>
        </w:rPr>
        <w:fldChar w:fldCharType="separate"/>
      </w:r>
      <w:ins w:id="204" w:author="John MacAuley" w:date="2016-01-08T16:24:00Z">
        <w:r w:rsidR="00D5423B">
          <w:rPr>
            <w:noProof/>
            <w:webHidden/>
          </w:rPr>
          <w:t>16</w:t>
        </w:r>
      </w:ins>
      <w:del w:id="205" w:author="John MacAuley" w:date="2016-01-08T16:24:00Z">
        <w:r w:rsidR="00EE2026" w:rsidDel="00D5423B">
          <w:rPr>
            <w:noProof/>
            <w:webHidden/>
          </w:rPr>
          <w:delText>120</w:delText>
        </w:r>
      </w:del>
      <w:r w:rsidR="00EE2026">
        <w:rPr>
          <w:noProof/>
          <w:webHidden/>
        </w:rPr>
        <w:fldChar w:fldCharType="end"/>
      </w:r>
      <w:r>
        <w:rPr>
          <w:noProof/>
        </w:rPr>
        <w:fldChar w:fldCharType="end"/>
      </w:r>
    </w:p>
    <w:p w14:paraId="01C140F4"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"_Toc437518691" </w:instrText>
      </w:r>
      <w:r>
        <w:fldChar w:fldCharType="separate"/>
      </w:r>
      <w:r w:rsidR="00EE2026" w:rsidRPr="002171F5">
        <w:rPr>
          <w:rStyle w:val="Hyperlink"/>
          <w:noProof/>
        </w:rPr>
        <w:t>20.1</w:t>
      </w:r>
      <w:r w:rsidR="00EE2026">
        <w:rPr>
          <w:rFonts w:asciiTheme="minorHAnsi" w:hAnsiTheme="minorHAnsi" w:cstheme="minorBidi"/>
          <w:noProof/>
          <w:sz w:val="22"/>
          <w:szCs w:val="22"/>
          <w:lang w:val="en-GB" w:eastAsia="en-GB"/>
        </w:rPr>
        <w:tab/>
      </w:r>
      <w:r w:rsidR="00EE2026" w:rsidRPr="002171F5">
        <w:rPr>
          <w:rStyle w:val="Hyperlink"/>
          <w:noProof/>
        </w:rPr>
        <w:t>Connection managed by an NSA chain</w:t>
      </w:r>
      <w:r w:rsidR="00EE2026">
        <w:rPr>
          <w:noProof/>
          <w:webHidden/>
        </w:rPr>
        <w:tab/>
      </w:r>
      <w:r w:rsidR="00EE2026">
        <w:rPr>
          <w:noProof/>
          <w:webHidden/>
        </w:rPr>
        <w:fldChar w:fldCharType="begin"/>
      </w:r>
      <w:r w:rsidR="00EE2026">
        <w:rPr>
          <w:noProof/>
          <w:webHidden/>
        </w:rPr>
        <w:instrText xml:space="preserve"> PAGEREF _Toc437518691 \h </w:instrText>
      </w:r>
      <w:r w:rsidR="00EE2026">
        <w:rPr>
          <w:noProof/>
          <w:webHidden/>
        </w:rPr>
      </w:r>
      <w:r w:rsidR="00EE2026">
        <w:rPr>
          <w:noProof/>
          <w:webHidden/>
        </w:rPr>
        <w:fldChar w:fldCharType="separate"/>
      </w:r>
      <w:ins w:id="206" w:author="John MacAuley" w:date="2016-01-08T16:24:00Z">
        <w:r w:rsidR="00D5423B">
          <w:rPr>
            <w:noProof/>
            <w:webHidden/>
          </w:rPr>
          <w:t>16</w:t>
        </w:r>
      </w:ins>
      <w:del w:id="207" w:author="John MacAuley" w:date="2016-01-08T16:24:00Z">
        <w:r w:rsidR="00EE2026" w:rsidDel="00D5423B">
          <w:rPr>
            <w:noProof/>
            <w:webHidden/>
          </w:rPr>
          <w:delText>120</w:delText>
        </w:r>
      </w:del>
      <w:r w:rsidR="00EE2026">
        <w:rPr>
          <w:noProof/>
          <w:webHidden/>
        </w:rPr>
        <w:fldChar w:fldCharType="end"/>
      </w:r>
      <w:r>
        <w:rPr>
          <w:noProof/>
        </w:rPr>
        <w:fldChar w:fldCharType="end"/>
      </w:r>
    </w:p>
    <w:p w14:paraId="6DE59233"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"_Toc437518692" </w:instrText>
      </w:r>
      <w:r>
        <w:fldChar w:fldCharType="separate"/>
      </w:r>
      <w:r w:rsidR="00EE2026" w:rsidRPr="002171F5">
        <w:rPr>
          <w:rStyle w:val="Hyperlink"/>
          <w:noProof/>
        </w:rPr>
        <w:t>20.2</w:t>
      </w:r>
      <w:r w:rsidR="00EE2026">
        <w:rPr>
          <w:rFonts w:asciiTheme="minorHAnsi" w:hAnsiTheme="minorHAnsi" w:cstheme="minorBidi"/>
          <w:noProof/>
          <w:sz w:val="22"/>
          <w:szCs w:val="22"/>
          <w:lang w:val="en-GB" w:eastAsia="en-GB"/>
        </w:rPr>
        <w:tab/>
      </w:r>
      <w:r w:rsidR="00EE2026" w:rsidRPr="002171F5">
        <w:rPr>
          <w:rStyle w:val="Hyperlink"/>
          <w:noProof/>
        </w:rPr>
        <w:t>Connection managed by an NSA tree</w:t>
      </w:r>
      <w:r w:rsidR="00EE2026">
        <w:rPr>
          <w:noProof/>
          <w:webHidden/>
        </w:rPr>
        <w:tab/>
      </w:r>
      <w:r w:rsidR="00EE2026">
        <w:rPr>
          <w:noProof/>
          <w:webHidden/>
        </w:rPr>
        <w:fldChar w:fldCharType="begin"/>
      </w:r>
      <w:r w:rsidR="00EE2026">
        <w:rPr>
          <w:noProof/>
          <w:webHidden/>
        </w:rPr>
        <w:instrText xml:space="preserve"> PAGEREF _Toc437518692 \h </w:instrText>
      </w:r>
      <w:r w:rsidR="00EE2026">
        <w:rPr>
          <w:noProof/>
          <w:webHidden/>
        </w:rPr>
      </w:r>
      <w:r w:rsidR="00EE2026">
        <w:rPr>
          <w:noProof/>
          <w:webHidden/>
        </w:rPr>
        <w:fldChar w:fldCharType="separate"/>
      </w:r>
      <w:ins w:id="208" w:author="John MacAuley" w:date="2016-01-08T16:24:00Z">
        <w:r w:rsidR="00D5423B">
          <w:rPr>
            <w:noProof/>
            <w:webHidden/>
          </w:rPr>
          <w:t>16</w:t>
        </w:r>
      </w:ins>
      <w:del w:id="209" w:author="John MacAuley" w:date="2016-01-08T16:24:00Z">
        <w:r w:rsidR="00EE2026" w:rsidDel="00D5423B">
          <w:rPr>
            <w:noProof/>
            <w:webHidden/>
          </w:rPr>
          <w:delText>120</w:delText>
        </w:r>
      </w:del>
      <w:r w:rsidR="00EE2026">
        <w:rPr>
          <w:noProof/>
          <w:webHidden/>
        </w:rPr>
        <w:fldChar w:fldCharType="end"/>
      </w:r>
      <w:r>
        <w:rPr>
          <w:noProof/>
        </w:rPr>
        <w:fldChar w:fldCharType="end"/>
      </w:r>
    </w:p>
    <w:p w14:paraId="1B26AC43"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"_Toc437518693" </w:instrText>
      </w:r>
      <w:r>
        <w:fldChar w:fldCharType="separate"/>
      </w:r>
      <w:r w:rsidR="00EE2026" w:rsidRPr="002171F5">
        <w:rPr>
          <w:rStyle w:val="Hyperlink"/>
          <w:noProof/>
          <w:lang w:val="en-GB"/>
        </w:rPr>
        <w:t>21.</w:t>
      </w:r>
      <w:r w:rsidR="00EE2026">
        <w:rPr>
          <w:rFonts w:asciiTheme="minorHAnsi" w:hAnsiTheme="minorHAnsi" w:cstheme="minorBidi"/>
          <w:noProof/>
          <w:sz w:val="22"/>
          <w:szCs w:val="22"/>
          <w:lang w:val="en-GB" w:eastAsia="en-GB"/>
        </w:rPr>
        <w:tab/>
      </w:r>
      <w:r w:rsidR="00EE2026" w:rsidRPr="002171F5">
        <w:rPr>
          <w:rStyle w:val="Hyperlink"/>
          <w:noProof/>
          <w:lang w:val="en-GB"/>
        </w:rPr>
        <w:t>Appendix G: Using the Explicit Routing Object in practice</w:t>
      </w:r>
      <w:r w:rsidR="00EE2026">
        <w:rPr>
          <w:noProof/>
          <w:webHidden/>
        </w:rPr>
        <w:tab/>
      </w:r>
      <w:r w:rsidR="00EE2026">
        <w:rPr>
          <w:noProof/>
          <w:webHidden/>
        </w:rPr>
        <w:fldChar w:fldCharType="begin"/>
      </w:r>
      <w:r w:rsidR="00EE2026">
        <w:rPr>
          <w:noProof/>
          <w:webHidden/>
        </w:rPr>
        <w:instrText xml:space="preserve"> PAGEREF _Toc437518693 \h </w:instrText>
      </w:r>
      <w:r w:rsidR="00EE2026">
        <w:rPr>
          <w:noProof/>
          <w:webHidden/>
        </w:rPr>
      </w:r>
      <w:r w:rsidR="00EE2026">
        <w:rPr>
          <w:noProof/>
          <w:webHidden/>
        </w:rPr>
        <w:fldChar w:fldCharType="separate"/>
      </w:r>
      <w:ins w:id="210" w:author="John MacAuley" w:date="2016-01-08T16:24:00Z">
        <w:r w:rsidR="00D5423B">
          <w:rPr>
            <w:noProof/>
            <w:webHidden/>
          </w:rPr>
          <w:t>16</w:t>
        </w:r>
      </w:ins>
      <w:del w:id="211" w:author="John MacAuley" w:date="2016-01-08T16:24:00Z">
        <w:r w:rsidR="00EE2026" w:rsidDel="00D5423B">
          <w:rPr>
            <w:noProof/>
            <w:webHidden/>
          </w:rPr>
          <w:delText>121</w:delText>
        </w:r>
      </w:del>
      <w:r w:rsidR="00EE2026">
        <w:rPr>
          <w:noProof/>
          <w:webHidden/>
        </w:rPr>
        <w:fldChar w:fldCharType="end"/>
      </w:r>
      <w:r>
        <w:rPr>
          <w:noProof/>
        </w:rPr>
        <w:fldChar w:fldCharType="end"/>
      </w:r>
    </w:p>
    <w:p w14:paraId="35AB48F4"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"_Toc437518694" </w:instrText>
      </w:r>
      <w:r>
        <w:fldChar w:fldCharType="separate"/>
      </w:r>
      <w:r w:rsidR="00EE2026" w:rsidRPr="002171F5">
        <w:rPr>
          <w:rStyle w:val="Hyperlink"/>
          <w:noProof/>
        </w:rPr>
        <w:t>21.1</w:t>
      </w:r>
      <w:r w:rsidR="00EE2026">
        <w:rPr>
          <w:rFonts w:asciiTheme="minorHAnsi" w:hAnsiTheme="minorHAnsi" w:cstheme="minorBidi"/>
          <w:noProof/>
          <w:sz w:val="22"/>
          <w:szCs w:val="22"/>
          <w:lang w:val="en-GB" w:eastAsia="en-GB"/>
        </w:rPr>
        <w:tab/>
      </w:r>
      <w:r w:rsidR="00EE2026" w:rsidRPr="002171F5">
        <w:rPr>
          <w:rStyle w:val="Hyperlink"/>
          <w:noProof/>
        </w:rPr>
        <w:t>The P2PS element</w:t>
      </w:r>
      <w:r w:rsidR="00EE2026">
        <w:rPr>
          <w:noProof/>
          <w:webHidden/>
        </w:rPr>
        <w:tab/>
      </w:r>
      <w:r w:rsidR="00EE2026">
        <w:rPr>
          <w:noProof/>
          <w:webHidden/>
        </w:rPr>
        <w:fldChar w:fldCharType="begin"/>
      </w:r>
      <w:r w:rsidR="00EE2026">
        <w:rPr>
          <w:noProof/>
          <w:webHidden/>
        </w:rPr>
        <w:instrText xml:space="preserve"> PAGEREF _Toc437518694 \h </w:instrText>
      </w:r>
      <w:r w:rsidR="00EE2026">
        <w:rPr>
          <w:noProof/>
          <w:webHidden/>
        </w:rPr>
      </w:r>
      <w:r w:rsidR="00EE2026">
        <w:rPr>
          <w:noProof/>
          <w:webHidden/>
        </w:rPr>
        <w:fldChar w:fldCharType="separate"/>
      </w:r>
      <w:ins w:id="212" w:author="John MacAuley" w:date="2016-01-08T16:24:00Z">
        <w:r w:rsidR="00D5423B">
          <w:rPr>
            <w:noProof/>
            <w:webHidden/>
          </w:rPr>
          <w:t>16</w:t>
        </w:r>
      </w:ins>
      <w:del w:id="213" w:author="John MacAuley" w:date="2016-01-08T16:24:00Z">
        <w:r w:rsidR="00EE2026" w:rsidDel="00D5423B">
          <w:rPr>
            <w:noProof/>
            <w:webHidden/>
          </w:rPr>
          <w:delText>121</w:delText>
        </w:r>
      </w:del>
      <w:r w:rsidR="00EE2026">
        <w:rPr>
          <w:noProof/>
          <w:webHidden/>
        </w:rPr>
        <w:fldChar w:fldCharType="end"/>
      </w:r>
      <w:r>
        <w:rPr>
          <w:noProof/>
        </w:rPr>
        <w:fldChar w:fldCharType="end"/>
      </w:r>
    </w:p>
    <w:p w14:paraId="071A7E7A"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"_Toc437518695" </w:instrText>
      </w:r>
      <w:r>
        <w:fldChar w:fldCharType="separate"/>
      </w:r>
      <w:r w:rsidR="00EE2026" w:rsidRPr="002171F5">
        <w:rPr>
          <w:rStyle w:val="Hyperlink"/>
          <w:noProof/>
        </w:rPr>
        <w:t>21.2</w:t>
      </w:r>
      <w:r w:rsidR="00EE2026">
        <w:rPr>
          <w:rFonts w:asciiTheme="minorHAnsi" w:hAnsiTheme="minorHAnsi" w:cstheme="minorBidi"/>
          <w:noProof/>
          <w:sz w:val="22"/>
          <w:szCs w:val="22"/>
          <w:lang w:val="en-GB" w:eastAsia="en-GB"/>
        </w:rPr>
        <w:tab/>
      </w:r>
      <w:r w:rsidR="00EE2026" w:rsidRPr="002171F5">
        <w:rPr>
          <w:rStyle w:val="Hyperlink"/>
          <w:noProof/>
        </w:rPr>
        <w:t>Ordering of ERO elements</w:t>
      </w:r>
      <w:r w:rsidR="00EE2026">
        <w:rPr>
          <w:noProof/>
          <w:webHidden/>
        </w:rPr>
        <w:tab/>
      </w:r>
      <w:r w:rsidR="00EE2026">
        <w:rPr>
          <w:noProof/>
          <w:webHidden/>
        </w:rPr>
        <w:fldChar w:fldCharType="begin"/>
      </w:r>
      <w:r w:rsidR="00EE2026">
        <w:rPr>
          <w:noProof/>
          <w:webHidden/>
        </w:rPr>
        <w:instrText xml:space="preserve"> PAGEREF _Toc437518695 \h </w:instrText>
      </w:r>
      <w:r w:rsidR="00EE2026">
        <w:rPr>
          <w:noProof/>
          <w:webHidden/>
        </w:rPr>
      </w:r>
      <w:r w:rsidR="00EE2026">
        <w:rPr>
          <w:noProof/>
          <w:webHidden/>
        </w:rPr>
        <w:fldChar w:fldCharType="separate"/>
      </w:r>
      <w:ins w:id="214" w:author="John MacAuley" w:date="2016-01-08T16:24:00Z">
        <w:r w:rsidR="00D5423B">
          <w:rPr>
            <w:noProof/>
            <w:webHidden/>
          </w:rPr>
          <w:t>16</w:t>
        </w:r>
      </w:ins>
      <w:del w:id="215" w:author="John MacAuley" w:date="2016-01-08T16:24:00Z">
        <w:r w:rsidR="00EE2026" w:rsidDel="00D5423B">
          <w:rPr>
            <w:noProof/>
            <w:webHidden/>
          </w:rPr>
          <w:delText>124</w:delText>
        </w:r>
      </w:del>
      <w:r w:rsidR="00EE2026">
        <w:rPr>
          <w:noProof/>
          <w:webHidden/>
        </w:rPr>
        <w:fldChar w:fldCharType="end"/>
      </w:r>
      <w:r>
        <w:rPr>
          <w:noProof/>
        </w:rPr>
        <w:fldChar w:fldCharType="end"/>
      </w:r>
    </w:p>
    <w:p w14:paraId="1E72CCE3"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"_Toc437518696" </w:instrText>
      </w:r>
      <w:r>
        <w:fldChar w:fldCharType="separate"/>
      </w:r>
      <w:r w:rsidR="00EE2026" w:rsidRPr="002171F5">
        <w:rPr>
          <w:rStyle w:val="Hyperlink"/>
          <w:noProof/>
        </w:rPr>
        <w:t>21.3</w:t>
      </w:r>
      <w:r w:rsidR="00EE2026">
        <w:rPr>
          <w:rFonts w:asciiTheme="minorHAnsi" w:hAnsiTheme="minorHAnsi" w:cstheme="minorBidi"/>
          <w:noProof/>
          <w:sz w:val="22"/>
          <w:szCs w:val="22"/>
          <w:lang w:val="en-GB" w:eastAsia="en-GB"/>
        </w:rPr>
        <w:tab/>
      </w:r>
      <w:r w:rsidR="00EE2026" w:rsidRPr="002171F5">
        <w:rPr>
          <w:rStyle w:val="Hyperlink"/>
          <w:noProof/>
        </w:rPr>
        <w:t>Support for internal STP</w:t>
      </w:r>
      <w:r w:rsidR="00EE2026">
        <w:rPr>
          <w:noProof/>
          <w:webHidden/>
        </w:rPr>
        <w:tab/>
      </w:r>
      <w:r w:rsidR="00EE2026">
        <w:rPr>
          <w:noProof/>
          <w:webHidden/>
        </w:rPr>
        <w:fldChar w:fldCharType="begin"/>
      </w:r>
      <w:r w:rsidR="00EE2026">
        <w:rPr>
          <w:noProof/>
          <w:webHidden/>
        </w:rPr>
        <w:instrText xml:space="preserve"> PAGEREF _Toc437518696 \h </w:instrText>
      </w:r>
      <w:r w:rsidR="00EE2026">
        <w:rPr>
          <w:noProof/>
          <w:webHidden/>
        </w:rPr>
      </w:r>
      <w:r w:rsidR="00EE2026">
        <w:rPr>
          <w:noProof/>
          <w:webHidden/>
        </w:rPr>
        <w:fldChar w:fldCharType="separate"/>
      </w:r>
      <w:ins w:id="216" w:author="John MacAuley" w:date="2016-01-08T16:24:00Z">
        <w:r w:rsidR="00D5423B">
          <w:rPr>
            <w:noProof/>
            <w:webHidden/>
          </w:rPr>
          <w:t>16</w:t>
        </w:r>
      </w:ins>
      <w:del w:id="217" w:author="John MacAuley" w:date="2016-01-08T16:24:00Z">
        <w:r w:rsidR="00EE2026" w:rsidDel="00D5423B">
          <w:rPr>
            <w:noProof/>
            <w:webHidden/>
          </w:rPr>
          <w:delText>124</w:delText>
        </w:r>
      </w:del>
      <w:r w:rsidR="00EE2026">
        <w:rPr>
          <w:noProof/>
          <w:webHidden/>
        </w:rPr>
        <w:fldChar w:fldCharType="end"/>
      </w:r>
      <w:r>
        <w:rPr>
          <w:noProof/>
        </w:rPr>
        <w:fldChar w:fldCharType="end"/>
      </w:r>
    </w:p>
    <w:p w14:paraId="352AEDA4"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"_Toc437518697" </w:instrText>
      </w:r>
      <w:r>
        <w:fldChar w:fldCharType="separate"/>
      </w:r>
      <w:r w:rsidR="00EE2026" w:rsidRPr="002171F5">
        <w:rPr>
          <w:rStyle w:val="Hyperlink"/>
          <w:noProof/>
        </w:rPr>
        <w:t>21.4</w:t>
      </w:r>
      <w:r w:rsidR="00EE2026">
        <w:rPr>
          <w:rFonts w:asciiTheme="minorHAnsi" w:hAnsiTheme="minorHAnsi" w:cstheme="minorBidi"/>
          <w:noProof/>
          <w:sz w:val="22"/>
          <w:szCs w:val="22"/>
          <w:lang w:val="en-GB" w:eastAsia="en-GB"/>
        </w:rPr>
        <w:tab/>
      </w:r>
      <w:r w:rsidR="00EE2026" w:rsidRPr="002171F5">
        <w:rPr>
          <w:rStyle w:val="Hyperlink"/>
          <w:noProof/>
        </w:rPr>
        <w:t>Underspecified STP</w:t>
      </w:r>
      <w:r w:rsidR="00EE2026">
        <w:rPr>
          <w:noProof/>
          <w:webHidden/>
        </w:rPr>
        <w:tab/>
      </w:r>
      <w:r w:rsidR="00EE2026">
        <w:rPr>
          <w:noProof/>
          <w:webHidden/>
        </w:rPr>
        <w:fldChar w:fldCharType="begin"/>
      </w:r>
      <w:r w:rsidR="00EE2026">
        <w:rPr>
          <w:noProof/>
          <w:webHidden/>
        </w:rPr>
        <w:instrText xml:space="preserve"> PAGEREF _Toc437518697 \h </w:instrText>
      </w:r>
      <w:r w:rsidR="00EE2026">
        <w:rPr>
          <w:noProof/>
          <w:webHidden/>
        </w:rPr>
      </w:r>
      <w:r w:rsidR="00EE2026">
        <w:rPr>
          <w:noProof/>
          <w:webHidden/>
        </w:rPr>
        <w:fldChar w:fldCharType="separate"/>
      </w:r>
      <w:ins w:id="218" w:author="John MacAuley" w:date="2016-01-08T16:24:00Z">
        <w:r w:rsidR="00D5423B">
          <w:rPr>
            <w:noProof/>
            <w:webHidden/>
          </w:rPr>
          <w:t>16</w:t>
        </w:r>
      </w:ins>
      <w:del w:id="219" w:author="John MacAuley" w:date="2016-01-08T16:24:00Z">
        <w:r w:rsidR="00EE2026" w:rsidDel="00D5423B">
          <w:rPr>
            <w:noProof/>
            <w:webHidden/>
          </w:rPr>
          <w:delText>126</w:delText>
        </w:r>
      </w:del>
      <w:r w:rsidR="00EE2026">
        <w:rPr>
          <w:noProof/>
          <w:webHidden/>
        </w:rPr>
        <w:fldChar w:fldCharType="end"/>
      </w:r>
      <w:r>
        <w:rPr>
          <w:noProof/>
        </w:rPr>
        <w:fldChar w:fldCharType="end"/>
      </w:r>
    </w:p>
    <w:p w14:paraId="4AEB89DD"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"_Toc437518698" </w:instrText>
      </w:r>
      <w:r>
        <w:fldChar w:fldCharType="separate"/>
      </w:r>
      <w:r w:rsidR="00EE2026" w:rsidRPr="002171F5">
        <w:rPr>
          <w:rStyle w:val="Hyperlink"/>
          <w:noProof/>
        </w:rPr>
        <w:t>21.5</w:t>
      </w:r>
      <w:r w:rsidR="00EE2026">
        <w:rPr>
          <w:rFonts w:asciiTheme="minorHAnsi" w:hAnsiTheme="minorHAnsi" w:cstheme="minorBidi"/>
          <w:noProof/>
          <w:sz w:val="22"/>
          <w:szCs w:val="22"/>
          <w:lang w:val="en-GB" w:eastAsia="en-GB"/>
        </w:rPr>
        <w:tab/>
      </w:r>
      <w:r w:rsidR="00EE2026" w:rsidRPr="002171F5">
        <w:rPr>
          <w:rStyle w:val="Hyperlink"/>
          <w:noProof/>
        </w:rPr>
        <w:t>Avoiding unnecessary loops</w:t>
      </w:r>
      <w:r w:rsidR="00EE2026">
        <w:rPr>
          <w:noProof/>
          <w:webHidden/>
        </w:rPr>
        <w:tab/>
      </w:r>
      <w:r w:rsidR="00EE2026">
        <w:rPr>
          <w:noProof/>
          <w:webHidden/>
        </w:rPr>
        <w:fldChar w:fldCharType="begin"/>
      </w:r>
      <w:r w:rsidR="00EE2026">
        <w:rPr>
          <w:noProof/>
          <w:webHidden/>
        </w:rPr>
        <w:instrText xml:space="preserve"> PAGEREF _Toc437518698 \h </w:instrText>
      </w:r>
      <w:r w:rsidR="00EE2026">
        <w:rPr>
          <w:noProof/>
          <w:webHidden/>
        </w:rPr>
      </w:r>
      <w:r w:rsidR="00EE2026">
        <w:rPr>
          <w:noProof/>
          <w:webHidden/>
        </w:rPr>
        <w:fldChar w:fldCharType="separate"/>
      </w:r>
      <w:ins w:id="220" w:author="John MacAuley" w:date="2016-01-08T16:24:00Z">
        <w:r w:rsidR="00D5423B">
          <w:rPr>
            <w:noProof/>
            <w:webHidden/>
          </w:rPr>
          <w:t>16</w:t>
        </w:r>
      </w:ins>
      <w:del w:id="221" w:author="John MacAuley" w:date="2016-01-08T16:24:00Z">
        <w:r w:rsidR="00EE2026" w:rsidDel="00D5423B">
          <w:rPr>
            <w:noProof/>
            <w:webHidden/>
          </w:rPr>
          <w:delText>128</w:delText>
        </w:r>
      </w:del>
      <w:r w:rsidR="00EE2026">
        <w:rPr>
          <w:noProof/>
          <w:webHidden/>
        </w:rPr>
        <w:fldChar w:fldCharType="end"/>
      </w:r>
      <w:r>
        <w:rPr>
          <w:noProof/>
        </w:rPr>
        <w:fldChar w:fldCharType="end"/>
      </w:r>
    </w:p>
    <w:p w14:paraId="4914C298"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"_Toc437518699" </w:instrText>
      </w:r>
      <w:r>
        <w:fldChar w:fldCharType="separate"/>
      </w:r>
      <w:r w:rsidR="00EE2026" w:rsidRPr="002171F5">
        <w:rPr>
          <w:rStyle w:val="Hyperlink"/>
          <w:noProof/>
        </w:rPr>
        <w:t>21.6</w:t>
      </w:r>
      <w:r w:rsidR="00EE2026">
        <w:rPr>
          <w:rFonts w:asciiTheme="minorHAnsi" w:hAnsiTheme="minorHAnsi" w:cstheme="minorBidi"/>
          <w:noProof/>
          <w:sz w:val="22"/>
          <w:szCs w:val="22"/>
          <w:lang w:val="en-GB" w:eastAsia="en-GB"/>
        </w:rPr>
        <w:tab/>
      </w:r>
      <w:r w:rsidR="00EE2026" w:rsidRPr="002171F5">
        <w:rPr>
          <w:rStyle w:val="Hyperlink"/>
          <w:noProof/>
        </w:rPr>
        <w:t>ERO in reserveConfirmed</w:t>
      </w:r>
      <w:r w:rsidR="00EE2026">
        <w:rPr>
          <w:noProof/>
          <w:webHidden/>
        </w:rPr>
        <w:tab/>
      </w:r>
      <w:r w:rsidR="00EE2026">
        <w:rPr>
          <w:noProof/>
          <w:webHidden/>
        </w:rPr>
        <w:fldChar w:fldCharType="begin"/>
      </w:r>
      <w:r w:rsidR="00EE2026">
        <w:rPr>
          <w:noProof/>
          <w:webHidden/>
        </w:rPr>
        <w:instrText xml:space="preserve"> PAGEREF _Toc437518699 \h </w:instrText>
      </w:r>
      <w:r w:rsidR="00EE2026">
        <w:rPr>
          <w:noProof/>
          <w:webHidden/>
        </w:rPr>
      </w:r>
      <w:r w:rsidR="00EE2026">
        <w:rPr>
          <w:noProof/>
          <w:webHidden/>
        </w:rPr>
        <w:fldChar w:fldCharType="separate"/>
      </w:r>
      <w:ins w:id="222" w:author="John MacAuley" w:date="2016-01-08T16:24:00Z">
        <w:r w:rsidR="00D5423B">
          <w:rPr>
            <w:noProof/>
            <w:webHidden/>
          </w:rPr>
          <w:t>16</w:t>
        </w:r>
      </w:ins>
      <w:del w:id="223" w:author="John MacAuley" w:date="2016-01-08T16:24:00Z">
        <w:r w:rsidR="00EE2026" w:rsidDel="00D5423B">
          <w:rPr>
            <w:noProof/>
            <w:webHidden/>
          </w:rPr>
          <w:delText>128</w:delText>
        </w:r>
      </w:del>
      <w:r w:rsidR="00EE2026">
        <w:rPr>
          <w:noProof/>
          <w:webHidden/>
        </w:rPr>
        <w:fldChar w:fldCharType="end"/>
      </w:r>
      <w:r>
        <w:rPr>
          <w:noProof/>
        </w:rPr>
        <w:fldChar w:fldCharType="end"/>
      </w:r>
    </w:p>
    <w:p w14:paraId="3C7A1CDB" w14:textId="77777777" w:rsidR="00EE2026" w:rsidRDefault="008B2EE1">
      <w:pPr>
        <w:pStyle w:val="TOC2"/>
        <w:tabs>
          <w:tab w:val="left" w:pos="1000"/>
          <w:tab w:val="right" w:pos="8828"/>
        </w:tabs>
        <w:rPr>
          <w:rFonts w:asciiTheme="minorHAnsi" w:hAnsiTheme="minorHAnsi" w:cstheme="minorBidi"/>
          <w:noProof/>
          <w:sz w:val="22"/>
          <w:szCs w:val="22"/>
          <w:lang w:val="en-GB" w:eastAsia="en-GB"/>
        </w:rPr>
      </w:pPr>
      <w:r>
        <w:fldChar w:fldCharType="begin"/>
      </w:r>
      <w:r>
        <w:instrText xml:space="preserve"> HYPERLINK \l "_Toc437518700" </w:instrText>
      </w:r>
      <w:r>
        <w:fldChar w:fldCharType="separate"/>
      </w:r>
      <w:r w:rsidR="00EE2026" w:rsidRPr="002171F5">
        <w:rPr>
          <w:rStyle w:val="Hyperlink"/>
          <w:noProof/>
        </w:rPr>
        <w:t>21.7</w:t>
      </w:r>
      <w:r w:rsidR="00EE2026">
        <w:rPr>
          <w:rFonts w:asciiTheme="minorHAnsi" w:hAnsiTheme="minorHAnsi" w:cstheme="minorBidi"/>
          <w:noProof/>
          <w:sz w:val="22"/>
          <w:szCs w:val="22"/>
          <w:lang w:val="en-GB" w:eastAsia="en-GB"/>
        </w:rPr>
        <w:tab/>
      </w:r>
      <w:r w:rsidR="00EE2026" w:rsidRPr="002171F5">
        <w:rPr>
          <w:rStyle w:val="Hyperlink"/>
          <w:noProof/>
        </w:rPr>
        <w:t>Error Handling</w:t>
      </w:r>
      <w:r w:rsidR="00EE2026">
        <w:rPr>
          <w:noProof/>
          <w:webHidden/>
        </w:rPr>
        <w:tab/>
      </w:r>
      <w:r w:rsidR="00EE2026">
        <w:rPr>
          <w:noProof/>
          <w:webHidden/>
        </w:rPr>
        <w:fldChar w:fldCharType="begin"/>
      </w:r>
      <w:r w:rsidR="00EE2026">
        <w:rPr>
          <w:noProof/>
          <w:webHidden/>
        </w:rPr>
        <w:instrText xml:space="preserve"> PAGEREF _Toc437518700 \h </w:instrText>
      </w:r>
      <w:r w:rsidR="00EE2026">
        <w:rPr>
          <w:noProof/>
          <w:webHidden/>
        </w:rPr>
      </w:r>
      <w:r w:rsidR="00EE2026">
        <w:rPr>
          <w:noProof/>
          <w:webHidden/>
        </w:rPr>
        <w:fldChar w:fldCharType="separate"/>
      </w:r>
      <w:ins w:id="224" w:author="John MacAuley" w:date="2016-01-08T16:24:00Z">
        <w:r w:rsidR="00D5423B">
          <w:rPr>
            <w:noProof/>
            <w:webHidden/>
          </w:rPr>
          <w:t>16</w:t>
        </w:r>
      </w:ins>
      <w:del w:id="225" w:author="John MacAuley" w:date="2016-01-08T16:24:00Z">
        <w:r w:rsidR="00EE2026" w:rsidDel="00D5423B">
          <w:rPr>
            <w:noProof/>
            <w:webHidden/>
          </w:rPr>
          <w:delText>130</w:delText>
        </w:r>
      </w:del>
      <w:r w:rsidR="00EE2026">
        <w:rPr>
          <w:noProof/>
          <w:webHidden/>
        </w:rPr>
        <w:fldChar w:fldCharType="end"/>
      </w:r>
      <w:r>
        <w:rPr>
          <w:noProof/>
        </w:rPr>
        <w:fldChar w:fldCharType="end"/>
      </w:r>
    </w:p>
    <w:p w14:paraId="33B1DD05" w14:textId="77777777" w:rsidR="00EE2026" w:rsidRDefault="008B2EE1">
      <w:pPr>
        <w:pStyle w:val="TOC1"/>
        <w:tabs>
          <w:tab w:val="left" w:pos="600"/>
          <w:tab w:val="right" w:pos="8828"/>
        </w:tabs>
        <w:rPr>
          <w:rFonts w:asciiTheme="minorHAnsi" w:hAnsiTheme="minorHAnsi" w:cstheme="minorBidi"/>
          <w:noProof/>
          <w:sz w:val="22"/>
          <w:szCs w:val="22"/>
          <w:lang w:val="en-GB" w:eastAsia="en-GB"/>
        </w:rPr>
      </w:pPr>
      <w:r>
        <w:fldChar w:fldCharType="begin"/>
      </w:r>
      <w:r>
        <w:instrText xml:space="preserve"> HYPERLINK \l "_Toc437518701" </w:instrText>
      </w:r>
      <w:r>
        <w:fldChar w:fldCharType="separate"/>
      </w:r>
      <w:r w:rsidR="00EE2026" w:rsidRPr="002171F5">
        <w:rPr>
          <w:rStyle w:val="Hyperlink"/>
          <w:noProof/>
        </w:rPr>
        <w:t>22.</w:t>
      </w:r>
      <w:r w:rsidR="00EE2026">
        <w:rPr>
          <w:rFonts w:asciiTheme="minorHAnsi" w:hAnsiTheme="minorHAnsi" w:cstheme="minorBidi"/>
          <w:noProof/>
          <w:sz w:val="22"/>
          <w:szCs w:val="22"/>
          <w:lang w:val="en-GB" w:eastAsia="en-GB"/>
        </w:rPr>
        <w:tab/>
      </w:r>
      <w:r w:rsidR="00EE2026" w:rsidRPr="002171F5">
        <w:rPr>
          <w:rStyle w:val="Hyperlink"/>
          <w:noProof/>
        </w:rPr>
        <w:t>References</w:t>
      </w:r>
      <w:r w:rsidR="00EE2026">
        <w:rPr>
          <w:noProof/>
          <w:webHidden/>
        </w:rPr>
        <w:tab/>
      </w:r>
      <w:r w:rsidR="00EE2026">
        <w:rPr>
          <w:noProof/>
          <w:webHidden/>
        </w:rPr>
        <w:fldChar w:fldCharType="begin"/>
      </w:r>
      <w:r w:rsidR="00EE2026">
        <w:rPr>
          <w:noProof/>
          <w:webHidden/>
        </w:rPr>
        <w:instrText xml:space="preserve"> PAGEREF _Toc437518701 \h </w:instrText>
      </w:r>
      <w:r w:rsidR="00EE2026">
        <w:rPr>
          <w:noProof/>
          <w:webHidden/>
        </w:rPr>
      </w:r>
      <w:r w:rsidR="00EE2026">
        <w:rPr>
          <w:noProof/>
          <w:webHidden/>
        </w:rPr>
        <w:fldChar w:fldCharType="separate"/>
      </w:r>
      <w:ins w:id="226" w:author="John MacAuley" w:date="2016-01-08T16:24:00Z">
        <w:r w:rsidR="00D5423B">
          <w:rPr>
            <w:noProof/>
            <w:webHidden/>
          </w:rPr>
          <w:t>16</w:t>
        </w:r>
      </w:ins>
      <w:del w:id="227" w:author="John MacAuley" w:date="2016-01-08T16:24:00Z">
        <w:r w:rsidR="00EE2026" w:rsidDel="00D5423B">
          <w:rPr>
            <w:noProof/>
            <w:webHidden/>
          </w:rPr>
          <w:delText>131</w:delText>
        </w:r>
      </w:del>
      <w:r w:rsidR="00EE2026">
        <w:rPr>
          <w:noProof/>
          <w:webHidden/>
        </w:rPr>
        <w:fldChar w:fldCharType="end"/>
      </w:r>
      <w:r>
        <w:rPr>
          <w:noProof/>
        </w:rPr>
        <w:fldChar w:fldCharType="end"/>
      </w:r>
    </w:p>
    <w:p w14:paraId="425F5A3B" w14:textId="77777777" w:rsidR="009573A1" w:rsidRDefault="00075FC8" w:rsidP="00FF3DA8">
      <w:r w:rsidRPr="006C7966">
        <w:fldChar w:fldCharType="end"/>
      </w:r>
    </w:p>
    <w:p w14:paraId="5F15593B" w14:textId="77777777" w:rsidR="009573A1" w:rsidRDefault="009573A1">
      <w:r>
        <w:br w:type="page"/>
      </w:r>
    </w:p>
    <w:p w14:paraId="7E48BF7C" w14:textId="77777777" w:rsidR="00FF3DA8" w:rsidRPr="006C7966" w:rsidRDefault="00FF3DA8" w:rsidP="00FF3DA8"/>
    <w:p w14:paraId="47E6E0CC" w14:textId="77777777" w:rsidR="00D97440" w:rsidRPr="006C7966" w:rsidRDefault="00D97440" w:rsidP="00D97440">
      <w:pPr>
        <w:pStyle w:val="Heading1"/>
      </w:pPr>
      <w:bookmarkStart w:id="228" w:name="_Ref370292191"/>
      <w:bookmarkStart w:id="229" w:name="_Toc437518573"/>
      <w:r w:rsidRPr="006C7966">
        <w:t>Introduction</w:t>
      </w:r>
      <w:bookmarkEnd w:id="228"/>
      <w:bookmarkEnd w:id="229"/>
    </w:p>
    <w:p w14:paraId="7F4AC98C" w14:textId="77777777" w:rsidR="004469B6" w:rsidRPr="006C7966" w:rsidRDefault="004469B6" w:rsidP="004469B6">
      <w:pPr>
        <w:pStyle w:val="Heading2"/>
      </w:pPr>
      <w:bookmarkStart w:id="230" w:name="_Toc437518574"/>
      <w:r w:rsidRPr="006C7966">
        <w:t>The Connection Service</w:t>
      </w:r>
      <w:bookmarkEnd w:id="230"/>
    </w:p>
    <w:p w14:paraId="7322FF16" w14:textId="417ED64F" w:rsidR="004469B6" w:rsidRPr="006C7966" w:rsidRDefault="004469B6" w:rsidP="00D97440">
      <w:r w:rsidRPr="006C7966">
        <w:t>This Open Grid Forum document defines the NSI Connection Service (CS) protocol that enables the reservation, creation, management and removal of Connections.</w:t>
      </w:r>
      <w:r w:rsidR="00E411A9">
        <w:t xml:space="preserve"> </w:t>
      </w:r>
      <w:r w:rsidR="00AC38E3">
        <w:t xml:space="preserve"> To ensure secure service delivery, t</w:t>
      </w:r>
      <w:r w:rsidR="0053702D">
        <w:t>he NSI</w:t>
      </w:r>
      <w:r w:rsidR="00FB63BB" w:rsidRPr="006C7966">
        <w:t xml:space="preserve"> Connection </w:t>
      </w:r>
      <w:r w:rsidR="0053702D">
        <w:t>S</w:t>
      </w:r>
      <w:r w:rsidR="00FB63BB" w:rsidRPr="006C7966">
        <w:t xml:space="preserve">ervice </w:t>
      </w:r>
      <w:r w:rsidR="0053702D">
        <w:t>incorporates</w:t>
      </w:r>
      <w:r w:rsidR="00FB63BB" w:rsidRPr="006C7966">
        <w:t xml:space="preserve"> authentication and authorization mechanisms</w:t>
      </w:r>
      <w:r w:rsidR="00AC38E3">
        <w:t>.</w:t>
      </w:r>
    </w:p>
    <w:p w14:paraId="20A0D951" w14:textId="77777777" w:rsidR="004469B6" w:rsidRPr="006C7966" w:rsidRDefault="004469B6" w:rsidP="00D97440"/>
    <w:p w14:paraId="55BDC8AC" w14:textId="66E59D04" w:rsidR="00D97440" w:rsidRPr="006C7966" w:rsidRDefault="00D97440" w:rsidP="00D97440">
      <w:r w:rsidRPr="006C7966">
        <w:t>NSI is designed to support the creation of circuits</w:t>
      </w:r>
      <w:r w:rsidR="00FB63BB" w:rsidRPr="006C7966">
        <w:t xml:space="preserve"> (called Connections in NSI)</w:t>
      </w:r>
      <w:r w:rsidRPr="006C7966">
        <w:t xml:space="preserve"> that transit several networks managed by different providers.</w:t>
      </w:r>
      <w:r w:rsidR="00E411A9">
        <w:t xml:space="preserve"> </w:t>
      </w:r>
      <w:r w:rsidRPr="006C7966">
        <w:t>Traditional models of circuit services and control planes adopt a single very tightly defined data plane technology, and then hard code these service attributes into the control plane protocols.</w:t>
      </w:r>
      <w:r w:rsidR="00E411A9">
        <w:t xml:space="preserve"> </w:t>
      </w:r>
      <w:r w:rsidRPr="006C7966">
        <w:t xml:space="preserve">Multi-domain services need to </w:t>
      </w:r>
      <w:r w:rsidR="00463A7F">
        <w:t xml:space="preserve">be </w:t>
      </w:r>
      <w:r w:rsidRPr="006C7966">
        <w:t>employ</w:t>
      </w:r>
      <w:r w:rsidR="00463A7F">
        <w:t>ed over</w:t>
      </w:r>
      <w:r w:rsidRPr="006C7966">
        <w:t xml:space="preserve"> </w:t>
      </w:r>
      <w:r w:rsidR="00FB63BB" w:rsidRPr="006C7966">
        <w:t xml:space="preserve">heterogeneous </w:t>
      </w:r>
      <w:r w:rsidRPr="006C7966">
        <w:t>data plane technologies. The NSI supports an abstracted notion of a Connection, and the NSI message</w:t>
      </w:r>
      <w:r w:rsidR="00FB63BB" w:rsidRPr="006C7966">
        <w:t>s</w:t>
      </w:r>
      <w:r w:rsidRPr="006C7966">
        <w:t xml:space="preserve"> include a flexible schema for specifying service</w:t>
      </w:r>
      <w:r w:rsidR="00741569">
        <w:t>-</w:t>
      </w:r>
      <w:r w:rsidRPr="006C7966">
        <w:t>specific constraints.</w:t>
      </w:r>
      <w:r w:rsidR="00E411A9">
        <w:t xml:space="preserve"> </w:t>
      </w:r>
      <w:r w:rsidRPr="006C7966">
        <w:t>These service constraints will be evaluated against the technology available to local network service providers traversed by the service.</w:t>
      </w:r>
      <w:r w:rsidR="00E411A9">
        <w:t xml:space="preserve"> </w:t>
      </w:r>
      <w:r w:rsidRPr="006C7966">
        <w:t xml:space="preserve">It is up to the pathfinder </w:t>
      </w:r>
      <w:r w:rsidR="00B534E7">
        <w:t>of the NSI</w:t>
      </w:r>
      <w:r w:rsidR="004258B0">
        <w:t>-</w:t>
      </w:r>
      <w:r w:rsidR="00B534E7">
        <w:t xml:space="preserve">enabled service </w:t>
      </w:r>
      <w:r w:rsidRPr="006C7966">
        <w:t xml:space="preserve">to </w:t>
      </w:r>
      <w:r w:rsidR="00B534E7">
        <w:t>identify</w:t>
      </w:r>
      <w:r w:rsidRPr="006C7966">
        <w:t xml:space="preserve"> a path that meets these constraints.</w:t>
      </w:r>
      <w:r w:rsidR="00E411A9">
        <w:t xml:space="preserve"> </w:t>
      </w:r>
      <w:r w:rsidRPr="006C7966">
        <w:t>In this way the NSI allows a single Service Plane protocol suite to deliver Connections that traverse heterogeneous transport technologies.</w:t>
      </w:r>
    </w:p>
    <w:p w14:paraId="6CC85CED" w14:textId="77777777" w:rsidR="00D97440" w:rsidRPr="006C7966" w:rsidRDefault="00D97440" w:rsidP="00FF3DA8"/>
    <w:p w14:paraId="5DA1E642" w14:textId="77777777" w:rsidR="007F7C82" w:rsidRPr="006C7966" w:rsidRDefault="00AC3B13" w:rsidP="002979D9">
      <w:pPr>
        <w:pStyle w:val="Heading1"/>
        <w:keepNext w:val="0"/>
        <w:spacing w:before="0" w:after="0"/>
        <w:ind w:left="578" w:hanging="578"/>
      </w:pPr>
      <w:bookmarkStart w:id="231" w:name="_Ref358799976"/>
      <w:bookmarkStart w:id="232" w:name="_Toc437518575"/>
      <w:r w:rsidRPr="006C7966">
        <w:t>Network Service Framework</w:t>
      </w:r>
      <w:bookmarkEnd w:id="231"/>
      <w:bookmarkEnd w:id="232"/>
    </w:p>
    <w:p w14:paraId="270B5D0D" w14:textId="77777777" w:rsidR="00401F94" w:rsidRPr="006C7966" w:rsidRDefault="00401F94" w:rsidP="00954A58">
      <w:r w:rsidRPr="006C7966">
        <w:t>The</w:t>
      </w:r>
      <w:r w:rsidR="003B55E1" w:rsidRPr="006C7966">
        <w:t xml:space="preserve"> CS protocol is one </w:t>
      </w:r>
      <w:r w:rsidR="0058451C">
        <w:t>of several in the</w:t>
      </w:r>
      <w:r w:rsidRPr="006C7966">
        <w:t xml:space="preserve"> Network Service Interface </w:t>
      </w:r>
      <w:r w:rsidR="001871BF" w:rsidRPr="006C7966">
        <w:t>(NSI)</w:t>
      </w:r>
      <w:r w:rsidR="0058451C">
        <w:t xml:space="preserve"> protocol suite; t</w:t>
      </w:r>
      <w:r w:rsidR="00AC3B13" w:rsidRPr="006C7966">
        <w:t>he CS works together with the</w:t>
      </w:r>
      <w:r w:rsidR="007C2E19" w:rsidRPr="006C7966">
        <w:t>se</w:t>
      </w:r>
      <w:r w:rsidR="00AC3B13" w:rsidRPr="006C7966">
        <w:t xml:space="preserve"> NSI service</w:t>
      </w:r>
      <w:r w:rsidR="0058451C">
        <w:t>s to deliver an integrated Network S</w:t>
      </w:r>
      <w:r w:rsidR="00AC3B13" w:rsidRPr="006C7966">
        <w:t>ervice</w:t>
      </w:r>
      <w:r w:rsidR="0058451C">
        <w:t>s F</w:t>
      </w:r>
      <w:r w:rsidR="00AC3B13" w:rsidRPr="006C7966">
        <w:t>ramework</w:t>
      </w:r>
      <w:r w:rsidR="0058451C">
        <w:t xml:space="preserve"> (NSF)</w:t>
      </w:r>
      <w:r w:rsidR="00AC3B13" w:rsidRPr="006C7966">
        <w:t xml:space="preserve">. </w:t>
      </w:r>
    </w:p>
    <w:p w14:paraId="79FD84D9" w14:textId="77777777" w:rsidR="00E65A2F" w:rsidRPr="006C7966" w:rsidRDefault="00E65A2F" w:rsidP="00954A58"/>
    <w:p w14:paraId="0DDE83D4" w14:textId="11C58908" w:rsidR="00566C6F" w:rsidRPr="006C7966" w:rsidRDefault="00915A0F" w:rsidP="00954A58">
      <w:r>
        <w:t xml:space="preserve">The </w:t>
      </w:r>
      <w:r w:rsidR="00E65A2F" w:rsidRPr="006C7966">
        <w:t xml:space="preserve">NSI </w:t>
      </w:r>
      <w:r w:rsidR="003D3DDE" w:rsidRPr="006C7966">
        <w:t xml:space="preserve">framework and </w:t>
      </w:r>
      <w:r w:rsidR="00E65A2F" w:rsidRPr="006C7966">
        <w:t xml:space="preserve">architecture </w:t>
      </w:r>
      <w:r w:rsidR="00545689" w:rsidRPr="006C7966">
        <w:t xml:space="preserve">are </w:t>
      </w:r>
      <w:r w:rsidR="002A436E">
        <w:t xml:space="preserve">normatively </w:t>
      </w:r>
      <w:r w:rsidR="00540CE9">
        <w:t xml:space="preserve">described </w:t>
      </w:r>
      <w:r w:rsidR="00545689" w:rsidRPr="006C7966">
        <w:t>in</w:t>
      </w:r>
      <w:r w:rsidR="00B62914" w:rsidRPr="006C7966">
        <w:t xml:space="preserve"> </w:t>
      </w:r>
      <w:r w:rsidR="002C649E" w:rsidRPr="002C649E">
        <w:t>OGF GWD-R-P “Network Service Framework v2.0”</w:t>
      </w:r>
      <w:r w:rsidR="00B62914" w:rsidRPr="006C7966">
        <w:t xml:space="preserve"> [</w:t>
      </w:r>
      <w:r w:rsidR="00075FC8" w:rsidRPr="006C7966">
        <w:fldChar w:fldCharType="begin"/>
      </w:r>
      <w:r w:rsidR="00B62914" w:rsidRPr="006C7966">
        <w:instrText xml:space="preserve"> REF _Ref355181189 \r \h </w:instrText>
      </w:r>
      <w:r w:rsidR="00075FC8" w:rsidRPr="006C7966">
        <w:fldChar w:fldCharType="separate"/>
      </w:r>
      <w:r w:rsidR="00D5423B">
        <w:t>1</w:t>
      </w:r>
      <w:r w:rsidR="00075FC8" w:rsidRPr="006C7966">
        <w:fldChar w:fldCharType="end"/>
      </w:r>
      <w:r w:rsidR="00B62914" w:rsidRPr="006C7966">
        <w:t>]</w:t>
      </w:r>
      <w:r w:rsidR="001056C4" w:rsidRPr="006C7966">
        <w:t>.</w:t>
      </w:r>
      <w:r w:rsidR="00E411A9">
        <w:t xml:space="preserve"> </w:t>
      </w:r>
      <w:r w:rsidR="00545689" w:rsidRPr="006C7966">
        <w:t xml:space="preserve">The NSI framework and architecture are summarized here (Section </w:t>
      </w:r>
      <w:r w:rsidR="00075FC8" w:rsidRPr="006C7966">
        <w:fldChar w:fldCharType="begin"/>
      </w:r>
      <w:r w:rsidR="00374A6D" w:rsidRPr="006C7966">
        <w:instrText xml:space="preserve"> REF _Ref358799976 \r \h </w:instrText>
      </w:r>
      <w:r w:rsidR="00075FC8" w:rsidRPr="006C7966">
        <w:fldChar w:fldCharType="separate"/>
      </w:r>
      <w:r w:rsidR="00D5423B">
        <w:t>2</w:t>
      </w:r>
      <w:r w:rsidR="00075FC8" w:rsidRPr="006C7966">
        <w:fldChar w:fldCharType="end"/>
      </w:r>
      <w:r w:rsidR="00545689" w:rsidRPr="006C7966">
        <w:t>) for information purposes only</w:t>
      </w:r>
      <w:r w:rsidR="00E65A2F" w:rsidRPr="006C7966">
        <w:t>.</w:t>
      </w:r>
      <w:r w:rsidR="00566C6F" w:rsidRPr="006C7966">
        <w:t xml:space="preserve"> </w:t>
      </w:r>
    </w:p>
    <w:p w14:paraId="2C740D65" w14:textId="77777777" w:rsidR="00D97440" w:rsidRPr="006C7966" w:rsidRDefault="00D97440" w:rsidP="00954A58"/>
    <w:p w14:paraId="7B32AA10" w14:textId="77777777" w:rsidR="00863486" w:rsidRPr="006C7966" w:rsidRDefault="00A05B9B" w:rsidP="00A05B9B">
      <w:pPr>
        <w:pStyle w:val="Heading2"/>
      </w:pPr>
      <w:bookmarkStart w:id="233" w:name="_Toc437518576"/>
      <w:r w:rsidRPr="006C7966">
        <w:t xml:space="preserve">NSI </w:t>
      </w:r>
      <w:r w:rsidR="00AC3B13" w:rsidRPr="006C7966">
        <w:t>Services</w:t>
      </w:r>
      <w:bookmarkEnd w:id="233"/>
    </w:p>
    <w:p w14:paraId="61B327DD" w14:textId="045DD42D" w:rsidR="00863486" w:rsidRDefault="00401F94" w:rsidP="00032647">
      <w:r w:rsidRPr="006C7966">
        <w:t>Network resources and capabilities are presented to the consumer through a set of</w:t>
      </w:r>
      <w:r w:rsidR="00FF3DA8" w:rsidRPr="006C7966">
        <w:t xml:space="preserve"> </w:t>
      </w:r>
      <w:r w:rsidRPr="006C7966">
        <w:t>Network Services</w:t>
      </w:r>
      <w:r w:rsidR="00FF3DA8" w:rsidRPr="006C7966">
        <w:t>, t</w:t>
      </w:r>
      <w:r w:rsidRPr="006C7966">
        <w:t xml:space="preserve">he </w:t>
      </w:r>
      <w:r w:rsidR="00740A31" w:rsidRPr="006C7966">
        <w:t>NSF</w:t>
      </w:r>
      <w:r w:rsidRPr="006C7966">
        <w:t xml:space="preserve"> presents a unified model for interacting with these services.</w:t>
      </w:r>
      <w:r w:rsidR="00E411A9">
        <w:t xml:space="preserve"> </w:t>
      </w:r>
      <w:r w:rsidR="00AC3B13" w:rsidRPr="006C7966">
        <w:t>The NSI operates between a software agent requesting a network service and the software agent providing that Network Service.</w:t>
      </w:r>
      <w:r w:rsidR="00E411A9">
        <w:t xml:space="preserve"> </w:t>
      </w:r>
      <w:r w:rsidRPr="006C7966">
        <w:t xml:space="preserve">Network Services include the ability to create </w:t>
      </w:r>
      <w:r w:rsidR="00566C6F" w:rsidRPr="006C7966">
        <w:t>C</w:t>
      </w:r>
      <w:r w:rsidRPr="006C7966">
        <w:t>onnections</w:t>
      </w:r>
      <w:r w:rsidR="009C0EBF" w:rsidRPr="006C7966">
        <w:t xml:space="preserve"> (the Connection Service)</w:t>
      </w:r>
      <w:r w:rsidRPr="006C7966">
        <w:t>, to share topologies</w:t>
      </w:r>
      <w:r w:rsidR="009C0EBF" w:rsidRPr="006C7966">
        <w:t xml:space="preserve"> (the Topology Service)</w:t>
      </w:r>
      <w:r w:rsidRPr="006C7966">
        <w:t xml:space="preserve"> and to perform other services needed by a federation of</w:t>
      </w:r>
      <w:r w:rsidR="001871BF" w:rsidRPr="006C7966">
        <w:t xml:space="preserve"> software agents</w:t>
      </w:r>
      <w:r w:rsidR="009C0EBF" w:rsidRPr="006C7966">
        <w:t xml:space="preserve"> (the Discovery Service)</w:t>
      </w:r>
      <w:r w:rsidR="001871BF" w:rsidRPr="006C7966">
        <w:t>.</w:t>
      </w:r>
    </w:p>
    <w:p w14:paraId="310D3376" w14:textId="77777777" w:rsidR="0058451C" w:rsidRDefault="0058451C" w:rsidP="00032647"/>
    <w:p w14:paraId="627BF81A" w14:textId="72598888" w:rsidR="0058451C" w:rsidRPr="006C7966" w:rsidRDefault="0058451C" w:rsidP="00032647">
      <w:r w:rsidRPr="006C7966">
        <w:t>The NSF includes the NSI Connection Service (CS) as one of the key NSI services.</w:t>
      </w:r>
      <w:r w:rsidR="00E411A9">
        <w:t xml:space="preserve"> </w:t>
      </w:r>
      <w:r w:rsidRPr="006C7966">
        <w:t xml:space="preserve">The Connection Service allows </w:t>
      </w:r>
      <w:r>
        <w:t xml:space="preserve">a range of different types of </w:t>
      </w:r>
      <w:r w:rsidRPr="006C7966">
        <w:t>Connections to be managed.</w:t>
      </w:r>
      <w:r w:rsidR="00E411A9">
        <w:t xml:space="preserve"> </w:t>
      </w:r>
      <w:r w:rsidRPr="006C7966">
        <w:t xml:space="preserve"> This service is the subject of this Grid Forum Document.</w:t>
      </w:r>
    </w:p>
    <w:p w14:paraId="48E9ED2A" w14:textId="77777777" w:rsidR="003D3DDE" w:rsidRPr="006C7966" w:rsidRDefault="003D3DDE" w:rsidP="00401F94">
      <w:bookmarkStart w:id="234" w:name="h.p00kdmx2pk1a"/>
      <w:bookmarkStart w:id="235" w:name="h.o4fslx67qll7"/>
      <w:bookmarkStart w:id="236" w:name="h.u5nnu0kq9mn6"/>
      <w:bookmarkEnd w:id="234"/>
      <w:bookmarkEnd w:id="235"/>
      <w:bookmarkEnd w:id="236"/>
    </w:p>
    <w:p w14:paraId="513C376D" w14:textId="77777777" w:rsidR="00AC3B13" w:rsidRDefault="00DD0BCB" w:rsidP="00AC3B13">
      <w:pPr>
        <w:pStyle w:val="Heading2"/>
      </w:pPr>
      <w:bookmarkStart w:id="237" w:name="_Toc437518577"/>
      <w:r>
        <w:t xml:space="preserve">NSI </w:t>
      </w:r>
      <w:r w:rsidR="00287D25">
        <w:t>Interface, A</w:t>
      </w:r>
      <w:r w:rsidR="00C6704C">
        <w:t>gents</w:t>
      </w:r>
      <w:r w:rsidR="00287D25">
        <w:t xml:space="preserve"> and Architecture</w:t>
      </w:r>
      <w:bookmarkEnd w:id="237"/>
    </w:p>
    <w:p w14:paraId="0E274244" w14:textId="41675990" w:rsidR="00287D25" w:rsidRDefault="00287D25" w:rsidP="00287D25">
      <w:r w:rsidRPr="006C7966">
        <w:t>The NSF describes a set of architectural elements that make up the NSI architecture; this provides a framework that applies to all of the NSI services.</w:t>
      </w:r>
      <w:r w:rsidR="00E411A9">
        <w:t xml:space="preserve"> </w:t>
      </w:r>
      <w:r>
        <w:t xml:space="preserve"> The basic building block of the NSI architecture is Network Service Agents (NSAs) that communicate using the Network Service Interface (NSI) protocol. </w:t>
      </w:r>
      <w:r w:rsidR="00E436BA">
        <w:t>The NSI and NSAs exist on the Service Plane.</w:t>
      </w:r>
      <w:r w:rsidR="00E411A9">
        <w:t xml:space="preserve"> </w:t>
      </w:r>
      <w:r w:rsidR="00E436BA">
        <w:t>Agents communicate using a flexible hierarchical communication model that allows both tree and chain message delivery models.</w:t>
      </w:r>
    </w:p>
    <w:p w14:paraId="1325F33D" w14:textId="77777777" w:rsidR="00E436BA" w:rsidRDefault="00E436BA" w:rsidP="00287D25"/>
    <w:p w14:paraId="31F1180B" w14:textId="77777777" w:rsidR="00E436BA" w:rsidRDefault="00E436BA" w:rsidP="00E436BA">
      <w:pPr>
        <w:pStyle w:val="Heading2"/>
      </w:pPr>
      <w:bookmarkStart w:id="238" w:name="_Toc437518578"/>
      <w:r>
        <w:t xml:space="preserve">NSI </w:t>
      </w:r>
      <w:r w:rsidR="004778D7">
        <w:t>T</w:t>
      </w:r>
      <w:r>
        <w:t>opology</w:t>
      </w:r>
      <w:bookmarkEnd w:id="238"/>
    </w:p>
    <w:p w14:paraId="09343045" w14:textId="1E109FE1" w:rsidR="00287D25" w:rsidRPr="00B22F2D" w:rsidRDefault="00AC38E3" w:rsidP="00B22F2D">
      <w:r w:rsidRPr="006C7966">
        <w:t xml:space="preserve">The </w:t>
      </w:r>
      <w:r>
        <w:t>NSI extensions [</w:t>
      </w:r>
      <w:r w:rsidR="00075FC8">
        <w:fldChar w:fldCharType="begin"/>
      </w:r>
      <w:r>
        <w:instrText xml:space="preserve"> REF _Ref370476134 \r \h </w:instrText>
      </w:r>
      <w:r w:rsidR="00075FC8">
        <w:fldChar w:fldCharType="separate"/>
      </w:r>
      <w:r w:rsidR="00D5423B">
        <w:t>3</w:t>
      </w:r>
      <w:r w:rsidR="00075FC8">
        <w:fldChar w:fldCharType="end"/>
      </w:r>
      <w:r>
        <w:t>] to the NML base document [</w:t>
      </w:r>
      <w:r w:rsidR="00075FC8">
        <w:fldChar w:fldCharType="begin"/>
      </w:r>
      <w:r>
        <w:instrText xml:space="preserve"> REF _Ref377026743 \r \h </w:instrText>
      </w:r>
      <w:r w:rsidR="00075FC8">
        <w:fldChar w:fldCharType="separate"/>
      </w:r>
      <w:r w:rsidR="00D5423B">
        <w:t>4</w:t>
      </w:r>
      <w:r w:rsidR="00075FC8">
        <w:fldChar w:fldCharType="end"/>
      </w:r>
      <w:r>
        <w:t xml:space="preserve">] </w:t>
      </w:r>
      <w:r w:rsidRPr="006C7966">
        <w:t>describe</w:t>
      </w:r>
      <w:r>
        <w:t xml:space="preserve"> </w:t>
      </w:r>
      <w:r w:rsidR="00E436BA">
        <w:t>how NSI Connections are represented using the NSI Topology.</w:t>
      </w:r>
      <w:r w:rsidR="00E411A9">
        <w:t xml:space="preserve"> </w:t>
      </w:r>
      <w:r w:rsidR="00E436BA">
        <w:t>This topology representation is based on Service Termination Points (STPs) which are URN identifiers of points were a Connection can be terminated.</w:t>
      </w:r>
    </w:p>
    <w:p w14:paraId="322C8B7A" w14:textId="77777777" w:rsidR="003E02FE" w:rsidRDefault="003E02FE" w:rsidP="003166F3"/>
    <w:p w14:paraId="71EF9AF0" w14:textId="77777777" w:rsidR="003E02FE" w:rsidRDefault="003E02FE" w:rsidP="003E02FE">
      <w:pPr>
        <w:pStyle w:val="Heading2"/>
      </w:pPr>
      <w:bookmarkStart w:id="239" w:name="_Toc437518579"/>
      <w:r>
        <w:lastRenderedPageBreak/>
        <w:t>NSI Service Definitions</w:t>
      </w:r>
      <w:bookmarkEnd w:id="239"/>
    </w:p>
    <w:p w14:paraId="1017DE4E" w14:textId="432B8A91" w:rsidR="000B32EF" w:rsidRPr="00B22F2D" w:rsidRDefault="00285537" w:rsidP="001B60DD">
      <w:bookmarkStart w:id="240" w:name="_Toc374964475"/>
      <w:bookmarkStart w:id="241" w:name="_Toc374964477"/>
      <w:bookmarkStart w:id="242" w:name="_Toc374966074"/>
      <w:bookmarkStart w:id="243" w:name="_Toc374966237"/>
      <w:bookmarkStart w:id="244" w:name="_Toc374964478"/>
      <w:bookmarkStart w:id="245" w:name="_Toc374966075"/>
      <w:bookmarkStart w:id="246" w:name="_Toc374966238"/>
      <w:bookmarkStart w:id="247" w:name="_Toc374964479"/>
      <w:bookmarkStart w:id="248" w:name="_Toc374966076"/>
      <w:bookmarkStart w:id="249" w:name="_Toc374966239"/>
      <w:bookmarkStart w:id="250" w:name="_Toc374964480"/>
      <w:bookmarkStart w:id="251" w:name="_Toc374966077"/>
      <w:bookmarkStart w:id="252" w:name="_Toc374966240"/>
      <w:bookmarkStart w:id="253" w:name="_Toc374964482"/>
      <w:bookmarkStart w:id="254" w:name="_Toc374966079"/>
      <w:bookmarkStart w:id="255" w:name="_Toc374966242"/>
      <w:bookmarkStart w:id="256" w:name="_Toc374964484"/>
      <w:bookmarkStart w:id="257" w:name="_Toc374966081"/>
      <w:bookmarkStart w:id="258" w:name="_Toc374966244"/>
      <w:bookmarkStart w:id="259" w:name="_Toc374964486"/>
      <w:bookmarkStart w:id="260" w:name="_Toc374966083"/>
      <w:bookmarkStart w:id="261" w:name="_Toc374966246"/>
      <w:bookmarkStart w:id="262" w:name="_Toc374964487"/>
      <w:bookmarkStart w:id="263" w:name="_Toc374966084"/>
      <w:bookmarkStart w:id="264" w:name="_Toc374966247"/>
      <w:bookmarkStart w:id="265" w:name="_Toc374964488"/>
      <w:bookmarkStart w:id="266" w:name="_Toc374966085"/>
      <w:bookmarkStart w:id="267" w:name="_Toc374966248"/>
      <w:bookmarkStart w:id="268" w:name="_Toc374964490"/>
      <w:bookmarkStart w:id="269" w:name="_Toc374966087"/>
      <w:bookmarkStart w:id="270" w:name="_Toc374966250"/>
      <w:bookmarkStart w:id="271" w:name="_Toc374964491"/>
      <w:bookmarkStart w:id="272" w:name="_Toc374966088"/>
      <w:bookmarkStart w:id="273" w:name="_Toc374966251"/>
      <w:bookmarkStart w:id="274" w:name="_Toc374964493"/>
      <w:bookmarkStart w:id="275" w:name="_Toc374966090"/>
      <w:bookmarkStart w:id="276" w:name="_Toc374966253"/>
      <w:bookmarkStart w:id="277" w:name="_Toc374964494"/>
      <w:bookmarkStart w:id="278" w:name="_Toc374966091"/>
      <w:bookmarkStart w:id="279" w:name="_Toc374966254"/>
      <w:bookmarkStart w:id="280" w:name="_Toc374964495"/>
      <w:bookmarkStart w:id="281" w:name="_Toc374966092"/>
      <w:bookmarkStart w:id="282" w:name="_Toc374966255"/>
      <w:bookmarkStart w:id="283" w:name="_Toc374964497"/>
      <w:bookmarkStart w:id="284" w:name="_Toc374966094"/>
      <w:bookmarkStart w:id="285" w:name="_Toc374966257"/>
      <w:bookmarkStart w:id="286" w:name="_Toc374964498"/>
      <w:bookmarkStart w:id="287" w:name="_Toc374966095"/>
      <w:bookmarkStart w:id="288" w:name="_Toc374966258"/>
      <w:bookmarkStart w:id="289" w:name="_Toc374964499"/>
      <w:bookmarkStart w:id="290" w:name="_Toc374966096"/>
      <w:bookmarkStart w:id="291" w:name="_Toc374966259"/>
      <w:bookmarkStart w:id="292" w:name="_Toc374964501"/>
      <w:bookmarkStart w:id="293" w:name="_Toc374966098"/>
      <w:bookmarkStart w:id="294" w:name="_Toc374966261"/>
      <w:bookmarkStart w:id="295" w:name="_Toc374964502"/>
      <w:bookmarkStart w:id="296" w:name="_Toc374966099"/>
      <w:bookmarkStart w:id="297" w:name="_Toc374966262"/>
      <w:bookmarkStart w:id="298" w:name="_Toc374964503"/>
      <w:bookmarkStart w:id="299" w:name="_Toc374966100"/>
      <w:bookmarkStart w:id="300" w:name="_Toc374966263"/>
      <w:bookmarkStart w:id="301" w:name="_Toc374964505"/>
      <w:bookmarkStart w:id="302" w:name="_Toc374966102"/>
      <w:bookmarkStart w:id="303" w:name="_Toc374966265"/>
      <w:bookmarkStart w:id="304" w:name="_Toc374964506"/>
      <w:bookmarkStart w:id="305" w:name="_Toc374966103"/>
      <w:bookmarkStart w:id="306" w:name="_Toc374966266"/>
      <w:bookmarkStart w:id="307" w:name="_Toc374964507"/>
      <w:bookmarkStart w:id="308" w:name="_Toc374966104"/>
      <w:bookmarkStart w:id="309" w:name="_Toc374966267"/>
      <w:bookmarkStart w:id="310" w:name="_Toc374964508"/>
      <w:bookmarkStart w:id="311" w:name="_Toc374966105"/>
      <w:bookmarkStart w:id="312" w:name="_Toc374966268"/>
      <w:bookmarkStart w:id="313" w:name="_Toc374964509"/>
      <w:bookmarkStart w:id="314" w:name="_Toc374966106"/>
      <w:bookmarkStart w:id="315" w:name="_Toc374966269"/>
      <w:bookmarkStart w:id="316" w:name="_Toc374964511"/>
      <w:bookmarkStart w:id="317" w:name="_Toc374966108"/>
      <w:bookmarkStart w:id="318" w:name="_Toc374966271"/>
      <w:bookmarkStart w:id="319" w:name="_Toc374964512"/>
      <w:bookmarkStart w:id="320" w:name="_Toc374966109"/>
      <w:bookmarkStart w:id="321" w:name="_Toc374966272"/>
      <w:bookmarkStart w:id="322" w:name="_Toc374964513"/>
      <w:bookmarkStart w:id="323" w:name="_Toc374966110"/>
      <w:bookmarkStart w:id="324" w:name="_Toc374966273"/>
      <w:bookmarkStart w:id="325" w:name="_Toc374964514"/>
      <w:bookmarkStart w:id="326" w:name="_Toc374966111"/>
      <w:bookmarkStart w:id="327" w:name="_Toc374966274"/>
      <w:bookmarkStart w:id="328" w:name="_Toc374964516"/>
      <w:bookmarkStart w:id="329" w:name="_Toc374966113"/>
      <w:bookmarkStart w:id="330" w:name="_Toc374966276"/>
      <w:bookmarkStart w:id="331" w:name="_Toc374964517"/>
      <w:bookmarkStart w:id="332" w:name="_Toc374966114"/>
      <w:bookmarkStart w:id="333" w:name="_Toc374966277"/>
      <w:bookmarkStart w:id="334" w:name="_Toc374964518"/>
      <w:bookmarkStart w:id="335" w:name="_Toc374966115"/>
      <w:bookmarkStart w:id="336" w:name="_Toc374966278"/>
      <w:bookmarkStart w:id="337" w:name="_Toc374964520"/>
      <w:bookmarkStart w:id="338" w:name="_Toc374966117"/>
      <w:bookmarkStart w:id="339" w:name="_Toc374966280"/>
      <w:bookmarkStart w:id="340" w:name="_Toc374964522"/>
      <w:bookmarkStart w:id="341" w:name="_Toc374966119"/>
      <w:bookmarkStart w:id="342" w:name="_Toc374966282"/>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sidRPr="00B22F2D">
        <w:t>A C</w:t>
      </w:r>
      <w:r w:rsidR="001B60DD" w:rsidRPr="00B22F2D">
        <w:t xml:space="preserve">onnection request includes </w:t>
      </w:r>
      <w:r w:rsidR="000B32EF" w:rsidRPr="00B22F2D">
        <w:t xml:space="preserve">service-specific </w:t>
      </w:r>
      <w:r w:rsidR="001B60DD" w:rsidRPr="00B22F2D">
        <w:t>information that describes the</w:t>
      </w:r>
      <w:r w:rsidR="000B32EF" w:rsidRPr="00B22F2D">
        <w:t xml:space="preserve"> requirements of the</w:t>
      </w:r>
      <w:r w:rsidR="001B60DD" w:rsidRPr="00B22F2D">
        <w:t xml:space="preserve"> Connection that is needed.</w:t>
      </w:r>
      <w:r w:rsidR="00E411A9">
        <w:t xml:space="preserve"> </w:t>
      </w:r>
      <w:r w:rsidR="001B60DD" w:rsidRPr="00B22F2D">
        <w:t xml:space="preserve">This information will typically include ingress and egress STPs, </w:t>
      </w:r>
      <w:r w:rsidR="00E411A9">
        <w:t>Explicit Routing Object (</w:t>
      </w:r>
      <w:r w:rsidR="00075FC8" w:rsidRPr="007040F7">
        <w:t>ero</w:t>
      </w:r>
      <w:r w:rsidR="00E411A9">
        <w:t>)</w:t>
      </w:r>
      <w:r w:rsidR="000B32EF" w:rsidRPr="00B22F2D">
        <w:t xml:space="preserve">, </w:t>
      </w:r>
      <w:r w:rsidR="00735C7F">
        <w:t>capacity</w:t>
      </w:r>
      <w:r w:rsidR="001B60DD" w:rsidRPr="00B22F2D">
        <w:t xml:space="preserve"> of the Connection, and framing information</w:t>
      </w:r>
      <w:r w:rsidR="00C65D96" w:rsidRPr="00B22F2D">
        <w:t>, however the specific information will vary between service types</w:t>
      </w:r>
      <w:r w:rsidR="001B60DD" w:rsidRPr="00B22F2D">
        <w:t>.</w:t>
      </w:r>
      <w:r w:rsidR="00E411A9">
        <w:t xml:space="preserve"> </w:t>
      </w:r>
      <w:r w:rsidR="000B32EF" w:rsidRPr="00B22F2D">
        <w:t>To allow the new services to be readily defined without a change i</w:t>
      </w:r>
      <w:r w:rsidR="00741569">
        <w:t>n the NSI protocol, the service-</w:t>
      </w:r>
      <w:r w:rsidR="000B32EF" w:rsidRPr="00B22F2D">
        <w:t>specific attributes of a Connection request</w:t>
      </w:r>
      <w:r w:rsidR="00C65D96" w:rsidRPr="00B22F2D">
        <w:t xml:space="preserve"> are </w:t>
      </w:r>
      <w:r w:rsidR="000B32EF" w:rsidRPr="00B22F2D">
        <w:t>defined</w:t>
      </w:r>
      <w:r w:rsidR="00C65D96" w:rsidRPr="00B22F2D">
        <w:t xml:space="preserve"> in</w:t>
      </w:r>
      <w:r w:rsidR="000B32EF" w:rsidRPr="00B22F2D">
        <w:t xml:space="preserve"> </w:t>
      </w:r>
      <w:r w:rsidR="00AD1E1D">
        <w:t xml:space="preserve">the </w:t>
      </w:r>
      <w:r w:rsidR="000B32EF" w:rsidRPr="00B22F2D">
        <w:t>document</w:t>
      </w:r>
      <w:r w:rsidR="00AD1E1D">
        <w:t>s</w:t>
      </w:r>
      <w:r w:rsidR="000B32EF" w:rsidRPr="00B22F2D">
        <w:t xml:space="preserve"> called the ‘Service </w:t>
      </w:r>
      <w:r w:rsidR="00EB3AA8">
        <w:t>Definitions’</w:t>
      </w:r>
      <w:r w:rsidR="000B32EF" w:rsidRPr="00B22F2D">
        <w:t>.</w:t>
      </w:r>
    </w:p>
    <w:p w14:paraId="7EB80636" w14:textId="77777777" w:rsidR="000B32EF" w:rsidRPr="00B22F2D" w:rsidRDefault="000B32EF" w:rsidP="001B60DD"/>
    <w:p w14:paraId="74D34870" w14:textId="4053C93B" w:rsidR="001B60DD" w:rsidRDefault="006260E7" w:rsidP="001B60DD">
      <w:pPr>
        <w:rPr>
          <w:ins w:id="343" w:author="Guy Roberts" w:date="2015-12-10T13:43:00Z"/>
        </w:rPr>
      </w:pPr>
      <w:r>
        <w:t>A</w:t>
      </w:r>
      <w:r w:rsidRPr="00B22F2D">
        <w:t xml:space="preserve"> </w:t>
      </w:r>
      <w:r w:rsidR="001B60DD" w:rsidRPr="00B22F2D">
        <w:t xml:space="preserve">Service Definition </w:t>
      </w:r>
      <w:r w:rsidR="006D6701" w:rsidRPr="00B22F2D">
        <w:t>is a</w:t>
      </w:r>
      <w:r w:rsidR="00285537" w:rsidRPr="00B22F2D">
        <w:t>n XML document</w:t>
      </w:r>
      <w:r w:rsidR="006D6701" w:rsidRPr="00B22F2D">
        <w:t xml:space="preserve"> agreed among the service providers and describes which service parameters can be requested.</w:t>
      </w:r>
      <w:r w:rsidR="00E411A9">
        <w:t xml:space="preserve"> </w:t>
      </w:r>
      <w:r w:rsidR="006D6701" w:rsidRPr="00B22F2D">
        <w:t>The Service Definition also includes meta-</w:t>
      </w:r>
      <w:r w:rsidR="00485298" w:rsidRPr="00C65D96">
        <w:t>data that</w:t>
      </w:r>
      <w:r w:rsidR="006D6701" w:rsidRPr="00B22F2D">
        <w:t xml:space="preserve"> facilitates validation of the requested Connection parameters.</w:t>
      </w:r>
      <w:r w:rsidR="00E411A9">
        <w:t xml:space="preserve"> </w:t>
      </w:r>
      <w:r w:rsidR="006D6701" w:rsidRPr="00B22F2D">
        <w:t>So for example</w:t>
      </w:r>
      <w:r w:rsidR="00485298">
        <w:t>,</w:t>
      </w:r>
      <w:r w:rsidR="006D6701" w:rsidRPr="00B22F2D">
        <w:t xml:space="preserve"> the meta-data defines the range of allowed values for each parameter and whether the parameter is optional or mandatory in a Connection request.</w:t>
      </w:r>
      <w:r w:rsidR="00E411A9">
        <w:t xml:space="preserve"> </w:t>
      </w:r>
      <w:r w:rsidR="006D6701" w:rsidRPr="00B22F2D">
        <w:t xml:space="preserve">Service Definitions are explained in more detail in section </w:t>
      </w:r>
      <w:r w:rsidR="00075FC8" w:rsidRPr="00B22F2D">
        <w:fldChar w:fldCharType="begin"/>
      </w:r>
      <w:r w:rsidR="006D6701" w:rsidRPr="00B22F2D">
        <w:instrText xml:space="preserve"> REF _Ref370292162 \r \h </w:instrText>
      </w:r>
      <w:r w:rsidR="00075FC8" w:rsidRPr="00B22F2D">
        <w:fldChar w:fldCharType="separate"/>
      </w:r>
      <w:r w:rsidR="00D5423B">
        <w:t>7</w:t>
      </w:r>
      <w:r w:rsidR="00075FC8" w:rsidRPr="00B22F2D">
        <w:fldChar w:fldCharType="end"/>
      </w:r>
      <w:r w:rsidR="00F33F63">
        <w:t>.</w:t>
      </w:r>
    </w:p>
    <w:p w14:paraId="2D7AA0F6" w14:textId="77777777" w:rsidR="00EE2026" w:rsidRDefault="00EE2026" w:rsidP="001B60DD">
      <w:pPr>
        <w:rPr>
          <w:ins w:id="344" w:author="Guy Roberts" w:date="2015-12-10T13:43:00Z"/>
        </w:rPr>
      </w:pPr>
    </w:p>
    <w:p w14:paraId="547DB5A3" w14:textId="380772BD" w:rsidR="00EE2026" w:rsidRDefault="00EE2026" w:rsidP="001B60DD">
      <w:ins w:id="345" w:author="Guy Roberts" w:date="2015-12-10T13:43:00Z">
        <w:r>
          <w:t xml:space="preserve">See section </w:t>
        </w:r>
      </w:ins>
      <w:ins w:id="346" w:author="Guy Roberts" w:date="2015-12-10T13:44:00Z">
        <w:r>
          <w:fldChar w:fldCharType="begin"/>
        </w:r>
        <w:r>
          <w:instrText xml:space="preserve"> REF _Ref437518383 \r \h </w:instrText>
        </w:r>
      </w:ins>
      <w:r>
        <w:fldChar w:fldCharType="separate"/>
      </w:r>
      <w:ins w:id="347" w:author="John MacAuley" w:date="2016-01-08T16:24:00Z">
        <w:r w:rsidR="00D5423B">
          <w:t>19</w:t>
        </w:r>
      </w:ins>
      <w:ins w:id="348" w:author="Guy Roberts" w:date="2015-12-10T13:44:00Z">
        <w:r>
          <w:fldChar w:fldCharType="end"/>
        </w:r>
        <w:r>
          <w:t xml:space="preserve">: </w:t>
        </w:r>
      </w:ins>
      <w:ins w:id="349" w:author="Guy Roberts" w:date="2015-12-10T13:45:00Z">
        <w:r>
          <w:t>‘</w:t>
        </w:r>
      </w:ins>
      <w:ins w:id="350" w:author="Guy Roberts" w:date="2015-12-10T13:44:00Z">
        <w:r>
          <w:fldChar w:fldCharType="begin"/>
        </w:r>
        <w:r>
          <w:instrText xml:space="preserve"> REF _Ref437518383 \h </w:instrText>
        </w:r>
      </w:ins>
      <w:r>
        <w:fldChar w:fldCharType="separate"/>
      </w:r>
      <w:ins w:id="351" w:author="John MacAuley" w:date="2016-01-08T16:24:00Z">
        <w:r w:rsidR="00D5423B" w:rsidRPr="006C7966">
          <w:t xml:space="preserve">Appendix </w:t>
        </w:r>
        <w:r w:rsidR="00D5423B">
          <w:t>E</w:t>
        </w:r>
        <w:r w:rsidR="00D5423B" w:rsidRPr="006C7966">
          <w:t xml:space="preserve">: </w:t>
        </w:r>
        <w:r w:rsidR="00D5423B" w:rsidDel="000732C4">
          <w:t>Service-Specific</w:t>
        </w:r>
        <w:r w:rsidR="00D5423B">
          <w:t>Service Definion Schemas</w:t>
        </w:r>
      </w:ins>
      <w:ins w:id="352" w:author="Guy Roberts" w:date="2015-12-10T13:44:00Z">
        <w:del w:id="353" w:author="John MacAuley" w:date="2016-01-08T16:24:00Z">
          <w:r w:rsidRPr="006C7966" w:rsidDel="00D5423B">
            <w:delText xml:space="preserve">Appendix </w:delText>
          </w:r>
          <w:r w:rsidDel="00D5423B">
            <w:delText>E</w:delText>
          </w:r>
          <w:r w:rsidRPr="006C7966" w:rsidDel="00D5423B">
            <w:delText xml:space="preserve">: </w:delText>
          </w:r>
          <w:r w:rsidDel="00D5423B">
            <w:delText>Service Definion Schemas</w:delText>
          </w:r>
        </w:del>
        <w:r>
          <w:fldChar w:fldCharType="end"/>
        </w:r>
      </w:ins>
      <w:ins w:id="354" w:author="Guy Roberts" w:date="2015-12-10T13:45:00Z">
        <w:r>
          <w:t>’</w:t>
        </w:r>
      </w:ins>
      <w:ins w:id="355" w:author="Guy Roberts" w:date="2015-12-10T13:44:00Z">
        <w:r>
          <w:t xml:space="preserve"> for a sample</w:t>
        </w:r>
      </w:ins>
      <w:ins w:id="356" w:author="Guy Roberts" w:date="2015-12-10T13:45:00Z">
        <w:r>
          <w:t xml:space="preserve"> an example </w:t>
        </w:r>
      </w:ins>
      <w:ins w:id="357" w:author="Guy Roberts" w:date="2015-12-10T13:46:00Z">
        <w:r>
          <w:t>Ethernet</w:t>
        </w:r>
      </w:ins>
      <w:ins w:id="358" w:author="Guy Roberts" w:date="2015-12-10T13:44:00Z">
        <w:r>
          <w:t xml:space="preserve"> pt2pt</w:t>
        </w:r>
      </w:ins>
      <w:ins w:id="359" w:author="Guy Roberts" w:date="2015-12-10T13:45:00Z">
        <w:r>
          <w:t xml:space="preserve"> Service Defin</w:t>
        </w:r>
      </w:ins>
      <w:ins w:id="360" w:author="Guy Roberts" w:date="2015-12-10T13:46:00Z">
        <w:r>
          <w:t>i</w:t>
        </w:r>
      </w:ins>
      <w:ins w:id="361" w:author="Guy Roberts" w:date="2015-12-10T13:45:00Z">
        <w:r>
          <w:t>tion.</w:t>
        </w:r>
      </w:ins>
    </w:p>
    <w:p w14:paraId="537D9C6D" w14:textId="77777777" w:rsidR="0089607E" w:rsidRDefault="0089607E" w:rsidP="001B60DD"/>
    <w:p w14:paraId="4F96A2BF" w14:textId="695BAABB" w:rsidR="00DD0BCB" w:rsidRDefault="002C649E" w:rsidP="002C649E">
      <w:pPr>
        <w:pStyle w:val="Heading1"/>
      </w:pPr>
      <w:bookmarkStart w:id="362" w:name="_Toc437518580"/>
      <w:r>
        <w:t xml:space="preserve">NSI </w:t>
      </w:r>
      <w:r w:rsidR="00B34A81">
        <w:t>T</w:t>
      </w:r>
      <w:r>
        <w:t>opology</w:t>
      </w:r>
      <w:bookmarkEnd w:id="362"/>
    </w:p>
    <w:p w14:paraId="3204495B" w14:textId="6D0F6D7F" w:rsidR="002C649E" w:rsidRDefault="00DD0BCB" w:rsidP="002C649E">
      <w:pPr>
        <w:contextualSpacing/>
      </w:pPr>
      <w:r w:rsidRPr="00A23869">
        <w:t xml:space="preserve">NSI Topology is </w:t>
      </w:r>
      <w:r>
        <w:t xml:space="preserve">a </w:t>
      </w:r>
      <w:r w:rsidRPr="00A23869">
        <w:t>topological</w:t>
      </w:r>
      <w:r>
        <w:t xml:space="preserve"> representation of the service connection capabilities of the network and is used by the NSI CS protocol for resolving service requests.</w:t>
      </w:r>
      <w:r w:rsidR="00E411A9">
        <w:t xml:space="preserve"> </w:t>
      </w:r>
      <w:r>
        <w:t xml:space="preserve">NSI Topology is </w:t>
      </w:r>
      <w:r w:rsidRPr="00A23869">
        <w:t xml:space="preserve">based on </w:t>
      </w:r>
      <w:r>
        <w:t xml:space="preserve">standard </w:t>
      </w:r>
      <w:r w:rsidRPr="00A23869">
        <w:t>NML topology</w:t>
      </w:r>
      <w:r w:rsidR="002C649E">
        <w:t xml:space="preserve"> (OGF GFD.206)</w:t>
      </w:r>
      <w:r w:rsidRPr="00A23869">
        <w:t xml:space="preserve"> with NSI</w:t>
      </w:r>
      <w:r>
        <w:t xml:space="preserve"> specific</w:t>
      </w:r>
      <w:r w:rsidRPr="00A23869">
        <w:t xml:space="preserve"> extensions and </w:t>
      </w:r>
      <w:r>
        <w:t xml:space="preserve">constrained </w:t>
      </w:r>
      <w:r w:rsidRPr="00A23869">
        <w:t>naming rules</w:t>
      </w:r>
      <w:r w:rsidR="002C649E">
        <w:t xml:space="preserve">: GWD-R-P Network Service Interface Topology Representation. </w:t>
      </w:r>
      <w:r w:rsidR="00C6163C">
        <w:t>[</w:t>
      </w:r>
      <w:r w:rsidR="00075FC8">
        <w:fldChar w:fldCharType="begin"/>
      </w:r>
      <w:r w:rsidR="00AD1E1D">
        <w:instrText xml:space="preserve"> REF _Ref370476134 \r \h </w:instrText>
      </w:r>
      <w:r w:rsidR="00075FC8">
        <w:fldChar w:fldCharType="separate"/>
      </w:r>
      <w:r w:rsidR="00D5423B">
        <w:t>3</w:t>
      </w:r>
      <w:r w:rsidR="00075FC8">
        <w:fldChar w:fldCharType="end"/>
      </w:r>
      <w:r w:rsidR="00AD1E1D">
        <w:t>,</w:t>
      </w:r>
      <w:r w:rsidR="00075FC8">
        <w:fldChar w:fldCharType="begin"/>
      </w:r>
      <w:r w:rsidR="00AD1E1D">
        <w:instrText xml:space="preserve"> REF _Ref377026743 \r \h </w:instrText>
      </w:r>
      <w:r w:rsidR="00075FC8">
        <w:fldChar w:fldCharType="separate"/>
      </w:r>
      <w:r w:rsidR="00D5423B">
        <w:t>4</w:t>
      </w:r>
      <w:r w:rsidR="00075FC8">
        <w:fldChar w:fldCharType="end"/>
      </w:r>
      <w:r w:rsidR="00C6163C">
        <w:t>]</w:t>
      </w:r>
    </w:p>
    <w:p w14:paraId="697EF515" w14:textId="77777777" w:rsidR="002C649E" w:rsidRDefault="002C649E" w:rsidP="00DD0BCB">
      <w:pPr>
        <w:contextualSpacing/>
      </w:pPr>
    </w:p>
    <w:p w14:paraId="468D1C57" w14:textId="03E88C5D" w:rsidR="00DD0BCB" w:rsidRDefault="00DD0BCB" w:rsidP="00DD0BCB">
      <w:pPr>
        <w:contextualSpacing/>
      </w:pPr>
      <w:r w:rsidRPr="00A23869">
        <w:t xml:space="preserve">The NSI Topology </w:t>
      </w:r>
      <w:r>
        <w:t>exposes</w:t>
      </w:r>
      <w:r w:rsidRPr="00A23869">
        <w:t xml:space="preserve"> a set of Service Termination Point (STP) objects</w:t>
      </w:r>
      <w:r>
        <w:t>.</w:t>
      </w:r>
      <w:r w:rsidR="00E411A9">
        <w:t xml:space="preserve"> </w:t>
      </w:r>
      <w:r w:rsidRPr="00A23869">
        <w:t xml:space="preserve">STPs </w:t>
      </w:r>
      <w:r>
        <w:t xml:space="preserve">are used in </w:t>
      </w:r>
      <w:r w:rsidRPr="00A23869">
        <w:t xml:space="preserve">a Connection request </w:t>
      </w:r>
      <w:r>
        <w:t xml:space="preserve">to </w:t>
      </w:r>
      <w:r w:rsidRPr="00A23869">
        <w:t>identify the</w:t>
      </w:r>
      <w:r w:rsidRPr="00C65D96">
        <w:t xml:space="preserve"> source, destination and intermediate points </w:t>
      </w:r>
      <w:r w:rsidRPr="00A23869">
        <w:t>of the desired Connection.</w:t>
      </w:r>
    </w:p>
    <w:p w14:paraId="2E851D28" w14:textId="77777777" w:rsidR="00DD0BCB" w:rsidRDefault="00DD0BCB" w:rsidP="00DD0BCB">
      <w:pPr>
        <w:contextualSpacing/>
      </w:pPr>
    </w:p>
    <w:p w14:paraId="43BC626B" w14:textId="77777777" w:rsidR="00DD0BCB" w:rsidRPr="006C7966" w:rsidRDefault="00DD0BCB" w:rsidP="002C649E">
      <w:pPr>
        <w:pStyle w:val="Heading2"/>
      </w:pPr>
      <w:bookmarkStart w:id="363" w:name="_Toc372103671"/>
      <w:bookmarkStart w:id="364" w:name="_Toc373927543"/>
      <w:bookmarkStart w:id="365" w:name="_Toc437518581"/>
      <w:r>
        <w:t xml:space="preserve">Connections and </w:t>
      </w:r>
      <w:r w:rsidRPr="006C7966">
        <w:t>Topology</w:t>
      </w:r>
      <w:bookmarkEnd w:id="363"/>
      <w:bookmarkEnd w:id="364"/>
      <w:bookmarkEnd w:id="365"/>
    </w:p>
    <w:p w14:paraId="215AEDEF" w14:textId="1C8083AB" w:rsidR="00DD0BCB" w:rsidRPr="006C7966" w:rsidRDefault="00075FC8" w:rsidP="00DD0BCB">
      <w:pPr>
        <w:pStyle w:val="nobreak"/>
      </w:pPr>
      <w:r>
        <w:fldChar w:fldCharType="begin"/>
      </w:r>
      <w:r w:rsidR="00AD1E1D">
        <w:instrText xml:space="preserve"> REF _Ref377027448 \h </w:instrText>
      </w:r>
      <w:r>
        <w:fldChar w:fldCharType="separate"/>
      </w:r>
      <w:ins w:id="366" w:author="John MacAuley" w:date="2016-01-08T16:24:00Z">
        <w:r w:rsidR="00D5423B" w:rsidRPr="006C7966">
          <w:t xml:space="preserve">Figure </w:t>
        </w:r>
        <w:r w:rsidR="00D5423B">
          <w:rPr>
            <w:noProof/>
          </w:rPr>
          <w:t>1</w:t>
        </w:r>
      </w:ins>
      <w:del w:id="367" w:author="John MacAuley" w:date="2016-01-08T16:24:00Z">
        <w:r w:rsidR="00BD4BAA" w:rsidRPr="006C7966" w:rsidDel="00D5423B">
          <w:delText xml:space="preserve">Figure </w:delText>
        </w:r>
        <w:r w:rsidR="00BD4BAA" w:rsidDel="00D5423B">
          <w:rPr>
            <w:noProof/>
          </w:rPr>
          <w:delText>1</w:delText>
        </w:r>
      </w:del>
      <w:r>
        <w:fldChar w:fldCharType="end"/>
      </w:r>
      <w:r w:rsidR="00AD1E1D">
        <w:t xml:space="preserve"> </w:t>
      </w:r>
      <w:r w:rsidR="00DD0BCB" w:rsidRPr="006C7966">
        <w:t>shows how NSI Networks interconnect at a shared point known as a</w:t>
      </w:r>
      <w:r w:rsidR="00DD0BCB">
        <w:t xml:space="preserve"> Service Demarcation Point (</w:t>
      </w:r>
      <w:r w:rsidR="00DD0BCB" w:rsidRPr="006C7966">
        <w:t>SDP</w:t>
      </w:r>
      <w:r w:rsidR="00DD0BCB">
        <w:t>)</w:t>
      </w:r>
      <w:r w:rsidR="00DD0BCB" w:rsidRPr="006C7966">
        <w:t>.</w:t>
      </w:r>
      <w:r w:rsidR="00E411A9">
        <w:t xml:space="preserve"> </w:t>
      </w:r>
      <w:r w:rsidR="00DD0BCB" w:rsidRPr="006C7966">
        <w:t xml:space="preserve">An SDP is a grouping of two STPs belonging to adjacent </w:t>
      </w:r>
      <w:r w:rsidR="00DD0BCB">
        <w:t xml:space="preserve">connected </w:t>
      </w:r>
      <w:r w:rsidR="00DD0BCB" w:rsidRPr="006C7966">
        <w:t>Networks</w:t>
      </w:r>
      <w:r w:rsidR="00DD0BCB">
        <w:t xml:space="preserve"> and is considered to be a virtual point rather than a link</w:t>
      </w:r>
      <w:r w:rsidR="00DD0BCB" w:rsidRPr="006C7966">
        <w:t>.</w:t>
      </w:r>
      <w:r w:rsidR="00E411A9">
        <w:t xml:space="preserve"> </w:t>
      </w:r>
    </w:p>
    <w:p w14:paraId="3866BD4C" w14:textId="77777777" w:rsidR="00DD0BCB" w:rsidRDefault="00DD0BCB" w:rsidP="00DD0BCB"/>
    <w:p w14:paraId="5878CD6C" w14:textId="657304D6" w:rsidR="00DD0BCB" w:rsidRPr="006C7966" w:rsidRDefault="00DD0BCB" w:rsidP="00DD0BCB">
      <w:r>
        <w:t>End-to-end</w:t>
      </w:r>
      <w:r w:rsidRPr="006C7966">
        <w:t xml:space="preserve"> Connections extend across multiple networks; they are constructed by concatenating Connection segments built across the individual </w:t>
      </w:r>
      <w:r>
        <w:t>N</w:t>
      </w:r>
      <w:r w:rsidRPr="006C7966">
        <w:t>etworks.</w:t>
      </w:r>
      <w:r w:rsidR="00E411A9">
        <w:t xml:space="preserve"> </w:t>
      </w:r>
      <w:r w:rsidRPr="006C7966">
        <w:t>This is done by choosing appropriate STPs such that the egress STP of one segment corresponds directly with the ingress STP of the successive connection segment.</w:t>
      </w:r>
      <w:r w:rsidR="00E411A9">
        <w:t xml:space="preserve"> </w:t>
      </w:r>
      <w:r w:rsidR="00075FC8">
        <w:fldChar w:fldCharType="begin"/>
      </w:r>
      <w:r w:rsidR="00D935E2">
        <w:instrText xml:space="preserve"> REF _Ref377027448 \h </w:instrText>
      </w:r>
      <w:r w:rsidR="00075FC8">
        <w:fldChar w:fldCharType="separate"/>
      </w:r>
      <w:ins w:id="368" w:author="John MacAuley" w:date="2016-01-08T16:24:00Z">
        <w:r w:rsidR="00D5423B" w:rsidRPr="006C7966">
          <w:t xml:space="preserve">Figure </w:t>
        </w:r>
        <w:r w:rsidR="00D5423B">
          <w:rPr>
            <w:noProof/>
          </w:rPr>
          <w:t>1</w:t>
        </w:r>
      </w:ins>
      <w:del w:id="369" w:author="John MacAuley" w:date="2016-01-08T16:24:00Z">
        <w:r w:rsidR="00BD4BAA" w:rsidRPr="006C7966" w:rsidDel="00D5423B">
          <w:delText xml:space="preserve">Figure </w:delText>
        </w:r>
        <w:r w:rsidR="00BD4BAA" w:rsidDel="00D5423B">
          <w:rPr>
            <w:noProof/>
          </w:rPr>
          <w:delText>1</w:delText>
        </w:r>
      </w:del>
      <w:r w:rsidR="00075FC8">
        <w:fldChar w:fldCharType="end"/>
      </w:r>
      <w:r w:rsidR="00D935E2">
        <w:t xml:space="preserve"> </w:t>
      </w:r>
      <w:r w:rsidRPr="006C7966">
        <w:t xml:space="preserve">shows two Networks (Y and Z) and a Connection made </w:t>
      </w:r>
      <w:r>
        <w:t xml:space="preserve">by concatenating </w:t>
      </w:r>
      <w:r w:rsidRPr="006C7966">
        <w:t>two segments (STP a - STP b) and (STP c - STP d).</w:t>
      </w:r>
      <w:r w:rsidR="00E411A9">
        <w:t xml:space="preserve"> </w:t>
      </w:r>
      <w:r w:rsidRPr="006C7966">
        <w:t>The inter-Network representation of the Connection</w:t>
      </w:r>
      <w:r>
        <w:t xml:space="preserve"> (STP a – STP d)</w:t>
      </w:r>
      <w:r w:rsidRPr="006C7966">
        <w:t xml:space="preserve"> maps to a physical instance in the Data Plane.</w:t>
      </w:r>
    </w:p>
    <w:p w14:paraId="2D6D86A5" w14:textId="77777777" w:rsidR="00DD0BCB" w:rsidRPr="006C7966" w:rsidRDefault="00DD0BCB" w:rsidP="00DD0BCB">
      <w:r w:rsidRPr="00E141A3">
        <w:rPr>
          <w:noProof/>
        </w:rPr>
        <w:lastRenderedPageBreak/>
        <w:drawing>
          <wp:inline distT="0" distB="0" distL="0" distR="0" wp14:anchorId="7FE5AE19" wp14:editId="2954E3E7">
            <wp:extent cx="5486400" cy="2495550"/>
            <wp:effectExtent l="0" t="0" r="0" b="0"/>
            <wp:docPr id="41" name="Picture 41" descr="\\CHFILE02\Folders\guy\Desktop\nsi\figur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FILE02\Folders\guy\Desktop\nsi\figure2.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5DD33CAF" w14:textId="088D7F5B" w:rsidR="00DD0BCB" w:rsidRDefault="00DD0BCB" w:rsidP="00DD0BCB">
      <w:pPr>
        <w:pStyle w:val="Caption"/>
        <w:jc w:val="center"/>
      </w:pPr>
      <w:bookmarkStart w:id="370" w:name="_Ref377027448"/>
      <w:r w:rsidRPr="006C7966">
        <w:t xml:space="preserve">Figure </w:t>
      </w:r>
      <w:fldSimple w:instr=" SEQ Figure \* ARABIC ">
        <w:r w:rsidR="00D5423B">
          <w:rPr>
            <w:noProof/>
          </w:rPr>
          <w:t>1</w:t>
        </w:r>
      </w:fldSimple>
      <w:bookmarkEnd w:id="370"/>
      <w:r w:rsidRPr="006C7966">
        <w:t>: Inter-Network representation of a Connection</w:t>
      </w:r>
    </w:p>
    <w:p w14:paraId="0BCBF020" w14:textId="77777777" w:rsidR="00DD0BCB" w:rsidRPr="00B22F2D" w:rsidRDefault="00DD0BCB" w:rsidP="00B22F2D"/>
    <w:p w14:paraId="29C7BA57" w14:textId="77777777" w:rsidR="00DD0BCB" w:rsidRPr="006C7966" w:rsidRDefault="00DD0BCB" w:rsidP="002C649E">
      <w:pPr>
        <w:pStyle w:val="Heading2"/>
      </w:pPr>
      <w:bookmarkStart w:id="371" w:name="_Toc248385765"/>
      <w:bookmarkStart w:id="372" w:name="_Toc437518582"/>
      <w:r>
        <w:t>Explicit Routing Object</w:t>
      </w:r>
      <w:bookmarkEnd w:id="371"/>
      <w:bookmarkEnd w:id="372"/>
    </w:p>
    <w:p w14:paraId="6E4476B7" w14:textId="6FFE8AE8" w:rsidR="00DD0BCB" w:rsidRPr="006C7966" w:rsidRDefault="00DD0BCB" w:rsidP="00DD0BCB">
      <w:r w:rsidRPr="006C7966">
        <w:t>A Connection request can optionally include a</w:t>
      </w:r>
      <w:r>
        <w:t>n</w:t>
      </w:r>
      <w:r w:rsidRPr="006C7966">
        <w:t xml:space="preserve"> </w:t>
      </w:r>
      <w:r>
        <w:t>Explicit Routing Object (</w:t>
      </w:r>
      <w:del w:id="373" w:author="Guy Roberts" w:date="2015-07-17T15:39:00Z">
        <w:r w:rsidRPr="003B4295" w:rsidDel="003B4295">
          <w:rPr>
            <w:rPrChange w:id="374" w:author="Guy Roberts" w:date="2015-07-17T15:39:00Z">
              <w:rPr>
                <w:i/>
              </w:rPr>
            </w:rPrChange>
          </w:rPr>
          <w:delText>ero</w:delText>
        </w:r>
      </w:del>
      <w:ins w:id="375" w:author="Guy Roberts" w:date="2015-07-17T15:39:00Z">
        <w:r w:rsidR="003B4295">
          <w:t>ERO</w:t>
        </w:r>
      </w:ins>
      <w:r>
        <w:t>)</w:t>
      </w:r>
      <w:r w:rsidRPr="006C7966">
        <w:t xml:space="preserve"> </w:t>
      </w:r>
      <w:r>
        <w:t>element</w:t>
      </w:r>
      <w:r w:rsidRPr="006C7966">
        <w:t>.</w:t>
      </w:r>
      <w:r w:rsidR="00E411A9">
        <w:t xml:space="preserve"> </w:t>
      </w:r>
      <w:r w:rsidRPr="006C7966">
        <w:t>A</w:t>
      </w:r>
      <w:r>
        <w:t xml:space="preserve">n </w:t>
      </w:r>
      <w:ins w:id="376" w:author="Guy Roberts" w:date="2015-07-17T15:39:00Z">
        <w:r w:rsidR="003B4295">
          <w:t>ERO</w:t>
        </w:r>
        <w:r w:rsidR="003B4295" w:rsidRPr="00887712" w:rsidDel="003B4295">
          <w:rPr>
            <w:i/>
          </w:rPr>
          <w:t xml:space="preserve"> </w:t>
        </w:r>
      </w:ins>
      <w:del w:id="377" w:author="Guy Roberts" w:date="2015-07-17T15:39:00Z">
        <w:r w:rsidRPr="00887712" w:rsidDel="003B4295">
          <w:rPr>
            <w:i/>
          </w:rPr>
          <w:delText>ero</w:delText>
        </w:r>
        <w:r w:rsidDel="003B4295">
          <w:rPr>
            <w:i/>
          </w:rPr>
          <w:delText xml:space="preserve"> </w:delText>
        </w:r>
      </w:del>
      <w:r w:rsidRPr="006C7966">
        <w:t xml:space="preserve">is an ordered list of STPs that describe the route that should be taken by the Connection. </w:t>
      </w:r>
      <w:r>
        <w:t>The</w:t>
      </w:r>
      <w:r w:rsidRPr="00653701">
        <w:t xml:space="preserve"> </w:t>
      </w:r>
      <w:r w:rsidRPr="006C7966">
        <w:t>inter-Network pathfinder</w:t>
      </w:r>
      <w:r>
        <w:t xml:space="preserve"> will use </w:t>
      </w:r>
      <w:r w:rsidRPr="006C7966">
        <w:t>STPs listed in a</w:t>
      </w:r>
      <w:r>
        <w:t>n</w:t>
      </w:r>
      <w:r w:rsidRPr="006C7966">
        <w:t xml:space="preserve"> </w:t>
      </w:r>
      <w:ins w:id="378" w:author="Guy Roberts" w:date="2015-07-17T15:39:00Z">
        <w:r w:rsidR="003B4295">
          <w:t>ERO</w:t>
        </w:r>
        <w:r w:rsidR="003B4295" w:rsidDel="003B4295">
          <w:rPr>
            <w:i/>
          </w:rPr>
          <w:t xml:space="preserve"> </w:t>
        </w:r>
      </w:ins>
      <w:del w:id="379" w:author="Guy Roberts" w:date="2015-07-17T15:39:00Z">
        <w:r w:rsidDel="003B4295">
          <w:rPr>
            <w:i/>
          </w:rPr>
          <w:delText>e</w:delText>
        </w:r>
        <w:r w:rsidRPr="0015357D" w:rsidDel="003B4295">
          <w:rPr>
            <w:i/>
          </w:rPr>
          <w:delText>ro</w:delText>
        </w:r>
        <w:r w:rsidRPr="006C7966" w:rsidDel="003B4295">
          <w:delText xml:space="preserve"> </w:delText>
        </w:r>
      </w:del>
      <w:r>
        <w:t xml:space="preserve">element </w:t>
      </w:r>
      <w:r w:rsidRPr="006C7966">
        <w:t xml:space="preserve">as constraints </w:t>
      </w:r>
      <w:r>
        <w:t>during the pathfinding process</w:t>
      </w:r>
      <w:r w:rsidRPr="006C7966">
        <w:t>.</w:t>
      </w:r>
      <w:r w:rsidR="00E411A9">
        <w:t xml:space="preserve"> </w:t>
      </w:r>
      <w:r w:rsidRPr="006C7966">
        <w:t xml:space="preserve">The Connection will include all of the STPs in the </w:t>
      </w:r>
      <w:ins w:id="380" w:author="Guy Roberts" w:date="2015-07-17T15:39:00Z">
        <w:r w:rsidR="003B4295">
          <w:t>ERO</w:t>
        </w:r>
        <w:r w:rsidR="003B4295" w:rsidRPr="00A23869" w:rsidDel="003B4295">
          <w:rPr>
            <w:i/>
          </w:rPr>
          <w:t xml:space="preserve"> </w:t>
        </w:r>
      </w:ins>
      <w:del w:id="381" w:author="Guy Roberts" w:date="2015-07-17T15:39:00Z">
        <w:r w:rsidRPr="00A23869" w:rsidDel="003B4295">
          <w:rPr>
            <w:i/>
          </w:rPr>
          <w:delText>e</w:delText>
        </w:r>
        <w:r w:rsidRPr="0015357D" w:rsidDel="003B4295">
          <w:rPr>
            <w:i/>
          </w:rPr>
          <w:delText>ro</w:delText>
        </w:r>
        <w:r w:rsidRPr="006C7966" w:rsidDel="003B4295">
          <w:delText xml:space="preserve"> </w:delText>
        </w:r>
      </w:del>
      <w:r w:rsidRPr="006C7966">
        <w:t xml:space="preserve">in the sequence </w:t>
      </w:r>
      <w:r w:rsidR="00724B5F">
        <w:t>in which</w:t>
      </w:r>
      <w:r w:rsidR="00724B5F" w:rsidRPr="006C7966">
        <w:t xml:space="preserve"> </w:t>
      </w:r>
      <w:r w:rsidRPr="006C7966">
        <w:t>they are listed.</w:t>
      </w:r>
      <w:r w:rsidR="00E411A9">
        <w:t xml:space="preserve"> </w:t>
      </w:r>
      <w:r w:rsidRPr="006C7966">
        <w:t>However a</w:t>
      </w:r>
      <w:r>
        <w:t>n</w:t>
      </w:r>
      <w:r w:rsidRPr="006C7966">
        <w:t xml:space="preserve"> </w:t>
      </w:r>
      <w:ins w:id="382" w:author="Guy Roberts" w:date="2015-07-17T15:39:00Z">
        <w:r w:rsidR="003B4295">
          <w:t>ERO</w:t>
        </w:r>
        <w:r w:rsidR="003B4295" w:rsidRPr="0015357D" w:rsidDel="003B4295">
          <w:rPr>
            <w:i/>
          </w:rPr>
          <w:t xml:space="preserve"> </w:t>
        </w:r>
      </w:ins>
      <w:del w:id="383" w:author="Guy Roberts" w:date="2015-07-17T15:39:00Z">
        <w:r w:rsidRPr="0015357D" w:rsidDel="003B4295">
          <w:rPr>
            <w:i/>
          </w:rPr>
          <w:delText>ero</w:delText>
        </w:r>
        <w:r w:rsidRPr="006C7966" w:rsidDel="003B4295">
          <w:delText xml:space="preserve"> </w:delText>
        </w:r>
      </w:del>
      <w:r w:rsidRPr="006C7966">
        <w:t xml:space="preserve">is not ‘strict’ in the sense that </w:t>
      </w:r>
      <w:r>
        <w:t xml:space="preserve">a </w:t>
      </w:r>
      <w:r w:rsidRPr="006C7966">
        <w:t xml:space="preserve">Connection is allowed to transit intermediate STPs between the STPs listed in the </w:t>
      </w:r>
      <w:ins w:id="384" w:author="Guy Roberts" w:date="2015-07-17T15:39:00Z">
        <w:r w:rsidR="003B4295">
          <w:t>ERO</w:t>
        </w:r>
      </w:ins>
      <w:del w:id="385" w:author="Guy Roberts" w:date="2015-07-17T15:39:00Z">
        <w:r w:rsidRPr="0015357D" w:rsidDel="003B4295">
          <w:rPr>
            <w:i/>
          </w:rPr>
          <w:delText>ero</w:delText>
        </w:r>
      </w:del>
      <w:r w:rsidRPr="006C7966">
        <w:t xml:space="preserve">. </w:t>
      </w:r>
    </w:p>
    <w:p w14:paraId="538B45E3" w14:textId="77777777" w:rsidR="00DD0BCB" w:rsidRPr="006C7966" w:rsidRDefault="00DD0BCB" w:rsidP="00DD0BCB"/>
    <w:p w14:paraId="2104F59A" w14:textId="0C045D61" w:rsidR="00FE0C35" w:rsidRPr="006C7966" w:rsidRDefault="00075FC8" w:rsidP="00DD0BCB">
      <w:r>
        <w:fldChar w:fldCharType="begin"/>
      </w:r>
      <w:r w:rsidR="00D935E2">
        <w:instrText xml:space="preserve"> REF _Ref377027479 \h </w:instrText>
      </w:r>
      <w:r>
        <w:fldChar w:fldCharType="separate"/>
      </w:r>
      <w:ins w:id="386" w:author="John MacAuley" w:date="2016-01-08T16:24:00Z">
        <w:r w:rsidR="00D5423B" w:rsidRPr="006C7966">
          <w:t xml:space="preserve">Figure </w:t>
        </w:r>
        <w:r w:rsidR="00D5423B">
          <w:rPr>
            <w:noProof/>
          </w:rPr>
          <w:t>2</w:t>
        </w:r>
      </w:ins>
      <w:del w:id="387" w:author="John MacAuley" w:date="2016-01-08T16:24:00Z">
        <w:r w:rsidR="00BD4BAA" w:rsidRPr="006C7966" w:rsidDel="00D5423B">
          <w:delText xml:space="preserve">Figure </w:delText>
        </w:r>
        <w:r w:rsidR="00BD4BAA" w:rsidDel="00D5423B">
          <w:rPr>
            <w:noProof/>
          </w:rPr>
          <w:delText>2</w:delText>
        </w:r>
      </w:del>
      <w:r>
        <w:fldChar w:fldCharType="end"/>
      </w:r>
      <w:r w:rsidR="00D935E2">
        <w:t xml:space="preserve"> </w:t>
      </w:r>
      <w:r w:rsidR="00DD0BCB">
        <w:t>s</w:t>
      </w:r>
      <w:r w:rsidR="00DD0BCB" w:rsidRPr="006C7966">
        <w:t>hows an example of a Connection.</w:t>
      </w:r>
      <w:r w:rsidR="00E411A9">
        <w:t xml:space="preserve"> </w:t>
      </w:r>
      <w:r w:rsidR="00FE0C35" w:rsidRPr="00FE0C35">
        <w:t xml:space="preserve">This Connection conforms to any of the following </w:t>
      </w:r>
      <w:ins w:id="388" w:author="Guy Roberts" w:date="2015-07-17T15:39:00Z">
        <w:r w:rsidR="003B4295">
          <w:t>ERO</w:t>
        </w:r>
      </w:ins>
      <w:del w:id="389" w:author="Guy Roberts" w:date="2015-07-17T15:39:00Z">
        <w:r w:rsidR="00FE0C35" w:rsidRPr="00FE0C35" w:rsidDel="003B4295">
          <w:rPr>
            <w:i/>
          </w:rPr>
          <w:delText>eros</w:delText>
        </w:r>
      </w:del>
      <w:r w:rsidR="00FE0C35" w:rsidRPr="00FE0C35">
        <w:t>: (STP b, STP d, STP f), or (STP c, STP e, STP g).</w:t>
      </w:r>
      <w:r w:rsidR="00E411A9">
        <w:t xml:space="preserve"> </w:t>
      </w:r>
      <w:r w:rsidR="00FE0C35" w:rsidRPr="00FE0C35">
        <w:t xml:space="preserve">Note that as the ingress and egress STPs of a Connection are defined in dedicated fields of the Connection request, they MUST not be included in the </w:t>
      </w:r>
      <w:ins w:id="390" w:author="Guy Roberts" w:date="2015-07-17T15:40:00Z">
        <w:r w:rsidR="003B4295">
          <w:t>ERO</w:t>
        </w:r>
      </w:ins>
      <w:del w:id="391" w:author="Guy Roberts" w:date="2015-07-17T15:40:00Z">
        <w:r w:rsidR="00FE0C35" w:rsidRPr="00FE0C35" w:rsidDel="003B4295">
          <w:rPr>
            <w:i/>
          </w:rPr>
          <w:delText>ero</w:delText>
        </w:r>
      </w:del>
      <w:r w:rsidR="00FE0C35" w:rsidRPr="00FE0C35">
        <w:t>.</w:t>
      </w:r>
      <w:ins w:id="392" w:author="Guy Roberts" w:date="2015-07-17T15:35:00Z">
        <w:r w:rsidR="003B4295">
          <w:t xml:space="preserve">  Also note that STP at either end of an SDP can be used to uniquely identify the SDP to transit.  Both STPs in a single SDP are not required in the </w:t>
        </w:r>
      </w:ins>
      <w:ins w:id="393" w:author="Guy Roberts" w:date="2015-07-17T15:40:00Z">
        <w:r w:rsidR="003B4295">
          <w:t>ERO</w:t>
        </w:r>
      </w:ins>
      <w:ins w:id="394" w:author="Guy Roberts" w:date="2015-07-17T15:35:00Z">
        <w:r w:rsidR="003B4295">
          <w:t>, and in fact, only a single one should be specified.</w:t>
        </w:r>
      </w:ins>
    </w:p>
    <w:p w14:paraId="564ECA25" w14:textId="77777777" w:rsidR="00DD0BCB" w:rsidRPr="006C7966" w:rsidRDefault="00DD0BCB" w:rsidP="00DD0BCB"/>
    <w:p w14:paraId="27ADC5EF" w14:textId="77777777" w:rsidR="00DD0BCB" w:rsidRPr="006C7966" w:rsidRDefault="00DD0BCB" w:rsidP="00DD0BCB">
      <w:pPr>
        <w:pStyle w:val="nobreak"/>
        <w:jc w:val="center"/>
      </w:pPr>
      <w:r w:rsidRPr="0076452E">
        <w:rPr>
          <w:noProof/>
        </w:rPr>
        <w:drawing>
          <wp:inline distT="0" distB="0" distL="0" distR="0" wp14:anchorId="38B7E145" wp14:editId="0149F16E">
            <wp:extent cx="5476875" cy="1504950"/>
            <wp:effectExtent l="0" t="0" r="9525" b="0"/>
            <wp:docPr id="45" name="Picture 45" descr="\\CHFILE02\Folders\guy\Desktop\nsi\path_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FILE02\Folders\guy\Desktop\nsi\path_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1504950"/>
                    </a:xfrm>
                    <a:prstGeom prst="rect">
                      <a:avLst/>
                    </a:prstGeom>
                    <a:noFill/>
                    <a:ln>
                      <a:noFill/>
                    </a:ln>
                  </pic:spPr>
                </pic:pic>
              </a:graphicData>
            </a:graphic>
          </wp:inline>
        </w:drawing>
      </w:r>
    </w:p>
    <w:p w14:paraId="508F2928" w14:textId="4E1AADAF" w:rsidR="00DD0BCB" w:rsidRPr="006C7966" w:rsidRDefault="00DD0BCB" w:rsidP="00DD0BCB">
      <w:pPr>
        <w:pStyle w:val="Caption"/>
        <w:jc w:val="center"/>
      </w:pPr>
      <w:bookmarkStart w:id="395" w:name="_Ref377027479"/>
      <w:r w:rsidRPr="006C7966">
        <w:t xml:space="preserve">Figure </w:t>
      </w:r>
      <w:fldSimple w:instr=" SEQ Figure \* ARABIC ">
        <w:r w:rsidR="00D5423B">
          <w:rPr>
            <w:noProof/>
          </w:rPr>
          <w:t>2</w:t>
        </w:r>
      </w:fldSimple>
      <w:bookmarkEnd w:id="395"/>
      <w:r w:rsidRPr="006C7966">
        <w:t>: example</w:t>
      </w:r>
      <w:r w:rsidR="00724B5F">
        <w:t xml:space="preserve"> of an</w:t>
      </w:r>
      <w:r w:rsidR="00724B5F" w:rsidRPr="00724B5F">
        <w:rPr>
          <w:i/>
        </w:rPr>
        <w:t xml:space="preserve"> </w:t>
      </w:r>
      <w:r w:rsidR="00724B5F" w:rsidRPr="0015357D">
        <w:rPr>
          <w:i/>
        </w:rPr>
        <w:t>ero</w:t>
      </w:r>
    </w:p>
    <w:p w14:paraId="1F2ABA60" w14:textId="77777777" w:rsidR="00DD0BCB" w:rsidRPr="006C7966" w:rsidRDefault="00DD0BCB" w:rsidP="00DD0BCB"/>
    <w:p w14:paraId="453CBC5B" w14:textId="2D62E282" w:rsidR="00DD0BCB" w:rsidRDefault="00DD0BCB" w:rsidP="00DD0BCB">
      <w:pPr>
        <w:pStyle w:val="nobreak"/>
        <w:rPr>
          <w:ins w:id="396" w:author="Guy Roberts" w:date="2015-07-17T15:37:00Z"/>
        </w:rPr>
      </w:pPr>
      <w:r w:rsidRPr="006C7966">
        <w:t xml:space="preserve">The </w:t>
      </w:r>
      <w:r>
        <w:t xml:space="preserve">NSI </w:t>
      </w:r>
      <w:r w:rsidRPr="006C7966">
        <w:t xml:space="preserve">CS does not require NSI messages </w:t>
      </w:r>
      <w:r w:rsidR="00724B5F">
        <w:t xml:space="preserve">to </w:t>
      </w:r>
      <w:r>
        <w:t>be</w:t>
      </w:r>
      <w:r w:rsidRPr="006C7966">
        <w:t xml:space="preserve"> forwarded through the same sequence of NSAs/Networks that the Connection transits, </w:t>
      </w:r>
      <w:r>
        <w:t xml:space="preserve">and </w:t>
      </w:r>
      <w:r w:rsidRPr="006C7966">
        <w:t>as a consequence</w:t>
      </w:r>
      <w:r>
        <w:t>,</w:t>
      </w:r>
      <w:r w:rsidRPr="006C7966">
        <w:t xml:space="preserve"> both tree and chain type architectures are supported.</w:t>
      </w:r>
      <w:r w:rsidR="00E411A9">
        <w:t xml:space="preserve"> </w:t>
      </w:r>
      <w:r w:rsidR="00C6163C">
        <w:t xml:space="preserve">For </w:t>
      </w:r>
      <w:r w:rsidR="00FE0C35">
        <w:t xml:space="preserve">an example of </w:t>
      </w:r>
      <w:r w:rsidR="00C6163C">
        <w:t xml:space="preserve">use </w:t>
      </w:r>
      <w:r w:rsidR="00FE0C35">
        <w:t xml:space="preserve">of </w:t>
      </w:r>
      <w:r w:rsidR="00C6163C">
        <w:t xml:space="preserve">the tree and chain see </w:t>
      </w:r>
      <w:r w:rsidR="00075FC8">
        <w:fldChar w:fldCharType="begin"/>
      </w:r>
      <w:r w:rsidR="00E83FA2">
        <w:instrText xml:space="preserve"> REF _Ref374970828 \h </w:instrText>
      </w:r>
      <w:r w:rsidR="00075FC8">
        <w:fldChar w:fldCharType="separate"/>
      </w:r>
      <w:ins w:id="397" w:author="John MacAuley" w:date="2016-01-08T16:24:00Z">
        <w:r w:rsidR="00D5423B" w:rsidRPr="006C7966">
          <w:t xml:space="preserve">Appendix </w:t>
        </w:r>
        <w:r w:rsidR="00D5423B">
          <w:t>F</w:t>
        </w:r>
        <w:r w:rsidR="00D5423B" w:rsidRPr="006C7966">
          <w:t xml:space="preserve">: </w:t>
        </w:r>
        <w:r w:rsidR="00D5423B">
          <w:t>Tree and Chain Connection Examples</w:t>
        </w:r>
      </w:ins>
      <w:del w:id="398" w:author="John MacAuley" w:date="2016-01-08T16:24:00Z">
        <w:r w:rsidR="00BD4BAA" w:rsidRPr="006C7966" w:rsidDel="00D5423B">
          <w:delText xml:space="preserve">Appendix </w:delText>
        </w:r>
        <w:r w:rsidR="00BD4BAA" w:rsidDel="00D5423B">
          <w:delText>F</w:delText>
        </w:r>
        <w:r w:rsidR="00BD4BAA" w:rsidRPr="006C7966" w:rsidDel="00D5423B">
          <w:delText xml:space="preserve">: </w:delText>
        </w:r>
        <w:r w:rsidR="00BD4BAA" w:rsidDel="00D5423B">
          <w:delText>Tree and Chain Connection Examples</w:delText>
        </w:r>
      </w:del>
      <w:r w:rsidR="00075FC8">
        <w:fldChar w:fldCharType="end"/>
      </w:r>
      <w:r w:rsidR="00E83FA2">
        <w:t>.</w:t>
      </w:r>
    </w:p>
    <w:p w14:paraId="729B7C0E" w14:textId="77777777" w:rsidR="003B4295" w:rsidRDefault="003B4295">
      <w:pPr>
        <w:rPr>
          <w:ins w:id="399" w:author="Guy Roberts" w:date="2015-07-17T15:37:00Z"/>
        </w:rPr>
        <w:pPrChange w:id="400" w:author="Guy Roberts" w:date="2015-07-17T15:37:00Z">
          <w:pPr>
            <w:pStyle w:val="nobreak"/>
          </w:pPr>
        </w:pPrChange>
      </w:pPr>
    </w:p>
    <w:p w14:paraId="51F30F42" w14:textId="0AA9280B" w:rsidR="003B4295" w:rsidRPr="003B4295" w:rsidRDefault="003B4295">
      <w:pPr>
        <w:pPrChange w:id="401" w:author="Guy Roberts" w:date="2015-07-17T15:37:00Z">
          <w:pPr>
            <w:pStyle w:val="nobreak"/>
          </w:pPr>
        </w:pPrChange>
      </w:pPr>
      <w:ins w:id="402" w:author="Guy Roberts" w:date="2015-07-17T15:38:00Z">
        <w:r>
          <w:t xml:space="preserve">Appendix G provides an explanation of how </w:t>
        </w:r>
      </w:ins>
      <w:ins w:id="403" w:author="Guy Roberts" w:date="2015-07-17T15:40:00Z">
        <w:r>
          <w:t>EROs are used in practice.</w:t>
        </w:r>
      </w:ins>
    </w:p>
    <w:p w14:paraId="4612D3D6" w14:textId="77777777" w:rsidR="00DD0BCB" w:rsidRDefault="00DD0BCB" w:rsidP="00DD0BCB">
      <w:pPr>
        <w:contextualSpacing/>
      </w:pPr>
    </w:p>
    <w:p w14:paraId="7EA87B7E" w14:textId="77777777" w:rsidR="00B420CD" w:rsidRDefault="00DD0BCB" w:rsidP="00724B5F">
      <w:pPr>
        <w:pStyle w:val="Heading2"/>
      </w:pPr>
      <w:bookmarkStart w:id="404" w:name="_Toc437518583"/>
      <w:r>
        <w:lastRenderedPageBreak/>
        <w:t>STP Semantics</w:t>
      </w:r>
      <w:bookmarkEnd w:id="404"/>
    </w:p>
    <w:p w14:paraId="4BF9B07E" w14:textId="0026BC2D" w:rsidR="00485298" w:rsidRDefault="00462F41" w:rsidP="00B22F2D">
      <w:pPr>
        <w:contextualSpacing/>
      </w:pPr>
      <w:r w:rsidRPr="00B22F2D">
        <w:t xml:space="preserve">An STP is defined as a </w:t>
      </w:r>
      <w:r w:rsidR="008B4351">
        <w:t>three</w:t>
      </w:r>
      <w:r w:rsidR="00724B5F">
        <w:t>-</w:t>
      </w:r>
      <w:r w:rsidRPr="00B22F2D">
        <w:t>part</w:t>
      </w:r>
      <w:r w:rsidRPr="00C65D96">
        <w:t xml:space="preserve"> identifier</w:t>
      </w:r>
      <w:r w:rsidR="00724B5F">
        <w:t xml:space="preserve"> comprising</w:t>
      </w:r>
      <w:r w:rsidRPr="00C65D96">
        <w:t xml:space="preserve"> a network identifier</w:t>
      </w:r>
      <w:r w:rsidRPr="00B22F2D">
        <w:t xml:space="preserve"> </w:t>
      </w:r>
      <w:r w:rsidR="00DD0BCB" w:rsidRPr="00B22F2D">
        <w:t>part</w:t>
      </w:r>
      <w:r w:rsidR="008B4351">
        <w:t xml:space="preserve">, </w:t>
      </w:r>
      <w:r w:rsidRPr="00C65D96">
        <w:t xml:space="preserve">a </w:t>
      </w:r>
      <w:r w:rsidR="008B4351">
        <w:t>local</w:t>
      </w:r>
      <w:r w:rsidRPr="00C65D96">
        <w:t xml:space="preserve"> identifier</w:t>
      </w:r>
      <w:r w:rsidRPr="00B22F2D">
        <w:t xml:space="preserve"> part</w:t>
      </w:r>
      <w:r w:rsidR="008B4351">
        <w:t>, and a qualifying label part</w:t>
      </w:r>
      <w:r w:rsidRPr="00B22F2D">
        <w:t>:</w:t>
      </w:r>
    </w:p>
    <w:p w14:paraId="44F4C204" w14:textId="77777777" w:rsidR="00485298" w:rsidRDefault="00485298" w:rsidP="00B22F2D">
      <w:pPr>
        <w:contextualSpacing/>
      </w:pPr>
    </w:p>
    <w:p w14:paraId="7CC3F109" w14:textId="77777777" w:rsidR="00435FA1" w:rsidRDefault="00485298" w:rsidP="00B22F2D">
      <w:pPr>
        <w:ind w:left="720"/>
        <w:contextualSpacing/>
      </w:pPr>
      <w:r>
        <w:t>&lt;STP identifier&gt;</w:t>
      </w:r>
      <w:r w:rsidR="00DD0BCB">
        <w:t xml:space="preserve"> </w:t>
      </w:r>
      <w:r>
        <w:t xml:space="preserve">::= </w:t>
      </w:r>
      <w:r w:rsidR="00462F41" w:rsidRPr="00B22F2D">
        <w:t>&lt;networkId&gt;</w:t>
      </w:r>
      <w:r w:rsidR="00435FA1">
        <w:t xml:space="preserve"> “</w:t>
      </w:r>
      <w:r w:rsidR="00462F41" w:rsidRPr="00B22F2D">
        <w:t>:</w:t>
      </w:r>
      <w:r w:rsidR="00435FA1">
        <w:t xml:space="preserve">” </w:t>
      </w:r>
      <w:r w:rsidR="00462F41" w:rsidRPr="00B22F2D">
        <w:t>&lt;localId&gt;</w:t>
      </w:r>
      <w:r w:rsidR="00435FA1">
        <w:t xml:space="preserve"> </w:t>
      </w:r>
      <w:r>
        <w:t>&lt;label</w:t>
      </w:r>
      <w:r w:rsidR="00435FA1">
        <w:t>&gt;</w:t>
      </w:r>
    </w:p>
    <w:p w14:paraId="0402E175" w14:textId="77777777" w:rsidR="00435FA1" w:rsidRDefault="00435FA1" w:rsidP="00B22F2D">
      <w:pPr>
        <w:ind w:left="720"/>
        <w:contextualSpacing/>
      </w:pPr>
      <w:r>
        <w:t>&lt;label&gt; ::= “?” &lt;labelType&gt; “=” &lt;labelValue&gt; | “?”&lt;labelType&gt; | “”</w:t>
      </w:r>
    </w:p>
    <w:p w14:paraId="7D8FEA4A" w14:textId="77777777" w:rsidR="00435FA1" w:rsidRDefault="00435FA1" w:rsidP="00B22F2D">
      <w:pPr>
        <w:ind w:left="720"/>
        <w:contextualSpacing/>
      </w:pPr>
      <w:r>
        <w:t>&lt;labelType&gt; ::= &lt;string&gt;</w:t>
      </w:r>
    </w:p>
    <w:p w14:paraId="151C2035" w14:textId="77777777" w:rsidR="00435FA1" w:rsidRDefault="00435FA1" w:rsidP="00B22F2D">
      <w:pPr>
        <w:ind w:left="720"/>
        <w:contextualSpacing/>
      </w:pPr>
      <w:r>
        <w:t>&lt;labelValue&gt; ::= &lt;string&gt;</w:t>
      </w:r>
    </w:p>
    <w:p w14:paraId="730C4686" w14:textId="77777777" w:rsidR="00485298" w:rsidRDefault="00485298" w:rsidP="00B22F2D">
      <w:pPr>
        <w:contextualSpacing/>
      </w:pPr>
    </w:p>
    <w:p w14:paraId="38FA8881" w14:textId="1398C6B1" w:rsidR="00462F41" w:rsidRPr="00C65D96" w:rsidRDefault="00462F41" w:rsidP="00B22F2D">
      <w:pPr>
        <w:contextualSpacing/>
      </w:pPr>
      <w:r w:rsidRPr="00C65D96">
        <w:t xml:space="preserve">The network identifier points to the domain in which the STP is located, and the </w:t>
      </w:r>
      <w:r w:rsidR="008B4351">
        <w:t>local</w:t>
      </w:r>
      <w:r w:rsidRPr="00C65D96">
        <w:t xml:space="preserve"> identifier to the specific </w:t>
      </w:r>
      <w:r w:rsidR="008B4351">
        <w:t>resource</w:t>
      </w:r>
      <w:r w:rsidRPr="00C65D96">
        <w:t xml:space="preserve"> in that domain. </w:t>
      </w:r>
      <w:r w:rsidR="00FA27F8">
        <w:t xml:space="preserve">The </w:t>
      </w:r>
      <w:r w:rsidR="00485298">
        <w:t xml:space="preserve">optional </w:t>
      </w:r>
      <w:r w:rsidR="00FA27F8">
        <w:t xml:space="preserve">label component allows flexibility in STP definition so that the base resource can be identified by the </w:t>
      </w:r>
      <w:r w:rsidR="00FA27F8" w:rsidRPr="00B14386">
        <w:t>&lt;networkId&gt;:&lt;localId&gt;</w:t>
      </w:r>
      <w:r w:rsidR="00FA27F8">
        <w:t xml:space="preserve"> portion, and then additional qualification by </w:t>
      </w:r>
      <w:r w:rsidR="00485298">
        <w:t xml:space="preserve">a </w:t>
      </w:r>
      <w:r w:rsidR="00FA27F8">
        <w:t>labelType and</w:t>
      </w:r>
      <w:r w:rsidR="00435FA1">
        <w:t>/or</w:t>
      </w:r>
      <w:r w:rsidR="00FA27F8">
        <w:t xml:space="preserve"> labelValue pair</w:t>
      </w:r>
      <w:r w:rsidR="00435FA1">
        <w:t xml:space="preserve"> that </w:t>
      </w:r>
      <w:r w:rsidR="00FA27F8">
        <w:t>can be</w:t>
      </w:r>
      <w:r w:rsidR="00FA27F8" w:rsidRPr="00C65D96">
        <w:t xml:space="preserve"> used to describe technology</w:t>
      </w:r>
      <w:r w:rsidR="00C3496C">
        <w:t>-</w:t>
      </w:r>
      <w:r w:rsidR="00FA27F8" w:rsidRPr="00C65D96">
        <w:t xml:space="preserve">specific attributes of the STP (eg. </w:t>
      </w:r>
      <w:r w:rsidR="00FA27F8" w:rsidRPr="00B14386">
        <w:t>VLAN</w:t>
      </w:r>
      <w:r w:rsidR="00FA27F8" w:rsidRPr="00C65D96">
        <w:t xml:space="preserve"> tags).</w:t>
      </w:r>
      <w:r w:rsidR="00E411A9">
        <w:t xml:space="preserve"> </w:t>
      </w:r>
      <w:r w:rsidR="00FA27F8" w:rsidRPr="00C65D96">
        <w:t xml:space="preserve">The labels are defined in NML and for this reason can be interpreted by the </w:t>
      </w:r>
      <w:r w:rsidR="00D935E2">
        <w:t>Requester</w:t>
      </w:r>
      <w:r w:rsidR="00D935E2" w:rsidRPr="00C65D96">
        <w:t xml:space="preserve"> </w:t>
      </w:r>
      <w:r w:rsidR="00D935E2">
        <w:t>Agents (</w:t>
      </w:r>
      <w:r w:rsidR="00D935E2" w:rsidRPr="00C65D96">
        <w:t>RA</w:t>
      </w:r>
      <w:r w:rsidR="00D935E2">
        <w:t>) and Provider Agents (PA)</w:t>
      </w:r>
      <w:r w:rsidR="00D935E2" w:rsidRPr="00C65D96">
        <w:t>.</w:t>
      </w:r>
      <w:r w:rsidR="00D935E2">
        <w:t xml:space="preserve">  </w:t>
      </w:r>
      <w:r w:rsidR="00FA27F8" w:rsidRPr="00C65D96">
        <w:t>.</w:t>
      </w:r>
      <w:r w:rsidR="00E411A9">
        <w:t xml:space="preserve"> </w:t>
      </w:r>
      <w:r w:rsidRPr="00C65D96">
        <w:t xml:space="preserve">Using these </w:t>
      </w:r>
      <w:r w:rsidR="00FA27F8">
        <w:t>component</w:t>
      </w:r>
      <w:r w:rsidRPr="00C65D96">
        <w:t xml:space="preserve"> identifiers makes it possible to easily locate the description of an identifier in the topology.</w:t>
      </w:r>
      <w:r w:rsidR="00E411A9">
        <w:t xml:space="preserve"> </w:t>
      </w:r>
      <w:r w:rsidRPr="00B22F2D">
        <w:t>The NSI Topology syntax is normatively defined in the document ‘Network Service Interface Topology Representation’</w:t>
      </w:r>
      <w:r w:rsidR="00D935E2">
        <w:t xml:space="preserve"> [</w:t>
      </w:r>
      <w:r w:rsidR="00075FC8">
        <w:fldChar w:fldCharType="begin"/>
      </w:r>
      <w:r w:rsidR="00D935E2">
        <w:instrText xml:space="preserve"> REF _Ref370476134 \r \h </w:instrText>
      </w:r>
      <w:r w:rsidR="00075FC8">
        <w:fldChar w:fldCharType="separate"/>
      </w:r>
      <w:r w:rsidR="00D5423B">
        <w:t>3</w:t>
      </w:r>
      <w:r w:rsidR="00075FC8">
        <w:fldChar w:fldCharType="end"/>
      </w:r>
      <w:r w:rsidR="00D935E2">
        <w:t>]</w:t>
      </w:r>
      <w:r w:rsidRPr="00B22F2D">
        <w:t>.</w:t>
      </w:r>
    </w:p>
    <w:p w14:paraId="7E538038" w14:textId="77777777" w:rsidR="00462F41" w:rsidRPr="00C65D96" w:rsidRDefault="00462F41" w:rsidP="00462F41">
      <w:pPr>
        <w:contextualSpacing/>
      </w:pPr>
      <w:bookmarkStart w:id="405" w:name="_Toc256089645"/>
      <w:bookmarkEnd w:id="405"/>
    </w:p>
    <w:p w14:paraId="646AEFDC" w14:textId="1D729BC3" w:rsidR="00462F41" w:rsidRPr="00C65D96" w:rsidRDefault="00462F41" w:rsidP="00462F41">
      <w:pPr>
        <w:contextualSpacing/>
      </w:pPr>
      <w:r w:rsidRPr="00C65D96">
        <w:t xml:space="preserve">An STP can be </w:t>
      </w:r>
      <w:r w:rsidR="00435FA1" w:rsidRPr="00C65D96">
        <w:t>fully qualified</w:t>
      </w:r>
      <w:r w:rsidRPr="00C65D96">
        <w:t xml:space="preserve"> or under-qualified.</w:t>
      </w:r>
      <w:r w:rsidR="00E411A9">
        <w:t xml:space="preserve"> </w:t>
      </w:r>
      <w:r w:rsidRPr="00C65D96">
        <w:t xml:space="preserve">A </w:t>
      </w:r>
      <w:r w:rsidR="00435FA1" w:rsidRPr="00C65D96">
        <w:t>fully qualified</w:t>
      </w:r>
      <w:r w:rsidRPr="00C65D96">
        <w:t xml:space="preserve"> STP refers to a specific instance of a </w:t>
      </w:r>
      <w:r w:rsidR="00FA27F8">
        <w:t>resource</w:t>
      </w:r>
      <w:r w:rsidRPr="00C65D96">
        <w:t xml:space="preserve">, </w:t>
      </w:r>
      <w:r w:rsidR="00FA27F8">
        <w:t xml:space="preserve">(e.g. </w:t>
      </w:r>
      <w:r w:rsidRPr="00C65D96">
        <w:t xml:space="preserve">VLAN or any other </w:t>
      </w:r>
      <w:r w:rsidR="009479B0" w:rsidRPr="00B22F2D">
        <w:t>element</w:t>
      </w:r>
      <w:r w:rsidRPr="00C65D96">
        <w:t xml:space="preserve"> identifiable in NML).</w:t>
      </w:r>
      <w:r w:rsidR="00E411A9">
        <w:t xml:space="preserve"> </w:t>
      </w:r>
      <w:r w:rsidRPr="00C65D96">
        <w:t xml:space="preserve">An under-qualified STP refers to an </w:t>
      </w:r>
      <w:r w:rsidR="00FA27F8" w:rsidRPr="00C65D96">
        <w:t>STP that</w:t>
      </w:r>
      <w:r w:rsidRPr="00C65D96">
        <w:t xml:space="preserve"> is not fully resolved</w:t>
      </w:r>
      <w:r w:rsidR="00FA27F8">
        <w:t xml:space="preserve"> (</w:t>
      </w:r>
      <w:r w:rsidRPr="00C65D96">
        <w:t>e.g. it identifies a range of VLANs</w:t>
      </w:r>
      <w:r w:rsidR="00FA27F8">
        <w:t>)</w:t>
      </w:r>
      <w:r w:rsidRPr="00C65D96">
        <w:t>.</w:t>
      </w:r>
      <w:r w:rsidR="00E411A9">
        <w:t xml:space="preserve"> </w:t>
      </w:r>
      <w:r w:rsidRPr="00C65D96">
        <w:t>Under-qualified STPs are</w:t>
      </w:r>
      <w:r w:rsidR="00FA27F8">
        <w:t xml:space="preserve"> specified using label ranges (e</w:t>
      </w:r>
      <w:r w:rsidRPr="00C65D96">
        <w:t>.g. vlan=1780-1790,1799</w:t>
      </w:r>
      <w:r w:rsidR="00FA27F8">
        <w:t>) instead of a single label value.</w:t>
      </w:r>
    </w:p>
    <w:p w14:paraId="7580AD26" w14:textId="77777777" w:rsidR="00462F41" w:rsidRPr="00C65D96" w:rsidRDefault="00462F41" w:rsidP="00462F41">
      <w:pPr>
        <w:contextualSpacing/>
      </w:pPr>
    </w:p>
    <w:p w14:paraId="647F9006" w14:textId="50CE437B" w:rsidR="0053736E" w:rsidRDefault="00462F41" w:rsidP="0053736E">
      <w:pPr>
        <w:contextualSpacing/>
      </w:pPr>
      <w:r w:rsidRPr="00C65D96">
        <w:t>Both a reserve request</w:t>
      </w:r>
      <w:r w:rsidRPr="00C65D96">
        <w:rPr>
          <w:i/>
        </w:rPr>
        <w:t xml:space="preserve"> </w:t>
      </w:r>
      <w:r w:rsidRPr="00C65D96">
        <w:t xml:space="preserve">and the NSI </w:t>
      </w:r>
      <w:r w:rsidR="00435FA1">
        <w:t>T</w:t>
      </w:r>
      <w:r w:rsidRPr="00C65D96">
        <w:t>opology can make use of under-qualified STPs.</w:t>
      </w:r>
      <w:r w:rsidR="00E411A9">
        <w:t xml:space="preserve"> </w:t>
      </w:r>
      <w:r w:rsidRPr="00C65D96">
        <w:t xml:space="preserve">The </w:t>
      </w:r>
      <w:r w:rsidRPr="00B22F2D">
        <w:rPr>
          <w:i/>
        </w:rPr>
        <w:t>reserveConfirm</w:t>
      </w:r>
      <w:r w:rsidR="00E96AC7" w:rsidRPr="00B22F2D">
        <w:rPr>
          <w:i/>
        </w:rPr>
        <w:t>ed</w:t>
      </w:r>
      <w:r w:rsidRPr="00C65D96">
        <w:t xml:space="preserve"> message MUST return a </w:t>
      </w:r>
      <w:r w:rsidR="00435FA1" w:rsidRPr="00C65D96">
        <w:t>fully qualified</w:t>
      </w:r>
      <w:r w:rsidRPr="00C65D96">
        <w:t xml:space="preserve"> STP, i.e. the NSA must choose one &lt;label&gt; from the list of possible &lt;label</w:t>
      </w:r>
      <w:r w:rsidR="00285537" w:rsidRPr="00B22F2D">
        <w:t>s</w:t>
      </w:r>
      <w:r w:rsidRPr="00C65D96">
        <w:t>&gt;.</w:t>
      </w:r>
    </w:p>
    <w:p w14:paraId="0CC534E3" w14:textId="77777777" w:rsidR="00CC20D4" w:rsidRPr="00C65D96" w:rsidRDefault="00CC20D4" w:rsidP="0053736E">
      <w:pPr>
        <w:contextualSpacing/>
      </w:pPr>
    </w:p>
    <w:p w14:paraId="048AA1DD" w14:textId="77777777" w:rsidR="00462F41" w:rsidRPr="006C7966" w:rsidRDefault="00462F41" w:rsidP="0053736E"/>
    <w:p w14:paraId="55705401" w14:textId="77777777" w:rsidR="00B7132B" w:rsidRPr="006C7966" w:rsidRDefault="007848A2" w:rsidP="00B7132B">
      <w:pPr>
        <w:pStyle w:val="Heading1"/>
        <w:keepNext w:val="0"/>
        <w:spacing w:before="0" w:after="0"/>
        <w:ind w:left="578" w:hanging="578"/>
        <w:rPr>
          <w:rFonts w:cs="Arial"/>
        </w:rPr>
      </w:pPr>
      <w:bookmarkStart w:id="406" w:name="_Ref358731794"/>
      <w:bookmarkStart w:id="407" w:name="_Toc437518584"/>
      <w:r w:rsidRPr="006C7966">
        <w:rPr>
          <w:rFonts w:cs="Arial"/>
        </w:rPr>
        <w:t>NSI CS messages and state machines</w:t>
      </w:r>
      <w:bookmarkEnd w:id="406"/>
      <w:bookmarkEnd w:id="407"/>
    </w:p>
    <w:p w14:paraId="51539775" w14:textId="4A7C1BB9" w:rsidR="00F20BEA" w:rsidRDefault="007C2E19" w:rsidP="00DE2E07">
      <w:r w:rsidRPr="006C7966">
        <w:t xml:space="preserve">Section </w:t>
      </w:r>
      <w:r w:rsidR="00075FC8" w:rsidRPr="006C7966">
        <w:fldChar w:fldCharType="begin"/>
      </w:r>
      <w:r w:rsidRPr="006C7966">
        <w:instrText xml:space="preserve"> REF _Ref358731794 \r \h </w:instrText>
      </w:r>
      <w:r w:rsidR="00075FC8" w:rsidRPr="006C7966">
        <w:fldChar w:fldCharType="separate"/>
      </w:r>
      <w:r w:rsidR="00D5423B">
        <w:t>4</w:t>
      </w:r>
      <w:r w:rsidR="00075FC8" w:rsidRPr="006C7966">
        <w:fldChar w:fldCharType="end"/>
      </w:r>
      <w:r w:rsidRPr="006C7966">
        <w:t xml:space="preserve"> </w:t>
      </w:r>
      <w:r w:rsidR="00DE2E07" w:rsidRPr="006C7966">
        <w:t>of this document describes the messages and state machines that make up the NSI Connection Service</w:t>
      </w:r>
      <w:r w:rsidR="00D97440" w:rsidRPr="006C7966">
        <w:t xml:space="preserve"> and</w:t>
      </w:r>
      <w:r w:rsidR="00DE2E07" w:rsidRPr="006C7966">
        <w:t xml:space="preserve"> </w:t>
      </w:r>
      <w:r w:rsidR="00D97440" w:rsidRPr="006C7966">
        <w:t>forms a normative part of the NSI Connection Service protocol definition</w:t>
      </w:r>
      <w:r w:rsidR="005F3D59" w:rsidRPr="006C7966">
        <w:t>.</w:t>
      </w:r>
      <w:r w:rsidR="00E411A9">
        <w:t xml:space="preserve"> </w:t>
      </w:r>
      <w:r w:rsidR="00F20BEA">
        <w:t>The Connection Service includes a set of messages that allow an RA to request connectivity from a PA.</w:t>
      </w:r>
    </w:p>
    <w:p w14:paraId="40B3BD90" w14:textId="77777777" w:rsidR="0089607E" w:rsidRPr="006C7966" w:rsidRDefault="0089607E" w:rsidP="00DE2E07"/>
    <w:p w14:paraId="347E0B9A" w14:textId="77777777" w:rsidR="00A67A44" w:rsidRPr="006C7966" w:rsidRDefault="00A67A44" w:rsidP="00A67A44">
      <w:pPr>
        <w:pStyle w:val="Heading2"/>
      </w:pPr>
      <w:bookmarkStart w:id="408" w:name="_Toc355354824"/>
      <w:bookmarkStart w:id="409" w:name="_Toc437518585"/>
      <w:r w:rsidRPr="006C7966">
        <w:t>NSI Messages and operations</w:t>
      </w:r>
      <w:bookmarkEnd w:id="408"/>
      <w:bookmarkEnd w:id="409"/>
    </w:p>
    <w:p w14:paraId="47AC5EFC" w14:textId="0FAC060D" w:rsidR="003C1A4F" w:rsidRPr="006C7966" w:rsidRDefault="001D4931" w:rsidP="001D4931">
      <w:pPr>
        <w:rPr>
          <w:rFonts w:cs="Arial"/>
        </w:rPr>
      </w:pPr>
      <w:r w:rsidRPr="006C7966">
        <w:rPr>
          <w:rFonts w:cs="Arial"/>
        </w:rPr>
        <w:t>NSI</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classified</w:t>
      </w:r>
      <w:r w:rsidR="00A72A3A" w:rsidRPr="006C7966">
        <w:rPr>
          <w:rFonts w:cs="Arial"/>
        </w:rPr>
        <w:t xml:space="preserve"> </w:t>
      </w:r>
      <w:r w:rsidRPr="006C7966">
        <w:rPr>
          <w:rFonts w:cs="Arial"/>
        </w:rPr>
        <w:t>into</w:t>
      </w:r>
      <w:r w:rsidR="00A72A3A" w:rsidRPr="006C7966">
        <w:rPr>
          <w:rFonts w:cs="Arial"/>
        </w:rPr>
        <w:t xml:space="preserve"> </w:t>
      </w:r>
      <w:r w:rsidR="00B02FDF" w:rsidRPr="006C7966">
        <w:rPr>
          <w:rFonts w:cs="Arial"/>
        </w:rPr>
        <w:t>two</w:t>
      </w:r>
      <w:r w:rsidR="00A72A3A" w:rsidRPr="006C7966">
        <w:rPr>
          <w:rFonts w:cs="Arial"/>
        </w:rPr>
        <w:t xml:space="preserve"> </w:t>
      </w:r>
      <w:r w:rsidR="00B02FDF" w:rsidRPr="006C7966">
        <w:rPr>
          <w:rFonts w:cs="Arial"/>
        </w:rPr>
        <w:t>types,</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and</w:t>
      </w:r>
      <w:r w:rsidR="00A72A3A" w:rsidRPr="006C7966">
        <w:rPr>
          <w:rFonts w:cs="Arial"/>
        </w:rPr>
        <w:t xml:space="preserve"> </w:t>
      </w:r>
      <w:r w:rsidR="00B02FDF" w:rsidRPr="006C7966">
        <w:rPr>
          <w:rFonts w:cs="Arial"/>
        </w:rPr>
        <w:t>messages</w:t>
      </w:r>
      <w:r w:rsidR="00A72A3A" w:rsidRPr="006C7966">
        <w:rPr>
          <w:rFonts w:cs="Arial"/>
        </w:rPr>
        <w:t xml:space="preserve"> </w:t>
      </w:r>
      <w:r w:rsidR="00B02FDF" w:rsidRPr="006C7966">
        <w:rPr>
          <w:rFonts w:cs="Arial"/>
        </w:rPr>
        <w:t>that</w:t>
      </w:r>
      <w:r w:rsidR="00A72A3A" w:rsidRPr="006C7966">
        <w:rPr>
          <w:rFonts w:cs="Arial"/>
        </w:rPr>
        <w:t xml:space="preserve"> </w:t>
      </w:r>
      <w:r w:rsidR="00B02FDF" w:rsidRPr="006C7966">
        <w:rPr>
          <w:rFonts w:cs="Arial"/>
        </w:rPr>
        <w:t>are</w:t>
      </w:r>
      <w:r w:rsidR="00A72A3A" w:rsidRPr="006C7966">
        <w:rPr>
          <w:rFonts w:cs="Arial"/>
        </w:rPr>
        <w:t xml:space="preserve"> </w:t>
      </w:r>
      <w:r w:rsidR="00B02FDF" w:rsidRPr="006C7966">
        <w:rPr>
          <w:rFonts w:cs="Arial"/>
        </w:rPr>
        <w:t>passed</w:t>
      </w:r>
      <w:r w:rsidR="00A72A3A" w:rsidRPr="006C7966">
        <w:rPr>
          <w:rFonts w:cs="Arial"/>
        </w:rPr>
        <w:t xml:space="preserve"> </w:t>
      </w:r>
      <w:r w:rsidR="00B02FDF" w:rsidRPr="006C7966">
        <w:rPr>
          <w:rFonts w:cs="Arial"/>
        </w:rPr>
        <w:t>from</w:t>
      </w:r>
      <w:r w:rsidR="00A72A3A" w:rsidRPr="006C7966">
        <w:rPr>
          <w:rFonts w:cs="Arial"/>
        </w:rPr>
        <w:t xml:space="preserve"> </w:t>
      </w:r>
      <w:r w:rsidR="00B02FDF" w:rsidRPr="006C7966">
        <w:rPr>
          <w:rFonts w:cs="Arial"/>
        </w:rPr>
        <w:t>a</w:t>
      </w:r>
      <w:r w:rsidR="00A72A3A" w:rsidRPr="006C7966">
        <w:rPr>
          <w:rFonts w:cs="Arial"/>
        </w:rPr>
        <w:t xml:space="preserve"> </w:t>
      </w:r>
      <w:r w:rsidRPr="006C7966">
        <w:rPr>
          <w:rFonts w:cs="Arial"/>
        </w:rPr>
        <w:t>PA</w:t>
      </w:r>
      <w:r w:rsidR="00A72A3A" w:rsidRPr="006C7966">
        <w:rPr>
          <w:rFonts w:cs="Arial"/>
        </w:rPr>
        <w:t xml:space="preserve"> </w:t>
      </w:r>
      <w:r w:rsidRPr="006C7966">
        <w:rPr>
          <w:rFonts w:cs="Arial"/>
        </w:rPr>
        <w:t>to</w:t>
      </w:r>
      <w:r w:rsidR="00A72A3A" w:rsidRPr="006C7966">
        <w:rPr>
          <w:rFonts w:cs="Arial"/>
        </w:rPr>
        <w:t xml:space="preserve"> </w:t>
      </w:r>
      <w:r w:rsidR="00B02FDF" w:rsidRPr="006C7966">
        <w:rPr>
          <w:rFonts w:cs="Arial"/>
        </w:rPr>
        <w:t>an</w:t>
      </w:r>
      <w:r w:rsidR="00A72A3A" w:rsidRPr="006C7966">
        <w:rPr>
          <w:rFonts w:cs="Arial"/>
        </w:rPr>
        <w:t xml:space="preserve"> </w:t>
      </w:r>
      <w:r w:rsidRPr="006C7966">
        <w:rPr>
          <w:rFonts w:cs="Arial"/>
        </w:rPr>
        <w:t>RA</w:t>
      </w:r>
      <w:r w:rsidR="00A95858">
        <w:rPr>
          <w:rFonts w:cs="Arial"/>
        </w:rPr>
        <w:t>.</w:t>
      </w:r>
      <w:r w:rsidR="00E411A9">
        <w:rPr>
          <w:rFonts w:cs="Arial"/>
        </w:rPr>
        <w:t xml:space="preserve"> </w:t>
      </w:r>
      <w:r w:rsidR="00A95858">
        <w:rPr>
          <w:rFonts w:cs="Arial"/>
        </w:rPr>
        <w:t>In addition m</w:t>
      </w:r>
      <w:r w:rsidR="00A95858" w:rsidRPr="006C7966">
        <w:rPr>
          <w:rFonts w:cs="Arial"/>
        </w:rPr>
        <w:t>essages can be either synchronous or asynchronous.</w:t>
      </w:r>
      <w:r w:rsidR="00E411A9">
        <w:rPr>
          <w:rFonts w:cs="Arial"/>
        </w:rPr>
        <w:t xml:space="preserve"> </w:t>
      </w:r>
    </w:p>
    <w:p w14:paraId="3AC4B41A" w14:textId="77777777" w:rsidR="00AD219F" w:rsidRDefault="00AD219F" w:rsidP="001D4931">
      <w:pPr>
        <w:rPr>
          <w:rFonts w:cs="Arial"/>
        </w:rPr>
      </w:pPr>
    </w:p>
    <w:p w14:paraId="273E1905" w14:textId="3655AAAB" w:rsidR="00AD219F" w:rsidRPr="006C7966" w:rsidRDefault="00AD219F" w:rsidP="00AD219F">
      <w:r>
        <w:t>An asynchronous messaging</w:t>
      </w:r>
      <w:r w:rsidR="00315E42">
        <w:t xml:space="preserve"> method has been chosen </w:t>
      </w:r>
      <w:r w:rsidRPr="006C7966">
        <w:t xml:space="preserve">that </w:t>
      </w:r>
      <w:r>
        <w:t>supports</w:t>
      </w:r>
      <w:r w:rsidR="00315E42">
        <w:t xml:space="preserve"> the</w:t>
      </w:r>
      <w:r w:rsidRPr="006C7966">
        <w:t xml:space="preserve"> indeterminate response times</w:t>
      </w:r>
      <w:r>
        <w:t xml:space="preserve"> that can arise from</w:t>
      </w:r>
      <w:r w:rsidRPr="006C7966">
        <w:t xml:space="preserve"> complex reservation requests across multiple domains.</w:t>
      </w:r>
      <w:r w:rsidR="00E411A9">
        <w:t xml:space="preserve"> </w:t>
      </w:r>
      <w:r>
        <w:t xml:space="preserve">The NSI CS incorporates </w:t>
      </w:r>
      <w:r w:rsidRPr="006C7966">
        <w:t>an asynchronous callback mechanism permitting unblocking of the CS operation request from the CS confirmed</w:t>
      </w:r>
      <w:r w:rsidR="00435FA1">
        <w:t xml:space="preserve">, </w:t>
      </w:r>
      <w:r w:rsidRPr="006C7966">
        <w:t>failed</w:t>
      </w:r>
      <w:r w:rsidR="00435FA1">
        <w:t>, and error</w:t>
      </w:r>
      <w:r w:rsidRPr="006C7966">
        <w:t xml:space="preserve"> response messages.</w:t>
      </w:r>
      <w:r w:rsidR="00E411A9">
        <w:t xml:space="preserve"> </w:t>
      </w:r>
      <w:r>
        <w:t xml:space="preserve">The RA provides a </w:t>
      </w:r>
      <w:r w:rsidRPr="00791A95">
        <w:rPr>
          <w:i/>
        </w:rPr>
        <w:t>replyTo</w:t>
      </w:r>
      <w:r w:rsidRPr="006C7966">
        <w:t xml:space="preserve"> URL within the NSI </w:t>
      </w:r>
      <w:r w:rsidR="00A5665B" w:rsidRPr="006C7966">
        <w:t>header</w:t>
      </w:r>
      <w:r w:rsidR="00A5665B">
        <w:t>;</w:t>
      </w:r>
      <w:r>
        <w:t xml:space="preserve"> this URL is then used as the destination of the asynchronous reply.</w:t>
      </w:r>
    </w:p>
    <w:p w14:paraId="1452AAE9" w14:textId="77777777" w:rsidR="00AD219F" w:rsidRPr="006C7966" w:rsidRDefault="00AD219F" w:rsidP="00AD219F"/>
    <w:p w14:paraId="42737B2B" w14:textId="137C67BB" w:rsidR="00AD219F" w:rsidRPr="006C7966" w:rsidRDefault="00AD219F" w:rsidP="00B22F2D">
      <w:r>
        <w:rPr>
          <w:rFonts w:cs="Arial"/>
        </w:rPr>
        <w:t>In addition to asynchronous messaging, the NSI CS supports a limited set of synchronous messages.</w:t>
      </w:r>
      <w:r w:rsidR="00E411A9">
        <w:rPr>
          <w:rFonts w:cs="Arial"/>
        </w:rPr>
        <w:t xml:space="preserve"> </w:t>
      </w:r>
      <w:r>
        <w:rPr>
          <w:rFonts w:cs="Arial"/>
        </w:rPr>
        <w:t>These have been</w:t>
      </w:r>
      <w:r w:rsidRPr="00AD219F">
        <w:t xml:space="preserve"> </w:t>
      </w:r>
      <w:r w:rsidRPr="006C7966">
        <w:t xml:space="preserve">added </w:t>
      </w:r>
      <w:r>
        <w:t xml:space="preserve">specifically </w:t>
      </w:r>
      <w:r w:rsidRPr="006C7966">
        <w:t xml:space="preserve">to help address the firewall issue described in the </w:t>
      </w:r>
      <w:r>
        <w:t>appendix</w:t>
      </w:r>
      <w:r w:rsidRPr="006C7966">
        <w:t>.</w:t>
      </w:r>
      <w:r w:rsidR="00E411A9">
        <w:t xml:space="preserve"> </w:t>
      </w:r>
      <w:r>
        <w:t xml:space="preserve">The synchronous messages are based on </w:t>
      </w:r>
      <w:r w:rsidRPr="006C7966">
        <w:t xml:space="preserve">a simple mechanism </w:t>
      </w:r>
      <w:r w:rsidR="00E55D5B">
        <w:t>that</w:t>
      </w:r>
      <w:r>
        <w:t xml:space="preserve"> </w:t>
      </w:r>
      <w:r w:rsidRPr="006C7966">
        <w:t>utilizes the basic CS operation request and query messages to provide a functional polling solution</w:t>
      </w:r>
      <w:r>
        <w:t>.</w:t>
      </w:r>
    </w:p>
    <w:p w14:paraId="6349083F" w14:textId="77777777" w:rsidR="00AD219F" w:rsidRPr="006C7966" w:rsidRDefault="00AD219F" w:rsidP="001D4931">
      <w:pPr>
        <w:rPr>
          <w:rFonts w:cs="Arial"/>
        </w:rPr>
      </w:pPr>
    </w:p>
    <w:p w14:paraId="03CE3ABF" w14:textId="77777777" w:rsidR="00B06407" w:rsidRDefault="00B06407" w:rsidP="00B06407">
      <w:pPr>
        <w:rPr>
          <w:rFonts w:cs="Arial"/>
        </w:rPr>
      </w:pPr>
      <w:r>
        <w:rPr>
          <w:rFonts w:cs="Arial"/>
        </w:rPr>
        <w:t>When a</w:t>
      </w:r>
      <w:r w:rsidRPr="006C7966">
        <w:rPr>
          <w:rFonts w:cs="Arial"/>
        </w:rPr>
        <w:t>synchronous requests are sent from an RA to a PA</w:t>
      </w:r>
      <w:r>
        <w:rPr>
          <w:rFonts w:cs="Arial"/>
        </w:rPr>
        <w:t>,</w:t>
      </w:r>
      <w:r w:rsidRPr="006C7966">
        <w:rPr>
          <w:rFonts w:cs="Arial"/>
        </w:rPr>
        <w:t xml:space="preserve"> the PA </w:t>
      </w:r>
      <w:r>
        <w:rPr>
          <w:rFonts w:cs="Arial"/>
        </w:rPr>
        <w:t xml:space="preserve">first sends a response for each request, and is then </w:t>
      </w:r>
      <w:r w:rsidRPr="006C7966">
        <w:rPr>
          <w:rFonts w:cs="Arial"/>
        </w:rPr>
        <w:t xml:space="preserve">is expected to send an asynchronous reply </w:t>
      </w:r>
      <w:r>
        <w:rPr>
          <w:rFonts w:cs="Arial"/>
        </w:rPr>
        <w:t xml:space="preserve">(confirmed, failed, or error) </w:t>
      </w:r>
      <w:r w:rsidRPr="006C7966">
        <w:rPr>
          <w:rFonts w:cs="Arial"/>
        </w:rPr>
        <w:t xml:space="preserve">to each request. </w:t>
      </w:r>
      <w:r>
        <w:rPr>
          <w:rFonts w:cs="Arial"/>
        </w:rPr>
        <w:t>When s</w:t>
      </w:r>
      <w:r w:rsidRPr="006C7966">
        <w:rPr>
          <w:rFonts w:cs="Arial"/>
        </w:rPr>
        <w:t>ynchronous requests are sent from an RA to a PA</w:t>
      </w:r>
      <w:r>
        <w:rPr>
          <w:rFonts w:cs="Arial"/>
        </w:rPr>
        <w:t>,</w:t>
      </w:r>
      <w:r w:rsidRPr="006C7966">
        <w:rPr>
          <w:rFonts w:cs="Arial"/>
        </w:rPr>
        <w:t xml:space="preserve"> the </w:t>
      </w:r>
      <w:r>
        <w:rPr>
          <w:rFonts w:cs="Arial"/>
        </w:rPr>
        <w:t>reply</w:t>
      </w:r>
      <w:r w:rsidRPr="006C7966">
        <w:rPr>
          <w:rFonts w:cs="Arial"/>
        </w:rPr>
        <w:t xml:space="preserve"> </w:t>
      </w:r>
      <w:r>
        <w:rPr>
          <w:rFonts w:cs="Arial"/>
        </w:rPr>
        <w:t xml:space="preserve">message (confirmed, </w:t>
      </w:r>
      <w:r>
        <w:rPr>
          <w:rFonts w:cs="Arial"/>
        </w:rPr>
        <w:lastRenderedPageBreak/>
        <w:t xml:space="preserve">failed, or error) is </w:t>
      </w:r>
      <w:r w:rsidRPr="006C7966">
        <w:rPr>
          <w:rFonts w:cs="Arial"/>
        </w:rPr>
        <w:t xml:space="preserve">included in the </w:t>
      </w:r>
      <w:r>
        <w:rPr>
          <w:rFonts w:cs="Arial"/>
        </w:rPr>
        <w:t>response</w:t>
      </w:r>
      <w:r w:rsidRPr="006C7966">
        <w:rPr>
          <w:rFonts w:cs="Arial"/>
        </w:rPr>
        <w:t>.</w:t>
      </w:r>
      <w:r>
        <w:rPr>
          <w:rFonts w:cs="Arial"/>
        </w:rPr>
        <w:t xml:space="preserve"> With SOAP bindings these response messages will be included in the SOAP response part of the SOAP request-response.</w:t>
      </w:r>
    </w:p>
    <w:p w14:paraId="2061F537" w14:textId="77777777" w:rsidR="002353D2" w:rsidRDefault="002353D2" w:rsidP="00CA031B">
      <w:pPr>
        <w:rPr>
          <w:rFonts w:cs="Arial"/>
        </w:rPr>
      </w:pPr>
    </w:p>
    <w:p w14:paraId="69090EED" w14:textId="4FF1B416" w:rsidR="00315E42" w:rsidRPr="006C7966" w:rsidRDefault="00315E42" w:rsidP="00CA031B">
      <w:pPr>
        <w:rPr>
          <w:rFonts w:cs="Arial"/>
        </w:rPr>
      </w:pPr>
      <w:r>
        <w:rPr>
          <w:rFonts w:cs="Arial"/>
        </w:rPr>
        <w:t>The NSI CS</w:t>
      </w:r>
      <w:r w:rsidRPr="006C7966">
        <w:rPr>
          <w:rFonts w:cs="Arial"/>
        </w:rPr>
        <w:t xml:space="preserve"> message</w:t>
      </w:r>
      <w:r>
        <w:rPr>
          <w:rFonts w:cs="Arial"/>
        </w:rPr>
        <w:t xml:space="preserve"> classifications</w:t>
      </w:r>
      <w:r w:rsidRPr="006C7966">
        <w:rPr>
          <w:rFonts w:cs="Arial"/>
        </w:rPr>
        <w:t xml:space="preserve"> are summarized</w:t>
      </w:r>
      <w:r w:rsidR="00FC386B">
        <w:rPr>
          <w:rFonts w:cs="Arial"/>
        </w:rPr>
        <w:t xml:space="preserve"> in</w:t>
      </w:r>
      <w:r w:rsidRPr="006C7966">
        <w:rPr>
          <w:rFonts w:cs="Arial"/>
        </w:rPr>
        <w:t xml:space="preserve"> </w:t>
      </w:r>
      <w:r w:rsidR="00075FC8">
        <w:rPr>
          <w:rFonts w:cs="Arial"/>
        </w:rPr>
        <w:fldChar w:fldCharType="begin"/>
      </w:r>
      <w:r>
        <w:rPr>
          <w:rFonts w:cs="Arial"/>
        </w:rPr>
        <w:instrText xml:space="preserve"> REF _Ref359334620 \h </w:instrText>
      </w:r>
      <w:r w:rsidR="00075FC8">
        <w:rPr>
          <w:rFonts w:cs="Arial"/>
        </w:rPr>
      </w:r>
      <w:r w:rsidR="00075FC8">
        <w:rPr>
          <w:rFonts w:cs="Arial"/>
        </w:rPr>
        <w:fldChar w:fldCharType="separate"/>
      </w:r>
      <w:ins w:id="410" w:author="John MacAuley" w:date="2016-01-08T16:24:00Z">
        <w:r w:rsidR="00D5423B" w:rsidRPr="006C7966">
          <w:t xml:space="preserve">Table </w:t>
        </w:r>
        <w:r w:rsidR="00D5423B">
          <w:rPr>
            <w:noProof/>
          </w:rPr>
          <w:t>1</w:t>
        </w:r>
      </w:ins>
      <w:del w:id="411" w:author="John MacAuley" w:date="2016-01-08T16:24:00Z">
        <w:r w:rsidR="00BD4BAA" w:rsidRPr="006C7966" w:rsidDel="00D5423B">
          <w:delText xml:space="preserve">Table </w:delText>
        </w:r>
        <w:r w:rsidR="00BD4BAA" w:rsidDel="00D5423B">
          <w:rPr>
            <w:noProof/>
          </w:rPr>
          <w:delText>1</w:delText>
        </w:r>
      </w:del>
      <w:r w:rsidR="00075FC8">
        <w:rPr>
          <w:rFonts w:cs="Arial"/>
        </w:rPr>
        <w:fldChar w:fldCharType="end"/>
      </w:r>
      <w:r w:rsidRPr="006C7966">
        <w:rPr>
          <w:rFonts w:cs="Arial"/>
        </w:rPr>
        <w:t>.</w:t>
      </w:r>
      <w:r w:rsidR="00E411A9">
        <w:rPr>
          <w:rFonts w:cs="Arial"/>
        </w:rPr>
        <w:t xml:space="preserve"> </w:t>
      </w:r>
      <w:r w:rsidRPr="006C7966">
        <w:rPr>
          <w:rFonts w:cs="Arial"/>
        </w:rPr>
        <w:t xml:space="preserve">A </w:t>
      </w:r>
      <w:r>
        <w:rPr>
          <w:rFonts w:cs="Arial"/>
        </w:rPr>
        <w:t>list of</w:t>
      </w:r>
      <w:r w:rsidRPr="006C7966">
        <w:rPr>
          <w:rFonts w:cs="Arial"/>
        </w:rPr>
        <w:t xml:space="preserve"> </w:t>
      </w:r>
      <w:r>
        <w:rPr>
          <w:rFonts w:cs="Arial"/>
        </w:rPr>
        <w:t xml:space="preserve">CS </w:t>
      </w:r>
      <w:r w:rsidRPr="006C7966">
        <w:rPr>
          <w:rFonts w:cs="Arial"/>
        </w:rPr>
        <w:t>messages</w:t>
      </w:r>
      <w:r w:rsidR="005B7C9B">
        <w:rPr>
          <w:rFonts w:cs="Arial"/>
        </w:rPr>
        <w:t xml:space="preserve"> from RA to PA</w:t>
      </w:r>
      <w:r w:rsidRPr="006C7966">
        <w:rPr>
          <w:rFonts w:cs="Arial"/>
        </w:rPr>
        <w:t xml:space="preserve"> </w:t>
      </w:r>
      <w:r>
        <w:rPr>
          <w:rFonts w:cs="Arial"/>
        </w:rPr>
        <w:t xml:space="preserve">is </w:t>
      </w:r>
      <w:r w:rsidRPr="006C7966">
        <w:rPr>
          <w:rFonts w:cs="Arial"/>
        </w:rPr>
        <w:t xml:space="preserve">provided in </w:t>
      </w:r>
      <w:r w:rsidR="00075FC8">
        <w:rPr>
          <w:rFonts w:cs="Arial"/>
        </w:rPr>
        <w:fldChar w:fldCharType="begin"/>
      </w:r>
      <w:r>
        <w:rPr>
          <w:rFonts w:cs="Arial"/>
        </w:rPr>
        <w:instrText xml:space="preserve"> REF _Ref358038416 \h </w:instrText>
      </w:r>
      <w:r w:rsidR="00075FC8">
        <w:rPr>
          <w:rFonts w:cs="Arial"/>
        </w:rPr>
      </w:r>
      <w:r w:rsidR="00075FC8">
        <w:rPr>
          <w:rFonts w:cs="Arial"/>
        </w:rPr>
        <w:fldChar w:fldCharType="separate"/>
      </w:r>
      <w:ins w:id="412" w:author="John MacAuley" w:date="2016-01-08T16:24:00Z">
        <w:r w:rsidR="00D5423B" w:rsidRPr="006C7966">
          <w:t xml:space="preserve">Table </w:t>
        </w:r>
        <w:r w:rsidR="00D5423B">
          <w:rPr>
            <w:noProof/>
          </w:rPr>
          <w:t>2</w:t>
        </w:r>
      </w:ins>
      <w:del w:id="413" w:author="John MacAuley" w:date="2016-01-08T16:24:00Z">
        <w:r w:rsidR="00BD4BAA" w:rsidRPr="006C7966" w:rsidDel="00D5423B">
          <w:delText xml:space="preserve">Table </w:delText>
        </w:r>
        <w:r w:rsidR="00BD4BAA" w:rsidDel="00D5423B">
          <w:rPr>
            <w:noProof/>
          </w:rPr>
          <w:delText>2</w:delText>
        </w:r>
      </w:del>
      <w:r w:rsidR="00075FC8">
        <w:rPr>
          <w:rFonts w:cs="Arial"/>
        </w:rPr>
        <w:fldChar w:fldCharType="end"/>
      </w:r>
      <w:r>
        <w:rPr>
          <w:rFonts w:cs="Arial"/>
        </w:rPr>
        <w:t xml:space="preserve"> </w:t>
      </w:r>
      <w:r w:rsidRPr="006C7966">
        <w:rPr>
          <w:rFonts w:cs="Arial"/>
        </w:rPr>
        <w:t xml:space="preserve">and </w:t>
      </w:r>
      <w:r w:rsidR="005B7C9B">
        <w:rPr>
          <w:rFonts w:cs="Arial"/>
        </w:rPr>
        <w:t>a</w:t>
      </w:r>
      <w:r w:rsidR="005B7C9B" w:rsidRPr="006C7966">
        <w:rPr>
          <w:rFonts w:cs="Arial"/>
        </w:rPr>
        <w:t xml:space="preserve"> </w:t>
      </w:r>
      <w:r w:rsidR="005B7C9B">
        <w:rPr>
          <w:rFonts w:cs="Arial"/>
        </w:rPr>
        <w:t>list of</w:t>
      </w:r>
      <w:r w:rsidR="005B7C9B" w:rsidRPr="006C7966">
        <w:rPr>
          <w:rFonts w:cs="Arial"/>
        </w:rPr>
        <w:t xml:space="preserve"> </w:t>
      </w:r>
      <w:r w:rsidR="005B7C9B">
        <w:rPr>
          <w:rFonts w:cs="Arial"/>
        </w:rPr>
        <w:t xml:space="preserve">CS </w:t>
      </w:r>
      <w:r w:rsidR="005B7C9B" w:rsidRPr="006C7966">
        <w:rPr>
          <w:rFonts w:cs="Arial"/>
        </w:rPr>
        <w:t>messages</w:t>
      </w:r>
      <w:r w:rsidR="005B7C9B">
        <w:rPr>
          <w:rFonts w:cs="Arial"/>
        </w:rPr>
        <w:t xml:space="preserve"> from PA to RA</w:t>
      </w:r>
      <w:r w:rsidR="005B7C9B" w:rsidRPr="006C7966">
        <w:rPr>
          <w:rFonts w:cs="Arial"/>
        </w:rPr>
        <w:t xml:space="preserve"> </w:t>
      </w:r>
      <w:r w:rsidR="005B7C9B">
        <w:rPr>
          <w:rFonts w:cs="Arial"/>
        </w:rPr>
        <w:t xml:space="preserve">is </w:t>
      </w:r>
      <w:r w:rsidR="005B7C9B" w:rsidRPr="006C7966">
        <w:rPr>
          <w:rFonts w:cs="Arial"/>
        </w:rPr>
        <w:t>provided in</w:t>
      </w:r>
      <w:r w:rsidR="005B7C9B">
        <w:rPr>
          <w:rFonts w:cs="Arial"/>
        </w:rPr>
        <w:t xml:space="preserve"> </w:t>
      </w:r>
      <w:r w:rsidR="00075FC8">
        <w:rPr>
          <w:rFonts w:cs="Arial"/>
        </w:rPr>
        <w:fldChar w:fldCharType="begin"/>
      </w:r>
      <w:r>
        <w:rPr>
          <w:rFonts w:cs="Arial"/>
        </w:rPr>
        <w:instrText xml:space="preserve"> REF _Ref358038427 \h </w:instrText>
      </w:r>
      <w:r w:rsidR="00075FC8">
        <w:rPr>
          <w:rFonts w:cs="Arial"/>
        </w:rPr>
      </w:r>
      <w:r w:rsidR="00075FC8">
        <w:rPr>
          <w:rFonts w:cs="Arial"/>
        </w:rPr>
        <w:fldChar w:fldCharType="separate"/>
      </w:r>
      <w:ins w:id="414" w:author="John MacAuley" w:date="2016-01-08T16:24:00Z">
        <w:r w:rsidR="00D5423B" w:rsidRPr="006C7966">
          <w:t xml:space="preserve">Table </w:t>
        </w:r>
        <w:r w:rsidR="00D5423B">
          <w:rPr>
            <w:noProof/>
          </w:rPr>
          <w:t>3</w:t>
        </w:r>
      </w:ins>
      <w:del w:id="415" w:author="John MacAuley" w:date="2016-01-08T16:24:00Z">
        <w:r w:rsidR="00BD4BAA" w:rsidRPr="006C7966" w:rsidDel="00D5423B">
          <w:delText xml:space="preserve">Table </w:delText>
        </w:r>
        <w:r w:rsidR="00BD4BAA" w:rsidDel="00D5423B">
          <w:rPr>
            <w:noProof/>
          </w:rPr>
          <w:delText>3</w:delText>
        </w:r>
      </w:del>
      <w:r w:rsidR="00075FC8">
        <w:rPr>
          <w:rFonts w:cs="Arial"/>
        </w:rPr>
        <w:fldChar w:fldCharType="end"/>
      </w:r>
      <w:r w:rsidRPr="006C7966">
        <w:rPr>
          <w:rFonts w:cs="Arial"/>
        </w:rPr>
        <w:t>.</w:t>
      </w:r>
      <w:r w:rsidR="00E411A9">
        <w:rPr>
          <w:rFonts w:cs="Arial"/>
        </w:rPr>
        <w:t xml:space="preserve"> </w:t>
      </w:r>
      <w:r>
        <w:rPr>
          <w:rFonts w:cs="Arial"/>
        </w:rPr>
        <w:t xml:space="preserve"> </w:t>
      </w:r>
    </w:p>
    <w:p w14:paraId="1B8E9309" w14:textId="77777777" w:rsidR="003C1A4F" w:rsidRPr="006C7966" w:rsidRDefault="003C1A4F" w:rsidP="001D4931">
      <w:pPr>
        <w:rPr>
          <w:rFonts w:cs="Arial"/>
        </w:rPr>
      </w:pPr>
    </w:p>
    <w:tbl>
      <w:tblPr>
        <w:tblStyle w:val="TableGrid"/>
        <w:tblW w:w="0" w:type="auto"/>
        <w:tblLook w:val="04A0" w:firstRow="1" w:lastRow="0" w:firstColumn="1" w:lastColumn="0" w:noHBand="0" w:noVBand="1"/>
      </w:tblPr>
      <w:tblGrid>
        <w:gridCol w:w="2093"/>
        <w:gridCol w:w="1417"/>
        <w:gridCol w:w="5103"/>
      </w:tblGrid>
      <w:tr w:rsidR="003C1A4F" w:rsidRPr="006C7966" w14:paraId="2503A7C5" w14:textId="77777777">
        <w:tc>
          <w:tcPr>
            <w:tcW w:w="2093" w:type="dxa"/>
            <w:shd w:val="clear" w:color="auto" w:fill="C6D9F1" w:themeFill="text2" w:themeFillTint="33"/>
          </w:tcPr>
          <w:p w14:paraId="47AB7A30" w14:textId="77777777" w:rsidR="003C1A4F" w:rsidRPr="006C7966" w:rsidRDefault="003C1A4F" w:rsidP="003C1A4F">
            <w:pPr>
              <w:rPr>
                <w:rFonts w:cs="Arial"/>
                <w:b/>
                <w:sz w:val="16"/>
              </w:rPr>
            </w:pPr>
            <w:r w:rsidRPr="006C7966">
              <w:rPr>
                <w:rFonts w:cs="Arial"/>
                <w:b/>
                <w:sz w:val="16"/>
              </w:rPr>
              <w:t>Message type</w:t>
            </w:r>
          </w:p>
        </w:tc>
        <w:tc>
          <w:tcPr>
            <w:tcW w:w="1417" w:type="dxa"/>
            <w:shd w:val="clear" w:color="auto" w:fill="C6D9F1" w:themeFill="text2" w:themeFillTint="33"/>
          </w:tcPr>
          <w:p w14:paraId="187B6CF0" w14:textId="77777777" w:rsidR="003C1A4F" w:rsidRPr="006C7966" w:rsidRDefault="003C1A4F" w:rsidP="001D4931">
            <w:pPr>
              <w:rPr>
                <w:rFonts w:cs="Arial"/>
                <w:b/>
                <w:sz w:val="16"/>
              </w:rPr>
            </w:pPr>
            <w:r w:rsidRPr="006C7966">
              <w:rPr>
                <w:rFonts w:cs="Arial"/>
                <w:b/>
                <w:sz w:val="16"/>
              </w:rPr>
              <w:t>Direction</w:t>
            </w:r>
          </w:p>
        </w:tc>
        <w:tc>
          <w:tcPr>
            <w:tcW w:w="5103" w:type="dxa"/>
            <w:shd w:val="clear" w:color="auto" w:fill="C6D9F1" w:themeFill="text2" w:themeFillTint="33"/>
          </w:tcPr>
          <w:p w14:paraId="520F036F" w14:textId="77777777" w:rsidR="003C1A4F" w:rsidRPr="006C7966" w:rsidRDefault="003C1A4F" w:rsidP="001D4931">
            <w:pPr>
              <w:rPr>
                <w:rFonts w:cs="Arial"/>
                <w:b/>
                <w:sz w:val="16"/>
              </w:rPr>
            </w:pPr>
            <w:r w:rsidRPr="006C7966">
              <w:rPr>
                <w:rFonts w:cs="Arial"/>
                <w:b/>
                <w:sz w:val="16"/>
              </w:rPr>
              <w:t>Description</w:t>
            </w:r>
          </w:p>
        </w:tc>
      </w:tr>
      <w:tr w:rsidR="003C1A4F" w:rsidRPr="006C7966" w14:paraId="517CB476" w14:textId="77777777">
        <w:tc>
          <w:tcPr>
            <w:tcW w:w="2093" w:type="dxa"/>
          </w:tcPr>
          <w:p w14:paraId="1848005E" w14:textId="77777777" w:rsidR="003C1A4F" w:rsidRPr="006C7966" w:rsidRDefault="003C1A4F" w:rsidP="003C1A4F">
            <w:pPr>
              <w:rPr>
                <w:rFonts w:cs="Arial"/>
                <w:sz w:val="16"/>
              </w:rPr>
            </w:pPr>
            <w:r w:rsidRPr="006C7966">
              <w:rPr>
                <w:rFonts w:cs="Arial"/>
                <w:sz w:val="16"/>
              </w:rPr>
              <w:t xml:space="preserve">Asynchronous Request </w:t>
            </w:r>
          </w:p>
        </w:tc>
        <w:tc>
          <w:tcPr>
            <w:tcW w:w="1417" w:type="dxa"/>
          </w:tcPr>
          <w:p w14:paraId="1D42DAC9" w14:textId="77777777" w:rsidR="003C1A4F" w:rsidRPr="006C7966" w:rsidRDefault="003C1A4F" w:rsidP="003C1A4F">
            <w:pPr>
              <w:rPr>
                <w:rFonts w:cs="Arial"/>
                <w:sz w:val="16"/>
              </w:rPr>
            </w:pPr>
            <w:r w:rsidRPr="006C7966">
              <w:rPr>
                <w:rFonts w:cs="Arial"/>
                <w:sz w:val="16"/>
              </w:rPr>
              <w:t>RA to PA</w:t>
            </w:r>
          </w:p>
        </w:tc>
        <w:tc>
          <w:tcPr>
            <w:tcW w:w="5103" w:type="dxa"/>
          </w:tcPr>
          <w:p w14:paraId="28D0132F" w14:textId="77777777" w:rsidR="003C1A4F" w:rsidRPr="006C7966" w:rsidRDefault="003C1A4F" w:rsidP="003C1A4F">
            <w:pPr>
              <w:rPr>
                <w:rFonts w:cs="Arial"/>
                <w:sz w:val="16"/>
              </w:rPr>
            </w:pPr>
            <w:r w:rsidRPr="006C7966">
              <w:rPr>
                <w:rFonts w:cs="Arial"/>
                <w:sz w:val="16"/>
              </w:rPr>
              <w:t>An asynchronous response is expected.</w:t>
            </w:r>
          </w:p>
        </w:tc>
      </w:tr>
      <w:tr w:rsidR="003C1A4F" w:rsidRPr="006C7966" w14:paraId="24DA9C3E" w14:textId="77777777">
        <w:tc>
          <w:tcPr>
            <w:tcW w:w="2093" w:type="dxa"/>
          </w:tcPr>
          <w:p w14:paraId="3823EA29" w14:textId="77777777" w:rsidR="003C1A4F" w:rsidRPr="006C7966" w:rsidRDefault="003C1A4F" w:rsidP="003C1A4F">
            <w:pPr>
              <w:rPr>
                <w:rFonts w:cs="Arial"/>
                <w:sz w:val="16"/>
              </w:rPr>
            </w:pPr>
            <w:r w:rsidRPr="006C7966">
              <w:rPr>
                <w:rFonts w:cs="Arial"/>
                <w:sz w:val="16"/>
              </w:rPr>
              <w:t xml:space="preserve">Synchronous Request </w:t>
            </w:r>
          </w:p>
        </w:tc>
        <w:tc>
          <w:tcPr>
            <w:tcW w:w="1417" w:type="dxa"/>
          </w:tcPr>
          <w:p w14:paraId="54DAF1D2" w14:textId="77777777" w:rsidR="003C1A4F" w:rsidRPr="006C7966" w:rsidRDefault="003C1A4F" w:rsidP="003C1A4F">
            <w:pPr>
              <w:rPr>
                <w:rFonts w:cs="Arial"/>
                <w:sz w:val="16"/>
              </w:rPr>
            </w:pPr>
            <w:r w:rsidRPr="006C7966">
              <w:rPr>
                <w:rFonts w:cs="Arial"/>
                <w:sz w:val="16"/>
              </w:rPr>
              <w:t>RA to PA</w:t>
            </w:r>
          </w:p>
        </w:tc>
        <w:tc>
          <w:tcPr>
            <w:tcW w:w="5103" w:type="dxa"/>
          </w:tcPr>
          <w:p w14:paraId="6E7BF7B4" w14:textId="77777777" w:rsidR="003C1A4F" w:rsidRPr="006C7966" w:rsidRDefault="00CA031B" w:rsidP="00B84267">
            <w:pPr>
              <w:rPr>
                <w:rFonts w:cs="Arial"/>
                <w:sz w:val="16"/>
              </w:rPr>
            </w:pPr>
            <w:r w:rsidRPr="006C7966">
              <w:rPr>
                <w:rFonts w:cs="Arial"/>
                <w:sz w:val="16"/>
              </w:rPr>
              <w:t xml:space="preserve">The response attributes are expected in the Synchronous SOAP </w:t>
            </w:r>
            <w:r w:rsidR="00B84267">
              <w:rPr>
                <w:rFonts w:cs="Arial"/>
                <w:sz w:val="16"/>
              </w:rPr>
              <w:t>response</w:t>
            </w:r>
            <w:r w:rsidRPr="006C7966">
              <w:rPr>
                <w:rFonts w:cs="Arial"/>
                <w:sz w:val="16"/>
              </w:rPr>
              <w:t>.</w:t>
            </w:r>
          </w:p>
        </w:tc>
      </w:tr>
      <w:tr w:rsidR="003C1A4F" w:rsidRPr="006C7966" w14:paraId="70F7DC16" w14:textId="77777777">
        <w:tc>
          <w:tcPr>
            <w:tcW w:w="2093" w:type="dxa"/>
          </w:tcPr>
          <w:p w14:paraId="71A8C712" w14:textId="77777777" w:rsidR="003C1A4F" w:rsidRPr="006C7966" w:rsidRDefault="003C1A4F" w:rsidP="003C1A4F">
            <w:pPr>
              <w:rPr>
                <w:rFonts w:cs="Arial"/>
                <w:sz w:val="16"/>
              </w:rPr>
            </w:pPr>
            <w:r w:rsidRPr="006C7966">
              <w:rPr>
                <w:rFonts w:cs="Arial"/>
                <w:sz w:val="16"/>
              </w:rPr>
              <w:t xml:space="preserve">Asynchronous Response </w:t>
            </w:r>
          </w:p>
        </w:tc>
        <w:tc>
          <w:tcPr>
            <w:tcW w:w="1417" w:type="dxa"/>
          </w:tcPr>
          <w:p w14:paraId="72E9E17E" w14:textId="77777777" w:rsidR="003C1A4F" w:rsidRPr="006C7966" w:rsidRDefault="003C1A4F" w:rsidP="003C1A4F">
            <w:pPr>
              <w:rPr>
                <w:rFonts w:cs="Arial"/>
                <w:sz w:val="16"/>
              </w:rPr>
            </w:pPr>
            <w:r w:rsidRPr="006C7966">
              <w:rPr>
                <w:rFonts w:cs="Arial"/>
                <w:sz w:val="16"/>
              </w:rPr>
              <w:t>PA to RA</w:t>
            </w:r>
          </w:p>
        </w:tc>
        <w:tc>
          <w:tcPr>
            <w:tcW w:w="5103" w:type="dxa"/>
          </w:tcPr>
          <w:p w14:paraId="117C849B" w14:textId="77777777" w:rsidR="003C1A4F" w:rsidRPr="006C7966" w:rsidRDefault="003C1A4F" w:rsidP="00CA031B">
            <w:pPr>
              <w:rPr>
                <w:rFonts w:cs="Arial"/>
                <w:sz w:val="16"/>
              </w:rPr>
            </w:pPr>
            <w:r w:rsidRPr="006C7966">
              <w:rPr>
                <w:rFonts w:cs="Arial"/>
                <w:sz w:val="16"/>
              </w:rPr>
              <w:t xml:space="preserve">This </w:t>
            </w:r>
            <w:r w:rsidR="00CA031B" w:rsidRPr="006C7966">
              <w:rPr>
                <w:rFonts w:cs="Arial"/>
                <w:sz w:val="16"/>
              </w:rPr>
              <w:t>message</w:t>
            </w:r>
            <w:r w:rsidRPr="006C7966">
              <w:rPr>
                <w:rFonts w:cs="Arial"/>
                <w:sz w:val="16"/>
              </w:rPr>
              <w:t xml:space="preserve"> is sent </w:t>
            </w:r>
            <w:r w:rsidR="00CA031B" w:rsidRPr="006C7966">
              <w:rPr>
                <w:rFonts w:cs="Arial"/>
                <w:sz w:val="16"/>
              </w:rPr>
              <w:t xml:space="preserve">asynchronously in </w:t>
            </w:r>
            <w:r w:rsidRPr="006C7966">
              <w:rPr>
                <w:rFonts w:cs="Arial"/>
                <w:sz w:val="16"/>
              </w:rPr>
              <w:t>response to an asynchronous request</w:t>
            </w:r>
          </w:p>
        </w:tc>
      </w:tr>
      <w:tr w:rsidR="003C1A4F" w:rsidRPr="006C7966" w14:paraId="70FB4667" w14:textId="77777777">
        <w:tc>
          <w:tcPr>
            <w:tcW w:w="2093" w:type="dxa"/>
          </w:tcPr>
          <w:p w14:paraId="6FC33784" w14:textId="77777777" w:rsidR="003C1A4F" w:rsidRPr="006C7966" w:rsidRDefault="003C1A4F" w:rsidP="003C1A4F">
            <w:pPr>
              <w:rPr>
                <w:rFonts w:cs="Arial"/>
                <w:sz w:val="16"/>
              </w:rPr>
            </w:pPr>
            <w:r w:rsidRPr="006C7966">
              <w:rPr>
                <w:rFonts w:cs="Arial"/>
                <w:sz w:val="16"/>
              </w:rPr>
              <w:t>Asynchronous Notification</w:t>
            </w:r>
          </w:p>
        </w:tc>
        <w:tc>
          <w:tcPr>
            <w:tcW w:w="1417" w:type="dxa"/>
          </w:tcPr>
          <w:p w14:paraId="2F35C927" w14:textId="77777777" w:rsidR="003C1A4F" w:rsidRPr="006C7966" w:rsidRDefault="003C1A4F" w:rsidP="001D4931">
            <w:pPr>
              <w:rPr>
                <w:rFonts w:cs="Arial"/>
                <w:sz w:val="16"/>
              </w:rPr>
            </w:pPr>
            <w:r w:rsidRPr="006C7966">
              <w:rPr>
                <w:rFonts w:cs="Arial"/>
                <w:sz w:val="16"/>
              </w:rPr>
              <w:t>PA to RA</w:t>
            </w:r>
          </w:p>
        </w:tc>
        <w:tc>
          <w:tcPr>
            <w:tcW w:w="5103" w:type="dxa"/>
          </w:tcPr>
          <w:p w14:paraId="3D729CEF" w14:textId="77777777" w:rsidR="003C1A4F" w:rsidRPr="006C7966" w:rsidRDefault="003C1A4F" w:rsidP="001D4931">
            <w:pPr>
              <w:rPr>
                <w:rFonts w:cs="Arial"/>
                <w:sz w:val="16"/>
              </w:rPr>
            </w:pPr>
            <w:r w:rsidRPr="006C7966">
              <w:rPr>
                <w:rFonts w:cs="Arial"/>
                <w:sz w:val="16"/>
              </w:rPr>
              <w:t>This message is sent spontaneously from</w:t>
            </w:r>
            <w:r w:rsidR="00CA031B" w:rsidRPr="006C7966">
              <w:rPr>
                <w:rFonts w:cs="Arial"/>
                <w:sz w:val="16"/>
              </w:rPr>
              <w:t xml:space="preserve"> a PA.</w:t>
            </w:r>
          </w:p>
        </w:tc>
      </w:tr>
    </w:tbl>
    <w:p w14:paraId="72C8C57E" w14:textId="77777777" w:rsidR="003C1A4F" w:rsidRPr="006C7966" w:rsidRDefault="003C1A4F" w:rsidP="003C1A4F">
      <w:pPr>
        <w:pStyle w:val="Caption"/>
        <w:jc w:val="center"/>
      </w:pPr>
      <w:bookmarkStart w:id="416" w:name="_Ref359334620"/>
      <w:bookmarkStart w:id="417" w:name="_Ref359334606"/>
      <w:r w:rsidRPr="006C7966">
        <w:t xml:space="preserve">Table </w:t>
      </w:r>
      <w:fldSimple w:instr=" SEQ Table \* ARABIC ">
        <w:r w:rsidR="00D5423B">
          <w:rPr>
            <w:noProof/>
          </w:rPr>
          <w:t>1</w:t>
        </w:r>
      </w:fldSimple>
      <w:bookmarkEnd w:id="416"/>
      <w:r w:rsidRPr="006C7966">
        <w:t xml:space="preserve"> – </w:t>
      </w:r>
      <w:r w:rsidRPr="006C7966">
        <w:rPr>
          <w:rFonts w:cs="Arial"/>
        </w:rPr>
        <w:t>Message types</w:t>
      </w:r>
      <w:bookmarkEnd w:id="417"/>
    </w:p>
    <w:p w14:paraId="1B4D5827" w14:textId="77777777" w:rsidR="003C1A4F" w:rsidRPr="006C7966" w:rsidRDefault="003C1A4F" w:rsidP="001D4931">
      <w:pPr>
        <w:rPr>
          <w:rFonts w:cs="Arial"/>
        </w:rPr>
      </w:pPr>
    </w:p>
    <w:p w14:paraId="013BA0DF" w14:textId="5B6E5CCE" w:rsidR="009378CA" w:rsidRDefault="00E20702" w:rsidP="001D4931">
      <w:pPr>
        <w:rPr>
          <w:rFonts w:cs="Arial"/>
        </w:rPr>
      </w:pPr>
      <w:r w:rsidRPr="006C7966">
        <w:rPr>
          <w:rFonts w:cs="Arial"/>
        </w:rPr>
        <w:t>Each message invokes a corresponding operation in the recipient</w:t>
      </w:r>
      <w:r>
        <w:rPr>
          <w:rFonts w:cs="Arial"/>
        </w:rPr>
        <w:t xml:space="preserve"> by associating it with a message type that can be processed by one of three state machines</w:t>
      </w:r>
      <w:r w:rsidR="00FC386B">
        <w:rPr>
          <w:rFonts w:cs="Arial"/>
        </w:rPr>
        <w:t xml:space="preserve"> (</w:t>
      </w:r>
      <w:r w:rsidR="001817E2" w:rsidRPr="001817E2">
        <w:rPr>
          <w:rFonts w:cs="Arial"/>
        </w:rPr>
        <w:t xml:space="preserve">See Section </w:t>
      </w:r>
      <w:r w:rsidR="00075FC8">
        <w:rPr>
          <w:rFonts w:cs="Arial"/>
        </w:rPr>
        <w:fldChar w:fldCharType="begin"/>
      </w:r>
      <w:r w:rsidR="001817E2">
        <w:rPr>
          <w:rFonts w:cs="Arial"/>
        </w:rPr>
        <w:instrText xml:space="preserve"> REF _Ref359325450 \r \h </w:instrText>
      </w:r>
      <w:r w:rsidR="00075FC8">
        <w:rPr>
          <w:rFonts w:cs="Arial"/>
        </w:rPr>
      </w:r>
      <w:r w:rsidR="00075FC8">
        <w:rPr>
          <w:rFonts w:cs="Arial"/>
        </w:rPr>
        <w:fldChar w:fldCharType="separate"/>
      </w:r>
      <w:r w:rsidR="00D5423B">
        <w:rPr>
          <w:rFonts w:cs="Arial"/>
        </w:rPr>
        <w:t>4.3</w:t>
      </w:r>
      <w:r w:rsidR="00075FC8">
        <w:rPr>
          <w:rFonts w:cs="Arial"/>
        </w:rPr>
        <w:fldChar w:fldCharType="end"/>
      </w:r>
      <w:r w:rsidR="001817E2">
        <w:rPr>
          <w:rFonts w:cs="Arial"/>
        </w:rPr>
        <w:t xml:space="preserve"> </w:t>
      </w:r>
      <w:r w:rsidR="001817E2" w:rsidRPr="001817E2">
        <w:rPr>
          <w:rFonts w:cs="Arial"/>
        </w:rPr>
        <w:t>for a description of the state machines</w:t>
      </w:r>
      <w:r w:rsidR="00FC386B">
        <w:rPr>
          <w:rFonts w:cs="Arial"/>
        </w:rPr>
        <w:t>)</w:t>
      </w:r>
      <w:r w:rsidR="009378CA">
        <w:rPr>
          <w:rFonts w:cs="Arial"/>
        </w:rPr>
        <w:t>:</w:t>
      </w:r>
    </w:p>
    <w:p w14:paraId="6797302D" w14:textId="77777777" w:rsidR="001D4931" w:rsidRPr="006C7966" w:rsidRDefault="003C1A4F" w:rsidP="001D4931">
      <w:pPr>
        <w:rPr>
          <w:rFonts w:cs="Arial"/>
        </w:rPr>
      </w:pPr>
      <w:r w:rsidRPr="006C7966">
        <w:rPr>
          <w:rFonts w:cs="Arial"/>
        </w:rPr>
        <w:t xml:space="preserve"> </w:t>
      </w:r>
    </w:p>
    <w:p w14:paraId="2E200BC9"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001D4931" w:rsidRPr="006C7966">
        <w:rPr>
          <w:rFonts w:cs="Arial"/>
        </w:rPr>
        <w:t>RSM</w:t>
      </w:r>
      <w:r w:rsidR="00A72A3A" w:rsidRPr="006C7966">
        <w:rPr>
          <w:rFonts w:cs="Arial"/>
        </w:rPr>
        <w:t xml:space="preserve"> </w:t>
      </w:r>
      <w:r w:rsidRPr="006C7966">
        <w:rPr>
          <w:rFonts w:cs="Arial"/>
        </w:rPr>
        <w:t>then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001D4931"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(RSM)</w:t>
      </w:r>
      <w:r w:rsidR="009A0834" w:rsidRPr="006C7966">
        <w:rPr>
          <w:rFonts w:cs="Arial"/>
        </w:rPr>
        <w:t>.</w:t>
      </w:r>
    </w:p>
    <w:p w14:paraId="1E70F05E"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(PSM)</w:t>
      </w:r>
      <w:r w:rsidR="009A0834" w:rsidRPr="006C7966">
        <w:rPr>
          <w:rFonts w:cs="Arial"/>
        </w:rPr>
        <w:t>.</w:t>
      </w:r>
    </w:p>
    <w:p w14:paraId="6DC21186"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LSM</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002D18F6" w:rsidRPr="006C7966">
        <w:rPr>
          <w:rFonts w:cs="Arial"/>
        </w:rPr>
        <w:t>to</w:t>
      </w:r>
      <w:r w:rsidR="00A72A3A" w:rsidRPr="006C7966">
        <w:rPr>
          <w:rFonts w:cs="Arial"/>
        </w:rPr>
        <w:t xml:space="preserve"> </w:t>
      </w:r>
      <w:r w:rsidR="002D18F6" w:rsidRPr="006C7966">
        <w:rPr>
          <w:rFonts w:cs="Arial"/>
        </w:rPr>
        <w:t>be</w:t>
      </w:r>
      <w:r w:rsidR="00A72A3A" w:rsidRPr="006C7966">
        <w:rPr>
          <w:rFonts w:cs="Arial"/>
        </w:rPr>
        <w:t xml:space="preserve"> </w:t>
      </w:r>
      <w:r w:rsidRPr="006C7966">
        <w:rPr>
          <w:rFonts w:cs="Arial"/>
        </w:rPr>
        <w:t>processed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001D4931" w:rsidRPr="006C7966">
        <w:rPr>
          <w:rFonts w:cs="Arial"/>
        </w:rPr>
        <w:t>(LSM)</w:t>
      </w:r>
      <w:r w:rsidR="009A0834" w:rsidRPr="006C7966">
        <w:rPr>
          <w:rFonts w:cs="Arial"/>
        </w:rPr>
        <w:t>.</w:t>
      </w:r>
    </w:p>
    <w:p w14:paraId="4927378B" w14:textId="77777777" w:rsidR="001D4931" w:rsidRPr="006C7966" w:rsidRDefault="00B02FDF" w:rsidP="00157D85">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Query</w:t>
      </w:r>
      <w:r w:rsidR="00A72A3A" w:rsidRPr="006C7966">
        <w:rPr>
          <w:rFonts w:cs="Arial"/>
        </w:rPr>
        <w:t xml:space="preserve"> </w:t>
      </w:r>
      <w:r w:rsidR="002D18F6" w:rsidRPr="006C7966">
        <w:rPr>
          <w:rFonts w:cs="Arial"/>
        </w:rPr>
        <w:t>this</w:t>
      </w:r>
      <w:r w:rsidR="00A72A3A" w:rsidRPr="006C7966">
        <w:rPr>
          <w:rFonts w:cs="Arial"/>
        </w:rPr>
        <w:t xml:space="preserve"> </w:t>
      </w:r>
      <w:r w:rsidR="002D18F6" w:rsidRPr="006C7966">
        <w:rPr>
          <w:rFonts w:cs="Arial"/>
        </w:rPr>
        <w:t>designates</w:t>
      </w:r>
      <w:r w:rsidR="00A72A3A" w:rsidRPr="006C7966">
        <w:rPr>
          <w:rFonts w:cs="Arial"/>
        </w:rPr>
        <w:t xml:space="preserve"> </w:t>
      </w:r>
      <w:r w:rsidR="002D18F6" w:rsidRPr="006C7966">
        <w:rPr>
          <w:rFonts w:cs="Arial"/>
        </w:rPr>
        <w:t>a</w:t>
      </w:r>
      <w:r w:rsidR="00A72A3A" w:rsidRPr="006C7966">
        <w:rPr>
          <w:rFonts w:cs="Arial"/>
        </w:rPr>
        <w:t xml:space="preserve"> </w:t>
      </w:r>
      <w:r w:rsidR="001D4931" w:rsidRPr="006C7966">
        <w:rPr>
          <w:rFonts w:cs="Arial"/>
        </w:rPr>
        <w:t>Query</w:t>
      </w:r>
      <w:r w:rsidR="00A72A3A" w:rsidRPr="006C7966">
        <w:rPr>
          <w:rFonts w:cs="Arial"/>
        </w:rPr>
        <w:t xml:space="preserve"> </w:t>
      </w:r>
      <w:r w:rsidR="001D4931" w:rsidRPr="006C7966">
        <w:rPr>
          <w:rFonts w:cs="Arial"/>
        </w:rPr>
        <w:t>request</w:t>
      </w:r>
      <w:r w:rsidR="00A72A3A" w:rsidRPr="006C7966">
        <w:rPr>
          <w:rFonts w:cs="Arial"/>
        </w:rPr>
        <w:t xml:space="preserve"> </w:t>
      </w:r>
      <w:r w:rsidR="001D4931" w:rsidRPr="006C7966">
        <w:rPr>
          <w:rFonts w:cs="Arial"/>
        </w:rPr>
        <w:t>and</w:t>
      </w:r>
      <w:r w:rsidR="00A72A3A" w:rsidRPr="006C7966">
        <w:rPr>
          <w:rFonts w:cs="Arial"/>
        </w:rPr>
        <w:t xml:space="preserve"> </w:t>
      </w:r>
      <w:r w:rsidR="002D18F6" w:rsidRPr="006C7966">
        <w:rPr>
          <w:rFonts w:cs="Arial"/>
        </w:rPr>
        <w:t>requires</w:t>
      </w:r>
      <w:r w:rsidR="00A72A3A" w:rsidRPr="006C7966">
        <w:rPr>
          <w:rFonts w:cs="Arial"/>
        </w:rPr>
        <w:t xml:space="preserve"> </w:t>
      </w:r>
      <w:r w:rsidR="002D18F6" w:rsidRPr="006C7966">
        <w:rPr>
          <w:rFonts w:cs="Arial"/>
        </w:rPr>
        <w:t>an</w:t>
      </w:r>
      <w:r w:rsidR="00A72A3A" w:rsidRPr="006C7966">
        <w:rPr>
          <w:rFonts w:cs="Arial"/>
        </w:rPr>
        <w:t xml:space="preserve"> </w:t>
      </w:r>
      <w:r w:rsidR="002D18F6" w:rsidRPr="006C7966">
        <w:rPr>
          <w:rFonts w:cs="Arial"/>
        </w:rPr>
        <w:t>associated</w:t>
      </w:r>
      <w:r w:rsidR="00A72A3A" w:rsidRPr="006C7966">
        <w:rPr>
          <w:rFonts w:cs="Arial"/>
        </w:rPr>
        <w:t xml:space="preserve"> </w:t>
      </w:r>
      <w:r w:rsidR="001D4931" w:rsidRPr="006C7966">
        <w:rPr>
          <w:rFonts w:cs="Arial"/>
        </w:rPr>
        <w:t>reply</w:t>
      </w:r>
      <w:r w:rsidR="00A72A3A" w:rsidRPr="006C7966">
        <w:rPr>
          <w:rFonts w:cs="Arial"/>
        </w:rPr>
        <w:t xml:space="preserve"> </w:t>
      </w:r>
      <w:r w:rsidR="009A0834" w:rsidRPr="006C7966">
        <w:rPr>
          <w:rFonts w:cs="Arial"/>
        </w:rPr>
        <w:t>message</w:t>
      </w:r>
      <w:r w:rsidR="009378CA">
        <w:rPr>
          <w:rFonts w:cs="Arial"/>
        </w:rPr>
        <w:t xml:space="preserve"> (synchronous or </w:t>
      </w:r>
      <w:r w:rsidR="002B7B00">
        <w:rPr>
          <w:rFonts w:cs="Arial"/>
        </w:rPr>
        <w:t>asynchronous</w:t>
      </w:r>
      <w:r w:rsidR="00DA1C7E">
        <w:rPr>
          <w:rFonts w:cs="Arial"/>
        </w:rPr>
        <w:t>).</w:t>
      </w:r>
      <w:r w:rsidR="002B7B00">
        <w:rPr>
          <w:rFonts w:cs="Arial"/>
        </w:rPr>
        <w:t xml:space="preserve"> </w:t>
      </w:r>
    </w:p>
    <w:p w14:paraId="008A9EB3" w14:textId="77777777" w:rsidR="00583DBB" w:rsidRPr="006C7966" w:rsidRDefault="002D18F6" w:rsidP="00583DBB">
      <w:pPr>
        <w:pStyle w:val="ListParagraph"/>
        <w:numPr>
          <w:ilvl w:val="0"/>
          <w:numId w:val="15"/>
        </w:numPr>
        <w:rPr>
          <w:rFonts w:cs="Arial"/>
        </w:rPr>
      </w:pPr>
      <w:r w:rsidRPr="006C7966">
        <w:rPr>
          <w:rFonts w:cs="Arial"/>
        </w:rPr>
        <w:t>If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message</w:t>
      </w:r>
      <w:r w:rsidR="00A72A3A" w:rsidRPr="006C7966">
        <w:rPr>
          <w:rFonts w:cs="Arial"/>
        </w:rPr>
        <w:t xml:space="preserve"> </w:t>
      </w:r>
      <w:r w:rsidRPr="006C7966">
        <w:rPr>
          <w:rFonts w:cs="Arial"/>
        </w:rPr>
        <w:t>is</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type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designates</w:t>
      </w:r>
      <w:r w:rsidR="00A72A3A" w:rsidRPr="006C7966">
        <w:rPr>
          <w:rFonts w:cs="Arial"/>
        </w:rPr>
        <w:t xml:space="preserve"> </w:t>
      </w:r>
      <w:r w:rsidRPr="006C7966">
        <w:rPr>
          <w:rFonts w:cs="Arial"/>
        </w:rPr>
        <w:t>a</w:t>
      </w:r>
      <w:r w:rsidR="001D4931" w:rsidRPr="006C7966">
        <w:rPr>
          <w:rFonts w:cs="Arial"/>
        </w:rPr>
        <w:t>synchronous</w:t>
      </w:r>
      <w:r w:rsidR="00A72A3A" w:rsidRPr="006C7966">
        <w:rPr>
          <w:rFonts w:cs="Arial"/>
        </w:rPr>
        <w:t xml:space="preserve"> </w:t>
      </w:r>
      <w:r w:rsidR="001D4931" w:rsidRPr="006C7966">
        <w:rPr>
          <w:rFonts w:cs="Arial"/>
        </w:rPr>
        <w:t>notification</w:t>
      </w:r>
      <w:r w:rsidR="00A72A3A" w:rsidRPr="006C7966">
        <w:rPr>
          <w:rFonts w:cs="Arial"/>
        </w:rPr>
        <w:t xml:space="preserve"> </w:t>
      </w:r>
      <w:r w:rsidR="001D4931" w:rsidRPr="006C7966">
        <w:rPr>
          <w:rFonts w:cs="Arial"/>
        </w:rPr>
        <w:t>messages</w:t>
      </w:r>
      <w:r w:rsidR="00A72A3A" w:rsidRPr="006C7966">
        <w:rPr>
          <w:rFonts w:cs="Arial"/>
        </w:rPr>
        <w:t xml:space="preserve"> </w:t>
      </w:r>
      <w:r w:rsidR="001D4931" w:rsidRPr="006C7966">
        <w:rPr>
          <w:rFonts w:cs="Arial"/>
        </w:rPr>
        <w:t>sent</w:t>
      </w:r>
      <w:r w:rsidR="00A72A3A" w:rsidRPr="006C7966">
        <w:rPr>
          <w:rFonts w:cs="Arial"/>
        </w:rPr>
        <w:t xml:space="preserve"> </w:t>
      </w:r>
      <w:r w:rsidR="001D4931" w:rsidRPr="006C7966">
        <w:rPr>
          <w:rFonts w:cs="Arial"/>
        </w:rPr>
        <w:t>by</w:t>
      </w:r>
      <w:r w:rsidR="00A72A3A" w:rsidRPr="006C7966">
        <w:rPr>
          <w:rFonts w:cs="Arial"/>
        </w:rPr>
        <w:t xml:space="preserve"> </w:t>
      </w:r>
      <w:r w:rsidR="001D4931" w:rsidRPr="006C7966">
        <w:rPr>
          <w:rFonts w:cs="Arial"/>
        </w:rPr>
        <w:t>a</w:t>
      </w:r>
      <w:r w:rsidR="00A72A3A" w:rsidRPr="006C7966">
        <w:rPr>
          <w:rFonts w:cs="Arial"/>
        </w:rPr>
        <w:t xml:space="preserve"> </w:t>
      </w:r>
      <w:r w:rsidR="001D4931" w:rsidRPr="006C7966">
        <w:rPr>
          <w:rFonts w:cs="Arial"/>
        </w:rPr>
        <w:t>PA</w:t>
      </w:r>
      <w:r w:rsidR="00A72A3A" w:rsidRPr="006C7966">
        <w:rPr>
          <w:rFonts w:cs="Arial"/>
        </w:rPr>
        <w:t xml:space="preserve"> </w:t>
      </w:r>
      <w:r w:rsidR="001D4931" w:rsidRPr="006C7966">
        <w:rPr>
          <w:rFonts w:cs="Arial"/>
        </w:rPr>
        <w:t>to</w:t>
      </w:r>
      <w:r w:rsidR="00A72A3A" w:rsidRPr="006C7966">
        <w:rPr>
          <w:rFonts w:cs="Arial"/>
        </w:rPr>
        <w:t xml:space="preserve"> </w:t>
      </w:r>
      <w:r w:rsidR="001D4931" w:rsidRPr="006C7966">
        <w:rPr>
          <w:rFonts w:cs="Arial"/>
        </w:rPr>
        <w:t>an</w:t>
      </w:r>
      <w:r w:rsidR="00A72A3A" w:rsidRPr="006C7966">
        <w:rPr>
          <w:rFonts w:cs="Arial"/>
        </w:rPr>
        <w:t xml:space="preserve"> </w:t>
      </w:r>
      <w:r w:rsidR="001D4931" w:rsidRPr="006C7966">
        <w:rPr>
          <w:rFonts w:cs="Arial"/>
        </w:rPr>
        <w:t>RA.</w:t>
      </w:r>
    </w:p>
    <w:p w14:paraId="60F6EC47" w14:textId="77777777" w:rsidR="00C26CFC" w:rsidRPr="006C7966" w:rsidRDefault="00C26CFC" w:rsidP="00C26CFC">
      <w:pPr>
        <w:rPr>
          <w:rFonts w:cs="Arial"/>
        </w:rPr>
      </w:pPr>
    </w:p>
    <w:p w14:paraId="7BD342EC" w14:textId="24C1D2DD" w:rsidR="00491DB4" w:rsidRDefault="00075FC8" w:rsidP="00491DB4">
      <w:pPr>
        <w:rPr>
          <w:rFonts w:cs="Arial"/>
        </w:rPr>
      </w:pPr>
      <w:r w:rsidRPr="006C7966">
        <w:rPr>
          <w:rFonts w:cs="Arial"/>
        </w:rPr>
        <w:fldChar w:fldCharType="begin"/>
      </w:r>
      <w:r w:rsidR="00491DB4" w:rsidRPr="006C7966">
        <w:rPr>
          <w:rFonts w:cs="Arial"/>
        </w:rPr>
        <w:instrText xml:space="preserve"> REF _Ref358038416 \h </w:instrText>
      </w:r>
      <w:r w:rsidRPr="006C7966">
        <w:rPr>
          <w:rFonts w:cs="Arial"/>
        </w:rPr>
      </w:r>
      <w:r w:rsidRPr="006C7966">
        <w:rPr>
          <w:rFonts w:cs="Arial"/>
        </w:rPr>
        <w:fldChar w:fldCharType="separate"/>
      </w:r>
      <w:ins w:id="418" w:author="John MacAuley" w:date="2016-01-08T16:24:00Z">
        <w:r w:rsidR="00D5423B" w:rsidRPr="006C7966">
          <w:t xml:space="preserve">Table </w:t>
        </w:r>
        <w:r w:rsidR="00D5423B">
          <w:rPr>
            <w:noProof/>
          </w:rPr>
          <w:t>2</w:t>
        </w:r>
      </w:ins>
      <w:del w:id="419" w:author="John MacAuley" w:date="2016-01-08T16:24:00Z">
        <w:r w:rsidR="00BD4BAA" w:rsidRPr="006C7966" w:rsidDel="00D5423B">
          <w:delText xml:space="preserve">Table </w:delText>
        </w:r>
        <w:r w:rsidR="00BD4BAA" w:rsidDel="00D5423B">
          <w:rPr>
            <w:noProof/>
          </w:rPr>
          <w:delText>2</w:delText>
        </w:r>
      </w:del>
      <w:r w:rsidRPr="006C7966">
        <w:rPr>
          <w:rFonts w:cs="Arial"/>
        </w:rPr>
        <w:fldChar w:fldCharType="end"/>
      </w:r>
      <w:r w:rsidR="00491DB4" w:rsidRPr="006C7966">
        <w:rPr>
          <w:rFonts w:cs="Arial"/>
        </w:rPr>
        <w:t xml:space="preserve"> below summarizes </w:t>
      </w:r>
      <w:r w:rsidR="00FC657A" w:rsidRPr="006C7966">
        <w:rPr>
          <w:rFonts w:cs="Arial"/>
        </w:rPr>
        <w:t xml:space="preserve">the entire set of </w:t>
      </w:r>
      <w:r w:rsidR="00491DB4" w:rsidRPr="006C7966">
        <w:rPr>
          <w:rFonts w:cs="Arial"/>
        </w:rPr>
        <w:t>RA to PA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p>
    <w:p w14:paraId="72BB48F3" w14:textId="77777777" w:rsidR="0008780B" w:rsidRPr="006C7966" w:rsidRDefault="0008780B" w:rsidP="001D4931">
      <w:pPr>
        <w:rPr>
          <w:rFonts w:cs="Arial"/>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15"/>
        <w:gridCol w:w="858"/>
        <w:gridCol w:w="884"/>
        <w:gridCol w:w="5240"/>
      </w:tblGrid>
      <w:tr w:rsidR="00B02F67" w:rsidRPr="006C7966" w14:paraId="58898079" w14:textId="77777777" w:rsidTr="008E0367">
        <w:tc>
          <w:tcPr>
            <w:tcW w:w="1915" w:type="dxa"/>
            <w:shd w:val="clear" w:color="auto" w:fill="C6D9F1" w:themeFill="text2" w:themeFillTint="33"/>
          </w:tcPr>
          <w:p w14:paraId="15EA7DCD" w14:textId="77777777" w:rsidR="00B02F67" w:rsidRPr="006C7966" w:rsidRDefault="00001503" w:rsidP="00511D95">
            <w:pPr>
              <w:rPr>
                <w:rFonts w:cs="Arial"/>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858" w:type="dxa"/>
            <w:shd w:val="clear" w:color="auto" w:fill="C6D9F1" w:themeFill="text2" w:themeFillTint="33"/>
          </w:tcPr>
          <w:p w14:paraId="5FE8EE1F" w14:textId="77777777" w:rsidR="00B02F67" w:rsidRPr="006C7966" w:rsidRDefault="00F64F01" w:rsidP="00511D95">
            <w:pPr>
              <w:rPr>
                <w:rFonts w:cs="Arial"/>
                <w:b/>
                <w:sz w:val="16"/>
                <w:szCs w:val="16"/>
              </w:rPr>
            </w:pPr>
            <w:r w:rsidRPr="006C7966">
              <w:rPr>
                <w:rFonts w:cs="Arial"/>
                <w:b/>
                <w:sz w:val="16"/>
                <w:szCs w:val="16"/>
              </w:rPr>
              <w:t>SM</w:t>
            </w:r>
          </w:p>
        </w:tc>
        <w:tc>
          <w:tcPr>
            <w:tcW w:w="884" w:type="dxa"/>
            <w:shd w:val="clear" w:color="auto" w:fill="C6D9F1" w:themeFill="text2" w:themeFillTint="33"/>
          </w:tcPr>
          <w:p w14:paraId="06041480"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5240" w:type="dxa"/>
            <w:shd w:val="clear" w:color="auto" w:fill="C6D9F1" w:themeFill="text2" w:themeFillTint="33"/>
          </w:tcPr>
          <w:p w14:paraId="659321ED" w14:textId="77777777" w:rsidR="00B02F67" w:rsidRPr="006C7966" w:rsidRDefault="001817E2" w:rsidP="00511D95">
            <w:pPr>
              <w:rPr>
                <w:rFonts w:eastAsia="Calibri" w:cs="Arial"/>
                <w:b/>
                <w:sz w:val="16"/>
                <w:szCs w:val="16"/>
              </w:rPr>
            </w:pPr>
            <w:r>
              <w:rPr>
                <w:rFonts w:eastAsia="Calibri" w:cs="Arial"/>
                <w:b/>
                <w:sz w:val="16"/>
                <w:szCs w:val="16"/>
              </w:rPr>
              <w:t>Short Description</w:t>
            </w:r>
          </w:p>
        </w:tc>
      </w:tr>
      <w:tr w:rsidR="00B02F67" w:rsidRPr="006C7966" w14:paraId="496BF724" w14:textId="77777777" w:rsidTr="008E0367">
        <w:tc>
          <w:tcPr>
            <w:tcW w:w="1915" w:type="dxa"/>
          </w:tcPr>
          <w:p w14:paraId="2E129A12" w14:textId="77777777" w:rsidR="00B02F67" w:rsidRPr="006C7966" w:rsidRDefault="00B02F67" w:rsidP="001D4931">
            <w:pPr>
              <w:rPr>
                <w:rFonts w:cs="Arial"/>
                <w:b/>
                <w:i/>
                <w:sz w:val="16"/>
                <w:szCs w:val="16"/>
              </w:rPr>
            </w:pPr>
            <w:r w:rsidRPr="006C7966">
              <w:rPr>
                <w:rFonts w:eastAsia="Calibri" w:cs="Arial"/>
                <w:b/>
                <w:i/>
                <w:sz w:val="16"/>
                <w:szCs w:val="16"/>
              </w:rPr>
              <w:t>reserve</w:t>
            </w:r>
          </w:p>
          <w:p w14:paraId="1AAD5E89" w14:textId="77777777" w:rsidR="00B02F67" w:rsidRPr="006C7966" w:rsidRDefault="00B02F67" w:rsidP="001D4931">
            <w:pPr>
              <w:rPr>
                <w:rFonts w:cs="Arial"/>
                <w:sz w:val="16"/>
                <w:szCs w:val="16"/>
              </w:rPr>
            </w:pPr>
            <w:r w:rsidRPr="006C7966">
              <w:rPr>
                <w:rFonts w:cs="Arial"/>
                <w:sz w:val="16"/>
                <w:szCs w:val="16"/>
              </w:rPr>
              <w:t>(rsv.rq)</w:t>
            </w:r>
          </w:p>
        </w:tc>
        <w:tc>
          <w:tcPr>
            <w:tcW w:w="858" w:type="dxa"/>
          </w:tcPr>
          <w:p w14:paraId="081077E1"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7AD39880" w14:textId="77777777" w:rsidR="00B02F67" w:rsidRPr="00511D95" w:rsidRDefault="00511D95" w:rsidP="00244450">
            <w:pPr>
              <w:rPr>
                <w:rFonts w:cs="Arial"/>
                <w:color w:val="000000"/>
                <w:sz w:val="16"/>
                <w:szCs w:val="16"/>
              </w:rPr>
            </w:pPr>
            <w:r w:rsidRPr="00511D95">
              <w:rPr>
                <w:rFonts w:eastAsia="Calibri" w:cs="Arial"/>
                <w:sz w:val="16"/>
                <w:szCs w:val="16"/>
              </w:rPr>
              <w:t>Asynch</w:t>
            </w:r>
          </w:p>
        </w:tc>
        <w:tc>
          <w:tcPr>
            <w:tcW w:w="5240" w:type="dxa"/>
          </w:tcPr>
          <w:p w14:paraId="228E5552" w14:textId="77777777" w:rsidR="00B02F67" w:rsidRPr="006C7966" w:rsidRDefault="00B02F67" w:rsidP="00B02F67">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reserve</w:t>
            </w:r>
            <w:r w:rsidRPr="006C7966">
              <w:rPr>
                <w:rFonts w:cs="Arial"/>
                <w:color w:val="000000"/>
                <w:sz w:val="16"/>
                <w:szCs w:val="16"/>
              </w:rPr>
              <w:t xml:space="preserve"> message allows an RA to send a request to reserve network resources to build a Connection between two STP's.</w:t>
            </w:r>
          </w:p>
        </w:tc>
      </w:tr>
      <w:tr w:rsidR="00B02F67" w:rsidRPr="006C7966" w14:paraId="4430302A" w14:textId="77777777" w:rsidTr="008E0367">
        <w:tc>
          <w:tcPr>
            <w:tcW w:w="1915" w:type="dxa"/>
          </w:tcPr>
          <w:p w14:paraId="4DF4FD70" w14:textId="77777777" w:rsidR="00B02F67" w:rsidRPr="006C7966" w:rsidRDefault="00E7277F" w:rsidP="001D4931">
            <w:pPr>
              <w:rPr>
                <w:rFonts w:cs="Arial"/>
                <w:b/>
                <w:i/>
                <w:sz w:val="16"/>
                <w:szCs w:val="16"/>
              </w:rPr>
            </w:pPr>
            <w:r w:rsidRPr="00E7277F">
              <w:rPr>
                <w:rFonts w:cs="Arial"/>
                <w:b/>
                <w:i/>
                <w:sz w:val="16"/>
                <w:szCs w:val="16"/>
              </w:rPr>
              <w:t>reserveCommit</w:t>
            </w:r>
          </w:p>
          <w:p w14:paraId="4AAB97F7" w14:textId="77777777" w:rsidR="00B02F67" w:rsidRPr="006C7966" w:rsidRDefault="00B02F67" w:rsidP="001D4931">
            <w:pPr>
              <w:rPr>
                <w:rFonts w:cs="Arial"/>
                <w:b/>
                <w:i/>
                <w:sz w:val="16"/>
                <w:szCs w:val="16"/>
              </w:rPr>
            </w:pPr>
            <w:r w:rsidRPr="006C7966">
              <w:rPr>
                <w:rFonts w:cs="Arial"/>
                <w:b/>
                <w:i/>
                <w:sz w:val="16"/>
                <w:szCs w:val="16"/>
              </w:rPr>
              <w:t>(</w:t>
            </w:r>
            <w:r w:rsidRPr="006C7966">
              <w:rPr>
                <w:rFonts w:cs="Arial"/>
                <w:sz w:val="16"/>
                <w:szCs w:val="16"/>
              </w:rPr>
              <w:t>rsvcommit.rq)</w:t>
            </w:r>
          </w:p>
        </w:tc>
        <w:tc>
          <w:tcPr>
            <w:tcW w:w="858" w:type="dxa"/>
          </w:tcPr>
          <w:p w14:paraId="33F1B63F"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5AE96EB8" w14:textId="77777777" w:rsidR="00B02F67" w:rsidRPr="00511D95" w:rsidRDefault="00511D95" w:rsidP="00C26CFC">
            <w:pPr>
              <w:rPr>
                <w:rFonts w:cs="Arial"/>
                <w:color w:val="000000"/>
                <w:sz w:val="16"/>
                <w:szCs w:val="16"/>
              </w:rPr>
            </w:pPr>
            <w:r w:rsidRPr="00511D95">
              <w:rPr>
                <w:rFonts w:eastAsia="Calibri" w:cs="Arial"/>
                <w:sz w:val="16"/>
                <w:szCs w:val="16"/>
              </w:rPr>
              <w:t>Asynch</w:t>
            </w:r>
          </w:p>
        </w:tc>
        <w:tc>
          <w:tcPr>
            <w:tcW w:w="5240" w:type="dxa"/>
          </w:tcPr>
          <w:p w14:paraId="48496EE5" w14:textId="3AC34040" w:rsidR="00B02F67" w:rsidRPr="006C7966" w:rsidRDefault="00B02F67" w:rsidP="00B06407">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w:t>
            </w:r>
            <w:r w:rsidRPr="006C7966">
              <w:rPr>
                <w:rFonts w:cs="Arial"/>
                <w:color w:val="000000"/>
                <w:sz w:val="16"/>
                <w:szCs w:val="16"/>
              </w:rPr>
              <w:t xml:space="preserve"> message allows an RA to request the PA commit a previously allocated Connection reservation or modify an existing Connection reservation.</w:t>
            </w:r>
            <w:r w:rsidR="00E411A9">
              <w:rPr>
                <w:rFonts w:cs="Arial"/>
                <w:color w:val="000000"/>
                <w:sz w:val="16"/>
                <w:szCs w:val="16"/>
              </w:rPr>
              <w:t xml:space="preserve"> </w:t>
            </w:r>
            <w:r w:rsidR="00B06407">
              <w:rPr>
                <w:rFonts w:cs="Arial"/>
                <w:color w:val="000000"/>
                <w:sz w:val="16"/>
                <w:szCs w:val="16"/>
              </w:rPr>
              <w:t xml:space="preserve">The combination of the </w:t>
            </w:r>
            <w:r w:rsidR="00075FC8" w:rsidRPr="007040F7">
              <w:rPr>
                <w:rFonts w:cs="Arial"/>
                <w:i/>
                <w:color w:val="000000"/>
                <w:sz w:val="16"/>
                <w:szCs w:val="16"/>
              </w:rPr>
              <w:t>reserve</w:t>
            </w:r>
            <w:r w:rsidR="00B06407">
              <w:rPr>
                <w:rFonts w:cs="Arial"/>
                <w:color w:val="000000"/>
                <w:sz w:val="16"/>
                <w:szCs w:val="16"/>
              </w:rPr>
              <w:t xml:space="preserve"> and </w:t>
            </w:r>
            <w:r w:rsidR="00075FC8" w:rsidRPr="007040F7">
              <w:rPr>
                <w:rFonts w:cs="Arial"/>
                <w:i/>
                <w:color w:val="000000"/>
                <w:sz w:val="16"/>
                <w:szCs w:val="16"/>
              </w:rPr>
              <w:t>reserveCommit</w:t>
            </w:r>
            <w:r w:rsidR="00B06407">
              <w:rPr>
                <w:rFonts w:cs="Arial"/>
                <w:color w:val="000000"/>
                <w:sz w:val="16"/>
                <w:szCs w:val="16"/>
              </w:rPr>
              <w:t xml:space="preserve"> are used as a two stage commit mechanism.</w:t>
            </w:r>
          </w:p>
        </w:tc>
      </w:tr>
      <w:tr w:rsidR="00B02F67" w:rsidRPr="006C7966" w14:paraId="16E7411A" w14:textId="77777777" w:rsidTr="008E0367">
        <w:tc>
          <w:tcPr>
            <w:tcW w:w="1915" w:type="dxa"/>
          </w:tcPr>
          <w:p w14:paraId="07B4A775" w14:textId="77777777" w:rsidR="00B02F67" w:rsidRPr="006C7966" w:rsidRDefault="00FD4536" w:rsidP="001D4931">
            <w:pPr>
              <w:rPr>
                <w:rFonts w:cs="Arial"/>
                <w:b/>
                <w:i/>
                <w:sz w:val="16"/>
                <w:szCs w:val="16"/>
              </w:rPr>
            </w:pPr>
            <w:r w:rsidRPr="00FD4536">
              <w:rPr>
                <w:rFonts w:cs="Arial"/>
                <w:b/>
                <w:i/>
                <w:sz w:val="16"/>
                <w:szCs w:val="16"/>
              </w:rPr>
              <w:t>reserveAbort</w:t>
            </w:r>
          </w:p>
          <w:p w14:paraId="3888F212" w14:textId="77777777" w:rsidR="00B02F67" w:rsidRPr="006C7966" w:rsidRDefault="00B02F67" w:rsidP="001D4931">
            <w:pPr>
              <w:rPr>
                <w:rFonts w:cs="Arial"/>
                <w:b/>
                <w:i/>
                <w:sz w:val="16"/>
                <w:szCs w:val="16"/>
              </w:rPr>
            </w:pPr>
            <w:r w:rsidRPr="006C7966">
              <w:rPr>
                <w:rFonts w:cs="Arial"/>
                <w:sz w:val="16"/>
                <w:szCs w:val="16"/>
              </w:rPr>
              <w:t>(rsvabort.rq)</w:t>
            </w:r>
          </w:p>
        </w:tc>
        <w:tc>
          <w:tcPr>
            <w:tcW w:w="858" w:type="dxa"/>
          </w:tcPr>
          <w:p w14:paraId="78BB69B6" w14:textId="77777777" w:rsidR="00B02F67" w:rsidRPr="006C7966" w:rsidRDefault="00B02F67" w:rsidP="001D4931">
            <w:pPr>
              <w:rPr>
                <w:rFonts w:cs="Arial"/>
                <w:sz w:val="16"/>
                <w:szCs w:val="16"/>
              </w:rPr>
            </w:pPr>
            <w:r w:rsidRPr="006C7966">
              <w:rPr>
                <w:rFonts w:cs="Arial"/>
                <w:sz w:val="16"/>
                <w:szCs w:val="16"/>
              </w:rPr>
              <w:t>RSM</w:t>
            </w:r>
          </w:p>
        </w:tc>
        <w:tc>
          <w:tcPr>
            <w:tcW w:w="884" w:type="dxa"/>
          </w:tcPr>
          <w:p w14:paraId="48D36EC4" w14:textId="77777777" w:rsidR="00B02F67" w:rsidRPr="006C7966" w:rsidRDefault="00511D95" w:rsidP="00C26CFC">
            <w:pPr>
              <w:rPr>
                <w:rFonts w:cs="Arial"/>
                <w:color w:val="000000"/>
                <w:sz w:val="16"/>
                <w:szCs w:val="16"/>
              </w:rPr>
            </w:pPr>
            <w:r w:rsidRPr="00511D95">
              <w:rPr>
                <w:rFonts w:eastAsia="Calibri" w:cs="Arial"/>
                <w:sz w:val="16"/>
                <w:szCs w:val="16"/>
              </w:rPr>
              <w:t>Asynch</w:t>
            </w:r>
          </w:p>
        </w:tc>
        <w:tc>
          <w:tcPr>
            <w:tcW w:w="5240" w:type="dxa"/>
          </w:tcPr>
          <w:p w14:paraId="724D3496" w14:textId="77777777" w:rsidR="00B02F67" w:rsidRPr="006C7966" w:rsidRDefault="00B02F67" w:rsidP="002B7B00">
            <w:pPr>
              <w:rPr>
                <w:rFonts w:cs="Arial"/>
                <w:sz w:val="16"/>
                <w:szCs w:val="16"/>
              </w:rPr>
            </w:pPr>
            <w:r w:rsidRPr="006C7966">
              <w:rPr>
                <w:rFonts w:cs="Arial"/>
                <w:color w:val="000000"/>
                <w:sz w:val="16"/>
                <w:szCs w:val="16"/>
              </w:rPr>
              <w:t xml:space="preserve">The </w:t>
            </w:r>
            <w:r w:rsidR="00FD4536" w:rsidRPr="00FD4536">
              <w:rPr>
                <w:rFonts w:cs="Arial"/>
                <w:i/>
                <w:color w:val="000000"/>
                <w:sz w:val="16"/>
                <w:szCs w:val="16"/>
              </w:rPr>
              <w:t>reserveAbort</w:t>
            </w:r>
            <w:r w:rsidRPr="006C7966">
              <w:rPr>
                <w:rFonts w:cs="Arial"/>
                <w:color w:val="000000"/>
                <w:sz w:val="16"/>
                <w:szCs w:val="16"/>
              </w:rPr>
              <w:t xml:space="preserve"> message allows an RA to request the PA to abort a previously requested Connection that was </w:t>
            </w:r>
            <w:r w:rsidRPr="006C7966">
              <w:rPr>
                <w:rFonts w:cs="Arial"/>
                <w:sz w:val="16"/>
                <w:szCs w:val="16"/>
              </w:rPr>
              <w:t xml:space="preserve">made using the </w:t>
            </w:r>
            <w:r w:rsidRPr="006C7966">
              <w:rPr>
                <w:rFonts w:cs="Arial"/>
                <w:i/>
                <w:sz w:val="16"/>
                <w:szCs w:val="16"/>
              </w:rPr>
              <w:t>reserve</w:t>
            </w:r>
            <w:r w:rsidRPr="006C7966">
              <w:rPr>
                <w:rFonts w:cs="Arial"/>
                <w:sz w:val="16"/>
                <w:szCs w:val="16"/>
              </w:rPr>
              <w:t xml:space="preserve"> message. </w:t>
            </w:r>
          </w:p>
        </w:tc>
      </w:tr>
      <w:tr w:rsidR="00B02F67" w:rsidRPr="006C7966" w14:paraId="06D16A9F" w14:textId="77777777" w:rsidTr="008E0367">
        <w:tc>
          <w:tcPr>
            <w:tcW w:w="1915" w:type="dxa"/>
          </w:tcPr>
          <w:p w14:paraId="40B9376B" w14:textId="77777777" w:rsidR="00B02F67" w:rsidRPr="006C7966" w:rsidRDefault="00B02F67" w:rsidP="001D4931">
            <w:pPr>
              <w:rPr>
                <w:rFonts w:cs="Arial"/>
                <w:i/>
                <w:sz w:val="16"/>
                <w:szCs w:val="16"/>
              </w:rPr>
            </w:pPr>
            <w:r w:rsidRPr="006C7966">
              <w:rPr>
                <w:rFonts w:eastAsia="Calibri" w:cs="Arial"/>
                <w:b/>
                <w:i/>
                <w:sz w:val="16"/>
                <w:szCs w:val="16"/>
              </w:rPr>
              <w:t>provision</w:t>
            </w:r>
            <w:r w:rsidRPr="006C7966">
              <w:rPr>
                <w:rFonts w:eastAsia="Calibri" w:cs="Arial"/>
                <w:i/>
                <w:sz w:val="16"/>
                <w:szCs w:val="16"/>
              </w:rPr>
              <w:t xml:space="preserve"> </w:t>
            </w:r>
          </w:p>
          <w:p w14:paraId="1C8FEDD2" w14:textId="77777777" w:rsidR="00B02F67" w:rsidRPr="006C7966" w:rsidRDefault="00B02F67" w:rsidP="001D4931">
            <w:pPr>
              <w:rPr>
                <w:rFonts w:cs="Arial"/>
                <w:sz w:val="16"/>
                <w:szCs w:val="16"/>
              </w:rPr>
            </w:pPr>
            <w:r w:rsidRPr="006C7966">
              <w:rPr>
                <w:rFonts w:cs="Arial"/>
                <w:sz w:val="16"/>
                <w:szCs w:val="16"/>
              </w:rPr>
              <w:t>(prov.rq)</w:t>
            </w:r>
          </w:p>
        </w:tc>
        <w:tc>
          <w:tcPr>
            <w:tcW w:w="858" w:type="dxa"/>
          </w:tcPr>
          <w:p w14:paraId="58A364FC"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0F65ED45"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544C1BC0" w14:textId="6F84BA87" w:rsidR="00B02F67" w:rsidRPr="006C7966" w:rsidRDefault="00B02F67" w:rsidP="002B7B00">
            <w:pPr>
              <w:rPr>
                <w:rFonts w:cs="Arial"/>
                <w:sz w:val="16"/>
                <w:szCs w:val="16"/>
              </w:rPr>
            </w:pPr>
            <w:r w:rsidRPr="006C7966">
              <w:rPr>
                <w:rFonts w:cs="Arial"/>
                <w:color w:val="000000"/>
                <w:sz w:val="16"/>
                <w:szCs w:val="16"/>
              </w:rPr>
              <w:t xml:space="preserve">The </w:t>
            </w:r>
            <w:r w:rsidRPr="006C7966">
              <w:rPr>
                <w:rFonts w:cs="Arial"/>
                <w:i/>
                <w:color w:val="000000"/>
                <w:sz w:val="16"/>
                <w:szCs w:val="16"/>
              </w:rPr>
              <w:t>provision</w:t>
            </w:r>
            <w:r w:rsidRPr="006C7966">
              <w:rPr>
                <w:rFonts w:cs="Arial"/>
                <w:color w:val="000000"/>
                <w:sz w:val="16"/>
                <w:szCs w:val="16"/>
              </w:rPr>
              <w:t xml:space="preserve"> message allows</w:t>
            </w:r>
            <w:r w:rsidR="00FC386B">
              <w:rPr>
                <w:rFonts w:cs="Arial"/>
                <w:color w:val="000000"/>
                <w:sz w:val="16"/>
                <w:szCs w:val="16"/>
              </w:rPr>
              <w:t xml:space="preserve"> an</w:t>
            </w:r>
            <w:r w:rsidRPr="006C7966">
              <w:rPr>
                <w:rFonts w:cs="Arial"/>
                <w:color w:val="000000"/>
                <w:sz w:val="16"/>
                <w:szCs w:val="16"/>
              </w:rPr>
              <w:t xml:space="preserve"> RA to request the PA to transition a previously requested Connection into the Provisioned state.</w:t>
            </w:r>
            <w:r w:rsidR="00E411A9">
              <w:rPr>
                <w:rFonts w:cs="Arial"/>
                <w:color w:val="000000"/>
                <w:sz w:val="16"/>
                <w:szCs w:val="16"/>
              </w:rPr>
              <w:t xml:space="preserve"> </w:t>
            </w:r>
            <w:r w:rsidRPr="006C7966">
              <w:rPr>
                <w:rFonts w:cs="Arial"/>
                <w:color w:val="000000"/>
                <w:sz w:val="16"/>
                <w:szCs w:val="16"/>
              </w:rPr>
              <w:t>A Connection in Provisioned state will activate associated data plane resources during the scheduled reservation time.</w:t>
            </w:r>
          </w:p>
        </w:tc>
      </w:tr>
      <w:tr w:rsidR="00B02F67" w:rsidRPr="006C7966" w14:paraId="3B8F26B2" w14:textId="77777777" w:rsidTr="008E0367">
        <w:tc>
          <w:tcPr>
            <w:tcW w:w="1915" w:type="dxa"/>
          </w:tcPr>
          <w:p w14:paraId="2AF40F62" w14:textId="77777777" w:rsidR="00B02F67" w:rsidRPr="006C7966" w:rsidRDefault="00B02F67" w:rsidP="001D4931">
            <w:pPr>
              <w:rPr>
                <w:rFonts w:cs="Arial"/>
                <w:i/>
                <w:sz w:val="16"/>
                <w:szCs w:val="16"/>
              </w:rPr>
            </w:pPr>
            <w:r w:rsidRPr="006C7966">
              <w:rPr>
                <w:rFonts w:eastAsia="Calibri" w:cs="Arial"/>
                <w:b/>
                <w:i/>
                <w:sz w:val="16"/>
                <w:szCs w:val="16"/>
              </w:rPr>
              <w:t>release</w:t>
            </w:r>
            <w:r w:rsidRPr="006C7966">
              <w:rPr>
                <w:rFonts w:eastAsia="Calibri" w:cs="Arial"/>
                <w:i/>
                <w:sz w:val="16"/>
                <w:szCs w:val="16"/>
              </w:rPr>
              <w:t xml:space="preserve"> </w:t>
            </w:r>
          </w:p>
          <w:p w14:paraId="6FFEF03A" w14:textId="77777777" w:rsidR="00B02F67" w:rsidRPr="006C7966" w:rsidRDefault="00B02F67" w:rsidP="001D4931">
            <w:pPr>
              <w:rPr>
                <w:rFonts w:cs="Arial"/>
                <w:sz w:val="16"/>
                <w:szCs w:val="16"/>
              </w:rPr>
            </w:pPr>
            <w:r w:rsidRPr="006C7966">
              <w:rPr>
                <w:rFonts w:cs="Arial"/>
                <w:sz w:val="16"/>
                <w:szCs w:val="16"/>
              </w:rPr>
              <w:t>(release.rq)</w:t>
            </w:r>
          </w:p>
        </w:tc>
        <w:tc>
          <w:tcPr>
            <w:tcW w:w="858" w:type="dxa"/>
          </w:tcPr>
          <w:p w14:paraId="2252C1CE" w14:textId="77777777" w:rsidR="00B02F67" w:rsidRPr="006C7966" w:rsidRDefault="00B02F67" w:rsidP="001D4931">
            <w:pPr>
              <w:rPr>
                <w:rFonts w:cs="Arial"/>
                <w:sz w:val="16"/>
                <w:szCs w:val="16"/>
              </w:rPr>
            </w:pPr>
            <w:r w:rsidRPr="006C7966">
              <w:rPr>
                <w:rFonts w:cs="Arial"/>
                <w:sz w:val="16"/>
                <w:szCs w:val="16"/>
              </w:rPr>
              <w:t>PSM</w:t>
            </w:r>
          </w:p>
        </w:tc>
        <w:tc>
          <w:tcPr>
            <w:tcW w:w="884" w:type="dxa"/>
          </w:tcPr>
          <w:p w14:paraId="5BE1C27E"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7EEF40A0" w14:textId="3592B128" w:rsidR="00B02F67" w:rsidRPr="006C7966" w:rsidRDefault="00B02F67" w:rsidP="00341836">
            <w:pPr>
              <w:rPr>
                <w:rFonts w:cs="Arial"/>
                <w:color w:val="000000"/>
                <w:sz w:val="16"/>
                <w:szCs w:val="16"/>
              </w:rPr>
            </w:pPr>
            <w:r w:rsidRPr="006C7966">
              <w:rPr>
                <w:rFonts w:cs="Arial"/>
                <w:color w:val="000000"/>
                <w:sz w:val="16"/>
                <w:szCs w:val="16"/>
              </w:rPr>
              <w:t xml:space="preserve">The </w:t>
            </w:r>
            <w:r w:rsidRPr="006C7966">
              <w:rPr>
                <w:rFonts w:cs="Arial"/>
                <w:i/>
                <w:color w:val="000000"/>
                <w:sz w:val="16"/>
                <w:szCs w:val="16"/>
              </w:rPr>
              <w:t>release</w:t>
            </w:r>
            <w:r w:rsidRPr="006C7966">
              <w:rPr>
                <w:rFonts w:cs="Arial"/>
                <w:color w:val="000000"/>
                <w:sz w:val="16"/>
                <w:szCs w:val="16"/>
              </w:rPr>
              <w:t xml:space="preserve"> message allows an RA to request the PA to transition a previously </w:t>
            </w:r>
            <w:r w:rsidR="00341836">
              <w:rPr>
                <w:rFonts w:cs="Arial"/>
                <w:color w:val="000000"/>
                <w:sz w:val="16"/>
                <w:szCs w:val="16"/>
              </w:rPr>
              <w:t>provisioned</w:t>
            </w:r>
            <w:r w:rsidR="00341836" w:rsidRPr="006C7966">
              <w:rPr>
                <w:rFonts w:cs="Arial"/>
                <w:color w:val="000000"/>
                <w:sz w:val="16"/>
                <w:szCs w:val="16"/>
              </w:rPr>
              <w:t xml:space="preserve"> </w:t>
            </w:r>
            <w:r w:rsidRPr="006C7966">
              <w:rPr>
                <w:rFonts w:cs="Arial"/>
                <w:color w:val="000000"/>
                <w:sz w:val="16"/>
                <w:szCs w:val="16"/>
              </w:rPr>
              <w:t>Connection into Released state.</w:t>
            </w:r>
            <w:r w:rsidR="00E411A9">
              <w:rPr>
                <w:rFonts w:cs="Arial"/>
                <w:color w:val="000000"/>
                <w:sz w:val="16"/>
                <w:szCs w:val="16"/>
              </w:rPr>
              <w:t xml:space="preserve"> </w:t>
            </w:r>
            <w:r w:rsidRPr="006C7966">
              <w:rPr>
                <w:rFonts w:cs="Arial"/>
                <w:color w:val="000000"/>
                <w:sz w:val="16"/>
                <w:szCs w:val="16"/>
              </w:rPr>
              <w:t>A Connection in a Released state will deactivate the associated resources</w:t>
            </w:r>
            <w:r w:rsidR="002B7B00">
              <w:rPr>
                <w:rFonts w:cs="Arial"/>
                <w:color w:val="000000"/>
                <w:sz w:val="16"/>
                <w:szCs w:val="16"/>
              </w:rPr>
              <w:t xml:space="preserve"> in the data plane</w:t>
            </w:r>
            <w:r w:rsidRPr="006C7966">
              <w:rPr>
                <w:rFonts w:cs="Arial"/>
                <w:color w:val="000000"/>
                <w:sz w:val="16"/>
                <w:szCs w:val="16"/>
              </w:rPr>
              <w:t>.</w:t>
            </w:r>
            <w:r w:rsidR="00E411A9">
              <w:rPr>
                <w:rFonts w:cs="Arial"/>
                <w:color w:val="000000"/>
                <w:sz w:val="16"/>
                <w:szCs w:val="16"/>
              </w:rPr>
              <w:t xml:space="preserve"> </w:t>
            </w:r>
            <w:r w:rsidR="00341836">
              <w:rPr>
                <w:rFonts w:cs="Arial"/>
                <w:color w:val="000000"/>
                <w:sz w:val="16"/>
                <w:szCs w:val="16"/>
              </w:rPr>
              <w:t>The reservation is not affected.</w:t>
            </w:r>
          </w:p>
        </w:tc>
      </w:tr>
      <w:tr w:rsidR="00B02F67" w:rsidRPr="006C7966" w14:paraId="6B0754B4" w14:textId="77777777" w:rsidTr="008E0367">
        <w:tc>
          <w:tcPr>
            <w:tcW w:w="1915" w:type="dxa"/>
          </w:tcPr>
          <w:p w14:paraId="7DCC5C24" w14:textId="77777777" w:rsidR="00B02F67" w:rsidRPr="006C7966" w:rsidRDefault="00B02F67" w:rsidP="001D4931">
            <w:pPr>
              <w:rPr>
                <w:rFonts w:cs="Arial"/>
                <w:i/>
                <w:sz w:val="16"/>
                <w:szCs w:val="16"/>
              </w:rPr>
            </w:pPr>
            <w:r w:rsidRPr="006C7966">
              <w:rPr>
                <w:rFonts w:eastAsia="Calibri" w:cs="Arial"/>
                <w:b/>
                <w:i/>
                <w:sz w:val="16"/>
                <w:szCs w:val="16"/>
              </w:rPr>
              <w:t>terminate</w:t>
            </w:r>
            <w:r w:rsidRPr="006C7966">
              <w:rPr>
                <w:rFonts w:eastAsia="Calibri" w:cs="Arial"/>
                <w:i/>
                <w:sz w:val="16"/>
                <w:szCs w:val="16"/>
              </w:rPr>
              <w:t xml:space="preserve"> </w:t>
            </w:r>
          </w:p>
          <w:p w14:paraId="23F7DD59" w14:textId="77777777" w:rsidR="00B02F67" w:rsidRPr="006C7966" w:rsidRDefault="00B02F67" w:rsidP="001D4931">
            <w:pPr>
              <w:rPr>
                <w:rFonts w:cs="Arial"/>
                <w:sz w:val="16"/>
                <w:szCs w:val="16"/>
              </w:rPr>
            </w:pPr>
            <w:r w:rsidRPr="006C7966">
              <w:rPr>
                <w:rFonts w:cs="Arial"/>
                <w:sz w:val="16"/>
                <w:szCs w:val="16"/>
              </w:rPr>
              <w:t>(term.rq)</w:t>
            </w:r>
          </w:p>
        </w:tc>
        <w:tc>
          <w:tcPr>
            <w:tcW w:w="858" w:type="dxa"/>
          </w:tcPr>
          <w:p w14:paraId="76F35401" w14:textId="77777777" w:rsidR="00B02F67" w:rsidRPr="006C7966" w:rsidRDefault="00B02F67" w:rsidP="001D4931">
            <w:pPr>
              <w:rPr>
                <w:rFonts w:cs="Arial"/>
                <w:sz w:val="16"/>
                <w:szCs w:val="16"/>
              </w:rPr>
            </w:pPr>
            <w:r w:rsidRPr="006C7966">
              <w:rPr>
                <w:rFonts w:cs="Arial"/>
                <w:sz w:val="16"/>
                <w:szCs w:val="16"/>
              </w:rPr>
              <w:t>LSM</w:t>
            </w:r>
          </w:p>
        </w:tc>
        <w:tc>
          <w:tcPr>
            <w:tcW w:w="884" w:type="dxa"/>
          </w:tcPr>
          <w:p w14:paraId="6FEA9ECD"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5240" w:type="dxa"/>
          </w:tcPr>
          <w:p w14:paraId="16DB02CE" w14:textId="57A32299" w:rsidR="00B02F67" w:rsidRPr="006C7966" w:rsidRDefault="00B02F67" w:rsidP="00B02F67">
            <w:pPr>
              <w:rPr>
                <w:rFonts w:cs="Arial"/>
                <w:sz w:val="16"/>
                <w:szCs w:val="16"/>
              </w:rPr>
            </w:pPr>
            <w:r w:rsidRPr="006C7966">
              <w:rPr>
                <w:rFonts w:cs="Arial"/>
                <w:color w:val="000000"/>
                <w:sz w:val="16"/>
                <w:szCs w:val="16"/>
              </w:rPr>
              <w:t xml:space="preserve">The </w:t>
            </w:r>
            <w:r w:rsidRPr="006C7966">
              <w:rPr>
                <w:rFonts w:cs="Arial"/>
                <w:i/>
                <w:color w:val="000000"/>
                <w:sz w:val="16"/>
                <w:szCs w:val="16"/>
              </w:rPr>
              <w:t>terminate</w:t>
            </w:r>
            <w:r w:rsidRPr="006C7966">
              <w:rPr>
                <w:rFonts w:cs="Arial"/>
                <w:color w:val="000000"/>
                <w:sz w:val="16"/>
                <w:szCs w:val="16"/>
              </w:rPr>
              <w:t xml:space="preserve"> message allows an RA to request the PA to transition a previously requested Connection into Terminated state.</w:t>
            </w:r>
            <w:r w:rsidR="00E411A9">
              <w:rPr>
                <w:rFonts w:cs="Arial"/>
                <w:color w:val="000000"/>
                <w:sz w:val="16"/>
                <w:szCs w:val="16"/>
              </w:rPr>
              <w:t xml:space="preserve"> </w:t>
            </w:r>
            <w:r w:rsidRPr="006C7966">
              <w:rPr>
                <w:rFonts w:cs="Arial"/>
                <w:color w:val="000000"/>
                <w:sz w:val="16"/>
                <w:szCs w:val="16"/>
              </w:rPr>
              <w:t xml:space="preserve">A Connection in Terminated state will release associated resources </w:t>
            </w:r>
            <w:r w:rsidRPr="006C7966">
              <w:rPr>
                <w:rFonts w:cs="Arial"/>
                <w:sz w:val="16"/>
                <w:szCs w:val="16"/>
              </w:rPr>
              <w:t>and allow the PA to clean up the RSM, PSM and all related data structures</w:t>
            </w:r>
            <w:r w:rsidRPr="006C7966">
              <w:rPr>
                <w:rFonts w:eastAsia="Calibri" w:cs="Arial"/>
                <w:sz w:val="16"/>
                <w:szCs w:val="16"/>
              </w:rPr>
              <w:t>.</w:t>
            </w:r>
          </w:p>
        </w:tc>
      </w:tr>
      <w:tr w:rsidR="00B02F67" w:rsidRPr="006C7966" w14:paraId="5B982343" w14:textId="77777777" w:rsidTr="008E0367">
        <w:tc>
          <w:tcPr>
            <w:tcW w:w="1915" w:type="dxa"/>
          </w:tcPr>
          <w:p w14:paraId="13495C41" w14:textId="77777777" w:rsidR="00B02F67" w:rsidRPr="006C7966" w:rsidRDefault="00046455" w:rsidP="001D4931">
            <w:pPr>
              <w:rPr>
                <w:rFonts w:cs="Arial"/>
                <w:b/>
                <w:i/>
                <w:sz w:val="16"/>
                <w:szCs w:val="16"/>
              </w:rPr>
            </w:pPr>
            <w:r w:rsidRPr="00046455">
              <w:rPr>
                <w:rFonts w:cs="Arial"/>
                <w:b/>
                <w:i/>
                <w:sz w:val="16"/>
                <w:szCs w:val="16"/>
              </w:rPr>
              <w:t>querySummary</w:t>
            </w:r>
          </w:p>
          <w:p w14:paraId="0064DB98" w14:textId="77777777" w:rsidR="00B02F67" w:rsidRPr="006C7966" w:rsidRDefault="00B02F67" w:rsidP="001D4931">
            <w:pPr>
              <w:rPr>
                <w:rFonts w:eastAsia="Calibri" w:cs="Arial"/>
                <w:sz w:val="16"/>
                <w:szCs w:val="16"/>
              </w:rPr>
            </w:pPr>
            <w:r w:rsidRPr="006C7966">
              <w:rPr>
                <w:rFonts w:cs="Arial"/>
                <w:sz w:val="16"/>
                <w:szCs w:val="16"/>
              </w:rPr>
              <w:t>()</w:t>
            </w:r>
          </w:p>
        </w:tc>
        <w:tc>
          <w:tcPr>
            <w:tcW w:w="858" w:type="dxa"/>
          </w:tcPr>
          <w:p w14:paraId="38490F9D"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65E8D91E" w14:textId="77777777" w:rsidR="00B02F67" w:rsidRPr="006C7966" w:rsidRDefault="00511D95" w:rsidP="00F22AA8">
            <w:pPr>
              <w:rPr>
                <w:rFonts w:cs="Arial"/>
                <w:color w:val="000000"/>
                <w:sz w:val="16"/>
                <w:szCs w:val="16"/>
              </w:rPr>
            </w:pPr>
            <w:r w:rsidRPr="00511D95">
              <w:rPr>
                <w:rFonts w:eastAsia="Calibri" w:cs="Arial"/>
                <w:sz w:val="16"/>
                <w:szCs w:val="16"/>
              </w:rPr>
              <w:t>Asynch</w:t>
            </w:r>
          </w:p>
        </w:tc>
        <w:tc>
          <w:tcPr>
            <w:tcW w:w="5240" w:type="dxa"/>
          </w:tcPr>
          <w:p w14:paraId="30DE4F62" w14:textId="77777777" w:rsidR="00B02F67" w:rsidRPr="006C7966" w:rsidRDefault="00B02F67" w:rsidP="00AA45DF">
            <w:pPr>
              <w:rPr>
                <w:rFonts w:cs="Arial"/>
                <w:color w:val="000000"/>
                <w:sz w:val="16"/>
                <w:szCs w:val="16"/>
              </w:rPr>
            </w:pPr>
            <w:r w:rsidRPr="006C7966">
              <w:rPr>
                <w:rFonts w:cs="Arial"/>
                <w:color w:val="000000"/>
                <w:sz w:val="16"/>
                <w:szCs w:val="16"/>
              </w:rPr>
              <w:t xml:space="preserve">The </w:t>
            </w:r>
            <w:r w:rsidR="00046455" w:rsidRPr="00046455">
              <w:rPr>
                <w:rFonts w:cs="Arial"/>
                <w:i/>
                <w:color w:val="000000"/>
                <w:sz w:val="16"/>
                <w:szCs w:val="16"/>
              </w:rPr>
              <w:t>querySummary</w:t>
            </w:r>
            <w:r w:rsidRPr="006C7966">
              <w:rPr>
                <w:rFonts w:cs="Arial"/>
                <w:color w:val="000000"/>
                <w:sz w:val="16"/>
                <w:szCs w:val="16"/>
              </w:rPr>
              <w:t xml:space="preserve"> message provides a mechanism for an RA to query the PA for a set of Connection instances between the RA-PA pair. This message can also be used as a Connection status polling mechanism.</w:t>
            </w:r>
          </w:p>
        </w:tc>
      </w:tr>
      <w:tr w:rsidR="00B02F67" w:rsidRPr="006C7966" w14:paraId="3991DB96" w14:textId="77777777" w:rsidTr="008E0367">
        <w:tc>
          <w:tcPr>
            <w:tcW w:w="1915" w:type="dxa"/>
          </w:tcPr>
          <w:p w14:paraId="768DB82C" w14:textId="77777777" w:rsidR="00B02F67" w:rsidRPr="006C7966" w:rsidRDefault="00116A6C" w:rsidP="001D4931">
            <w:pPr>
              <w:rPr>
                <w:rFonts w:cs="Arial"/>
                <w:b/>
                <w:i/>
                <w:sz w:val="16"/>
                <w:szCs w:val="16"/>
              </w:rPr>
            </w:pPr>
            <w:r w:rsidRPr="00116A6C">
              <w:rPr>
                <w:rFonts w:eastAsia="Calibri" w:cs="Arial"/>
                <w:b/>
                <w:i/>
                <w:sz w:val="16"/>
                <w:szCs w:val="16"/>
              </w:rPr>
              <w:t>queryRecursive</w:t>
            </w:r>
          </w:p>
          <w:p w14:paraId="35DF7356" w14:textId="77777777" w:rsidR="00B02F67" w:rsidRPr="006C7966" w:rsidRDefault="00B02F67" w:rsidP="001D4931">
            <w:pPr>
              <w:rPr>
                <w:rFonts w:cs="Arial"/>
                <w:sz w:val="16"/>
                <w:szCs w:val="16"/>
              </w:rPr>
            </w:pPr>
            <w:r w:rsidRPr="006C7966">
              <w:rPr>
                <w:rFonts w:cs="Arial"/>
                <w:sz w:val="16"/>
                <w:szCs w:val="16"/>
              </w:rPr>
              <w:lastRenderedPageBreak/>
              <w:t>()</w:t>
            </w:r>
          </w:p>
        </w:tc>
        <w:tc>
          <w:tcPr>
            <w:tcW w:w="858" w:type="dxa"/>
          </w:tcPr>
          <w:p w14:paraId="58586DC0"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884" w:type="dxa"/>
          </w:tcPr>
          <w:p w14:paraId="537751D7" w14:textId="77777777" w:rsidR="00B02F67" w:rsidRPr="006C7966" w:rsidRDefault="00511D95" w:rsidP="00401B30">
            <w:pPr>
              <w:rPr>
                <w:rFonts w:cs="Arial"/>
                <w:sz w:val="16"/>
                <w:szCs w:val="16"/>
                <w:highlight w:val="yellow"/>
              </w:rPr>
            </w:pPr>
            <w:r w:rsidRPr="00511D95">
              <w:rPr>
                <w:rFonts w:eastAsia="Calibri" w:cs="Arial"/>
                <w:sz w:val="16"/>
                <w:szCs w:val="16"/>
              </w:rPr>
              <w:t>Asynch</w:t>
            </w:r>
          </w:p>
        </w:tc>
        <w:tc>
          <w:tcPr>
            <w:tcW w:w="5240" w:type="dxa"/>
          </w:tcPr>
          <w:p w14:paraId="238B7EF2" w14:textId="77777777" w:rsidR="00B02F67" w:rsidRPr="006C7966" w:rsidRDefault="00895B9B" w:rsidP="00895B9B">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queryRecursive</w:t>
            </w:r>
            <w:r w:rsidRPr="00895B9B">
              <w:rPr>
                <w:rFonts w:eastAsia="Calibri" w:cs="Arial"/>
                <w:sz w:val="16"/>
                <w:szCs w:val="16"/>
              </w:rPr>
              <w:t xml:space="preserve"> message provides a mechanism for </w:t>
            </w:r>
            <w:r w:rsidR="0058451C">
              <w:rPr>
                <w:rFonts w:eastAsia="Calibri" w:cs="Arial"/>
                <w:sz w:val="16"/>
                <w:szCs w:val="16"/>
              </w:rPr>
              <w:t>an RA</w:t>
            </w:r>
            <w:r>
              <w:rPr>
                <w:rFonts w:eastAsia="Calibri" w:cs="Arial"/>
                <w:sz w:val="16"/>
                <w:szCs w:val="16"/>
              </w:rPr>
              <w:t xml:space="preserve"> to </w:t>
            </w:r>
            <w:r>
              <w:rPr>
                <w:rFonts w:eastAsia="Calibri" w:cs="Arial"/>
                <w:sz w:val="16"/>
                <w:szCs w:val="16"/>
              </w:rPr>
              <w:lastRenderedPageBreak/>
              <w:t>query the PA for a set of Connection Service reservation instances</w:t>
            </w:r>
            <w:r w:rsidRPr="00895B9B">
              <w:rPr>
                <w:rFonts w:eastAsia="Calibri" w:cs="Arial"/>
                <w:sz w:val="16"/>
                <w:szCs w:val="16"/>
              </w:rPr>
              <w:t xml:space="preserve">. </w:t>
            </w:r>
            <w:r>
              <w:rPr>
                <w:rFonts w:eastAsia="Calibri" w:cs="Arial"/>
                <w:sz w:val="16"/>
                <w:szCs w:val="16"/>
              </w:rPr>
              <w:t>The query returns</w:t>
            </w:r>
            <w:r w:rsidRPr="00895B9B">
              <w:rPr>
                <w:rFonts w:eastAsia="Calibri" w:cs="Arial"/>
                <w:sz w:val="16"/>
                <w:szCs w:val="16"/>
              </w:rPr>
              <w:t xml:space="preserve"> a detailed list of reservation information collected by recursively traversing the reservation tree.</w:t>
            </w:r>
          </w:p>
        </w:tc>
      </w:tr>
      <w:tr w:rsidR="00B02F67" w:rsidRPr="006C7966" w14:paraId="79D4AF4B" w14:textId="77777777" w:rsidTr="008E0367">
        <w:tc>
          <w:tcPr>
            <w:tcW w:w="1915" w:type="dxa"/>
          </w:tcPr>
          <w:p w14:paraId="2BA1E2E2" w14:textId="77777777" w:rsidR="00B02F67" w:rsidRPr="006C7966" w:rsidRDefault="00046455" w:rsidP="001D4931">
            <w:pPr>
              <w:rPr>
                <w:rFonts w:cs="Arial"/>
                <w:b/>
                <w:i/>
                <w:sz w:val="16"/>
                <w:szCs w:val="16"/>
              </w:rPr>
            </w:pPr>
            <w:r w:rsidRPr="00046455">
              <w:rPr>
                <w:rFonts w:cs="Arial"/>
                <w:b/>
                <w:i/>
                <w:sz w:val="16"/>
                <w:szCs w:val="16"/>
              </w:rPr>
              <w:lastRenderedPageBreak/>
              <w:t>querySummary</w:t>
            </w:r>
            <w:r w:rsidR="00791A95" w:rsidRPr="00791A95">
              <w:rPr>
                <w:rFonts w:cs="Arial"/>
                <w:b/>
                <w:i/>
                <w:sz w:val="16"/>
                <w:szCs w:val="16"/>
              </w:rPr>
              <w:t>Sync</w:t>
            </w:r>
          </w:p>
          <w:p w14:paraId="7C89C653" w14:textId="77777777" w:rsidR="00B02F67" w:rsidRPr="006C7966" w:rsidRDefault="00B02F67" w:rsidP="001D4931">
            <w:pPr>
              <w:rPr>
                <w:rFonts w:cs="Arial"/>
                <w:b/>
                <w:i/>
                <w:sz w:val="16"/>
                <w:szCs w:val="16"/>
              </w:rPr>
            </w:pPr>
            <w:r w:rsidRPr="006C7966">
              <w:rPr>
                <w:rFonts w:cs="Arial"/>
                <w:sz w:val="16"/>
                <w:szCs w:val="16"/>
              </w:rPr>
              <w:t>()</w:t>
            </w:r>
          </w:p>
        </w:tc>
        <w:tc>
          <w:tcPr>
            <w:tcW w:w="858" w:type="dxa"/>
          </w:tcPr>
          <w:p w14:paraId="4C8A5045" w14:textId="77777777" w:rsidR="00B02F67" w:rsidRPr="006C7966" w:rsidRDefault="00B02F67" w:rsidP="001D4931">
            <w:pPr>
              <w:rPr>
                <w:rFonts w:cs="Arial"/>
                <w:sz w:val="16"/>
                <w:szCs w:val="16"/>
              </w:rPr>
            </w:pPr>
            <w:r w:rsidRPr="006C7966">
              <w:rPr>
                <w:rFonts w:cs="Arial"/>
                <w:sz w:val="16"/>
                <w:szCs w:val="16"/>
              </w:rPr>
              <w:t>Query</w:t>
            </w:r>
          </w:p>
        </w:tc>
        <w:tc>
          <w:tcPr>
            <w:tcW w:w="884" w:type="dxa"/>
          </w:tcPr>
          <w:p w14:paraId="7136331E" w14:textId="77777777" w:rsidR="00B02F67" w:rsidRPr="006C7966" w:rsidRDefault="00511D95" w:rsidP="001D4931">
            <w:pPr>
              <w:rPr>
                <w:rFonts w:cs="Arial"/>
                <w:sz w:val="16"/>
                <w:szCs w:val="16"/>
                <w:highlight w:val="yellow"/>
              </w:rPr>
            </w:pPr>
            <w:r w:rsidRPr="00511D95">
              <w:rPr>
                <w:rFonts w:cs="Arial"/>
                <w:sz w:val="16"/>
                <w:szCs w:val="16"/>
              </w:rPr>
              <w:t>Synch</w:t>
            </w:r>
          </w:p>
        </w:tc>
        <w:tc>
          <w:tcPr>
            <w:tcW w:w="5240" w:type="dxa"/>
          </w:tcPr>
          <w:p w14:paraId="4753EDC0" w14:textId="287323F8" w:rsidR="00B02F67" w:rsidRPr="006C7966" w:rsidRDefault="00895B9B" w:rsidP="00511D95">
            <w:pPr>
              <w:rPr>
                <w:rFonts w:eastAsia="Calibri" w:cs="Arial"/>
                <w:sz w:val="16"/>
                <w:szCs w:val="16"/>
              </w:rPr>
            </w:pPr>
            <w:r w:rsidRPr="00895B9B">
              <w:rPr>
                <w:rFonts w:eastAsia="Calibri" w:cs="Arial"/>
                <w:sz w:val="16"/>
                <w:szCs w:val="16"/>
              </w:rPr>
              <w:t xml:space="preserve">The </w:t>
            </w:r>
            <w:r w:rsidRPr="00066554">
              <w:rPr>
                <w:rFonts w:eastAsia="Calibri" w:cs="Arial"/>
                <w:i/>
                <w:sz w:val="16"/>
                <w:szCs w:val="16"/>
              </w:rPr>
              <w:t>querySummarySync</w:t>
            </w:r>
            <w:r w:rsidRPr="00895B9B">
              <w:rPr>
                <w:rFonts w:eastAsia="Calibri" w:cs="Arial"/>
                <w:sz w:val="16"/>
                <w:szCs w:val="16"/>
              </w:rPr>
              <w:t xml:space="preserve"> message is sent from </w:t>
            </w:r>
            <w:r w:rsidR="0058451C">
              <w:rPr>
                <w:rFonts w:eastAsia="Calibri" w:cs="Arial"/>
                <w:sz w:val="16"/>
                <w:szCs w:val="16"/>
              </w:rPr>
              <w:t>an RA</w:t>
            </w:r>
            <w:r w:rsidRPr="00895B9B">
              <w:rPr>
                <w:rFonts w:eastAsia="Calibri" w:cs="Arial"/>
                <w:sz w:val="16"/>
                <w:szCs w:val="16"/>
              </w:rPr>
              <w:t xml:space="preserve"> to a PA.</w:t>
            </w:r>
            <w:r w:rsidR="00E411A9">
              <w:rPr>
                <w:rFonts w:eastAsia="Calibri" w:cs="Arial"/>
                <w:sz w:val="16"/>
                <w:szCs w:val="16"/>
              </w:rPr>
              <w:t xml:space="preserve"> </w:t>
            </w:r>
            <w:r w:rsidRPr="00895B9B">
              <w:rPr>
                <w:rFonts w:eastAsia="Calibri" w:cs="Arial"/>
                <w:sz w:val="16"/>
                <w:szCs w:val="16"/>
              </w:rPr>
              <w:t xml:space="preserve">Unlike the </w:t>
            </w:r>
            <w:r w:rsidRPr="00066554">
              <w:rPr>
                <w:rFonts w:eastAsia="Calibri" w:cs="Arial"/>
                <w:i/>
                <w:sz w:val="16"/>
                <w:szCs w:val="16"/>
              </w:rPr>
              <w:t>querySummary</w:t>
            </w:r>
            <w:r w:rsidRPr="00895B9B">
              <w:rPr>
                <w:rFonts w:eastAsia="Calibri" w:cs="Arial"/>
                <w:sz w:val="16"/>
                <w:szCs w:val="16"/>
              </w:rPr>
              <w:t xml:space="preserve"> operation, the </w:t>
            </w:r>
            <w:r w:rsidRPr="00066554">
              <w:rPr>
                <w:rFonts w:eastAsia="Calibri" w:cs="Arial"/>
                <w:i/>
                <w:sz w:val="16"/>
                <w:szCs w:val="16"/>
              </w:rPr>
              <w:t>querySummarySync</w:t>
            </w:r>
            <w:r w:rsidRPr="00895B9B">
              <w:rPr>
                <w:rFonts w:eastAsia="Calibri" w:cs="Arial"/>
                <w:sz w:val="16"/>
                <w:szCs w:val="16"/>
              </w:rPr>
              <w:t xml:space="preserve"> is synchronous and will block</w:t>
            </w:r>
            <w:r w:rsidR="00511D95">
              <w:rPr>
                <w:rFonts w:eastAsia="Calibri" w:cs="Arial"/>
                <w:sz w:val="16"/>
                <w:szCs w:val="16"/>
              </w:rPr>
              <w:t xml:space="preserve"> further message processing</w:t>
            </w:r>
            <w:r w:rsidRPr="00895B9B">
              <w:rPr>
                <w:rFonts w:eastAsia="Calibri" w:cs="Arial"/>
                <w:sz w:val="16"/>
                <w:szCs w:val="16"/>
              </w:rPr>
              <w:t xml:space="preserve"> until the results of the query operation have been collected</w:t>
            </w:r>
            <w:r w:rsidR="002353D2">
              <w:rPr>
                <w:rFonts w:eastAsia="Calibri" w:cs="Arial"/>
                <w:sz w:val="16"/>
                <w:szCs w:val="16"/>
              </w:rPr>
              <w:t>.</w:t>
            </w:r>
          </w:p>
        </w:tc>
      </w:tr>
      <w:tr w:rsidR="00066554" w:rsidRPr="006C7966" w14:paraId="1487AAC8" w14:textId="77777777" w:rsidTr="008E0367">
        <w:tc>
          <w:tcPr>
            <w:tcW w:w="1915" w:type="dxa"/>
          </w:tcPr>
          <w:p w14:paraId="6F55DA90" w14:textId="77777777" w:rsidR="00066554" w:rsidRDefault="00066554" w:rsidP="001D4931">
            <w:pPr>
              <w:rPr>
                <w:rFonts w:cs="Arial"/>
                <w:b/>
                <w:i/>
                <w:sz w:val="16"/>
                <w:szCs w:val="16"/>
              </w:rPr>
            </w:pPr>
            <w:r w:rsidRPr="00066554">
              <w:rPr>
                <w:rFonts w:cs="Arial"/>
                <w:b/>
                <w:i/>
                <w:sz w:val="16"/>
                <w:szCs w:val="16"/>
              </w:rPr>
              <w:t>queryNotification</w:t>
            </w:r>
          </w:p>
          <w:p w14:paraId="4BAEAC24" w14:textId="77777777" w:rsidR="00066554" w:rsidRPr="00B92A5F" w:rsidRDefault="00066554" w:rsidP="001D4931">
            <w:pPr>
              <w:rPr>
                <w:rFonts w:cs="Arial"/>
                <w:sz w:val="16"/>
                <w:szCs w:val="16"/>
              </w:rPr>
            </w:pPr>
            <w:r w:rsidRPr="00B92A5F">
              <w:rPr>
                <w:rFonts w:cs="Arial"/>
                <w:sz w:val="16"/>
                <w:szCs w:val="16"/>
              </w:rPr>
              <w:t>()</w:t>
            </w:r>
          </w:p>
        </w:tc>
        <w:tc>
          <w:tcPr>
            <w:tcW w:w="858" w:type="dxa"/>
          </w:tcPr>
          <w:p w14:paraId="070EB53A"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5A4B24DF" w14:textId="77777777" w:rsidR="00066554" w:rsidRPr="00511D95" w:rsidRDefault="00066554" w:rsidP="001D4931">
            <w:pPr>
              <w:rPr>
                <w:rFonts w:cs="Arial"/>
                <w:sz w:val="16"/>
                <w:szCs w:val="16"/>
              </w:rPr>
            </w:pPr>
            <w:r w:rsidRPr="00511D95">
              <w:rPr>
                <w:rFonts w:eastAsia="Calibri" w:cs="Arial"/>
                <w:sz w:val="16"/>
                <w:szCs w:val="16"/>
              </w:rPr>
              <w:t>Asynch</w:t>
            </w:r>
          </w:p>
        </w:tc>
        <w:tc>
          <w:tcPr>
            <w:tcW w:w="5240" w:type="dxa"/>
          </w:tcPr>
          <w:p w14:paraId="0FD25EB3" w14:textId="77777777"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sidR="007123E6">
              <w:rPr>
                <w:rFonts w:eastAsia="Calibri" w:cs="Arial"/>
                <w:sz w:val="16"/>
                <w:szCs w:val="16"/>
              </w:rPr>
              <w:t xml:space="preserve">a list of </w:t>
            </w:r>
            <w:r w:rsidRPr="00066554">
              <w:rPr>
                <w:rFonts w:eastAsia="Calibri" w:cs="Arial"/>
                <w:sz w:val="16"/>
                <w:szCs w:val="16"/>
              </w:rPr>
              <w:t xml:space="preserve">notification messages against an existing reservation residing on the PA. The returned results will be a list of notifications for the specified </w:t>
            </w:r>
            <w:r w:rsidRPr="00066554">
              <w:rPr>
                <w:rFonts w:eastAsia="Calibri" w:cs="Arial"/>
                <w:i/>
                <w:sz w:val="16"/>
                <w:szCs w:val="16"/>
              </w:rPr>
              <w:t>connectionId</w:t>
            </w:r>
            <w:r w:rsidRPr="00066554">
              <w:rPr>
                <w:rFonts w:eastAsia="Calibri" w:cs="Arial"/>
                <w:sz w:val="16"/>
                <w:szCs w:val="16"/>
              </w:rPr>
              <w:t>.</w:t>
            </w:r>
          </w:p>
        </w:tc>
      </w:tr>
      <w:tr w:rsidR="00066554" w:rsidRPr="006C7966" w14:paraId="33A9D72F" w14:textId="77777777" w:rsidTr="008E0367">
        <w:tc>
          <w:tcPr>
            <w:tcW w:w="1915" w:type="dxa"/>
          </w:tcPr>
          <w:p w14:paraId="33AF8583" w14:textId="77777777" w:rsidR="00066554" w:rsidRDefault="00066554" w:rsidP="00B92A5F">
            <w:pPr>
              <w:rPr>
                <w:rFonts w:cs="Arial"/>
                <w:b/>
                <w:i/>
                <w:sz w:val="16"/>
                <w:szCs w:val="16"/>
              </w:rPr>
            </w:pPr>
            <w:r w:rsidRPr="00066554">
              <w:rPr>
                <w:rFonts w:cs="Arial"/>
                <w:b/>
                <w:i/>
                <w:sz w:val="16"/>
                <w:szCs w:val="16"/>
              </w:rPr>
              <w:t>queryNotificationSync</w:t>
            </w:r>
          </w:p>
          <w:p w14:paraId="6FA1B7AC" w14:textId="77777777" w:rsidR="00066554" w:rsidRPr="00B92A5F" w:rsidRDefault="00066554" w:rsidP="00B92A5F">
            <w:pPr>
              <w:rPr>
                <w:rFonts w:cs="Arial"/>
                <w:sz w:val="16"/>
                <w:szCs w:val="16"/>
              </w:rPr>
            </w:pPr>
            <w:r w:rsidRPr="00B92A5F">
              <w:rPr>
                <w:rFonts w:cs="Arial"/>
                <w:sz w:val="16"/>
                <w:szCs w:val="16"/>
              </w:rPr>
              <w:t>()</w:t>
            </w:r>
          </w:p>
        </w:tc>
        <w:tc>
          <w:tcPr>
            <w:tcW w:w="858" w:type="dxa"/>
          </w:tcPr>
          <w:p w14:paraId="2A102D75" w14:textId="77777777" w:rsidR="00066554" w:rsidRPr="006C7966" w:rsidRDefault="00066554" w:rsidP="001D4931">
            <w:pPr>
              <w:rPr>
                <w:rFonts w:cs="Arial"/>
                <w:sz w:val="16"/>
                <w:szCs w:val="16"/>
              </w:rPr>
            </w:pPr>
            <w:r w:rsidRPr="006C7966">
              <w:rPr>
                <w:rFonts w:cs="Arial"/>
                <w:sz w:val="16"/>
                <w:szCs w:val="16"/>
              </w:rPr>
              <w:t>Query</w:t>
            </w:r>
          </w:p>
        </w:tc>
        <w:tc>
          <w:tcPr>
            <w:tcW w:w="884" w:type="dxa"/>
          </w:tcPr>
          <w:p w14:paraId="49ACB19A" w14:textId="77777777" w:rsidR="00066554" w:rsidRPr="00511D95" w:rsidRDefault="00066554" w:rsidP="001D4931">
            <w:pPr>
              <w:rPr>
                <w:rFonts w:cs="Arial"/>
                <w:sz w:val="16"/>
                <w:szCs w:val="16"/>
              </w:rPr>
            </w:pPr>
            <w:r w:rsidRPr="00511D95">
              <w:rPr>
                <w:rFonts w:cs="Arial"/>
                <w:sz w:val="16"/>
                <w:szCs w:val="16"/>
              </w:rPr>
              <w:t>Synch</w:t>
            </w:r>
          </w:p>
        </w:tc>
        <w:tc>
          <w:tcPr>
            <w:tcW w:w="5240" w:type="dxa"/>
          </w:tcPr>
          <w:p w14:paraId="01264175" w14:textId="6437B982" w:rsidR="00066554" w:rsidRPr="00895B9B" w:rsidRDefault="00066554" w:rsidP="007123E6">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queryNotificationSync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notification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queryNotification</w:t>
            </w:r>
            <w:r w:rsidRPr="00066554">
              <w:rPr>
                <w:rFonts w:eastAsia="Calibri" w:cs="Arial"/>
                <w:sz w:val="16"/>
                <w:szCs w:val="16"/>
              </w:rPr>
              <w:t xml:space="preserve"> operation, the </w:t>
            </w:r>
            <w:r w:rsidRPr="00066554">
              <w:rPr>
                <w:rFonts w:eastAsia="Calibri" w:cs="Arial"/>
                <w:i/>
                <w:sz w:val="16"/>
                <w:szCs w:val="16"/>
              </w:rPr>
              <w:t>queryNotificationSync</w:t>
            </w:r>
            <w:r w:rsidRPr="00066554">
              <w:rPr>
                <w:rFonts w:eastAsia="Calibri" w:cs="Arial"/>
                <w:sz w:val="16"/>
                <w:szCs w:val="16"/>
              </w:rPr>
              <w:t xml:space="preserve"> is synchronous and will block until the results of the query operation have been collected.</w:t>
            </w:r>
          </w:p>
        </w:tc>
      </w:tr>
      <w:tr w:rsidR="00E0782A" w:rsidRPr="006C7966" w14:paraId="2E78133F" w14:textId="77777777" w:rsidTr="008E0367">
        <w:tc>
          <w:tcPr>
            <w:tcW w:w="1915" w:type="dxa"/>
          </w:tcPr>
          <w:p w14:paraId="15B0E9F7" w14:textId="77777777" w:rsidR="00E0782A" w:rsidRDefault="00E0782A" w:rsidP="00E0782A">
            <w:pPr>
              <w:rPr>
                <w:rFonts w:cs="Arial"/>
                <w:b/>
                <w:i/>
                <w:sz w:val="16"/>
                <w:szCs w:val="16"/>
              </w:rPr>
            </w:pPr>
            <w:r>
              <w:rPr>
                <w:rFonts w:cs="Arial"/>
                <w:b/>
                <w:i/>
                <w:sz w:val="16"/>
                <w:szCs w:val="16"/>
              </w:rPr>
              <w:t>queryResult</w:t>
            </w:r>
          </w:p>
          <w:p w14:paraId="3F0C5713"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577547C9"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494FBDF0" w14:textId="77777777" w:rsidR="00E0782A" w:rsidRPr="00511D95" w:rsidRDefault="00E0782A" w:rsidP="001D4931">
            <w:pPr>
              <w:rPr>
                <w:rFonts w:cs="Arial"/>
                <w:sz w:val="16"/>
                <w:szCs w:val="16"/>
              </w:rPr>
            </w:pPr>
            <w:r w:rsidRPr="00511D95">
              <w:rPr>
                <w:rFonts w:eastAsia="Calibri" w:cs="Arial"/>
                <w:sz w:val="16"/>
                <w:szCs w:val="16"/>
              </w:rPr>
              <w:t>Asynch</w:t>
            </w:r>
          </w:p>
        </w:tc>
        <w:tc>
          <w:tcPr>
            <w:tcW w:w="5240" w:type="dxa"/>
          </w:tcPr>
          <w:p w14:paraId="13368AD0" w14:textId="5DA1A66A" w:rsidR="00E0782A" w:rsidRPr="00066554" w:rsidRDefault="00E0782A" w:rsidP="00BD2645">
            <w:pPr>
              <w:rPr>
                <w:rFonts w:eastAsia="Calibri" w:cs="Arial"/>
                <w:sz w:val="16"/>
                <w:szCs w:val="16"/>
              </w:rPr>
            </w:pPr>
            <w:r w:rsidRPr="00066554">
              <w:rPr>
                <w:rFonts w:eastAsia="Calibri" w:cs="Arial"/>
                <w:sz w:val="16"/>
                <w:szCs w:val="16"/>
              </w:rPr>
              <w:t xml:space="preserve">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w:t>
            </w:r>
            <w:r>
              <w:rPr>
                <w:rFonts w:eastAsia="Calibri" w:cs="Arial"/>
                <w:sz w:val="16"/>
                <w:szCs w:val="16"/>
              </w:rPr>
              <w:t xml:space="preserve">a list of </w:t>
            </w:r>
            <w:r w:rsidR="00BA1EC5">
              <w:rPr>
                <w:rFonts w:eastAsia="Calibri" w:cs="Arial"/>
                <w:sz w:val="16"/>
                <w:szCs w:val="16"/>
              </w:rPr>
              <w:t>operation result</w:t>
            </w:r>
            <w:r w:rsidRPr="00066554">
              <w:rPr>
                <w:rFonts w:eastAsia="Calibri" w:cs="Arial"/>
                <w:sz w:val="16"/>
                <w:szCs w:val="16"/>
              </w:rPr>
              <w:t xml:space="preserve"> messages against an existing reser</w:t>
            </w:r>
            <w:r w:rsidR="00BA1EC5">
              <w:rPr>
                <w:rFonts w:eastAsia="Calibri" w:cs="Arial"/>
                <w:sz w:val="16"/>
                <w:szCs w:val="16"/>
              </w:rPr>
              <w:t xml:space="preserve">vation residing on the PA. </w:t>
            </w:r>
            <w:r w:rsidR="00BD2645">
              <w:rPr>
                <w:rFonts w:eastAsia="Calibri" w:cs="Arial"/>
                <w:sz w:val="16"/>
                <w:szCs w:val="16"/>
              </w:rPr>
              <w:t>A</w:t>
            </w:r>
            <w:r w:rsidRPr="00066554">
              <w:rPr>
                <w:rFonts w:eastAsia="Calibri" w:cs="Arial"/>
                <w:sz w:val="16"/>
                <w:szCs w:val="16"/>
              </w:rPr>
              <w:t xml:space="preserve"> list of </w:t>
            </w:r>
            <w:r w:rsidR="00BA1EC5">
              <w:rPr>
                <w:rFonts w:eastAsia="Calibri" w:cs="Arial"/>
                <w:sz w:val="16"/>
                <w:szCs w:val="16"/>
              </w:rPr>
              <w:t>operation results</w:t>
            </w:r>
            <w:r w:rsidRPr="00066554">
              <w:rPr>
                <w:rFonts w:eastAsia="Calibri" w:cs="Arial"/>
                <w:sz w:val="16"/>
                <w:szCs w:val="16"/>
              </w:rPr>
              <w:t xml:space="preserve"> </w:t>
            </w:r>
            <w:r w:rsidR="00BD2645" w:rsidRPr="00066554">
              <w:rPr>
                <w:rFonts w:eastAsia="Calibri" w:cs="Arial"/>
                <w:sz w:val="16"/>
                <w:szCs w:val="16"/>
              </w:rPr>
              <w:t xml:space="preserve">will be </w:t>
            </w:r>
            <w:r w:rsidR="00BD2645">
              <w:rPr>
                <w:rFonts w:eastAsia="Calibri" w:cs="Arial"/>
                <w:sz w:val="16"/>
                <w:szCs w:val="16"/>
              </w:rPr>
              <w:t>r</w:t>
            </w:r>
            <w:r w:rsidR="00BD2645" w:rsidRPr="00066554">
              <w:rPr>
                <w:rFonts w:eastAsia="Calibri" w:cs="Arial"/>
                <w:sz w:val="16"/>
                <w:szCs w:val="16"/>
              </w:rPr>
              <w:t xml:space="preserve">eturned </w:t>
            </w:r>
            <w:r w:rsidRPr="00066554">
              <w:rPr>
                <w:rFonts w:eastAsia="Calibri" w:cs="Arial"/>
                <w:sz w:val="16"/>
                <w:szCs w:val="16"/>
              </w:rPr>
              <w:t xml:space="preserve">for the specified </w:t>
            </w:r>
            <w:r w:rsidRPr="00066554">
              <w:rPr>
                <w:rFonts w:eastAsia="Calibri" w:cs="Arial"/>
                <w:i/>
                <w:sz w:val="16"/>
                <w:szCs w:val="16"/>
              </w:rPr>
              <w:t>connectionId</w:t>
            </w:r>
            <w:r w:rsidRPr="00066554">
              <w:rPr>
                <w:rFonts w:eastAsia="Calibri" w:cs="Arial"/>
                <w:sz w:val="16"/>
                <w:szCs w:val="16"/>
              </w:rPr>
              <w:t>.</w:t>
            </w:r>
          </w:p>
        </w:tc>
      </w:tr>
      <w:tr w:rsidR="00E0782A" w:rsidRPr="006C7966" w14:paraId="0D4D6780" w14:textId="77777777" w:rsidTr="008E0367">
        <w:tc>
          <w:tcPr>
            <w:tcW w:w="1915" w:type="dxa"/>
          </w:tcPr>
          <w:p w14:paraId="4F872EE1" w14:textId="77777777" w:rsidR="00E0782A" w:rsidRDefault="00E0782A" w:rsidP="00E0782A">
            <w:pPr>
              <w:rPr>
                <w:rFonts w:cs="Arial"/>
                <w:b/>
                <w:i/>
                <w:sz w:val="16"/>
                <w:szCs w:val="16"/>
              </w:rPr>
            </w:pPr>
            <w:r>
              <w:rPr>
                <w:rFonts w:cs="Arial"/>
                <w:b/>
                <w:i/>
                <w:sz w:val="16"/>
                <w:szCs w:val="16"/>
              </w:rPr>
              <w:t>queryResult</w:t>
            </w:r>
            <w:r w:rsidRPr="00066554">
              <w:rPr>
                <w:rFonts w:cs="Arial"/>
                <w:b/>
                <w:i/>
                <w:sz w:val="16"/>
                <w:szCs w:val="16"/>
              </w:rPr>
              <w:t>Sync</w:t>
            </w:r>
          </w:p>
          <w:p w14:paraId="101E4329" w14:textId="77777777" w:rsidR="00E0782A" w:rsidRPr="00066554" w:rsidRDefault="00E0782A" w:rsidP="00B92A5F">
            <w:pPr>
              <w:rPr>
                <w:rFonts w:cs="Arial"/>
                <w:b/>
                <w:i/>
                <w:sz w:val="16"/>
                <w:szCs w:val="16"/>
              </w:rPr>
            </w:pPr>
            <w:r w:rsidRPr="00B92A5F">
              <w:rPr>
                <w:rFonts w:cs="Arial"/>
                <w:sz w:val="16"/>
                <w:szCs w:val="16"/>
              </w:rPr>
              <w:t>()</w:t>
            </w:r>
          </w:p>
        </w:tc>
        <w:tc>
          <w:tcPr>
            <w:tcW w:w="858" w:type="dxa"/>
          </w:tcPr>
          <w:p w14:paraId="74033211" w14:textId="77777777" w:rsidR="00E0782A" w:rsidRPr="006C7966" w:rsidRDefault="00E0782A" w:rsidP="001D4931">
            <w:pPr>
              <w:rPr>
                <w:rFonts w:cs="Arial"/>
                <w:sz w:val="16"/>
                <w:szCs w:val="16"/>
              </w:rPr>
            </w:pPr>
            <w:r w:rsidRPr="006C7966">
              <w:rPr>
                <w:rFonts w:cs="Arial"/>
                <w:sz w:val="16"/>
                <w:szCs w:val="16"/>
              </w:rPr>
              <w:t>Query</w:t>
            </w:r>
          </w:p>
        </w:tc>
        <w:tc>
          <w:tcPr>
            <w:tcW w:w="884" w:type="dxa"/>
          </w:tcPr>
          <w:p w14:paraId="39A49C87" w14:textId="77777777" w:rsidR="00E0782A" w:rsidRPr="00511D95" w:rsidRDefault="00E0782A" w:rsidP="001D4931">
            <w:pPr>
              <w:rPr>
                <w:rFonts w:cs="Arial"/>
                <w:sz w:val="16"/>
                <w:szCs w:val="16"/>
              </w:rPr>
            </w:pPr>
            <w:r w:rsidRPr="00511D95">
              <w:rPr>
                <w:rFonts w:cs="Arial"/>
                <w:sz w:val="16"/>
                <w:szCs w:val="16"/>
              </w:rPr>
              <w:t>Synch</w:t>
            </w:r>
          </w:p>
        </w:tc>
        <w:tc>
          <w:tcPr>
            <w:tcW w:w="5240" w:type="dxa"/>
          </w:tcPr>
          <w:p w14:paraId="7B15C5AD" w14:textId="1D7A18CF" w:rsidR="00E0782A" w:rsidRPr="00066554" w:rsidRDefault="00E0782A" w:rsidP="00BA1EC5">
            <w:pPr>
              <w:rPr>
                <w:rFonts w:eastAsia="Calibri" w:cs="Arial"/>
                <w:sz w:val="16"/>
                <w:szCs w:val="16"/>
              </w:rPr>
            </w:pPr>
            <w:r w:rsidRPr="00066554">
              <w:rPr>
                <w:rFonts w:eastAsia="Calibri" w:cs="Arial"/>
                <w:sz w:val="16"/>
                <w:szCs w:val="16"/>
              </w:rPr>
              <w:t xml:space="preserve">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message is sent from </w:t>
            </w:r>
            <w:r w:rsidR="0058451C">
              <w:rPr>
                <w:rFonts w:eastAsia="Calibri" w:cs="Arial"/>
                <w:sz w:val="16"/>
                <w:szCs w:val="16"/>
              </w:rPr>
              <w:t>an RA</w:t>
            </w:r>
            <w:r w:rsidRPr="00066554">
              <w:rPr>
                <w:rFonts w:eastAsia="Calibri" w:cs="Arial"/>
                <w:sz w:val="16"/>
                <w:szCs w:val="16"/>
              </w:rPr>
              <w:t xml:space="preserve"> to a PA to retrieve a list of </w:t>
            </w:r>
            <w:r w:rsidR="00BA1EC5">
              <w:rPr>
                <w:rFonts w:eastAsia="Calibri" w:cs="Arial"/>
                <w:sz w:val="16"/>
                <w:szCs w:val="16"/>
              </w:rPr>
              <w:t>operation result</w:t>
            </w:r>
            <w:r w:rsidRPr="00066554">
              <w:rPr>
                <w:rFonts w:eastAsia="Calibri" w:cs="Arial"/>
                <w:sz w:val="16"/>
                <w:szCs w:val="16"/>
              </w:rPr>
              <w:t xml:space="preserve"> messages associated with a </w:t>
            </w:r>
            <w:r w:rsidRPr="00066554">
              <w:rPr>
                <w:rFonts w:eastAsia="Calibri" w:cs="Arial"/>
                <w:i/>
                <w:sz w:val="16"/>
                <w:szCs w:val="16"/>
              </w:rPr>
              <w:t>connectionId</w:t>
            </w:r>
            <w:r w:rsidRPr="00066554">
              <w:rPr>
                <w:rFonts w:eastAsia="Calibri" w:cs="Arial"/>
                <w:sz w:val="16"/>
                <w:szCs w:val="16"/>
              </w:rPr>
              <w:t xml:space="preserve"> on the PA.</w:t>
            </w:r>
            <w:r w:rsidR="00E411A9">
              <w:rPr>
                <w:rFonts w:eastAsia="Calibri" w:cs="Arial"/>
                <w:sz w:val="16"/>
                <w:szCs w:val="16"/>
              </w:rPr>
              <w:t xml:space="preserve"> </w:t>
            </w:r>
            <w:r w:rsidRPr="00066554">
              <w:rPr>
                <w:rFonts w:eastAsia="Calibri" w:cs="Arial"/>
                <w:sz w:val="16"/>
                <w:szCs w:val="16"/>
              </w:rPr>
              <w:t xml:space="preserve">Unlike the </w:t>
            </w:r>
            <w:r w:rsidRPr="00066554">
              <w:rPr>
                <w:rFonts w:eastAsia="Calibri" w:cs="Arial"/>
                <w:i/>
                <w:sz w:val="16"/>
                <w:szCs w:val="16"/>
              </w:rPr>
              <w:t>query</w:t>
            </w:r>
            <w:r w:rsidR="00BA1EC5">
              <w:rPr>
                <w:rFonts w:eastAsia="Calibri" w:cs="Arial"/>
                <w:i/>
                <w:sz w:val="16"/>
                <w:szCs w:val="16"/>
              </w:rPr>
              <w:t>Result</w:t>
            </w:r>
            <w:r w:rsidRPr="00066554">
              <w:rPr>
                <w:rFonts w:eastAsia="Calibri" w:cs="Arial"/>
                <w:sz w:val="16"/>
                <w:szCs w:val="16"/>
              </w:rPr>
              <w:t xml:space="preserve"> operation, the </w:t>
            </w:r>
            <w:r w:rsidR="00BA1EC5">
              <w:rPr>
                <w:rFonts w:eastAsia="Calibri" w:cs="Arial"/>
                <w:i/>
                <w:sz w:val="16"/>
                <w:szCs w:val="16"/>
              </w:rPr>
              <w:t>queryResult</w:t>
            </w:r>
            <w:r w:rsidRPr="00066554">
              <w:rPr>
                <w:rFonts w:eastAsia="Calibri" w:cs="Arial"/>
                <w:i/>
                <w:sz w:val="16"/>
                <w:szCs w:val="16"/>
              </w:rPr>
              <w:t>Sync</w:t>
            </w:r>
            <w:r w:rsidRPr="00066554">
              <w:rPr>
                <w:rFonts w:eastAsia="Calibri" w:cs="Arial"/>
                <w:sz w:val="16"/>
                <w:szCs w:val="16"/>
              </w:rPr>
              <w:t xml:space="preserve"> is synchronous and will block until the results of the query operation have been collected.</w:t>
            </w:r>
          </w:p>
        </w:tc>
      </w:tr>
    </w:tbl>
    <w:p w14:paraId="6D885178" w14:textId="77777777" w:rsidR="007C7224" w:rsidRPr="006C7966" w:rsidRDefault="007C7224" w:rsidP="007C7224">
      <w:pPr>
        <w:pStyle w:val="Caption"/>
        <w:jc w:val="center"/>
      </w:pPr>
      <w:bookmarkStart w:id="420" w:name="_Ref358038416"/>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2</w:t>
      </w:r>
      <w:r w:rsidR="00075FC8" w:rsidRPr="006C7966">
        <w:fldChar w:fldCharType="end"/>
      </w:r>
      <w:bookmarkEnd w:id="420"/>
      <w:r w:rsidRPr="006C7966">
        <w:t xml:space="preserve"> – </w:t>
      </w:r>
      <w:r w:rsidRPr="006C7966">
        <w:rPr>
          <w:rFonts w:cs="Arial"/>
        </w:rPr>
        <w:t xml:space="preserve">RA to PA </w:t>
      </w:r>
      <w:r w:rsidR="00001503" w:rsidRPr="006C7966">
        <w:rPr>
          <w:rFonts w:cs="Arial"/>
        </w:rPr>
        <w:t xml:space="preserve">Connection Service </w:t>
      </w:r>
      <w:r w:rsidRPr="006C7966">
        <w:rPr>
          <w:rFonts w:cs="Arial"/>
        </w:rPr>
        <w:t>messages</w:t>
      </w:r>
    </w:p>
    <w:p w14:paraId="21AA5CBC" w14:textId="77777777" w:rsidR="00F77D02" w:rsidRDefault="00F77D02" w:rsidP="001D4931">
      <w:pPr>
        <w:rPr>
          <w:rFonts w:cs="Arial"/>
        </w:rPr>
      </w:pPr>
    </w:p>
    <w:p w14:paraId="1FB460C1" w14:textId="71886E9F" w:rsidR="00491DB4" w:rsidRPr="006C7966" w:rsidRDefault="00075FC8" w:rsidP="00491DB4">
      <w:pPr>
        <w:rPr>
          <w:rFonts w:cs="Arial"/>
        </w:rPr>
      </w:pPr>
      <w:r w:rsidRPr="006C7966">
        <w:rPr>
          <w:rFonts w:cs="Arial"/>
        </w:rPr>
        <w:fldChar w:fldCharType="begin"/>
      </w:r>
      <w:r w:rsidR="00491DB4" w:rsidRPr="006C7966">
        <w:rPr>
          <w:rFonts w:cs="Arial"/>
        </w:rPr>
        <w:instrText xml:space="preserve"> REF _Ref358038427 \h </w:instrText>
      </w:r>
      <w:r w:rsidRPr="006C7966">
        <w:rPr>
          <w:rFonts w:cs="Arial"/>
        </w:rPr>
      </w:r>
      <w:r w:rsidRPr="006C7966">
        <w:rPr>
          <w:rFonts w:cs="Arial"/>
        </w:rPr>
        <w:fldChar w:fldCharType="separate"/>
      </w:r>
      <w:ins w:id="421" w:author="John MacAuley" w:date="2016-01-08T16:24:00Z">
        <w:r w:rsidR="00D5423B" w:rsidRPr="006C7966">
          <w:t xml:space="preserve">Table </w:t>
        </w:r>
        <w:r w:rsidR="00D5423B">
          <w:rPr>
            <w:noProof/>
          </w:rPr>
          <w:t>3</w:t>
        </w:r>
      </w:ins>
      <w:del w:id="422" w:author="John MacAuley" w:date="2016-01-08T16:24:00Z">
        <w:r w:rsidR="00BD4BAA" w:rsidRPr="006C7966" w:rsidDel="00D5423B">
          <w:delText xml:space="preserve">Table </w:delText>
        </w:r>
        <w:r w:rsidR="00BD4BAA" w:rsidDel="00D5423B">
          <w:rPr>
            <w:noProof/>
          </w:rPr>
          <w:delText>3</w:delText>
        </w:r>
      </w:del>
      <w:r w:rsidRPr="006C7966">
        <w:rPr>
          <w:rFonts w:cs="Arial"/>
        </w:rPr>
        <w:fldChar w:fldCharType="end"/>
      </w:r>
      <w:r w:rsidR="00491DB4" w:rsidRPr="006C7966">
        <w:rPr>
          <w:rFonts w:cs="Arial"/>
        </w:rPr>
        <w:t xml:space="preserve"> below summarizes </w:t>
      </w:r>
      <w:r w:rsidR="00FC657A" w:rsidRPr="006C7966">
        <w:rPr>
          <w:rFonts w:cs="Arial"/>
        </w:rPr>
        <w:t>the entire</w:t>
      </w:r>
      <w:r w:rsidR="00491DB4" w:rsidRPr="006C7966">
        <w:rPr>
          <w:rFonts w:cs="Arial"/>
        </w:rPr>
        <w:t xml:space="preserve"> </w:t>
      </w:r>
      <w:r w:rsidR="00FC657A" w:rsidRPr="006C7966">
        <w:rPr>
          <w:rFonts w:cs="Arial"/>
        </w:rPr>
        <w:t xml:space="preserve">set of </w:t>
      </w:r>
      <w:r w:rsidR="00491DB4" w:rsidRPr="006C7966">
        <w:rPr>
          <w:rFonts w:cs="Arial"/>
        </w:rPr>
        <w:t>PA to RA messages.</w:t>
      </w:r>
      <w:r w:rsidR="00E411A9">
        <w:rPr>
          <w:rFonts w:cs="Arial"/>
        </w:rPr>
        <w:t xml:space="preserve"> </w:t>
      </w:r>
      <w:r w:rsidR="001817E2">
        <w:rPr>
          <w:rFonts w:cs="Arial"/>
        </w:rPr>
        <w:t xml:space="preserve">Section </w:t>
      </w:r>
      <w:r>
        <w:rPr>
          <w:rFonts w:cs="Arial"/>
        </w:rPr>
        <w:fldChar w:fldCharType="begin"/>
      </w:r>
      <w:r w:rsidR="001817E2">
        <w:rPr>
          <w:rFonts w:cs="Arial"/>
        </w:rPr>
        <w:instrText xml:space="preserve"> REF _Ref359325328 \r \h </w:instrText>
      </w:r>
      <w:r>
        <w:rPr>
          <w:rFonts w:cs="Arial"/>
        </w:rPr>
      </w:r>
      <w:r>
        <w:rPr>
          <w:rFonts w:cs="Arial"/>
        </w:rPr>
        <w:fldChar w:fldCharType="separate"/>
      </w:r>
      <w:r w:rsidR="00D5423B">
        <w:rPr>
          <w:rFonts w:cs="Arial"/>
        </w:rPr>
        <w:t>8</w:t>
      </w:r>
      <w:r>
        <w:rPr>
          <w:rFonts w:cs="Arial"/>
        </w:rPr>
        <w:fldChar w:fldCharType="end"/>
      </w:r>
      <w:r w:rsidR="001817E2">
        <w:rPr>
          <w:rFonts w:cs="Arial"/>
        </w:rPr>
        <w:t xml:space="preserve"> </w:t>
      </w:r>
      <w:r w:rsidR="002B7B00">
        <w:rPr>
          <w:rFonts w:cs="Arial"/>
        </w:rPr>
        <w:t>provides</w:t>
      </w:r>
      <w:r w:rsidR="001817E2">
        <w:rPr>
          <w:rFonts w:cs="Arial"/>
        </w:rPr>
        <w:t xml:space="preserve"> a detailed description of these messages and their attributes.</w:t>
      </w:r>
      <w:r w:rsidR="00B06407">
        <w:rPr>
          <w:rFonts w:cs="Arial"/>
        </w:rPr>
        <w:t xml:space="preserve">  Note the </w:t>
      </w:r>
      <w:r w:rsidR="00B06407" w:rsidRPr="007C3E8B">
        <w:rPr>
          <w:rFonts w:cs="Arial"/>
          <w:i/>
        </w:rPr>
        <w:t xml:space="preserve">reserveFailed </w:t>
      </w:r>
      <w:r w:rsidR="00B06407">
        <w:rPr>
          <w:rFonts w:cs="Arial"/>
        </w:rPr>
        <w:t xml:space="preserve">and </w:t>
      </w:r>
      <w:r w:rsidR="00B06407" w:rsidRPr="005272AA">
        <w:rPr>
          <w:rFonts w:cs="Arial"/>
          <w:i/>
        </w:rPr>
        <w:t>reserve</w:t>
      </w:r>
      <w:r w:rsidR="00B06407">
        <w:rPr>
          <w:rFonts w:cs="Arial"/>
          <w:i/>
        </w:rPr>
        <w:t>Commit</w:t>
      </w:r>
      <w:r w:rsidR="00B06407" w:rsidRPr="005272AA">
        <w:rPr>
          <w:rFonts w:cs="Arial"/>
          <w:i/>
        </w:rPr>
        <w:t>Failed</w:t>
      </w:r>
      <w:r w:rsidR="00B06407">
        <w:rPr>
          <w:rFonts w:cs="Arial"/>
          <w:i/>
        </w:rPr>
        <w:t xml:space="preserve"> </w:t>
      </w:r>
      <w:r w:rsidR="00B06407">
        <w:rPr>
          <w:rFonts w:cs="Arial"/>
        </w:rPr>
        <w:t>messages are explicitly required for the state machine.</w:t>
      </w:r>
    </w:p>
    <w:p w14:paraId="65F09863" w14:textId="77777777" w:rsidR="001D4931" w:rsidRPr="006C7966" w:rsidRDefault="001D4931" w:rsidP="001D4931">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992"/>
        <w:gridCol w:w="992"/>
        <w:gridCol w:w="4253"/>
      </w:tblGrid>
      <w:tr w:rsidR="000139E0" w:rsidRPr="006C7966" w14:paraId="068F79D5" w14:textId="77777777" w:rsidTr="008E0367">
        <w:tc>
          <w:tcPr>
            <w:tcW w:w="2660" w:type="dxa"/>
            <w:shd w:val="clear" w:color="auto" w:fill="C6D9F1" w:themeFill="text2" w:themeFillTint="33"/>
          </w:tcPr>
          <w:p w14:paraId="5A130AB8" w14:textId="77777777" w:rsidR="00B02F67" w:rsidRPr="006C7966" w:rsidRDefault="00001503" w:rsidP="00511D95">
            <w:pPr>
              <w:rPr>
                <w:rFonts w:cs="Arial"/>
                <w:b/>
                <w:sz w:val="16"/>
                <w:szCs w:val="16"/>
              </w:rPr>
            </w:pPr>
            <w:r w:rsidRPr="006C7966">
              <w:rPr>
                <w:rFonts w:cs="Arial"/>
                <w:b/>
                <w:sz w:val="16"/>
                <w:szCs w:val="16"/>
              </w:rPr>
              <w:t xml:space="preserve">NSI CS </w:t>
            </w:r>
            <w:r w:rsidR="00B02F67" w:rsidRPr="006C7966">
              <w:rPr>
                <w:rFonts w:cs="Arial"/>
                <w:b/>
                <w:sz w:val="16"/>
                <w:szCs w:val="16"/>
              </w:rPr>
              <w:t>Message</w:t>
            </w:r>
            <w:r w:rsidR="00F64F01" w:rsidRPr="006C7966">
              <w:rPr>
                <w:rFonts w:cs="Arial"/>
                <w:b/>
                <w:sz w:val="16"/>
                <w:szCs w:val="16"/>
              </w:rPr>
              <w:br/>
            </w:r>
            <w:r w:rsidR="00B02F67" w:rsidRPr="006C7966">
              <w:rPr>
                <w:rFonts w:cs="Arial"/>
                <w:sz w:val="16"/>
                <w:szCs w:val="16"/>
              </w:rPr>
              <w:t>(abbreviation)</w:t>
            </w:r>
          </w:p>
        </w:tc>
        <w:tc>
          <w:tcPr>
            <w:tcW w:w="992" w:type="dxa"/>
            <w:shd w:val="clear" w:color="auto" w:fill="C6D9F1" w:themeFill="text2" w:themeFillTint="33"/>
          </w:tcPr>
          <w:p w14:paraId="278F1F3E" w14:textId="77777777" w:rsidR="00B02F67" w:rsidRPr="006C7966" w:rsidRDefault="00B02F67" w:rsidP="00511D95">
            <w:pPr>
              <w:rPr>
                <w:rFonts w:cs="Arial"/>
                <w:b/>
                <w:sz w:val="16"/>
                <w:szCs w:val="16"/>
              </w:rPr>
            </w:pPr>
            <w:r w:rsidRPr="006C7966">
              <w:rPr>
                <w:rFonts w:cs="Arial"/>
                <w:b/>
                <w:sz w:val="16"/>
                <w:szCs w:val="16"/>
              </w:rPr>
              <w:t>SM</w:t>
            </w:r>
          </w:p>
        </w:tc>
        <w:tc>
          <w:tcPr>
            <w:tcW w:w="992" w:type="dxa"/>
            <w:shd w:val="clear" w:color="auto" w:fill="C6D9F1" w:themeFill="text2" w:themeFillTint="33"/>
          </w:tcPr>
          <w:p w14:paraId="38AE64AA" w14:textId="77777777" w:rsidR="00B02F67" w:rsidRPr="006C7966" w:rsidRDefault="00B02F67" w:rsidP="00511D95">
            <w:pPr>
              <w:rPr>
                <w:rFonts w:eastAsia="Calibri" w:cs="Arial"/>
                <w:b/>
                <w:sz w:val="16"/>
                <w:szCs w:val="16"/>
              </w:rPr>
            </w:pPr>
            <w:r w:rsidRPr="006C7966">
              <w:rPr>
                <w:rFonts w:eastAsia="Calibri" w:cs="Arial"/>
                <w:b/>
                <w:sz w:val="16"/>
                <w:szCs w:val="16"/>
              </w:rPr>
              <w:t>Synch.</w:t>
            </w:r>
            <w:r w:rsidRPr="006C7966">
              <w:rPr>
                <w:rFonts w:eastAsia="Calibri" w:cs="Arial"/>
                <w:b/>
                <w:sz w:val="16"/>
                <w:szCs w:val="16"/>
              </w:rPr>
              <w:br/>
              <w:t>/Asynch.</w:t>
            </w:r>
          </w:p>
        </w:tc>
        <w:tc>
          <w:tcPr>
            <w:tcW w:w="4253" w:type="dxa"/>
            <w:shd w:val="clear" w:color="auto" w:fill="C6D9F1" w:themeFill="text2" w:themeFillTint="33"/>
          </w:tcPr>
          <w:p w14:paraId="1558B11E" w14:textId="77777777" w:rsidR="00B02F67" w:rsidRPr="006C7966" w:rsidRDefault="00B02F67" w:rsidP="00511D95">
            <w:pPr>
              <w:rPr>
                <w:rFonts w:eastAsia="Calibri" w:cs="Arial"/>
                <w:b/>
                <w:sz w:val="16"/>
                <w:szCs w:val="16"/>
              </w:rPr>
            </w:pPr>
            <w:r w:rsidRPr="006C7966">
              <w:rPr>
                <w:rFonts w:eastAsia="Calibri" w:cs="Arial"/>
                <w:b/>
                <w:sz w:val="16"/>
                <w:szCs w:val="16"/>
              </w:rPr>
              <w:t>Short Description</w:t>
            </w:r>
            <w:r w:rsidR="00EB4686">
              <w:rPr>
                <w:rFonts w:eastAsia="Calibri" w:cs="Arial"/>
                <w:b/>
                <w:sz w:val="16"/>
                <w:szCs w:val="16"/>
              </w:rPr>
              <w:t xml:space="preserve"> </w:t>
            </w:r>
          </w:p>
        </w:tc>
      </w:tr>
      <w:tr w:rsidR="00DA1C7E" w:rsidRPr="006C7966" w14:paraId="5CC1C0F8" w14:textId="77777777" w:rsidTr="008E0367">
        <w:tc>
          <w:tcPr>
            <w:tcW w:w="2660" w:type="dxa"/>
          </w:tcPr>
          <w:p w14:paraId="4941A11E" w14:textId="77777777" w:rsidR="00DA1C7E" w:rsidRDefault="00DA1C7E" w:rsidP="001D4931">
            <w:pPr>
              <w:rPr>
                <w:rFonts w:eastAsia="Calibri" w:cs="Arial"/>
                <w:b/>
                <w:i/>
                <w:sz w:val="16"/>
                <w:szCs w:val="16"/>
              </w:rPr>
            </w:pPr>
            <w:r>
              <w:rPr>
                <w:rFonts w:eastAsia="Calibri" w:cs="Arial"/>
                <w:b/>
                <w:i/>
                <w:sz w:val="16"/>
                <w:szCs w:val="16"/>
              </w:rPr>
              <w:t>reserveResponse</w:t>
            </w:r>
          </w:p>
          <w:p w14:paraId="75CED356" w14:textId="77777777" w:rsidR="00DA1C7E" w:rsidRPr="00E7277F" w:rsidRDefault="00DA1C7E" w:rsidP="001D4931">
            <w:pPr>
              <w:rPr>
                <w:rFonts w:eastAsia="Calibri" w:cs="Arial"/>
                <w:b/>
                <w:i/>
                <w:sz w:val="16"/>
                <w:szCs w:val="16"/>
              </w:rPr>
            </w:pPr>
            <w:r>
              <w:rPr>
                <w:rFonts w:eastAsia="Calibri" w:cs="Arial"/>
                <w:b/>
                <w:i/>
                <w:sz w:val="16"/>
                <w:szCs w:val="16"/>
              </w:rPr>
              <w:t>()</w:t>
            </w:r>
          </w:p>
        </w:tc>
        <w:tc>
          <w:tcPr>
            <w:tcW w:w="992" w:type="dxa"/>
          </w:tcPr>
          <w:p w14:paraId="1A8E8979" w14:textId="77777777" w:rsidR="00DA1C7E" w:rsidRPr="006C7966" w:rsidRDefault="009F63F6" w:rsidP="001D4931">
            <w:pPr>
              <w:rPr>
                <w:rFonts w:cs="Arial"/>
                <w:sz w:val="16"/>
                <w:szCs w:val="16"/>
              </w:rPr>
            </w:pPr>
            <w:r>
              <w:rPr>
                <w:rFonts w:cs="Arial"/>
                <w:sz w:val="16"/>
                <w:szCs w:val="16"/>
              </w:rPr>
              <w:t>response</w:t>
            </w:r>
          </w:p>
        </w:tc>
        <w:tc>
          <w:tcPr>
            <w:tcW w:w="992" w:type="dxa"/>
          </w:tcPr>
          <w:p w14:paraId="693CAAEA" w14:textId="77777777" w:rsidR="00DA1C7E" w:rsidRPr="00511D95" w:rsidRDefault="00DA1C7E" w:rsidP="00AA45DF">
            <w:pPr>
              <w:rPr>
                <w:rFonts w:eastAsia="Calibri" w:cs="Arial"/>
                <w:sz w:val="16"/>
                <w:szCs w:val="16"/>
              </w:rPr>
            </w:pPr>
            <w:r>
              <w:rPr>
                <w:rFonts w:eastAsia="Calibri" w:cs="Arial"/>
                <w:sz w:val="16"/>
                <w:szCs w:val="16"/>
              </w:rPr>
              <w:t>Synch</w:t>
            </w:r>
          </w:p>
        </w:tc>
        <w:tc>
          <w:tcPr>
            <w:tcW w:w="4253" w:type="dxa"/>
          </w:tcPr>
          <w:p w14:paraId="5775C98B" w14:textId="1A08AE51" w:rsidR="00DA1C7E" w:rsidRPr="006C7966" w:rsidRDefault="000C5DC3">
            <w:pPr>
              <w:rPr>
                <w:rFonts w:cs="Arial"/>
                <w:color w:val="000000"/>
                <w:sz w:val="16"/>
                <w:szCs w:val="16"/>
              </w:rPr>
            </w:pPr>
            <w:r>
              <w:rPr>
                <w:rFonts w:cs="Arial"/>
                <w:color w:val="000000"/>
                <w:sz w:val="16"/>
                <w:szCs w:val="16"/>
              </w:rPr>
              <w:t>T</w:t>
            </w:r>
            <w:r w:rsidR="00DA1C7E" w:rsidRPr="00DA1C7E">
              <w:rPr>
                <w:rFonts w:cs="Arial"/>
                <w:color w:val="000000"/>
                <w:sz w:val="16"/>
                <w:szCs w:val="16"/>
              </w:rPr>
              <w:t xml:space="preserve">he </w:t>
            </w:r>
            <w:r w:rsidR="00075FC8" w:rsidRPr="007040F7">
              <w:rPr>
                <w:rFonts w:cs="Arial"/>
                <w:i/>
                <w:color w:val="000000"/>
                <w:sz w:val="16"/>
                <w:szCs w:val="16"/>
              </w:rPr>
              <w:t>reserveResponse</w:t>
            </w:r>
            <w:r w:rsidR="00DA1C7E" w:rsidRPr="00DA1C7E">
              <w:rPr>
                <w:rFonts w:cs="Arial"/>
                <w:color w:val="000000"/>
                <w:sz w:val="16"/>
                <w:szCs w:val="16"/>
              </w:rPr>
              <w:t xml:space="preserve"> message</w:t>
            </w:r>
            <w:r>
              <w:rPr>
                <w:rFonts w:cs="Arial"/>
                <w:color w:val="000000"/>
                <w:sz w:val="16"/>
                <w:szCs w:val="16"/>
              </w:rPr>
              <w:t xml:space="preserve"> is sent to the RA that issued the original </w:t>
            </w:r>
            <w:r w:rsidRPr="00B22F2D">
              <w:rPr>
                <w:rFonts w:cs="Arial"/>
                <w:i/>
                <w:color w:val="000000"/>
                <w:sz w:val="16"/>
                <w:szCs w:val="16"/>
              </w:rPr>
              <w:t>reserve</w:t>
            </w:r>
            <w:r>
              <w:rPr>
                <w:rFonts w:cs="Arial"/>
                <w:color w:val="000000"/>
                <w:sz w:val="16"/>
                <w:szCs w:val="16"/>
              </w:rPr>
              <w:t xml:space="preserve"> request immediately after receiving that</w:t>
            </w:r>
            <w:r w:rsidR="00DA1C7E" w:rsidRPr="00DA1C7E">
              <w:rPr>
                <w:rFonts w:cs="Arial"/>
                <w:color w:val="000000"/>
                <w:sz w:val="16"/>
                <w:szCs w:val="16"/>
              </w:rPr>
              <w:t xml:space="preserve"> reservation request to inform the </w:t>
            </w:r>
            <w:r>
              <w:rPr>
                <w:rFonts w:cs="Arial"/>
                <w:color w:val="000000"/>
                <w:sz w:val="16"/>
                <w:szCs w:val="16"/>
              </w:rPr>
              <w:t xml:space="preserve">RA of the </w:t>
            </w:r>
            <w:r w:rsidR="00075FC8" w:rsidRPr="007040F7">
              <w:rPr>
                <w:rFonts w:cs="Arial"/>
                <w:i/>
                <w:color w:val="000000"/>
                <w:sz w:val="16"/>
                <w:szCs w:val="16"/>
              </w:rPr>
              <w:t>connectionId</w:t>
            </w:r>
            <w:r w:rsidR="00DA1C7E" w:rsidRPr="00DA1C7E">
              <w:rPr>
                <w:rFonts w:cs="Arial"/>
                <w:color w:val="000000"/>
                <w:sz w:val="16"/>
                <w:szCs w:val="16"/>
              </w:rPr>
              <w:t xml:space="preserve"> allocated to </w:t>
            </w:r>
            <w:r>
              <w:rPr>
                <w:rFonts w:cs="Arial"/>
                <w:color w:val="000000"/>
                <w:sz w:val="16"/>
                <w:szCs w:val="16"/>
              </w:rPr>
              <w:t>that</w:t>
            </w:r>
            <w:r w:rsidR="00DA1C7E" w:rsidRPr="00DA1C7E">
              <w:rPr>
                <w:rFonts w:cs="Arial"/>
                <w:color w:val="000000"/>
                <w:sz w:val="16"/>
                <w:szCs w:val="16"/>
              </w:rPr>
              <w:t xml:space="preserve"> reservation request.</w:t>
            </w:r>
            <w:r w:rsidR="00E411A9">
              <w:rPr>
                <w:rFonts w:cs="Arial"/>
                <w:color w:val="000000"/>
                <w:sz w:val="16"/>
                <w:szCs w:val="16"/>
              </w:rPr>
              <w:t xml:space="preserve"> </w:t>
            </w:r>
            <w:r>
              <w:rPr>
                <w:rFonts w:cs="Arial"/>
                <w:color w:val="000000"/>
                <w:sz w:val="16"/>
                <w:szCs w:val="16"/>
              </w:rPr>
              <w:t>There is no impact on the RSM state machine by this message.</w:t>
            </w:r>
          </w:p>
        </w:tc>
      </w:tr>
      <w:tr w:rsidR="000139E0" w:rsidRPr="006C7966" w14:paraId="50E207C1" w14:textId="77777777" w:rsidTr="008E0367">
        <w:tc>
          <w:tcPr>
            <w:tcW w:w="2660" w:type="dxa"/>
          </w:tcPr>
          <w:p w14:paraId="1014E461" w14:textId="77777777" w:rsidR="00B02F67" w:rsidRPr="006C7966" w:rsidRDefault="00E7277F" w:rsidP="001D4931">
            <w:pPr>
              <w:rPr>
                <w:rFonts w:cs="Arial"/>
                <w:b/>
                <w:i/>
                <w:sz w:val="16"/>
                <w:szCs w:val="16"/>
              </w:rPr>
            </w:pPr>
            <w:r w:rsidRPr="00E7277F">
              <w:rPr>
                <w:rFonts w:eastAsia="Calibri" w:cs="Arial"/>
                <w:b/>
                <w:i/>
                <w:sz w:val="16"/>
                <w:szCs w:val="16"/>
              </w:rPr>
              <w:t>reserveConfirmed</w:t>
            </w:r>
          </w:p>
          <w:p w14:paraId="0C8A2180" w14:textId="77777777" w:rsidR="00B02F67" w:rsidRPr="006C7966" w:rsidRDefault="00B02F67" w:rsidP="001D4931">
            <w:pPr>
              <w:rPr>
                <w:rFonts w:cs="Arial"/>
                <w:sz w:val="16"/>
                <w:szCs w:val="16"/>
              </w:rPr>
            </w:pPr>
            <w:r w:rsidRPr="006C7966">
              <w:rPr>
                <w:rFonts w:cs="Arial"/>
                <w:sz w:val="16"/>
                <w:szCs w:val="16"/>
              </w:rPr>
              <w:t>(rsv.cf)</w:t>
            </w:r>
          </w:p>
        </w:tc>
        <w:tc>
          <w:tcPr>
            <w:tcW w:w="992" w:type="dxa"/>
          </w:tcPr>
          <w:p w14:paraId="2A33F12F"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25B86F11" w14:textId="77777777" w:rsidR="00B02F67" w:rsidRPr="006C7966" w:rsidRDefault="00511D95" w:rsidP="00AA45DF">
            <w:pPr>
              <w:rPr>
                <w:rFonts w:cs="Arial"/>
                <w:color w:val="000000"/>
                <w:sz w:val="16"/>
                <w:szCs w:val="16"/>
              </w:rPr>
            </w:pPr>
            <w:r w:rsidRPr="00511D95">
              <w:rPr>
                <w:rFonts w:eastAsia="Calibri" w:cs="Arial"/>
                <w:sz w:val="16"/>
                <w:szCs w:val="16"/>
              </w:rPr>
              <w:t>Asynch</w:t>
            </w:r>
          </w:p>
        </w:tc>
        <w:tc>
          <w:tcPr>
            <w:tcW w:w="4253" w:type="dxa"/>
          </w:tcPr>
          <w:p w14:paraId="2F89B498" w14:textId="77777777" w:rsidR="00B02F67" w:rsidRPr="006C7966" w:rsidRDefault="00685683" w:rsidP="00360F9D">
            <w:pPr>
              <w:rPr>
                <w:rFonts w:cs="Arial"/>
                <w:color w:val="000000"/>
                <w:sz w:val="16"/>
                <w:szCs w:val="16"/>
              </w:rPr>
            </w:pPr>
            <w:r w:rsidRPr="006C7966">
              <w:rPr>
                <w:rFonts w:cs="Arial"/>
                <w:color w:val="000000"/>
                <w:sz w:val="16"/>
                <w:szCs w:val="16"/>
              </w:rPr>
              <w:t>T</w:t>
            </w:r>
            <w:r w:rsidR="00B02F67" w:rsidRPr="006C7966">
              <w:rPr>
                <w:rFonts w:cs="Arial"/>
                <w:color w:val="000000"/>
                <w:sz w:val="16"/>
                <w:szCs w:val="16"/>
              </w:rPr>
              <w:t xml:space="preserve">he </w:t>
            </w:r>
            <w:r w:rsidR="00E7277F" w:rsidRPr="00E7277F">
              <w:rPr>
                <w:rFonts w:cs="Arial"/>
                <w:i/>
                <w:color w:val="000000"/>
                <w:sz w:val="16"/>
                <w:szCs w:val="16"/>
              </w:rPr>
              <w:t>reserveConfirmed</w:t>
            </w:r>
            <w:r w:rsidR="00B02F67" w:rsidRPr="006C7966">
              <w:rPr>
                <w:rFonts w:cs="Arial"/>
                <w:color w:val="000000"/>
                <w:sz w:val="16"/>
                <w:szCs w:val="16"/>
              </w:rPr>
              <w:t xml:space="preserve"> message</w:t>
            </w:r>
            <w:r w:rsidRPr="006C7966">
              <w:rPr>
                <w:rFonts w:cs="Arial"/>
                <w:color w:val="000000"/>
                <w:sz w:val="16"/>
                <w:szCs w:val="16"/>
              </w:rPr>
              <w:t xml:space="preserve"> is sent</w:t>
            </w:r>
            <w:r w:rsidR="00B02F67" w:rsidRPr="006C7966">
              <w:rPr>
                <w:rFonts w:cs="Arial"/>
                <w:color w:val="000000"/>
                <w:sz w:val="16"/>
                <w:szCs w:val="16"/>
              </w:rPr>
              <w:t xml:space="preserve"> to the RA that issued the original </w:t>
            </w:r>
            <w:r w:rsidR="00B02F67" w:rsidRPr="006C7966">
              <w:rPr>
                <w:rFonts w:cs="Arial"/>
                <w:i/>
                <w:color w:val="000000"/>
                <w:sz w:val="16"/>
                <w:szCs w:val="16"/>
              </w:rPr>
              <w:t>reserve</w:t>
            </w:r>
            <w:r w:rsidRPr="006C7966">
              <w:rPr>
                <w:rFonts w:cs="Arial"/>
                <w:color w:val="000000"/>
                <w:sz w:val="16"/>
                <w:szCs w:val="16"/>
              </w:rPr>
              <w:t xml:space="preserve"> request to indicate a successful operation in response to the </w:t>
            </w:r>
            <w:r w:rsidRPr="006C7966">
              <w:rPr>
                <w:rFonts w:cs="Arial"/>
                <w:i/>
                <w:color w:val="000000"/>
                <w:sz w:val="16"/>
                <w:szCs w:val="16"/>
              </w:rPr>
              <w:t>reserve</w:t>
            </w:r>
            <w:r w:rsidRPr="006C7966">
              <w:rPr>
                <w:rFonts w:cs="Arial"/>
                <w:color w:val="000000"/>
                <w:sz w:val="16"/>
                <w:szCs w:val="16"/>
              </w:rPr>
              <w:t xml:space="preserve"> request.</w:t>
            </w:r>
          </w:p>
        </w:tc>
      </w:tr>
      <w:tr w:rsidR="000139E0" w:rsidRPr="006C7966" w14:paraId="19B7BC46" w14:textId="77777777" w:rsidTr="008E0367">
        <w:tc>
          <w:tcPr>
            <w:tcW w:w="2660" w:type="dxa"/>
          </w:tcPr>
          <w:p w14:paraId="0A505D78" w14:textId="77777777" w:rsidR="00B02F67" w:rsidRPr="006C7966" w:rsidRDefault="00E7277F" w:rsidP="001D4931">
            <w:pPr>
              <w:rPr>
                <w:rFonts w:cs="Arial"/>
                <w:b/>
                <w:i/>
                <w:sz w:val="16"/>
                <w:szCs w:val="16"/>
              </w:rPr>
            </w:pPr>
            <w:r w:rsidRPr="00E7277F">
              <w:rPr>
                <w:rFonts w:cs="Arial"/>
                <w:b/>
                <w:i/>
                <w:sz w:val="16"/>
                <w:szCs w:val="16"/>
              </w:rPr>
              <w:t>reserveFailed</w:t>
            </w:r>
          </w:p>
          <w:p w14:paraId="481E7CB7" w14:textId="77777777" w:rsidR="00B02F67" w:rsidRPr="006C7966" w:rsidRDefault="00B02F67" w:rsidP="001D4931">
            <w:pPr>
              <w:rPr>
                <w:rFonts w:cs="Arial"/>
                <w:b/>
                <w:i/>
                <w:sz w:val="16"/>
                <w:szCs w:val="16"/>
              </w:rPr>
            </w:pPr>
            <w:r w:rsidRPr="006C7966">
              <w:rPr>
                <w:rFonts w:cs="Arial"/>
                <w:sz w:val="16"/>
                <w:szCs w:val="16"/>
              </w:rPr>
              <w:t>(rsv.fl)</w:t>
            </w:r>
          </w:p>
        </w:tc>
        <w:tc>
          <w:tcPr>
            <w:tcW w:w="992" w:type="dxa"/>
          </w:tcPr>
          <w:p w14:paraId="54A35431"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18E1C23B" w14:textId="77777777" w:rsidR="00B02F67" w:rsidRPr="006C7966" w:rsidRDefault="00511D95" w:rsidP="008E0A3A">
            <w:pPr>
              <w:rPr>
                <w:rFonts w:cs="Arial"/>
                <w:color w:val="000000"/>
                <w:sz w:val="16"/>
                <w:szCs w:val="16"/>
              </w:rPr>
            </w:pPr>
            <w:r w:rsidRPr="00511D95">
              <w:rPr>
                <w:rFonts w:eastAsia="Calibri" w:cs="Arial"/>
                <w:sz w:val="16"/>
                <w:szCs w:val="16"/>
              </w:rPr>
              <w:t>Asynch</w:t>
            </w:r>
          </w:p>
        </w:tc>
        <w:tc>
          <w:tcPr>
            <w:tcW w:w="4253" w:type="dxa"/>
          </w:tcPr>
          <w:p w14:paraId="27E51086" w14:textId="5A142A46" w:rsidR="00B02F67" w:rsidRPr="006C7966" w:rsidRDefault="00685683" w:rsidP="00EC2F80">
            <w:pPr>
              <w:rPr>
                <w:rFonts w:cs="Arial"/>
                <w:color w:val="000000"/>
                <w:sz w:val="16"/>
                <w:szCs w:val="16"/>
              </w:rPr>
            </w:pPr>
            <w:r w:rsidRPr="006C7966">
              <w:rPr>
                <w:rFonts w:cs="Arial"/>
                <w:color w:val="000000"/>
                <w:sz w:val="16"/>
                <w:szCs w:val="16"/>
              </w:rPr>
              <w:t>The</w:t>
            </w:r>
            <w:r w:rsidR="00B02F67" w:rsidRPr="006C7966">
              <w:rPr>
                <w:rFonts w:cs="Arial"/>
                <w:color w:val="000000"/>
                <w:sz w:val="16"/>
                <w:szCs w:val="16"/>
              </w:rPr>
              <w:t xml:space="preserve"> </w:t>
            </w:r>
            <w:r w:rsidR="00E7277F" w:rsidRPr="00E7277F">
              <w:rPr>
                <w:rFonts w:cs="Arial"/>
                <w:i/>
                <w:color w:val="000000"/>
                <w:sz w:val="16"/>
                <w:szCs w:val="16"/>
              </w:rPr>
              <w:t>reserveFailed</w:t>
            </w:r>
            <w:r w:rsidR="00B02F67" w:rsidRPr="006C7966">
              <w:rPr>
                <w:rFonts w:cs="Arial"/>
                <w:color w:val="000000"/>
                <w:sz w:val="16"/>
                <w:szCs w:val="16"/>
              </w:rPr>
              <w:t xml:space="preserve"> </w:t>
            </w:r>
            <w:r w:rsidRPr="006C7966">
              <w:rPr>
                <w:rFonts w:cs="Arial"/>
                <w:color w:val="000000"/>
                <w:sz w:val="16"/>
                <w:szCs w:val="16"/>
              </w:rPr>
              <w:t>message is sent</w:t>
            </w:r>
            <w:r w:rsidR="00B02F67" w:rsidRPr="006C7966">
              <w:rPr>
                <w:rFonts w:cs="Arial"/>
                <w:color w:val="000000"/>
                <w:sz w:val="16"/>
                <w:szCs w:val="16"/>
              </w:rPr>
              <w:t xml:space="preserve"> to the RA that issued the original </w:t>
            </w:r>
            <w:r w:rsidR="00EC2F80" w:rsidRPr="006C7966">
              <w:rPr>
                <w:rFonts w:cs="Arial"/>
                <w:i/>
                <w:color w:val="000000"/>
                <w:sz w:val="16"/>
                <w:szCs w:val="16"/>
              </w:rPr>
              <w:t>reserve</w:t>
            </w:r>
            <w:r w:rsidR="00B02F67" w:rsidRPr="006C7966">
              <w:rPr>
                <w:rFonts w:cs="Arial"/>
                <w:color w:val="000000"/>
                <w:sz w:val="16"/>
                <w:szCs w:val="16"/>
              </w:rPr>
              <w:t xml:space="preserve"> request message if the requested reservation criteria could not be met.</w:t>
            </w:r>
            <w:r w:rsidR="00E411A9">
              <w:rPr>
                <w:rFonts w:cs="Arial"/>
                <w:color w:val="000000"/>
                <w:sz w:val="16"/>
                <w:szCs w:val="16"/>
              </w:rPr>
              <w:t xml:space="preserve"> </w:t>
            </w:r>
          </w:p>
        </w:tc>
      </w:tr>
      <w:tr w:rsidR="000139E0" w:rsidRPr="006C7966" w14:paraId="05F2FAD1" w14:textId="77777777" w:rsidTr="008E0367">
        <w:tc>
          <w:tcPr>
            <w:tcW w:w="2660" w:type="dxa"/>
          </w:tcPr>
          <w:p w14:paraId="38BE89DE" w14:textId="77777777" w:rsidR="00B02F67" w:rsidRPr="006C7966" w:rsidRDefault="00E7277F" w:rsidP="001D4931">
            <w:pPr>
              <w:rPr>
                <w:rFonts w:cs="Arial"/>
                <w:b/>
                <w:i/>
                <w:sz w:val="16"/>
                <w:szCs w:val="16"/>
              </w:rPr>
            </w:pPr>
            <w:r w:rsidRPr="00E7277F">
              <w:rPr>
                <w:rFonts w:cs="Arial"/>
                <w:b/>
                <w:i/>
                <w:sz w:val="16"/>
                <w:szCs w:val="16"/>
              </w:rPr>
              <w:t>reserveCommitConfirmed</w:t>
            </w:r>
          </w:p>
          <w:p w14:paraId="00BBEB95" w14:textId="77777777" w:rsidR="00B02F67" w:rsidRPr="006C7966" w:rsidRDefault="00B02F67" w:rsidP="001D4931">
            <w:pPr>
              <w:rPr>
                <w:rFonts w:cs="Arial"/>
                <w:b/>
                <w:i/>
                <w:sz w:val="16"/>
                <w:szCs w:val="16"/>
              </w:rPr>
            </w:pPr>
            <w:r w:rsidRPr="006C7966">
              <w:rPr>
                <w:rFonts w:cs="Arial"/>
                <w:sz w:val="16"/>
                <w:szCs w:val="16"/>
              </w:rPr>
              <w:t>(rsvcommit.cf)</w:t>
            </w:r>
          </w:p>
        </w:tc>
        <w:tc>
          <w:tcPr>
            <w:tcW w:w="992" w:type="dxa"/>
          </w:tcPr>
          <w:p w14:paraId="4449761D"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51451F36"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63CB3667" w14:textId="77777777" w:rsidR="00B02F67" w:rsidRPr="006C7966" w:rsidRDefault="00EC2F80" w:rsidP="00685683">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the</w:t>
            </w:r>
            <w:r w:rsidR="00B02F67" w:rsidRPr="006C7966">
              <w:rPr>
                <w:rFonts w:cs="Arial"/>
                <w:color w:val="000000"/>
                <w:sz w:val="16"/>
                <w:szCs w:val="16"/>
              </w:rPr>
              <w:t xml:space="preserve"> </w:t>
            </w:r>
            <w:r w:rsidR="00E7277F" w:rsidRPr="00E7277F">
              <w:rPr>
                <w:rFonts w:cs="Arial"/>
                <w:i/>
                <w:color w:val="000000"/>
                <w:sz w:val="16"/>
                <w:szCs w:val="16"/>
              </w:rPr>
              <w:t>reserveCommit</w:t>
            </w:r>
            <w:r w:rsidR="00B02F67" w:rsidRPr="006C7966">
              <w:rPr>
                <w:rFonts w:cs="Arial"/>
                <w:color w:val="000000"/>
                <w:sz w:val="16"/>
                <w:szCs w:val="16"/>
              </w:rPr>
              <w:t xml:space="preserve"> </w:t>
            </w:r>
            <w:r w:rsidR="00685683" w:rsidRPr="006C7966">
              <w:rPr>
                <w:rFonts w:cs="Arial"/>
                <w:color w:val="000000"/>
                <w:sz w:val="16"/>
                <w:szCs w:val="16"/>
              </w:rPr>
              <w:t>request of a Connection</w:t>
            </w:r>
            <w:r w:rsidR="00B02F67" w:rsidRPr="006C7966">
              <w:rPr>
                <w:rFonts w:cs="Arial"/>
                <w:color w:val="000000"/>
                <w:sz w:val="16"/>
                <w:szCs w:val="16"/>
              </w:rPr>
              <w:t xml:space="preserve"> previously in </w:t>
            </w:r>
            <w:r w:rsidR="00685683" w:rsidRPr="006C7966">
              <w:rPr>
                <w:rFonts w:cs="Arial"/>
                <w:color w:val="000000"/>
                <w:sz w:val="16"/>
                <w:szCs w:val="16"/>
              </w:rPr>
              <w:t>the</w:t>
            </w:r>
            <w:r w:rsidR="00B02F67" w:rsidRPr="006C7966">
              <w:rPr>
                <w:rFonts w:cs="Arial"/>
                <w:color w:val="000000"/>
                <w:sz w:val="16"/>
                <w:szCs w:val="16"/>
              </w:rPr>
              <w:t xml:space="preserve"> Reserve Held state</w:t>
            </w:r>
            <w:r w:rsidR="00B02F67" w:rsidRPr="006C7966">
              <w:rPr>
                <w:rFonts w:cs="Arial"/>
                <w:sz w:val="16"/>
                <w:szCs w:val="16"/>
              </w:rPr>
              <w:t xml:space="preserve">. </w:t>
            </w:r>
          </w:p>
        </w:tc>
      </w:tr>
      <w:tr w:rsidR="000139E0" w:rsidRPr="006C7966" w14:paraId="55E32601" w14:textId="77777777" w:rsidTr="008E0367">
        <w:tc>
          <w:tcPr>
            <w:tcW w:w="2660" w:type="dxa"/>
          </w:tcPr>
          <w:p w14:paraId="558CDEE5" w14:textId="77777777" w:rsidR="00B02F67" w:rsidRPr="006C7966" w:rsidRDefault="00E7277F" w:rsidP="001D4931">
            <w:pPr>
              <w:rPr>
                <w:rFonts w:cs="Arial"/>
                <w:b/>
                <w:i/>
                <w:sz w:val="16"/>
                <w:szCs w:val="16"/>
              </w:rPr>
            </w:pPr>
            <w:r w:rsidRPr="00E7277F">
              <w:rPr>
                <w:rFonts w:cs="Arial"/>
                <w:b/>
                <w:i/>
                <w:sz w:val="16"/>
                <w:szCs w:val="16"/>
              </w:rPr>
              <w:t>reserveCommitFailed</w:t>
            </w:r>
          </w:p>
          <w:p w14:paraId="184FCF29" w14:textId="77777777" w:rsidR="00B02F67" w:rsidRPr="006C7966" w:rsidRDefault="00B02F67" w:rsidP="001D4931">
            <w:pPr>
              <w:rPr>
                <w:rFonts w:cs="Arial"/>
                <w:b/>
                <w:i/>
                <w:sz w:val="16"/>
                <w:szCs w:val="16"/>
              </w:rPr>
            </w:pPr>
            <w:r w:rsidRPr="006C7966">
              <w:rPr>
                <w:rFonts w:cs="Arial"/>
                <w:sz w:val="16"/>
                <w:szCs w:val="16"/>
              </w:rPr>
              <w:t>(rsvcommit.fl)</w:t>
            </w:r>
          </w:p>
        </w:tc>
        <w:tc>
          <w:tcPr>
            <w:tcW w:w="992" w:type="dxa"/>
          </w:tcPr>
          <w:p w14:paraId="48CB14D0" w14:textId="77777777" w:rsidR="00B02F67" w:rsidRPr="006C7966" w:rsidRDefault="00B02F67" w:rsidP="001D4931">
            <w:pPr>
              <w:rPr>
                <w:rFonts w:cs="Arial"/>
                <w:sz w:val="16"/>
                <w:szCs w:val="16"/>
              </w:rPr>
            </w:pPr>
            <w:r w:rsidRPr="006C7966">
              <w:rPr>
                <w:rFonts w:cs="Arial"/>
                <w:sz w:val="16"/>
                <w:szCs w:val="16"/>
              </w:rPr>
              <w:t>RSM</w:t>
            </w:r>
          </w:p>
        </w:tc>
        <w:tc>
          <w:tcPr>
            <w:tcW w:w="992" w:type="dxa"/>
          </w:tcPr>
          <w:p w14:paraId="31EA3CE4" w14:textId="77777777" w:rsidR="00B02F67" w:rsidRPr="006C7966" w:rsidRDefault="00511D95" w:rsidP="0005336D">
            <w:pPr>
              <w:rPr>
                <w:rFonts w:cs="Arial"/>
                <w:color w:val="000000"/>
                <w:sz w:val="16"/>
                <w:szCs w:val="16"/>
              </w:rPr>
            </w:pPr>
            <w:r w:rsidRPr="00511D95">
              <w:rPr>
                <w:rFonts w:eastAsia="Calibri" w:cs="Arial"/>
                <w:sz w:val="16"/>
                <w:szCs w:val="16"/>
              </w:rPr>
              <w:t>Asynch</w:t>
            </w:r>
          </w:p>
        </w:tc>
        <w:tc>
          <w:tcPr>
            <w:tcW w:w="4253" w:type="dxa"/>
          </w:tcPr>
          <w:p w14:paraId="022EBBB1" w14:textId="77777777" w:rsidR="00B02F67" w:rsidRPr="006C7966" w:rsidRDefault="00EC2F80" w:rsidP="00EC2F80">
            <w:pPr>
              <w:rPr>
                <w:rFonts w:cs="Arial"/>
                <w:sz w:val="16"/>
                <w:szCs w:val="16"/>
              </w:rPr>
            </w:pPr>
            <w:r w:rsidRPr="006C7966">
              <w:rPr>
                <w:rFonts w:cs="Arial"/>
                <w:color w:val="000000"/>
                <w:sz w:val="16"/>
                <w:szCs w:val="16"/>
              </w:rPr>
              <w:t xml:space="preserve">The </w:t>
            </w:r>
            <w:r w:rsidR="00E7277F" w:rsidRPr="00E7277F">
              <w:rPr>
                <w:rFonts w:cs="Arial"/>
                <w:i/>
                <w:color w:val="000000"/>
                <w:sz w:val="16"/>
                <w:szCs w:val="16"/>
              </w:rPr>
              <w:t>reserveCommitFailed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RA</w:t>
            </w:r>
            <w:r w:rsidR="00685683" w:rsidRPr="006C7966">
              <w:rPr>
                <w:rFonts w:cs="Arial"/>
                <w:color w:val="000000"/>
                <w:sz w:val="16"/>
                <w:szCs w:val="16"/>
              </w:rPr>
              <w:t xml:space="preserve"> that issued the original request</w:t>
            </w:r>
            <w:r w:rsidR="00B02F67" w:rsidRPr="006C7966">
              <w:rPr>
                <w:rFonts w:cs="Arial"/>
                <w:color w:val="000000"/>
                <w:sz w:val="16"/>
                <w:szCs w:val="16"/>
              </w:rPr>
              <w:t xml:space="preserve"> as an indication of a failure</w:t>
            </w:r>
            <w:r w:rsidR="00685683" w:rsidRPr="006C7966">
              <w:rPr>
                <w:rFonts w:cs="Arial"/>
                <w:color w:val="000000"/>
                <w:sz w:val="16"/>
                <w:szCs w:val="16"/>
              </w:rPr>
              <w:t xml:space="preserve"> </w:t>
            </w:r>
            <w:r w:rsidRPr="006C7966">
              <w:rPr>
                <w:rFonts w:cs="Arial"/>
                <w:color w:val="000000"/>
                <w:sz w:val="16"/>
                <w:szCs w:val="16"/>
              </w:rPr>
              <w:t>of the</w:t>
            </w:r>
            <w:r w:rsidR="00685683" w:rsidRPr="006C7966">
              <w:rPr>
                <w:rFonts w:cs="Arial"/>
                <w:color w:val="000000"/>
                <w:sz w:val="16"/>
                <w:szCs w:val="16"/>
              </w:rPr>
              <w:t xml:space="preserve"> </w:t>
            </w:r>
            <w:r w:rsidR="00E7277F" w:rsidRPr="00E7277F">
              <w:rPr>
                <w:rFonts w:cs="Arial"/>
                <w:i/>
                <w:color w:val="000000"/>
                <w:sz w:val="16"/>
                <w:szCs w:val="16"/>
              </w:rPr>
              <w:t>reserveCommit</w:t>
            </w:r>
            <w:r w:rsidRPr="006C7966">
              <w:rPr>
                <w:rFonts w:cs="Arial"/>
                <w:color w:val="000000"/>
                <w:sz w:val="16"/>
                <w:szCs w:val="16"/>
              </w:rPr>
              <w:t xml:space="preserve"> request</w:t>
            </w:r>
            <w:r w:rsidR="00B02F67" w:rsidRPr="006C7966">
              <w:rPr>
                <w:rFonts w:cs="Arial"/>
                <w:color w:val="000000"/>
                <w:sz w:val="16"/>
                <w:szCs w:val="16"/>
              </w:rPr>
              <w:t xml:space="preserve">. </w:t>
            </w:r>
          </w:p>
        </w:tc>
      </w:tr>
      <w:tr w:rsidR="000139E0" w:rsidRPr="006C7966" w14:paraId="0C6C141F" w14:textId="77777777" w:rsidTr="008E0367">
        <w:tc>
          <w:tcPr>
            <w:tcW w:w="2660" w:type="dxa"/>
          </w:tcPr>
          <w:p w14:paraId="0635D0C2" w14:textId="77777777" w:rsidR="00B02F67" w:rsidRPr="006C7966" w:rsidRDefault="00FD4536" w:rsidP="001D4931">
            <w:pPr>
              <w:rPr>
                <w:rFonts w:cs="Arial"/>
                <w:i/>
                <w:sz w:val="16"/>
                <w:szCs w:val="16"/>
              </w:rPr>
            </w:pPr>
            <w:r w:rsidRPr="00FD4536">
              <w:rPr>
                <w:rFonts w:cs="Arial"/>
                <w:b/>
                <w:i/>
                <w:sz w:val="16"/>
                <w:szCs w:val="16"/>
              </w:rPr>
              <w:t>reserveAbortConfirmed</w:t>
            </w:r>
            <w:r w:rsidR="00B02F67" w:rsidRPr="006C7966">
              <w:rPr>
                <w:rFonts w:eastAsia="Calibri" w:cs="Arial"/>
                <w:i/>
                <w:sz w:val="16"/>
                <w:szCs w:val="16"/>
              </w:rPr>
              <w:t xml:space="preserve"> </w:t>
            </w:r>
          </w:p>
          <w:p w14:paraId="5996452B" w14:textId="77777777" w:rsidR="00B02F67" w:rsidRPr="006C7966" w:rsidRDefault="00B02F67" w:rsidP="001D4931">
            <w:pPr>
              <w:rPr>
                <w:rFonts w:cs="Arial"/>
                <w:sz w:val="16"/>
                <w:szCs w:val="16"/>
              </w:rPr>
            </w:pPr>
            <w:r w:rsidRPr="006C7966">
              <w:rPr>
                <w:rFonts w:cs="Arial"/>
                <w:sz w:val="16"/>
                <w:szCs w:val="16"/>
              </w:rPr>
              <w:t>(rsvabort.cf)</w:t>
            </w:r>
          </w:p>
        </w:tc>
        <w:tc>
          <w:tcPr>
            <w:tcW w:w="992" w:type="dxa"/>
          </w:tcPr>
          <w:p w14:paraId="74E86047"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11C285F2"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6E995C05" w14:textId="5C445E62" w:rsidR="00B02F67" w:rsidRPr="006C7966" w:rsidRDefault="00EC2F80" w:rsidP="00685683">
            <w:pPr>
              <w:rPr>
                <w:rFonts w:cs="Arial"/>
                <w:sz w:val="16"/>
                <w:szCs w:val="16"/>
                <w:lang w:eastAsia="ja-JP"/>
              </w:rPr>
            </w:pPr>
            <w:r w:rsidRPr="006C7966">
              <w:rPr>
                <w:rFonts w:cs="Arial"/>
                <w:color w:val="000000"/>
                <w:sz w:val="16"/>
                <w:szCs w:val="16"/>
              </w:rPr>
              <w:t xml:space="preserve">The </w:t>
            </w:r>
            <w:r w:rsidR="00FD4536" w:rsidRPr="00FD4536">
              <w:rPr>
                <w:rFonts w:cs="Arial"/>
                <w:i/>
                <w:color w:val="000000"/>
                <w:sz w:val="16"/>
                <w:szCs w:val="16"/>
              </w:rPr>
              <w:t>reserveAbortConfirmed</w:t>
            </w:r>
            <w:r w:rsidR="00B02F67" w:rsidRPr="006C7966">
              <w:rPr>
                <w:rFonts w:cs="Arial"/>
                <w:color w:val="000000"/>
                <w:sz w:val="16"/>
                <w:szCs w:val="16"/>
              </w:rPr>
              <w:t xml:space="preserve"> message is sent to</w:t>
            </w:r>
            <w:r w:rsidR="00685683" w:rsidRPr="006C7966">
              <w:rPr>
                <w:rFonts w:cs="Arial"/>
                <w:color w:val="000000"/>
                <w:sz w:val="16"/>
                <w:szCs w:val="16"/>
              </w:rPr>
              <w:t xml:space="preserve"> the</w:t>
            </w:r>
            <w:r w:rsidR="00B02F67" w:rsidRPr="006C7966">
              <w:rPr>
                <w:rFonts w:cs="Arial"/>
                <w:color w:val="000000"/>
                <w:sz w:val="16"/>
                <w:szCs w:val="16"/>
              </w:rPr>
              <w:t xml:space="preserve"> 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 </w:t>
            </w:r>
            <w:r w:rsidR="00FD4536" w:rsidRPr="00FD4536">
              <w:rPr>
                <w:rFonts w:cs="Arial"/>
                <w:i/>
                <w:color w:val="000000"/>
                <w:sz w:val="16"/>
                <w:szCs w:val="16"/>
              </w:rPr>
              <w:t>reserveAbort</w:t>
            </w:r>
            <w:r w:rsidR="00B02F67" w:rsidRPr="006C7966">
              <w:rPr>
                <w:rFonts w:cs="Arial"/>
                <w:color w:val="000000"/>
                <w:sz w:val="16"/>
                <w:szCs w:val="16"/>
              </w:rPr>
              <w:t xml:space="preserve"> request</w:t>
            </w:r>
            <w:r w:rsidR="00B02F67" w:rsidRPr="006C7966">
              <w:rPr>
                <w:rFonts w:cs="Arial"/>
                <w:sz w:val="16"/>
                <w:szCs w:val="16"/>
              </w:rPr>
              <w:t>.</w:t>
            </w:r>
            <w:r w:rsidR="00E411A9">
              <w:rPr>
                <w:rFonts w:eastAsia="Calibri" w:cs="Arial"/>
                <w:sz w:val="16"/>
                <w:szCs w:val="16"/>
              </w:rPr>
              <w:t xml:space="preserve"> </w:t>
            </w:r>
          </w:p>
        </w:tc>
      </w:tr>
      <w:tr w:rsidR="000139E0" w:rsidRPr="006C7966" w14:paraId="302E3D3A" w14:textId="77777777" w:rsidTr="008E0367">
        <w:tc>
          <w:tcPr>
            <w:tcW w:w="2660" w:type="dxa"/>
          </w:tcPr>
          <w:p w14:paraId="294C96BF" w14:textId="77777777" w:rsidR="00B02F67" w:rsidRPr="006C7966" w:rsidRDefault="00FD4536" w:rsidP="001D4931">
            <w:pPr>
              <w:rPr>
                <w:rFonts w:cs="Arial"/>
                <w:i/>
                <w:sz w:val="16"/>
                <w:szCs w:val="16"/>
              </w:rPr>
            </w:pPr>
            <w:r w:rsidRPr="00FD4536">
              <w:rPr>
                <w:rFonts w:cs="Arial"/>
                <w:b/>
                <w:i/>
                <w:sz w:val="16"/>
                <w:szCs w:val="16"/>
              </w:rPr>
              <w:t>provisionConfirmed</w:t>
            </w:r>
            <w:r w:rsidR="00B02F67" w:rsidRPr="006C7966">
              <w:rPr>
                <w:rFonts w:eastAsia="Calibri" w:cs="Arial"/>
                <w:i/>
                <w:sz w:val="16"/>
                <w:szCs w:val="16"/>
              </w:rPr>
              <w:t xml:space="preserve"> </w:t>
            </w:r>
          </w:p>
          <w:p w14:paraId="7A3FDAAD" w14:textId="77777777" w:rsidR="00B02F67" w:rsidRPr="006C7966" w:rsidRDefault="00B02F67" w:rsidP="001D4931">
            <w:pPr>
              <w:rPr>
                <w:rFonts w:cs="Arial"/>
                <w:sz w:val="16"/>
                <w:szCs w:val="16"/>
              </w:rPr>
            </w:pPr>
            <w:r w:rsidRPr="006C7966">
              <w:rPr>
                <w:rFonts w:cs="Arial"/>
                <w:sz w:val="16"/>
                <w:szCs w:val="16"/>
              </w:rPr>
              <w:t>(prov.cf)</w:t>
            </w:r>
          </w:p>
        </w:tc>
        <w:tc>
          <w:tcPr>
            <w:tcW w:w="992" w:type="dxa"/>
          </w:tcPr>
          <w:p w14:paraId="7EB50F03"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030DE326" w14:textId="77777777" w:rsidR="00B02F67" w:rsidRPr="006C7966" w:rsidRDefault="00511D95" w:rsidP="0034280B">
            <w:pPr>
              <w:rPr>
                <w:rFonts w:cs="Arial"/>
                <w:color w:val="000000"/>
                <w:sz w:val="16"/>
                <w:szCs w:val="16"/>
              </w:rPr>
            </w:pPr>
            <w:r w:rsidRPr="00511D95">
              <w:rPr>
                <w:rFonts w:eastAsia="Calibri" w:cs="Arial"/>
                <w:sz w:val="16"/>
                <w:szCs w:val="16"/>
              </w:rPr>
              <w:t>Asynch</w:t>
            </w:r>
          </w:p>
        </w:tc>
        <w:tc>
          <w:tcPr>
            <w:tcW w:w="4253" w:type="dxa"/>
          </w:tcPr>
          <w:p w14:paraId="46CFE26D" w14:textId="77777777" w:rsidR="00B02F67" w:rsidRPr="006C7966" w:rsidRDefault="00EC2F80" w:rsidP="00685683">
            <w:pPr>
              <w:rPr>
                <w:rFonts w:eastAsia="Calibri" w:cs="Arial"/>
                <w:sz w:val="16"/>
                <w:szCs w:val="16"/>
              </w:rPr>
            </w:pPr>
            <w:r w:rsidRPr="006C7966">
              <w:rPr>
                <w:rFonts w:cs="Arial"/>
                <w:color w:val="000000"/>
                <w:sz w:val="16"/>
                <w:szCs w:val="16"/>
              </w:rPr>
              <w:t xml:space="preserve">The </w:t>
            </w:r>
            <w:r w:rsidR="00FD4536" w:rsidRPr="00FD4536">
              <w:rPr>
                <w:rFonts w:cs="Arial"/>
                <w:i/>
                <w:color w:val="000000"/>
                <w:sz w:val="16"/>
                <w:szCs w:val="16"/>
              </w:rPr>
              <w:t>provisionConfirmed</w:t>
            </w:r>
            <w:r w:rsidR="00B02F67" w:rsidRPr="006C7966">
              <w:rPr>
                <w:rFonts w:cs="Arial"/>
                <w:color w:val="000000"/>
                <w:sz w:val="16"/>
                <w:szCs w:val="16"/>
              </w:rPr>
              <w:t xml:space="preserve"> message is sent to </w:t>
            </w:r>
            <w:r w:rsidR="00685683" w:rsidRPr="006C7966">
              <w:rPr>
                <w:rFonts w:cs="Arial"/>
                <w:color w:val="000000"/>
                <w:sz w:val="16"/>
                <w:szCs w:val="16"/>
              </w:rPr>
              <w:t xml:space="preserve">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 xml:space="preserve">as an indication of a successful </w:t>
            </w:r>
            <w:r w:rsidRPr="006C7966">
              <w:rPr>
                <w:rFonts w:cs="Arial"/>
                <w:color w:val="000000"/>
                <w:sz w:val="16"/>
                <w:szCs w:val="16"/>
              </w:rPr>
              <w:t xml:space="preserve">operation in response to a </w:t>
            </w:r>
            <w:r w:rsidR="00B02F67" w:rsidRPr="006C7966">
              <w:rPr>
                <w:rFonts w:cs="Arial"/>
                <w:i/>
                <w:color w:val="000000"/>
                <w:sz w:val="16"/>
                <w:szCs w:val="16"/>
              </w:rPr>
              <w:t>provision</w:t>
            </w:r>
            <w:r w:rsidR="00B02F67" w:rsidRPr="006C7966">
              <w:rPr>
                <w:rFonts w:cs="Arial"/>
                <w:color w:val="000000"/>
                <w:sz w:val="16"/>
                <w:szCs w:val="16"/>
              </w:rPr>
              <w:t xml:space="preserve"> request. </w:t>
            </w:r>
          </w:p>
        </w:tc>
      </w:tr>
      <w:tr w:rsidR="000139E0" w:rsidRPr="006C7966" w14:paraId="5AEB677C" w14:textId="77777777" w:rsidTr="008E0367">
        <w:tc>
          <w:tcPr>
            <w:tcW w:w="2660" w:type="dxa"/>
          </w:tcPr>
          <w:p w14:paraId="78EFAB70" w14:textId="77777777" w:rsidR="00B02F67" w:rsidRPr="006C7966" w:rsidRDefault="00046455" w:rsidP="001D4931">
            <w:pPr>
              <w:rPr>
                <w:rFonts w:cs="Arial"/>
                <w:b/>
                <w:i/>
                <w:sz w:val="16"/>
                <w:szCs w:val="16"/>
              </w:rPr>
            </w:pPr>
            <w:r w:rsidRPr="00046455">
              <w:rPr>
                <w:rFonts w:cs="Arial"/>
                <w:b/>
                <w:i/>
                <w:sz w:val="16"/>
                <w:szCs w:val="16"/>
              </w:rPr>
              <w:t>releaseConfirmed</w:t>
            </w:r>
          </w:p>
          <w:p w14:paraId="1D90F1EF" w14:textId="77777777" w:rsidR="00B02F67" w:rsidRPr="006C7966" w:rsidRDefault="00B02F67" w:rsidP="001D4931">
            <w:pPr>
              <w:rPr>
                <w:rFonts w:cs="Arial"/>
                <w:b/>
                <w:i/>
                <w:sz w:val="16"/>
                <w:szCs w:val="16"/>
              </w:rPr>
            </w:pPr>
            <w:r w:rsidRPr="006C7966">
              <w:rPr>
                <w:rFonts w:cs="Arial"/>
                <w:sz w:val="16"/>
                <w:szCs w:val="16"/>
              </w:rPr>
              <w:t>(release.cf)</w:t>
            </w:r>
          </w:p>
        </w:tc>
        <w:tc>
          <w:tcPr>
            <w:tcW w:w="992" w:type="dxa"/>
          </w:tcPr>
          <w:p w14:paraId="5C9E163E" w14:textId="77777777" w:rsidR="00B02F67" w:rsidRPr="006C7966" w:rsidRDefault="00B02F67" w:rsidP="001D4931">
            <w:pPr>
              <w:rPr>
                <w:rFonts w:cs="Arial"/>
                <w:sz w:val="16"/>
                <w:szCs w:val="16"/>
              </w:rPr>
            </w:pPr>
            <w:r w:rsidRPr="006C7966">
              <w:rPr>
                <w:rFonts w:cs="Arial"/>
                <w:sz w:val="16"/>
                <w:szCs w:val="16"/>
              </w:rPr>
              <w:t>PSM</w:t>
            </w:r>
          </w:p>
        </w:tc>
        <w:tc>
          <w:tcPr>
            <w:tcW w:w="992" w:type="dxa"/>
          </w:tcPr>
          <w:p w14:paraId="37C8401C"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1850481E" w14:textId="45E5C399" w:rsidR="00B02F67" w:rsidRPr="006C7966" w:rsidRDefault="00EC2F80" w:rsidP="00685683">
            <w:pPr>
              <w:rPr>
                <w:rFonts w:cs="Arial"/>
                <w:sz w:val="16"/>
                <w:szCs w:val="16"/>
              </w:rPr>
            </w:pPr>
            <w:r w:rsidRPr="006C7966">
              <w:rPr>
                <w:rFonts w:cs="Arial"/>
                <w:color w:val="000000"/>
                <w:sz w:val="16"/>
                <w:szCs w:val="16"/>
              </w:rPr>
              <w:t xml:space="preserve">The </w:t>
            </w:r>
            <w:r w:rsidR="00046455" w:rsidRPr="00046455">
              <w:rPr>
                <w:rFonts w:cs="Arial"/>
                <w:i/>
                <w:color w:val="000000"/>
                <w:sz w:val="16"/>
                <w:szCs w:val="16"/>
              </w:rPr>
              <w:t>releaseConfirmed</w:t>
            </w:r>
            <w:r w:rsidR="00B02F67" w:rsidRPr="006C7966">
              <w:rPr>
                <w:rFonts w:cs="Arial"/>
                <w:color w:val="000000"/>
                <w:sz w:val="16"/>
                <w:szCs w:val="16"/>
              </w:rPr>
              <w:t xml:space="preserve"> message is sent </w:t>
            </w:r>
            <w:r w:rsidR="00685683" w:rsidRPr="006C7966">
              <w:rPr>
                <w:rFonts w:cs="Arial"/>
                <w:color w:val="000000"/>
                <w:sz w:val="16"/>
                <w:szCs w:val="16"/>
              </w:rPr>
              <w:t xml:space="preserve">to the </w:t>
            </w:r>
            <w:r w:rsidR="00B02F67" w:rsidRPr="006C7966">
              <w:rPr>
                <w:rFonts w:cs="Arial"/>
                <w:color w:val="000000"/>
                <w:sz w:val="16"/>
                <w:szCs w:val="16"/>
              </w:rPr>
              <w:t xml:space="preserve">RA </w:t>
            </w:r>
            <w:r w:rsidR="00685683" w:rsidRPr="006C7966">
              <w:rPr>
                <w:rFonts w:cs="Arial"/>
                <w:color w:val="000000"/>
                <w:sz w:val="16"/>
                <w:szCs w:val="16"/>
              </w:rPr>
              <w:t xml:space="preserve">that issued the original request </w:t>
            </w:r>
            <w:r w:rsidR="00B02F67" w:rsidRPr="006C7966">
              <w:rPr>
                <w:rFonts w:cs="Arial"/>
                <w:color w:val="000000"/>
                <w:sz w:val="16"/>
                <w:szCs w:val="16"/>
              </w:rPr>
              <w:t>as an indication of a successful</w:t>
            </w:r>
            <w:r w:rsidR="00685683" w:rsidRPr="006C7966">
              <w:rPr>
                <w:rFonts w:cs="Arial"/>
                <w:color w:val="000000"/>
                <w:sz w:val="16"/>
                <w:szCs w:val="16"/>
              </w:rPr>
              <w:t xml:space="preserve"> operation in response to a</w:t>
            </w:r>
            <w:r w:rsidR="00B02F67" w:rsidRPr="006C7966">
              <w:rPr>
                <w:rFonts w:cs="Arial"/>
                <w:color w:val="000000"/>
                <w:sz w:val="16"/>
                <w:szCs w:val="16"/>
              </w:rPr>
              <w:t xml:space="preserve"> </w:t>
            </w:r>
            <w:r w:rsidR="00B02F67" w:rsidRPr="006C7966">
              <w:rPr>
                <w:rFonts w:cs="Arial"/>
                <w:i/>
                <w:color w:val="000000"/>
                <w:sz w:val="16"/>
                <w:szCs w:val="16"/>
              </w:rPr>
              <w:t>release</w:t>
            </w:r>
            <w:r w:rsidR="00B02F67" w:rsidRPr="006C7966">
              <w:rPr>
                <w:rFonts w:cs="Arial"/>
                <w:color w:val="000000"/>
                <w:sz w:val="16"/>
                <w:szCs w:val="16"/>
              </w:rPr>
              <w:t xml:space="preserve"> request.</w:t>
            </w:r>
            <w:r w:rsidR="00E411A9">
              <w:rPr>
                <w:rFonts w:cs="Arial"/>
                <w:color w:val="000000"/>
                <w:sz w:val="16"/>
                <w:szCs w:val="16"/>
              </w:rPr>
              <w:t xml:space="preserve"> </w:t>
            </w:r>
          </w:p>
        </w:tc>
      </w:tr>
      <w:tr w:rsidR="000139E0" w:rsidRPr="006C7966" w14:paraId="5D4C36A6" w14:textId="77777777" w:rsidTr="008E0367">
        <w:tc>
          <w:tcPr>
            <w:tcW w:w="2660" w:type="dxa"/>
          </w:tcPr>
          <w:p w14:paraId="13EDEFEB" w14:textId="77777777" w:rsidR="00B02F67" w:rsidRPr="006C7966" w:rsidRDefault="00046455" w:rsidP="001D4931">
            <w:pPr>
              <w:rPr>
                <w:rFonts w:cs="Arial"/>
                <w:b/>
                <w:i/>
                <w:sz w:val="16"/>
                <w:szCs w:val="16"/>
              </w:rPr>
            </w:pPr>
            <w:r w:rsidRPr="00046455">
              <w:rPr>
                <w:rFonts w:eastAsia="Calibri" w:cs="Arial"/>
                <w:b/>
                <w:i/>
                <w:sz w:val="16"/>
                <w:szCs w:val="16"/>
              </w:rPr>
              <w:t>terminateConfirmed</w:t>
            </w:r>
          </w:p>
          <w:p w14:paraId="2A19C51E" w14:textId="77777777" w:rsidR="00B02F67" w:rsidRPr="006C7966" w:rsidRDefault="00B02F67" w:rsidP="001D4931">
            <w:pPr>
              <w:rPr>
                <w:rFonts w:cs="Arial"/>
                <w:sz w:val="16"/>
                <w:szCs w:val="16"/>
              </w:rPr>
            </w:pPr>
            <w:r w:rsidRPr="006C7966">
              <w:rPr>
                <w:rFonts w:cs="Arial"/>
                <w:sz w:val="16"/>
                <w:szCs w:val="16"/>
              </w:rPr>
              <w:t>(term.cf)</w:t>
            </w:r>
          </w:p>
        </w:tc>
        <w:tc>
          <w:tcPr>
            <w:tcW w:w="992" w:type="dxa"/>
          </w:tcPr>
          <w:p w14:paraId="39ABD2F6" w14:textId="77777777" w:rsidR="00B02F67" w:rsidRPr="006C7966" w:rsidRDefault="00B02F67" w:rsidP="001D4931">
            <w:pPr>
              <w:rPr>
                <w:rFonts w:cs="Arial"/>
                <w:sz w:val="16"/>
                <w:szCs w:val="16"/>
              </w:rPr>
            </w:pPr>
            <w:r w:rsidRPr="006C7966">
              <w:rPr>
                <w:rFonts w:cs="Arial"/>
                <w:sz w:val="16"/>
                <w:szCs w:val="16"/>
              </w:rPr>
              <w:t>LSM</w:t>
            </w:r>
          </w:p>
        </w:tc>
        <w:tc>
          <w:tcPr>
            <w:tcW w:w="992" w:type="dxa"/>
          </w:tcPr>
          <w:p w14:paraId="0FC8F0A6"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2AC4DC82" w14:textId="77777777"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color w:val="000000"/>
                <w:sz w:val="16"/>
                <w:szCs w:val="16"/>
              </w:rPr>
              <w:t>terminateConfirmed</w:t>
            </w:r>
            <w:r w:rsidRPr="006C7966">
              <w:rPr>
                <w:rFonts w:cs="Arial"/>
                <w:color w:val="000000"/>
                <w:sz w:val="16"/>
                <w:szCs w:val="16"/>
              </w:rPr>
              <w:t xml:space="preserve"> message is sent to the RA that issued the original request as an indication of a successful operation in response to a </w:t>
            </w:r>
            <w:r w:rsidRPr="006C7966">
              <w:rPr>
                <w:rFonts w:cs="Arial"/>
                <w:i/>
                <w:color w:val="000000"/>
                <w:sz w:val="16"/>
                <w:szCs w:val="16"/>
              </w:rPr>
              <w:t>terminate</w:t>
            </w:r>
            <w:r w:rsidRPr="006C7966">
              <w:rPr>
                <w:rFonts w:cs="Arial"/>
                <w:color w:val="000000"/>
                <w:sz w:val="16"/>
                <w:szCs w:val="16"/>
              </w:rPr>
              <w:t xml:space="preserve"> request.</w:t>
            </w:r>
          </w:p>
        </w:tc>
      </w:tr>
      <w:tr w:rsidR="000139E0" w:rsidRPr="006C7966" w14:paraId="42B3DD70" w14:textId="77777777" w:rsidTr="008E0367">
        <w:tc>
          <w:tcPr>
            <w:tcW w:w="2660" w:type="dxa"/>
          </w:tcPr>
          <w:p w14:paraId="4FD96CD3" w14:textId="77777777" w:rsidR="00B02F67" w:rsidRPr="006C7966" w:rsidRDefault="00046455" w:rsidP="001D4931">
            <w:pPr>
              <w:rPr>
                <w:rFonts w:cs="Arial"/>
                <w:b/>
                <w:i/>
                <w:sz w:val="16"/>
                <w:szCs w:val="16"/>
              </w:rPr>
            </w:pPr>
            <w:r w:rsidRPr="00046455">
              <w:rPr>
                <w:rFonts w:cs="Arial"/>
                <w:b/>
                <w:i/>
                <w:sz w:val="16"/>
                <w:szCs w:val="16"/>
              </w:rPr>
              <w:t>querySummaryConfirmed</w:t>
            </w:r>
          </w:p>
          <w:p w14:paraId="6330B16B" w14:textId="77777777" w:rsidR="00B02F67" w:rsidRPr="006C7966" w:rsidRDefault="00B02F67" w:rsidP="001D4931">
            <w:pPr>
              <w:rPr>
                <w:rFonts w:eastAsia="Calibri" w:cs="Arial"/>
                <w:sz w:val="16"/>
                <w:szCs w:val="16"/>
              </w:rPr>
            </w:pPr>
            <w:r w:rsidRPr="006C7966">
              <w:rPr>
                <w:rFonts w:cs="Arial"/>
                <w:sz w:val="16"/>
                <w:szCs w:val="16"/>
              </w:rPr>
              <w:lastRenderedPageBreak/>
              <w:t>()</w:t>
            </w:r>
          </w:p>
        </w:tc>
        <w:tc>
          <w:tcPr>
            <w:tcW w:w="992" w:type="dxa"/>
          </w:tcPr>
          <w:p w14:paraId="5E133CBF" w14:textId="77777777" w:rsidR="00B02F67" w:rsidRPr="006C7966" w:rsidRDefault="00B02F67" w:rsidP="001D4931">
            <w:pPr>
              <w:rPr>
                <w:rFonts w:cs="Arial"/>
                <w:sz w:val="16"/>
                <w:szCs w:val="16"/>
              </w:rPr>
            </w:pPr>
            <w:r w:rsidRPr="006C7966">
              <w:rPr>
                <w:rFonts w:cs="Arial"/>
                <w:sz w:val="16"/>
                <w:szCs w:val="16"/>
              </w:rPr>
              <w:lastRenderedPageBreak/>
              <w:t>query</w:t>
            </w:r>
          </w:p>
        </w:tc>
        <w:tc>
          <w:tcPr>
            <w:tcW w:w="992" w:type="dxa"/>
          </w:tcPr>
          <w:p w14:paraId="230E544A" w14:textId="77777777" w:rsidR="00B02F67" w:rsidRPr="006C7966" w:rsidRDefault="00511D95" w:rsidP="00D77054">
            <w:pPr>
              <w:rPr>
                <w:rFonts w:cs="Arial"/>
                <w:color w:val="000000"/>
                <w:sz w:val="16"/>
                <w:szCs w:val="16"/>
              </w:rPr>
            </w:pPr>
            <w:r w:rsidRPr="00511D95">
              <w:rPr>
                <w:rFonts w:eastAsia="Calibri" w:cs="Arial"/>
                <w:sz w:val="16"/>
                <w:szCs w:val="16"/>
              </w:rPr>
              <w:t>Asynch</w:t>
            </w:r>
          </w:p>
        </w:tc>
        <w:tc>
          <w:tcPr>
            <w:tcW w:w="4253" w:type="dxa"/>
          </w:tcPr>
          <w:p w14:paraId="77C459BF" w14:textId="1A8D90F0" w:rsidR="00B02F67" w:rsidRPr="006C7966" w:rsidRDefault="00EC2F80" w:rsidP="00EC2F80">
            <w:pPr>
              <w:rPr>
                <w:rFonts w:eastAsia="Calibri" w:cs="Arial"/>
                <w:sz w:val="16"/>
                <w:szCs w:val="16"/>
              </w:rPr>
            </w:pPr>
            <w:r w:rsidRPr="006C7966">
              <w:rPr>
                <w:rFonts w:cs="Arial"/>
                <w:color w:val="000000"/>
                <w:sz w:val="16"/>
                <w:szCs w:val="16"/>
              </w:rPr>
              <w:t xml:space="preserve">The </w:t>
            </w:r>
            <w:r w:rsidR="00046455" w:rsidRPr="00046455">
              <w:rPr>
                <w:rFonts w:cs="Arial"/>
                <w:i/>
                <w:sz w:val="16"/>
                <w:szCs w:val="16"/>
              </w:rPr>
              <w:t>querySummaryConfirmed</w:t>
            </w:r>
            <w:r w:rsidRPr="006C7966">
              <w:rPr>
                <w:rFonts w:cs="Arial"/>
                <w:i/>
                <w:sz w:val="16"/>
                <w:szCs w:val="16"/>
              </w:rPr>
              <w:t xml:space="preserve"> </w:t>
            </w:r>
            <w:r w:rsidRPr="006C7966">
              <w:rPr>
                <w:rFonts w:cs="Arial"/>
                <w:color w:val="000000"/>
                <w:sz w:val="16"/>
                <w:szCs w:val="16"/>
              </w:rPr>
              <w:t xml:space="preserve">message is sent to the </w:t>
            </w:r>
            <w:r w:rsidRPr="006C7966">
              <w:rPr>
                <w:rFonts w:cs="Arial"/>
                <w:color w:val="000000"/>
                <w:sz w:val="16"/>
                <w:szCs w:val="16"/>
              </w:rPr>
              <w:lastRenderedPageBreak/>
              <w:t xml:space="preserve">RA that issued the original request as an indication of a successful operation in response to a </w:t>
            </w:r>
            <w:r w:rsidR="00046455" w:rsidRPr="00046455">
              <w:rPr>
                <w:rFonts w:cs="Arial"/>
                <w:i/>
                <w:sz w:val="16"/>
                <w:szCs w:val="16"/>
              </w:rPr>
              <w:t>querySummary</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4D543114" w14:textId="77777777" w:rsidTr="008E0367">
        <w:tc>
          <w:tcPr>
            <w:tcW w:w="2660" w:type="dxa"/>
          </w:tcPr>
          <w:p w14:paraId="0942DEA4" w14:textId="77777777" w:rsidR="00B02F67" w:rsidRPr="006C7966" w:rsidRDefault="00116A6C" w:rsidP="001D4931">
            <w:pPr>
              <w:rPr>
                <w:rFonts w:cs="Arial"/>
                <w:b/>
                <w:i/>
                <w:sz w:val="16"/>
                <w:szCs w:val="16"/>
              </w:rPr>
            </w:pPr>
            <w:r w:rsidRPr="00116A6C">
              <w:rPr>
                <w:rFonts w:eastAsia="Calibri" w:cs="Arial"/>
                <w:b/>
                <w:i/>
                <w:sz w:val="16"/>
                <w:szCs w:val="16"/>
              </w:rPr>
              <w:lastRenderedPageBreak/>
              <w:t>queryRecursiveConfirmed</w:t>
            </w:r>
          </w:p>
          <w:p w14:paraId="656401F5" w14:textId="77777777" w:rsidR="00B02F67" w:rsidRPr="006C7966" w:rsidRDefault="00B02F67" w:rsidP="001D4931">
            <w:pPr>
              <w:rPr>
                <w:rFonts w:cs="Arial"/>
                <w:sz w:val="16"/>
                <w:szCs w:val="16"/>
              </w:rPr>
            </w:pPr>
            <w:r w:rsidRPr="006C7966">
              <w:rPr>
                <w:rFonts w:cs="Arial"/>
                <w:sz w:val="16"/>
                <w:szCs w:val="16"/>
              </w:rPr>
              <w:t>()</w:t>
            </w:r>
          </w:p>
        </w:tc>
        <w:tc>
          <w:tcPr>
            <w:tcW w:w="992" w:type="dxa"/>
          </w:tcPr>
          <w:p w14:paraId="48ABFFAD"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097C6A5D" w14:textId="77777777" w:rsidR="00B02F67" w:rsidRPr="006C7966" w:rsidRDefault="00511D95" w:rsidP="00C52363">
            <w:pPr>
              <w:rPr>
                <w:rFonts w:cs="Arial"/>
                <w:color w:val="000000"/>
                <w:sz w:val="16"/>
                <w:szCs w:val="16"/>
              </w:rPr>
            </w:pPr>
            <w:r w:rsidRPr="00511D95">
              <w:rPr>
                <w:rFonts w:eastAsia="Calibri" w:cs="Arial"/>
                <w:sz w:val="16"/>
                <w:szCs w:val="16"/>
              </w:rPr>
              <w:t>Asynch</w:t>
            </w:r>
          </w:p>
        </w:tc>
        <w:tc>
          <w:tcPr>
            <w:tcW w:w="4253" w:type="dxa"/>
          </w:tcPr>
          <w:p w14:paraId="05093573" w14:textId="77777777" w:rsidR="00B02F67" w:rsidRPr="006C7966" w:rsidRDefault="00F64F01" w:rsidP="000D3AA1">
            <w:pPr>
              <w:rPr>
                <w:rFonts w:eastAsia="Calibri" w:cs="Arial"/>
                <w:sz w:val="16"/>
                <w:szCs w:val="16"/>
              </w:rPr>
            </w:pPr>
            <w:r w:rsidRPr="006C7966">
              <w:rPr>
                <w:rFonts w:cs="Arial"/>
                <w:color w:val="000000"/>
                <w:sz w:val="16"/>
                <w:szCs w:val="16"/>
              </w:rPr>
              <w:t xml:space="preserve">The </w:t>
            </w:r>
            <w:r w:rsidR="00116A6C" w:rsidRPr="00116A6C">
              <w:rPr>
                <w:rFonts w:eastAsia="Calibri" w:cs="Arial"/>
                <w:i/>
                <w:sz w:val="16"/>
                <w:szCs w:val="16"/>
              </w:rPr>
              <w:t>queryRecursiveConfirmed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116A6C" w:rsidRPr="00116A6C">
              <w:rPr>
                <w:rFonts w:eastAsia="Calibri" w:cs="Arial"/>
                <w:i/>
                <w:sz w:val="16"/>
                <w:szCs w:val="16"/>
              </w:rPr>
              <w:t>queryRecursive</w:t>
            </w:r>
            <w:r w:rsidRPr="006C7966">
              <w:rPr>
                <w:rFonts w:cs="Arial"/>
                <w:i/>
                <w:sz w:val="16"/>
                <w:szCs w:val="16"/>
              </w:rPr>
              <w:t xml:space="preserve"> </w:t>
            </w:r>
            <w:r w:rsidRPr="006C7966">
              <w:rPr>
                <w:rFonts w:cs="Arial"/>
                <w:color w:val="000000"/>
                <w:sz w:val="16"/>
                <w:szCs w:val="16"/>
              </w:rPr>
              <w:t>request.</w:t>
            </w:r>
            <w:r w:rsidR="000D3AA1">
              <w:rPr>
                <w:rFonts w:cs="Arial"/>
                <w:color w:val="000000"/>
                <w:sz w:val="16"/>
                <w:szCs w:val="16"/>
              </w:rPr>
              <w:t xml:space="preserve"> This response included the recursive data requested.</w:t>
            </w:r>
          </w:p>
        </w:tc>
      </w:tr>
      <w:tr w:rsidR="000139E0" w:rsidRPr="006C7966" w14:paraId="47E9D04B" w14:textId="77777777" w:rsidTr="008E0367">
        <w:tc>
          <w:tcPr>
            <w:tcW w:w="2660" w:type="dxa"/>
          </w:tcPr>
          <w:p w14:paraId="31EB9DDD" w14:textId="77777777" w:rsidR="00B02F67" w:rsidRPr="006C7966" w:rsidRDefault="00046455" w:rsidP="001D4931">
            <w:pPr>
              <w:rPr>
                <w:rFonts w:cs="Arial"/>
                <w:b/>
                <w:i/>
                <w:sz w:val="16"/>
                <w:szCs w:val="16"/>
              </w:rPr>
            </w:pPr>
            <w:r w:rsidRPr="00046455">
              <w:rPr>
                <w:rFonts w:cs="Arial"/>
                <w:b/>
                <w:i/>
                <w:sz w:val="16"/>
                <w:szCs w:val="16"/>
              </w:rPr>
              <w:t>querySummary</w:t>
            </w:r>
            <w:r w:rsidR="00791A95" w:rsidRPr="00791A95">
              <w:rPr>
                <w:rFonts w:cs="Arial"/>
                <w:b/>
                <w:i/>
                <w:sz w:val="16"/>
                <w:szCs w:val="16"/>
              </w:rPr>
              <w:t>Sync</w:t>
            </w:r>
            <w:r w:rsidR="00B02F67" w:rsidRPr="006C7966">
              <w:rPr>
                <w:rFonts w:cs="Arial"/>
                <w:b/>
                <w:i/>
                <w:sz w:val="16"/>
                <w:szCs w:val="16"/>
              </w:rPr>
              <w:br/>
              <w:t>Confirmed</w:t>
            </w:r>
          </w:p>
          <w:p w14:paraId="3713F9B5" w14:textId="77777777" w:rsidR="00B02F67" w:rsidRPr="006C7966" w:rsidRDefault="00B02F67" w:rsidP="00EB4686">
            <w:pPr>
              <w:tabs>
                <w:tab w:val="right" w:pos="2020"/>
              </w:tabs>
              <w:rPr>
                <w:rFonts w:cs="Arial"/>
                <w:b/>
                <w:i/>
                <w:sz w:val="16"/>
                <w:szCs w:val="16"/>
              </w:rPr>
            </w:pPr>
            <w:r w:rsidRPr="006C7966">
              <w:rPr>
                <w:rFonts w:cs="Arial"/>
                <w:sz w:val="16"/>
                <w:szCs w:val="16"/>
              </w:rPr>
              <w:t>()</w:t>
            </w:r>
            <w:r w:rsidR="00EB4686">
              <w:rPr>
                <w:rFonts w:cs="Arial"/>
                <w:sz w:val="16"/>
                <w:szCs w:val="16"/>
              </w:rPr>
              <w:tab/>
            </w:r>
          </w:p>
        </w:tc>
        <w:tc>
          <w:tcPr>
            <w:tcW w:w="992" w:type="dxa"/>
          </w:tcPr>
          <w:p w14:paraId="145F671A" w14:textId="77777777" w:rsidR="00B02F67" w:rsidRPr="006C7966" w:rsidRDefault="00B02F67" w:rsidP="001D4931">
            <w:pPr>
              <w:rPr>
                <w:rFonts w:cs="Arial"/>
                <w:sz w:val="16"/>
                <w:szCs w:val="16"/>
              </w:rPr>
            </w:pPr>
            <w:r w:rsidRPr="006C7966">
              <w:rPr>
                <w:rFonts w:cs="Arial"/>
                <w:sz w:val="16"/>
                <w:szCs w:val="16"/>
              </w:rPr>
              <w:t>query</w:t>
            </w:r>
          </w:p>
        </w:tc>
        <w:tc>
          <w:tcPr>
            <w:tcW w:w="992" w:type="dxa"/>
          </w:tcPr>
          <w:p w14:paraId="2B031BD3" w14:textId="77777777" w:rsidR="00B02F67" w:rsidRPr="006C7966" w:rsidRDefault="00511D95" w:rsidP="00FC1655">
            <w:pPr>
              <w:rPr>
                <w:rFonts w:cs="Arial"/>
                <w:color w:val="000000"/>
                <w:sz w:val="16"/>
                <w:szCs w:val="16"/>
              </w:rPr>
            </w:pPr>
            <w:r>
              <w:rPr>
                <w:rFonts w:cs="Arial"/>
                <w:color w:val="000000"/>
                <w:sz w:val="16"/>
                <w:szCs w:val="16"/>
              </w:rPr>
              <w:t>Synch</w:t>
            </w:r>
          </w:p>
        </w:tc>
        <w:tc>
          <w:tcPr>
            <w:tcW w:w="4253" w:type="dxa"/>
          </w:tcPr>
          <w:p w14:paraId="314F3D27" w14:textId="43FDFE2F" w:rsidR="00B02F67" w:rsidRPr="006C7966" w:rsidRDefault="00F64F01" w:rsidP="00F64F01">
            <w:pPr>
              <w:rPr>
                <w:rFonts w:cs="Arial"/>
                <w:sz w:val="16"/>
                <w:szCs w:val="16"/>
              </w:rPr>
            </w:pPr>
            <w:r w:rsidRPr="006C7966">
              <w:rPr>
                <w:rFonts w:cs="Arial"/>
                <w:color w:val="000000"/>
                <w:sz w:val="16"/>
                <w:szCs w:val="16"/>
              </w:rPr>
              <w:t xml:space="preserve">The </w:t>
            </w:r>
            <w:r w:rsidR="00116A6C" w:rsidRPr="00116A6C">
              <w:rPr>
                <w:rFonts w:cs="Arial"/>
                <w:i/>
                <w:sz w:val="16"/>
                <w:szCs w:val="16"/>
              </w:rPr>
              <w:t>querySummarySyncConfirmed</w:t>
            </w:r>
            <w:r w:rsidRPr="006C7966">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00046455" w:rsidRPr="00046455">
              <w:rPr>
                <w:rFonts w:cs="Arial"/>
                <w:i/>
                <w:sz w:val="16"/>
                <w:szCs w:val="16"/>
              </w:rPr>
              <w:t>querySummary</w:t>
            </w:r>
            <w:r w:rsidR="00791A95" w:rsidRPr="00791A95">
              <w:rPr>
                <w:rFonts w:cs="Arial"/>
                <w:i/>
                <w:sz w:val="16"/>
                <w:szCs w:val="16"/>
              </w:rPr>
              <w:t>Sync</w:t>
            </w:r>
            <w:r w:rsidRPr="006C7966">
              <w:rPr>
                <w:rFonts w:cs="Arial"/>
                <w:i/>
                <w:sz w:val="16"/>
                <w:szCs w:val="16"/>
              </w:rPr>
              <w:t xml:space="preserve"> </w:t>
            </w:r>
            <w:r w:rsidRPr="006C7966">
              <w:rPr>
                <w:rFonts w:cs="Arial"/>
                <w:color w:val="000000"/>
                <w:sz w:val="16"/>
                <w:szCs w:val="16"/>
              </w:rPr>
              <w:t>request.</w:t>
            </w:r>
            <w:r w:rsidR="00E411A9">
              <w:rPr>
                <w:rFonts w:cs="Arial"/>
                <w:color w:val="000000"/>
                <w:sz w:val="16"/>
                <w:szCs w:val="16"/>
              </w:rPr>
              <w:t xml:space="preserve"> </w:t>
            </w:r>
            <w:r w:rsidR="000D3AA1">
              <w:rPr>
                <w:rFonts w:cs="Arial"/>
                <w:color w:val="000000"/>
                <w:sz w:val="16"/>
                <w:szCs w:val="16"/>
              </w:rPr>
              <w:t>This response included the summary data requested.</w:t>
            </w:r>
          </w:p>
        </w:tc>
      </w:tr>
      <w:tr w:rsidR="000139E0" w:rsidRPr="006C7966" w14:paraId="767AA203" w14:textId="77777777" w:rsidTr="008E0367">
        <w:tc>
          <w:tcPr>
            <w:tcW w:w="2660" w:type="dxa"/>
          </w:tcPr>
          <w:p w14:paraId="6FE89FE4" w14:textId="77777777" w:rsidR="00B254BD" w:rsidRPr="006C7966" w:rsidRDefault="00B254BD" w:rsidP="001D4931">
            <w:pPr>
              <w:rPr>
                <w:rFonts w:cs="Arial"/>
                <w:b/>
                <w:i/>
                <w:sz w:val="16"/>
                <w:szCs w:val="16"/>
              </w:rPr>
            </w:pPr>
            <w:r>
              <w:rPr>
                <w:rFonts w:cs="Arial"/>
                <w:b/>
                <w:i/>
                <w:sz w:val="16"/>
                <w:szCs w:val="16"/>
              </w:rPr>
              <w:t>error</w:t>
            </w:r>
          </w:p>
        </w:tc>
        <w:tc>
          <w:tcPr>
            <w:tcW w:w="992" w:type="dxa"/>
          </w:tcPr>
          <w:p w14:paraId="4A4AD514" w14:textId="77777777" w:rsidR="00B254BD" w:rsidRPr="006C7966" w:rsidRDefault="00B254BD" w:rsidP="001D4931">
            <w:pPr>
              <w:rPr>
                <w:rFonts w:cs="Arial"/>
                <w:sz w:val="16"/>
                <w:szCs w:val="16"/>
              </w:rPr>
            </w:pPr>
            <w:r>
              <w:rPr>
                <w:rFonts w:cs="Arial"/>
                <w:sz w:val="16"/>
                <w:szCs w:val="16"/>
              </w:rPr>
              <w:t>error</w:t>
            </w:r>
          </w:p>
        </w:tc>
        <w:tc>
          <w:tcPr>
            <w:tcW w:w="992" w:type="dxa"/>
          </w:tcPr>
          <w:p w14:paraId="33DD45CB" w14:textId="77777777" w:rsidR="00B254BD" w:rsidRPr="00511D95" w:rsidRDefault="00B254BD" w:rsidP="00FC1655">
            <w:pPr>
              <w:rPr>
                <w:rFonts w:eastAsia="Calibri" w:cs="Arial"/>
                <w:sz w:val="16"/>
                <w:szCs w:val="16"/>
              </w:rPr>
            </w:pPr>
            <w:r>
              <w:rPr>
                <w:rFonts w:eastAsia="Calibri" w:cs="Arial"/>
                <w:sz w:val="16"/>
                <w:szCs w:val="16"/>
              </w:rPr>
              <w:t>Asynch</w:t>
            </w:r>
          </w:p>
        </w:tc>
        <w:tc>
          <w:tcPr>
            <w:tcW w:w="4253" w:type="dxa"/>
          </w:tcPr>
          <w:p w14:paraId="4ACB5B4E" w14:textId="77777777" w:rsidR="00B254BD" w:rsidRPr="006C7966" w:rsidRDefault="00B254BD" w:rsidP="00643FB0">
            <w:pPr>
              <w:rPr>
                <w:rFonts w:cs="Arial"/>
                <w:color w:val="000000"/>
                <w:sz w:val="16"/>
                <w:szCs w:val="16"/>
              </w:rPr>
            </w:pPr>
            <w:r>
              <w:rPr>
                <w:rFonts w:cs="Arial"/>
                <w:color w:val="000000"/>
                <w:sz w:val="16"/>
                <w:szCs w:val="16"/>
              </w:rPr>
              <w:t>The</w:t>
            </w:r>
            <w:r w:rsidRPr="0023585A">
              <w:rPr>
                <w:rFonts w:cs="Arial"/>
                <w:color w:val="000000"/>
                <w:sz w:val="16"/>
                <w:szCs w:val="16"/>
              </w:rPr>
              <w:t xml:space="preserve"> </w:t>
            </w:r>
            <w:r w:rsidR="00075FC8" w:rsidRPr="007040F7">
              <w:rPr>
                <w:rFonts w:cs="Arial"/>
                <w:i/>
                <w:color w:val="000000"/>
                <w:sz w:val="16"/>
                <w:szCs w:val="16"/>
              </w:rPr>
              <w:t>error</w:t>
            </w:r>
            <w:r w:rsidRPr="0023585A">
              <w:rPr>
                <w:rFonts w:cs="Arial"/>
                <w:color w:val="000000"/>
                <w:sz w:val="16"/>
                <w:szCs w:val="16"/>
              </w:rPr>
              <w:t xml:space="preserve"> message is sent f</w:t>
            </w:r>
            <w:r>
              <w:rPr>
                <w:rFonts w:cs="Arial"/>
                <w:color w:val="000000"/>
                <w:sz w:val="16"/>
                <w:szCs w:val="16"/>
              </w:rPr>
              <w:t>rom a PA to an RA</w:t>
            </w:r>
            <w:r w:rsidRPr="0023585A">
              <w:rPr>
                <w:rFonts w:cs="Arial"/>
                <w:color w:val="000000"/>
                <w:sz w:val="16"/>
                <w:szCs w:val="16"/>
              </w:rPr>
              <w:t xml:space="preserve"> as an indication of the occurrence</w:t>
            </w:r>
            <w:r>
              <w:rPr>
                <w:rFonts w:cs="Arial"/>
                <w:color w:val="000000"/>
                <w:sz w:val="16"/>
                <w:szCs w:val="16"/>
              </w:rPr>
              <w:t xml:space="preserve"> of an error condition </w:t>
            </w:r>
            <w:r w:rsidRPr="0023585A">
              <w:rPr>
                <w:rFonts w:cs="Arial"/>
                <w:color w:val="000000"/>
                <w:sz w:val="16"/>
                <w:szCs w:val="16"/>
              </w:rPr>
              <w:t>in response to an origi</w:t>
            </w:r>
            <w:r>
              <w:rPr>
                <w:rFonts w:cs="Arial"/>
                <w:color w:val="000000"/>
                <w:sz w:val="16"/>
                <w:szCs w:val="16"/>
              </w:rPr>
              <w:t>nal request from the associated RA.</w:t>
            </w:r>
          </w:p>
        </w:tc>
      </w:tr>
      <w:tr w:rsidR="000139E0" w:rsidRPr="006C7966" w14:paraId="06321FDF" w14:textId="77777777" w:rsidTr="008E0367">
        <w:tc>
          <w:tcPr>
            <w:tcW w:w="2660" w:type="dxa"/>
          </w:tcPr>
          <w:p w14:paraId="59A655C2" w14:textId="77777777" w:rsidR="00B254BD" w:rsidRPr="006C7966" w:rsidRDefault="00B254BD" w:rsidP="001D4931">
            <w:pPr>
              <w:rPr>
                <w:rFonts w:cs="Arial"/>
                <w:b/>
                <w:i/>
                <w:sz w:val="16"/>
                <w:szCs w:val="16"/>
              </w:rPr>
            </w:pPr>
            <w:r w:rsidRPr="006C7966">
              <w:rPr>
                <w:rFonts w:cs="Arial"/>
                <w:b/>
                <w:i/>
                <w:sz w:val="16"/>
                <w:szCs w:val="16"/>
              </w:rPr>
              <w:t>errorEvent</w:t>
            </w:r>
          </w:p>
          <w:p w14:paraId="5D34D94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F815968"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304FBCFB" w14:textId="77777777" w:rsidR="00B254BD" w:rsidRPr="006C7966" w:rsidRDefault="00B254BD" w:rsidP="00FC1655">
            <w:pPr>
              <w:rPr>
                <w:rFonts w:cs="Arial"/>
                <w:color w:val="000000"/>
                <w:sz w:val="16"/>
                <w:szCs w:val="16"/>
              </w:rPr>
            </w:pPr>
            <w:r w:rsidRPr="00511D95">
              <w:rPr>
                <w:rFonts w:eastAsia="Calibri" w:cs="Arial"/>
                <w:sz w:val="16"/>
                <w:szCs w:val="16"/>
              </w:rPr>
              <w:t>Asynch</w:t>
            </w:r>
          </w:p>
        </w:tc>
        <w:tc>
          <w:tcPr>
            <w:tcW w:w="4253" w:type="dxa"/>
          </w:tcPr>
          <w:p w14:paraId="7E11A69F" w14:textId="50114F36" w:rsidR="00B254BD" w:rsidRPr="006C7966" w:rsidRDefault="00B254BD" w:rsidP="000D3AA1">
            <w:pPr>
              <w:rPr>
                <w:rFonts w:cs="Arial"/>
                <w:sz w:val="16"/>
                <w:szCs w:val="16"/>
              </w:rPr>
            </w:pPr>
            <w:r w:rsidRPr="006C7966">
              <w:rPr>
                <w:rFonts w:cs="Arial"/>
                <w:color w:val="000000"/>
                <w:sz w:val="16"/>
                <w:szCs w:val="16"/>
              </w:rPr>
              <w:t xml:space="preserve">The </w:t>
            </w:r>
            <w:r w:rsidRPr="006C7966">
              <w:rPr>
                <w:rFonts w:cs="Arial"/>
                <w:i/>
                <w:color w:val="000000"/>
                <w:sz w:val="16"/>
                <w:szCs w:val="16"/>
              </w:rPr>
              <w:t>errorEvent</w:t>
            </w:r>
            <w:r w:rsidRPr="006C7966">
              <w:rPr>
                <w:rFonts w:cs="Arial"/>
                <w:color w:val="000000"/>
                <w:sz w:val="16"/>
                <w:szCs w:val="16"/>
              </w:rPr>
              <w:t xml:space="preserve"> </w:t>
            </w:r>
            <w:r w:rsidRPr="006C7966">
              <w:rPr>
                <w:rFonts w:cs="Arial"/>
                <w:sz w:val="16"/>
                <w:szCs w:val="16"/>
              </w:rPr>
              <w:t xml:space="preserve">notification </w:t>
            </w:r>
            <w:r w:rsidRPr="006C7966">
              <w:rPr>
                <w:rFonts w:cs="Arial"/>
                <w:color w:val="000000"/>
                <w:sz w:val="16"/>
                <w:szCs w:val="16"/>
              </w:rPr>
              <w:t>is raised when a fault is detected.</w:t>
            </w:r>
            <w:r w:rsidR="00E411A9">
              <w:rPr>
                <w:rFonts w:cs="Arial"/>
                <w:color w:val="000000"/>
                <w:sz w:val="16"/>
                <w:szCs w:val="16"/>
              </w:rPr>
              <w:t xml:space="preserve"> </w:t>
            </w:r>
            <w:r w:rsidRPr="006C7966">
              <w:rPr>
                <w:rFonts w:cs="Arial"/>
                <w:color w:val="000000"/>
                <w:sz w:val="16"/>
                <w:szCs w:val="16"/>
              </w:rPr>
              <w:t xml:space="preserve">The message includes attributes that describe </w:t>
            </w:r>
            <w:r>
              <w:rPr>
                <w:rFonts w:cs="Arial"/>
                <w:color w:val="000000"/>
                <w:sz w:val="16"/>
                <w:szCs w:val="16"/>
              </w:rPr>
              <w:t>the</w:t>
            </w:r>
            <w:r w:rsidRPr="006C7966">
              <w:rPr>
                <w:rFonts w:cs="Arial"/>
                <w:color w:val="000000"/>
                <w:sz w:val="16"/>
                <w:szCs w:val="16"/>
              </w:rPr>
              <w:t xml:space="preserve"> exception and include</w:t>
            </w:r>
            <w:r>
              <w:rPr>
                <w:rFonts w:cs="Arial"/>
                <w:color w:val="000000"/>
                <w:sz w:val="16"/>
                <w:szCs w:val="16"/>
              </w:rPr>
              <w:t>s</w:t>
            </w:r>
            <w:r w:rsidRPr="006C7966">
              <w:rPr>
                <w:rFonts w:cs="Arial"/>
                <w:color w:val="000000"/>
                <w:sz w:val="16"/>
                <w:szCs w:val="16"/>
              </w:rPr>
              <w:t xml:space="preserve"> the identifier of the NSA generating the exception and the error identifier for each known fault type.</w:t>
            </w:r>
            <w:r w:rsidR="00E411A9">
              <w:rPr>
                <w:rFonts w:cs="Arial"/>
                <w:color w:val="000000"/>
                <w:sz w:val="16"/>
                <w:szCs w:val="16"/>
              </w:rPr>
              <w:t xml:space="preserve"> </w:t>
            </w:r>
          </w:p>
        </w:tc>
      </w:tr>
      <w:tr w:rsidR="000139E0" w:rsidRPr="006C7966" w14:paraId="4DC547F3" w14:textId="77777777" w:rsidTr="008E0367">
        <w:tc>
          <w:tcPr>
            <w:tcW w:w="2660" w:type="dxa"/>
          </w:tcPr>
          <w:p w14:paraId="4BFD5619" w14:textId="77777777" w:rsidR="00B254BD" w:rsidRPr="006C7966" w:rsidRDefault="00B254BD" w:rsidP="001D4931">
            <w:pPr>
              <w:rPr>
                <w:rFonts w:cs="Arial"/>
                <w:b/>
                <w:i/>
                <w:sz w:val="16"/>
                <w:szCs w:val="16"/>
              </w:rPr>
            </w:pPr>
            <w:r w:rsidRPr="006C7966">
              <w:rPr>
                <w:rFonts w:cs="Arial"/>
                <w:b/>
                <w:i/>
                <w:sz w:val="16"/>
                <w:szCs w:val="16"/>
              </w:rPr>
              <w:t>reserveTimeout</w:t>
            </w:r>
          </w:p>
          <w:p w14:paraId="50DCDDBD"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443381A3"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07012C3A" w14:textId="77777777" w:rsidR="00B254BD" w:rsidRPr="006C7966" w:rsidRDefault="00B254BD" w:rsidP="0035796F">
            <w:pPr>
              <w:rPr>
                <w:rFonts w:cs="Arial"/>
                <w:sz w:val="16"/>
                <w:szCs w:val="16"/>
              </w:rPr>
            </w:pPr>
            <w:r w:rsidRPr="00511D95">
              <w:rPr>
                <w:rFonts w:eastAsia="Calibri" w:cs="Arial"/>
                <w:sz w:val="16"/>
                <w:szCs w:val="16"/>
              </w:rPr>
              <w:t>Asynch</w:t>
            </w:r>
          </w:p>
        </w:tc>
        <w:tc>
          <w:tcPr>
            <w:tcW w:w="4253" w:type="dxa"/>
          </w:tcPr>
          <w:p w14:paraId="530A50A9" w14:textId="77777777" w:rsidR="00B254BD" w:rsidRPr="006C7966" w:rsidRDefault="00B254BD" w:rsidP="00F64F01">
            <w:pPr>
              <w:rPr>
                <w:rFonts w:cs="Arial"/>
                <w:sz w:val="16"/>
                <w:szCs w:val="16"/>
              </w:rPr>
            </w:pPr>
            <w:r w:rsidRPr="006C7966">
              <w:rPr>
                <w:rFonts w:cs="Arial"/>
                <w:color w:val="000000"/>
                <w:sz w:val="16"/>
                <w:szCs w:val="16"/>
              </w:rPr>
              <w:t xml:space="preserve">The </w:t>
            </w:r>
            <w:r w:rsidRPr="006C7966">
              <w:rPr>
                <w:rFonts w:cs="Arial"/>
                <w:i/>
                <w:sz w:val="16"/>
                <w:szCs w:val="16"/>
              </w:rPr>
              <w:t>reserveTimeout</w:t>
            </w:r>
            <w:r w:rsidRPr="006C7966">
              <w:rPr>
                <w:rFonts w:cs="Arial"/>
                <w:sz w:val="16"/>
                <w:szCs w:val="16"/>
              </w:rPr>
              <w:t xml:space="preserve"> notification </w:t>
            </w:r>
            <w:r w:rsidRPr="006C7966">
              <w:rPr>
                <w:rFonts w:cs="Arial"/>
                <w:color w:val="000000"/>
                <w:sz w:val="16"/>
                <w:szCs w:val="16"/>
              </w:rPr>
              <w:t xml:space="preserve">is sent to the RA that issued the original </w:t>
            </w:r>
            <w:r w:rsidRPr="006C7966">
              <w:rPr>
                <w:rFonts w:cs="Arial"/>
                <w:i/>
                <w:sz w:val="16"/>
                <w:szCs w:val="16"/>
              </w:rPr>
              <w:t>commit</w:t>
            </w:r>
            <w:r w:rsidRPr="006C7966">
              <w:rPr>
                <w:rFonts w:cs="Arial"/>
                <w:sz w:val="16"/>
                <w:szCs w:val="16"/>
              </w:rPr>
              <w:t xml:space="preserve"> </w:t>
            </w:r>
            <w:r w:rsidRPr="006C7966">
              <w:rPr>
                <w:rFonts w:cs="Arial"/>
                <w:color w:val="000000"/>
                <w:sz w:val="16"/>
                <w:szCs w:val="16"/>
              </w:rPr>
              <w:t xml:space="preserve">request </w:t>
            </w:r>
            <w:r w:rsidRPr="006C7966">
              <w:rPr>
                <w:rFonts w:cs="Arial"/>
                <w:sz w:val="16"/>
                <w:szCs w:val="16"/>
              </w:rPr>
              <w:t>to notify the RA that a request timeout has occurred at a PA.</w:t>
            </w:r>
          </w:p>
        </w:tc>
      </w:tr>
      <w:tr w:rsidR="000139E0" w:rsidRPr="006C7966" w14:paraId="54E08315" w14:textId="77777777" w:rsidTr="008E0367">
        <w:tc>
          <w:tcPr>
            <w:tcW w:w="2660" w:type="dxa"/>
          </w:tcPr>
          <w:p w14:paraId="246605FA" w14:textId="77777777" w:rsidR="00B254BD" w:rsidRPr="006C7966" w:rsidRDefault="00B254BD" w:rsidP="001D4931">
            <w:pPr>
              <w:rPr>
                <w:rFonts w:cs="Arial"/>
                <w:b/>
                <w:i/>
                <w:sz w:val="16"/>
                <w:szCs w:val="16"/>
              </w:rPr>
            </w:pPr>
            <w:r w:rsidRPr="000F4BC5">
              <w:rPr>
                <w:rFonts w:cs="Arial"/>
                <w:b/>
                <w:i/>
                <w:sz w:val="16"/>
                <w:szCs w:val="16"/>
              </w:rPr>
              <w:t>dataPlaneStat</w:t>
            </w:r>
            <w:r>
              <w:rPr>
                <w:rFonts w:cs="Arial"/>
                <w:b/>
                <w:i/>
                <w:sz w:val="16"/>
                <w:szCs w:val="16"/>
              </w:rPr>
              <w:t>e</w:t>
            </w:r>
            <w:r w:rsidRPr="006C7966">
              <w:rPr>
                <w:rFonts w:cs="Arial"/>
                <w:b/>
                <w:i/>
                <w:sz w:val="16"/>
                <w:szCs w:val="16"/>
              </w:rPr>
              <w:t>Change</w:t>
            </w:r>
          </w:p>
          <w:p w14:paraId="79001358" w14:textId="77777777" w:rsidR="00B254BD" w:rsidRPr="006C7966" w:rsidRDefault="00B254BD" w:rsidP="000D3AA1">
            <w:pPr>
              <w:rPr>
                <w:rFonts w:cs="Arial"/>
                <w:b/>
                <w:i/>
                <w:sz w:val="16"/>
                <w:szCs w:val="16"/>
              </w:rPr>
            </w:pPr>
            <w:r w:rsidRPr="006C7966">
              <w:rPr>
                <w:rFonts w:cs="Arial"/>
                <w:sz w:val="16"/>
                <w:szCs w:val="16"/>
              </w:rPr>
              <w:t>(</w:t>
            </w:r>
            <w:r w:rsidRPr="000F4BC5">
              <w:rPr>
                <w:rFonts w:cs="Arial"/>
                <w:i/>
                <w:sz w:val="16"/>
                <w:szCs w:val="16"/>
              </w:rPr>
              <w:t>dataPlaneStat</w:t>
            </w:r>
            <w:r>
              <w:rPr>
                <w:rFonts w:cs="Arial"/>
                <w:i/>
                <w:sz w:val="16"/>
                <w:szCs w:val="16"/>
              </w:rPr>
              <w:t>e</w:t>
            </w:r>
            <w:r w:rsidRPr="006C7966">
              <w:rPr>
                <w:rFonts w:cs="Arial"/>
                <w:sz w:val="16"/>
                <w:szCs w:val="16"/>
              </w:rPr>
              <w:t>Change.nt)</w:t>
            </w:r>
          </w:p>
        </w:tc>
        <w:tc>
          <w:tcPr>
            <w:tcW w:w="992" w:type="dxa"/>
          </w:tcPr>
          <w:p w14:paraId="12F31AC5"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1356BE87" w14:textId="77777777" w:rsidR="00B254BD" w:rsidRPr="006C7966" w:rsidRDefault="00B254BD" w:rsidP="00553E1A">
            <w:pPr>
              <w:rPr>
                <w:rFonts w:cs="Arial"/>
                <w:sz w:val="16"/>
                <w:szCs w:val="16"/>
              </w:rPr>
            </w:pPr>
            <w:r w:rsidRPr="00511D95">
              <w:rPr>
                <w:rFonts w:eastAsia="Calibri" w:cs="Arial"/>
                <w:sz w:val="16"/>
                <w:szCs w:val="16"/>
              </w:rPr>
              <w:t>Asynch</w:t>
            </w:r>
          </w:p>
        </w:tc>
        <w:tc>
          <w:tcPr>
            <w:tcW w:w="4253" w:type="dxa"/>
          </w:tcPr>
          <w:p w14:paraId="01D7F50C" w14:textId="77777777" w:rsidR="00B254BD" w:rsidRPr="006C7966" w:rsidRDefault="00B254BD" w:rsidP="000D3AA1">
            <w:pPr>
              <w:rPr>
                <w:rFonts w:cs="Arial"/>
                <w:sz w:val="16"/>
                <w:szCs w:val="16"/>
              </w:rPr>
            </w:pPr>
            <w:r w:rsidRPr="006C7966">
              <w:rPr>
                <w:rFonts w:cs="Arial"/>
                <w:color w:val="000000"/>
                <w:sz w:val="16"/>
                <w:szCs w:val="16"/>
              </w:rPr>
              <w:t xml:space="preserve">The </w:t>
            </w:r>
            <w:r w:rsidRPr="000F4BC5">
              <w:rPr>
                <w:rFonts w:cs="Arial"/>
                <w:i/>
                <w:sz w:val="16"/>
                <w:szCs w:val="16"/>
              </w:rPr>
              <w:t>dataPlaneStat</w:t>
            </w:r>
            <w:r>
              <w:rPr>
                <w:rFonts w:cs="Arial"/>
                <w:i/>
                <w:sz w:val="16"/>
                <w:szCs w:val="16"/>
              </w:rPr>
              <w:t>e</w:t>
            </w:r>
            <w:r w:rsidRPr="006C7966">
              <w:rPr>
                <w:rFonts w:cs="Arial"/>
                <w:i/>
                <w:sz w:val="16"/>
                <w:szCs w:val="16"/>
              </w:rPr>
              <w:t>Change</w:t>
            </w:r>
            <w:r w:rsidRPr="006C7966">
              <w:rPr>
                <w:rFonts w:cs="Arial"/>
                <w:b/>
                <w:i/>
                <w:sz w:val="16"/>
                <w:szCs w:val="16"/>
              </w:rPr>
              <w:t xml:space="preserve"> </w:t>
            </w:r>
            <w:r w:rsidRPr="006C7966">
              <w:rPr>
                <w:rFonts w:cs="Arial"/>
                <w:sz w:val="16"/>
                <w:szCs w:val="16"/>
              </w:rPr>
              <w:t xml:space="preserve">notification </w:t>
            </w:r>
            <w:r w:rsidRPr="006C7966">
              <w:rPr>
                <w:rFonts w:cs="Arial"/>
                <w:color w:val="000000"/>
                <w:sz w:val="16"/>
                <w:szCs w:val="16"/>
              </w:rPr>
              <w:t xml:space="preserve">is sent to the RA that issued the original </w:t>
            </w:r>
            <w:r w:rsidRPr="006C7966">
              <w:rPr>
                <w:rFonts w:cs="Arial"/>
                <w:i/>
                <w:color w:val="000000"/>
                <w:sz w:val="16"/>
                <w:szCs w:val="16"/>
              </w:rPr>
              <w:t>reserve</w:t>
            </w:r>
            <w:r w:rsidRPr="006C7966">
              <w:rPr>
                <w:rFonts w:cs="Arial"/>
                <w:color w:val="000000"/>
                <w:sz w:val="16"/>
                <w:szCs w:val="16"/>
              </w:rPr>
              <w:t xml:space="preserve"> request </w:t>
            </w:r>
            <w:r w:rsidRPr="006C7966">
              <w:rPr>
                <w:rFonts w:cs="Arial"/>
                <w:sz w:val="16"/>
                <w:szCs w:val="16"/>
              </w:rPr>
              <w:t>when the data plane status has changed. Possible data plane status changes are: activation, deactivation and activation version change.</w:t>
            </w:r>
          </w:p>
        </w:tc>
      </w:tr>
      <w:tr w:rsidR="000139E0" w:rsidRPr="006C7966" w14:paraId="2332C8F5" w14:textId="77777777" w:rsidTr="008E0367">
        <w:tc>
          <w:tcPr>
            <w:tcW w:w="2660" w:type="dxa"/>
          </w:tcPr>
          <w:p w14:paraId="44119F89" w14:textId="77777777" w:rsidR="00B254BD" w:rsidRPr="006C7966" w:rsidRDefault="00B254BD" w:rsidP="001D4931">
            <w:pPr>
              <w:rPr>
                <w:rFonts w:cs="Arial"/>
                <w:b/>
                <w:i/>
                <w:sz w:val="16"/>
                <w:szCs w:val="16"/>
              </w:rPr>
            </w:pPr>
            <w:r w:rsidRPr="006C7966">
              <w:rPr>
                <w:rFonts w:cs="Arial"/>
                <w:b/>
                <w:i/>
                <w:sz w:val="16"/>
                <w:szCs w:val="16"/>
              </w:rPr>
              <w:t>messageDeliveryTimeout</w:t>
            </w:r>
          </w:p>
          <w:p w14:paraId="7322329E" w14:textId="77777777" w:rsidR="00B254BD" w:rsidRPr="006C7966" w:rsidRDefault="00B254BD" w:rsidP="001D4931">
            <w:pPr>
              <w:rPr>
                <w:rFonts w:cs="Arial"/>
                <w:b/>
                <w:i/>
                <w:sz w:val="16"/>
                <w:szCs w:val="16"/>
              </w:rPr>
            </w:pPr>
            <w:r w:rsidRPr="006C7966">
              <w:rPr>
                <w:rFonts w:cs="Arial"/>
                <w:sz w:val="16"/>
                <w:szCs w:val="16"/>
              </w:rPr>
              <w:t>()</w:t>
            </w:r>
          </w:p>
        </w:tc>
        <w:tc>
          <w:tcPr>
            <w:tcW w:w="992" w:type="dxa"/>
          </w:tcPr>
          <w:p w14:paraId="01FCCE2A" w14:textId="77777777" w:rsidR="00B254BD" w:rsidRPr="006C7966" w:rsidRDefault="00B254BD" w:rsidP="001D4931">
            <w:pPr>
              <w:rPr>
                <w:rFonts w:cs="Arial"/>
                <w:sz w:val="16"/>
                <w:szCs w:val="16"/>
              </w:rPr>
            </w:pPr>
            <w:r w:rsidRPr="006C7966">
              <w:rPr>
                <w:rFonts w:cs="Arial"/>
                <w:sz w:val="16"/>
                <w:szCs w:val="16"/>
              </w:rPr>
              <w:t>notification</w:t>
            </w:r>
          </w:p>
        </w:tc>
        <w:tc>
          <w:tcPr>
            <w:tcW w:w="992" w:type="dxa"/>
          </w:tcPr>
          <w:p w14:paraId="5A7DD0FC" w14:textId="77777777" w:rsidR="00B254BD" w:rsidRPr="006C7966" w:rsidRDefault="00B254BD" w:rsidP="00274100">
            <w:pPr>
              <w:rPr>
                <w:rFonts w:cs="Arial"/>
                <w:sz w:val="16"/>
                <w:szCs w:val="16"/>
              </w:rPr>
            </w:pPr>
            <w:r w:rsidRPr="00511D95">
              <w:rPr>
                <w:rFonts w:eastAsia="Calibri" w:cs="Arial"/>
                <w:sz w:val="16"/>
                <w:szCs w:val="16"/>
              </w:rPr>
              <w:t>Asynch</w:t>
            </w:r>
          </w:p>
        </w:tc>
        <w:tc>
          <w:tcPr>
            <w:tcW w:w="4253" w:type="dxa"/>
          </w:tcPr>
          <w:p w14:paraId="27C74870" w14:textId="77777777" w:rsidR="00B254BD" w:rsidRPr="006C7966" w:rsidRDefault="00B254BD" w:rsidP="00B73A83">
            <w:pPr>
              <w:rPr>
                <w:rFonts w:cs="Arial"/>
                <w:sz w:val="16"/>
                <w:szCs w:val="16"/>
              </w:rPr>
            </w:pPr>
            <w:r w:rsidRPr="006C7966">
              <w:rPr>
                <w:rFonts w:cs="Arial"/>
                <w:sz w:val="16"/>
                <w:szCs w:val="16"/>
              </w:rPr>
              <w:t>The</w:t>
            </w:r>
            <w:r w:rsidRPr="006C7966">
              <w:rPr>
                <w:rFonts w:cs="Arial"/>
                <w:i/>
                <w:sz w:val="16"/>
                <w:szCs w:val="16"/>
              </w:rPr>
              <w:t xml:space="preserve"> messageDeliveryTimeout </w:t>
            </w:r>
            <w:r w:rsidRPr="006C7966">
              <w:rPr>
                <w:rFonts w:cs="Arial"/>
                <w:sz w:val="16"/>
                <w:szCs w:val="16"/>
              </w:rPr>
              <w:t xml:space="preserve">notification is sent </w:t>
            </w:r>
            <w:r w:rsidRPr="006C7966">
              <w:rPr>
                <w:rFonts w:cs="Arial"/>
                <w:color w:val="000000"/>
                <w:sz w:val="16"/>
                <w:szCs w:val="16"/>
              </w:rPr>
              <w:t xml:space="preserve">to the RA that issued the original </w:t>
            </w:r>
            <w:r w:rsidR="00B73A83">
              <w:rPr>
                <w:rFonts w:cs="Arial"/>
                <w:i/>
                <w:color w:val="000000"/>
                <w:sz w:val="16"/>
                <w:szCs w:val="16"/>
              </w:rPr>
              <w:t>request</w:t>
            </w:r>
            <w:r w:rsidR="00B73A83" w:rsidRPr="006C7966">
              <w:rPr>
                <w:rFonts w:cs="Arial"/>
                <w:color w:val="000000"/>
                <w:sz w:val="16"/>
                <w:szCs w:val="16"/>
              </w:rPr>
              <w:t xml:space="preserve"> </w:t>
            </w:r>
            <w:r w:rsidRPr="006C7966">
              <w:rPr>
                <w:rFonts w:cs="Arial"/>
                <w:color w:val="000000"/>
                <w:sz w:val="16"/>
                <w:szCs w:val="16"/>
              </w:rPr>
              <w:t xml:space="preserve">message </w:t>
            </w:r>
            <w:r w:rsidRPr="006C7966">
              <w:rPr>
                <w:rFonts w:cs="Arial"/>
                <w:sz w:val="16"/>
                <w:szCs w:val="16"/>
              </w:rPr>
              <w:t xml:space="preserve">when the delivery of a </w:t>
            </w:r>
            <w:r w:rsidR="00075FC8" w:rsidRPr="007040F7">
              <w:rPr>
                <w:rFonts w:cs="Arial"/>
                <w:i/>
                <w:sz w:val="16"/>
                <w:szCs w:val="16"/>
              </w:rPr>
              <w:t>request</w:t>
            </w:r>
            <w:r w:rsidRPr="006C7966">
              <w:rPr>
                <w:rFonts w:cs="Arial"/>
                <w:sz w:val="16"/>
                <w:szCs w:val="16"/>
              </w:rPr>
              <w:t xml:space="preserve"> message has timed out.</w:t>
            </w:r>
          </w:p>
        </w:tc>
      </w:tr>
      <w:tr w:rsidR="000139E0" w:rsidRPr="006C7966" w14:paraId="13C5BC43" w14:textId="77777777" w:rsidTr="008E0367">
        <w:tc>
          <w:tcPr>
            <w:tcW w:w="2660" w:type="dxa"/>
          </w:tcPr>
          <w:p w14:paraId="6E54116E" w14:textId="77777777" w:rsidR="00B254BD" w:rsidRDefault="00B254BD" w:rsidP="001D4931">
            <w:pPr>
              <w:rPr>
                <w:rFonts w:cs="Arial"/>
                <w:b/>
                <w:i/>
                <w:sz w:val="16"/>
                <w:szCs w:val="16"/>
              </w:rPr>
            </w:pPr>
            <w:r w:rsidRPr="00B1229C">
              <w:rPr>
                <w:rFonts w:cs="Arial"/>
                <w:b/>
                <w:i/>
                <w:sz w:val="16"/>
                <w:szCs w:val="16"/>
              </w:rPr>
              <w:t>queryNotificationConfirmed</w:t>
            </w:r>
          </w:p>
          <w:p w14:paraId="2A2D8C2B" w14:textId="77777777" w:rsidR="00B254BD" w:rsidRPr="00B92A5F" w:rsidRDefault="00B254BD" w:rsidP="001D4931">
            <w:pPr>
              <w:rPr>
                <w:rFonts w:cs="Arial"/>
                <w:sz w:val="16"/>
                <w:szCs w:val="16"/>
              </w:rPr>
            </w:pPr>
            <w:r w:rsidRPr="00B92A5F">
              <w:rPr>
                <w:rFonts w:cs="Arial"/>
                <w:sz w:val="16"/>
                <w:szCs w:val="16"/>
              </w:rPr>
              <w:t>()</w:t>
            </w:r>
          </w:p>
        </w:tc>
        <w:tc>
          <w:tcPr>
            <w:tcW w:w="992" w:type="dxa"/>
          </w:tcPr>
          <w:p w14:paraId="306713FB"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7D764D29" w14:textId="77777777" w:rsidR="00B254BD" w:rsidRPr="00511D95" w:rsidRDefault="00B254BD" w:rsidP="00274100">
            <w:pPr>
              <w:rPr>
                <w:rFonts w:eastAsia="Calibri" w:cs="Arial"/>
                <w:sz w:val="16"/>
                <w:szCs w:val="16"/>
              </w:rPr>
            </w:pPr>
            <w:r w:rsidRPr="00511D95">
              <w:rPr>
                <w:rFonts w:eastAsia="Calibri" w:cs="Arial"/>
                <w:sz w:val="16"/>
                <w:szCs w:val="16"/>
              </w:rPr>
              <w:t>Asynch</w:t>
            </w:r>
          </w:p>
        </w:tc>
        <w:tc>
          <w:tcPr>
            <w:tcW w:w="4253" w:type="dxa"/>
          </w:tcPr>
          <w:p w14:paraId="3E7B1AF3"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055BDD8" w14:textId="77777777" w:rsidTr="008E0367">
        <w:tc>
          <w:tcPr>
            <w:tcW w:w="2660" w:type="dxa"/>
          </w:tcPr>
          <w:p w14:paraId="23D423F8" w14:textId="77777777" w:rsidR="00B254BD" w:rsidRDefault="00B254BD" w:rsidP="001D4931">
            <w:pPr>
              <w:rPr>
                <w:rFonts w:cs="Arial"/>
                <w:b/>
                <w:i/>
                <w:sz w:val="16"/>
                <w:szCs w:val="16"/>
              </w:rPr>
            </w:pPr>
            <w:r w:rsidRPr="00B1229C">
              <w:rPr>
                <w:rFonts w:cs="Arial"/>
                <w:b/>
                <w:i/>
                <w:sz w:val="16"/>
                <w:szCs w:val="16"/>
              </w:rPr>
              <w:t>queryNotificationSyncConfirmed</w:t>
            </w:r>
          </w:p>
          <w:p w14:paraId="1C749B77" w14:textId="77777777" w:rsidR="00B254BD" w:rsidRPr="006C7966" w:rsidRDefault="00B254BD" w:rsidP="001D4931">
            <w:pPr>
              <w:rPr>
                <w:rFonts w:cs="Arial"/>
                <w:b/>
                <w:i/>
                <w:sz w:val="16"/>
                <w:szCs w:val="16"/>
              </w:rPr>
            </w:pPr>
            <w:r w:rsidRPr="00B92A5F">
              <w:rPr>
                <w:rFonts w:cs="Arial"/>
                <w:sz w:val="16"/>
                <w:szCs w:val="16"/>
              </w:rPr>
              <w:t>()</w:t>
            </w:r>
          </w:p>
        </w:tc>
        <w:tc>
          <w:tcPr>
            <w:tcW w:w="992" w:type="dxa"/>
          </w:tcPr>
          <w:p w14:paraId="407CEAD0" w14:textId="77777777" w:rsidR="00B254BD" w:rsidRPr="006C7966" w:rsidRDefault="00B254BD" w:rsidP="001D4931">
            <w:pPr>
              <w:rPr>
                <w:rFonts w:cs="Arial"/>
                <w:sz w:val="16"/>
                <w:szCs w:val="16"/>
              </w:rPr>
            </w:pPr>
            <w:r w:rsidRPr="006C7966">
              <w:rPr>
                <w:rFonts w:cs="Arial"/>
                <w:sz w:val="16"/>
                <w:szCs w:val="16"/>
              </w:rPr>
              <w:t>query</w:t>
            </w:r>
          </w:p>
        </w:tc>
        <w:tc>
          <w:tcPr>
            <w:tcW w:w="992" w:type="dxa"/>
          </w:tcPr>
          <w:p w14:paraId="13490B73" w14:textId="77777777" w:rsidR="00B254BD" w:rsidRPr="00511D95" w:rsidRDefault="00B254BD" w:rsidP="00274100">
            <w:pPr>
              <w:rPr>
                <w:rFonts w:eastAsia="Calibri" w:cs="Arial"/>
                <w:sz w:val="16"/>
                <w:szCs w:val="16"/>
              </w:rPr>
            </w:pPr>
            <w:r>
              <w:rPr>
                <w:rFonts w:cs="Arial"/>
                <w:color w:val="000000"/>
                <w:sz w:val="16"/>
                <w:szCs w:val="16"/>
              </w:rPr>
              <w:t>Synch</w:t>
            </w:r>
          </w:p>
        </w:tc>
        <w:tc>
          <w:tcPr>
            <w:tcW w:w="4253" w:type="dxa"/>
          </w:tcPr>
          <w:p w14:paraId="7449051A" w14:textId="77777777" w:rsidR="00B254BD" w:rsidRPr="006C7966" w:rsidRDefault="00B254BD" w:rsidP="00B1229C">
            <w:pPr>
              <w:rPr>
                <w:rFonts w:cs="Arial"/>
                <w:sz w:val="16"/>
                <w:szCs w:val="16"/>
              </w:rPr>
            </w:pPr>
            <w:r w:rsidRPr="006C7966">
              <w:rPr>
                <w:rFonts w:cs="Arial"/>
                <w:color w:val="000000"/>
                <w:sz w:val="16"/>
                <w:szCs w:val="16"/>
              </w:rPr>
              <w:t xml:space="preserve">The </w:t>
            </w:r>
            <w:r w:rsidRPr="00B1229C">
              <w:rPr>
                <w:rFonts w:cs="Arial"/>
                <w:i/>
                <w:sz w:val="16"/>
                <w:szCs w:val="16"/>
              </w:rPr>
              <w:t>queryNotificationSyncConfirmed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queryNotificationSync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134B7A16" w14:textId="77777777" w:rsidTr="008E0367">
        <w:tc>
          <w:tcPr>
            <w:tcW w:w="2660" w:type="dxa"/>
          </w:tcPr>
          <w:p w14:paraId="6460C3A2" w14:textId="77777777" w:rsidR="000139E0" w:rsidRDefault="000139E0" w:rsidP="00997658">
            <w:pPr>
              <w:rPr>
                <w:rFonts w:cs="Arial"/>
                <w:b/>
                <w:i/>
                <w:sz w:val="16"/>
                <w:szCs w:val="16"/>
              </w:rPr>
            </w:pPr>
            <w:r>
              <w:rPr>
                <w:rFonts w:cs="Arial"/>
                <w:b/>
                <w:i/>
                <w:sz w:val="16"/>
                <w:szCs w:val="16"/>
              </w:rPr>
              <w:t>queryResult</w:t>
            </w:r>
            <w:r w:rsidRPr="00B1229C">
              <w:rPr>
                <w:rFonts w:cs="Arial"/>
                <w:b/>
                <w:i/>
                <w:sz w:val="16"/>
                <w:szCs w:val="16"/>
              </w:rPr>
              <w:t>Confirmed</w:t>
            </w:r>
          </w:p>
          <w:p w14:paraId="6F3E1895" w14:textId="77777777" w:rsidR="000139E0" w:rsidRPr="00B1229C" w:rsidDel="000139E0" w:rsidRDefault="000139E0" w:rsidP="001D4931">
            <w:pPr>
              <w:rPr>
                <w:rFonts w:cs="Arial"/>
                <w:b/>
                <w:i/>
                <w:sz w:val="16"/>
                <w:szCs w:val="16"/>
              </w:rPr>
            </w:pPr>
            <w:r w:rsidRPr="00B92A5F">
              <w:rPr>
                <w:rFonts w:cs="Arial"/>
                <w:sz w:val="16"/>
                <w:szCs w:val="16"/>
              </w:rPr>
              <w:t>()</w:t>
            </w:r>
          </w:p>
        </w:tc>
        <w:tc>
          <w:tcPr>
            <w:tcW w:w="992" w:type="dxa"/>
          </w:tcPr>
          <w:p w14:paraId="3C41FA3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4A2849EC" w14:textId="77777777" w:rsidR="000139E0" w:rsidRDefault="000139E0" w:rsidP="00274100">
            <w:pPr>
              <w:rPr>
                <w:rFonts w:cs="Arial"/>
                <w:color w:val="000000"/>
                <w:sz w:val="16"/>
                <w:szCs w:val="16"/>
              </w:rPr>
            </w:pPr>
            <w:r w:rsidRPr="00511D95">
              <w:rPr>
                <w:rFonts w:eastAsia="Calibri" w:cs="Arial"/>
                <w:sz w:val="16"/>
                <w:szCs w:val="16"/>
              </w:rPr>
              <w:t>Asynch</w:t>
            </w:r>
          </w:p>
        </w:tc>
        <w:tc>
          <w:tcPr>
            <w:tcW w:w="4253" w:type="dxa"/>
          </w:tcPr>
          <w:p w14:paraId="06A8C2F2" w14:textId="77777777" w:rsidR="000139E0" w:rsidRPr="006C7966" w:rsidRDefault="000139E0" w:rsidP="000139E0">
            <w:pPr>
              <w:rPr>
                <w:rFonts w:cs="Arial"/>
                <w:color w:val="000000"/>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Pr>
                <w:rFonts w:cs="Arial"/>
                <w:b/>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r w:rsidR="000139E0" w:rsidRPr="006C7966" w14:paraId="38AD6D14" w14:textId="77777777" w:rsidTr="008E0367">
        <w:tc>
          <w:tcPr>
            <w:tcW w:w="2660" w:type="dxa"/>
          </w:tcPr>
          <w:p w14:paraId="51974BFF" w14:textId="77777777" w:rsidR="000139E0" w:rsidRDefault="000139E0" w:rsidP="001D4931">
            <w:pPr>
              <w:rPr>
                <w:rFonts w:cs="Arial"/>
                <w:b/>
                <w:i/>
                <w:sz w:val="16"/>
                <w:szCs w:val="16"/>
              </w:rPr>
            </w:pPr>
            <w:r w:rsidRPr="00B1229C">
              <w:rPr>
                <w:rFonts w:cs="Arial"/>
                <w:b/>
                <w:i/>
                <w:sz w:val="16"/>
                <w:szCs w:val="16"/>
              </w:rPr>
              <w:t>query</w:t>
            </w:r>
            <w:r>
              <w:rPr>
                <w:rFonts w:cs="Arial"/>
                <w:b/>
                <w:i/>
                <w:sz w:val="16"/>
                <w:szCs w:val="16"/>
              </w:rPr>
              <w:t>Result</w:t>
            </w:r>
            <w:r w:rsidRPr="00B1229C">
              <w:rPr>
                <w:rFonts w:cs="Arial"/>
                <w:b/>
                <w:i/>
                <w:sz w:val="16"/>
                <w:szCs w:val="16"/>
              </w:rPr>
              <w:t>Sync</w:t>
            </w:r>
            <w:r>
              <w:rPr>
                <w:rFonts w:cs="Arial"/>
                <w:b/>
                <w:i/>
                <w:sz w:val="16"/>
                <w:szCs w:val="16"/>
              </w:rPr>
              <w:t>Confirmed</w:t>
            </w:r>
          </w:p>
          <w:p w14:paraId="344B63B5" w14:textId="77777777" w:rsidR="000139E0" w:rsidRPr="006C7966" w:rsidRDefault="000139E0" w:rsidP="001D4931">
            <w:pPr>
              <w:rPr>
                <w:rFonts w:cs="Arial"/>
                <w:b/>
                <w:i/>
                <w:sz w:val="16"/>
                <w:szCs w:val="16"/>
              </w:rPr>
            </w:pPr>
            <w:r w:rsidRPr="00B92A5F">
              <w:rPr>
                <w:rFonts w:cs="Arial"/>
                <w:sz w:val="16"/>
                <w:szCs w:val="16"/>
              </w:rPr>
              <w:t>()</w:t>
            </w:r>
          </w:p>
        </w:tc>
        <w:tc>
          <w:tcPr>
            <w:tcW w:w="992" w:type="dxa"/>
          </w:tcPr>
          <w:p w14:paraId="4B3CEA13" w14:textId="77777777" w:rsidR="000139E0" w:rsidRPr="006C7966" w:rsidRDefault="000139E0" w:rsidP="001D4931">
            <w:pPr>
              <w:rPr>
                <w:rFonts w:cs="Arial"/>
                <w:sz w:val="16"/>
                <w:szCs w:val="16"/>
              </w:rPr>
            </w:pPr>
            <w:r w:rsidRPr="006C7966">
              <w:rPr>
                <w:rFonts w:cs="Arial"/>
                <w:sz w:val="16"/>
                <w:szCs w:val="16"/>
              </w:rPr>
              <w:t>query</w:t>
            </w:r>
          </w:p>
        </w:tc>
        <w:tc>
          <w:tcPr>
            <w:tcW w:w="992" w:type="dxa"/>
          </w:tcPr>
          <w:p w14:paraId="7AECB423" w14:textId="77777777" w:rsidR="000139E0" w:rsidRPr="00511D95" w:rsidRDefault="000139E0" w:rsidP="00274100">
            <w:pPr>
              <w:rPr>
                <w:rFonts w:eastAsia="Calibri" w:cs="Arial"/>
                <w:sz w:val="16"/>
                <w:szCs w:val="16"/>
              </w:rPr>
            </w:pPr>
            <w:r>
              <w:rPr>
                <w:rFonts w:cs="Arial"/>
                <w:color w:val="000000"/>
                <w:sz w:val="16"/>
                <w:szCs w:val="16"/>
              </w:rPr>
              <w:t>Synch</w:t>
            </w:r>
          </w:p>
        </w:tc>
        <w:tc>
          <w:tcPr>
            <w:tcW w:w="4253" w:type="dxa"/>
          </w:tcPr>
          <w:p w14:paraId="65C7AFBA" w14:textId="77777777" w:rsidR="000139E0" w:rsidRPr="006C7966" w:rsidRDefault="000139E0" w:rsidP="000139E0">
            <w:pPr>
              <w:rPr>
                <w:rFonts w:cs="Arial"/>
                <w:sz w:val="16"/>
                <w:szCs w:val="16"/>
              </w:rPr>
            </w:pPr>
            <w:r w:rsidRPr="006C7966">
              <w:rPr>
                <w:rFonts w:cs="Arial"/>
                <w:color w:val="000000"/>
                <w:sz w:val="16"/>
                <w:szCs w:val="16"/>
              </w:rPr>
              <w:t xml:space="preserve">The </w:t>
            </w:r>
            <w:r w:rsidRPr="00B1229C">
              <w:rPr>
                <w:rFonts w:cs="Arial"/>
                <w:i/>
                <w:sz w:val="16"/>
                <w:szCs w:val="16"/>
              </w:rPr>
              <w:t>query</w:t>
            </w:r>
            <w:r>
              <w:rPr>
                <w:rFonts w:cs="Arial"/>
                <w:i/>
                <w:sz w:val="16"/>
                <w:szCs w:val="16"/>
              </w:rPr>
              <w:t>Result</w:t>
            </w:r>
            <w:r w:rsidRPr="00B1229C">
              <w:rPr>
                <w:rFonts w:cs="Arial"/>
                <w:i/>
                <w:sz w:val="16"/>
                <w:szCs w:val="16"/>
              </w:rPr>
              <w:t>SyncConfirmed</w:t>
            </w:r>
            <w:r>
              <w:rPr>
                <w:rFonts w:cs="Arial"/>
                <w:i/>
                <w:sz w:val="16"/>
                <w:szCs w:val="16"/>
              </w:rPr>
              <w:t xml:space="preserve"> </w:t>
            </w:r>
            <w:r w:rsidRPr="006C7966">
              <w:rPr>
                <w:rFonts w:cs="Arial"/>
                <w:color w:val="000000"/>
                <w:sz w:val="16"/>
                <w:szCs w:val="16"/>
              </w:rPr>
              <w:t xml:space="preserve">message is sent to the RA that issued the original request as an indication of a successful operation in response to a </w:t>
            </w:r>
            <w:r w:rsidRPr="00B1229C">
              <w:rPr>
                <w:rFonts w:cs="Arial"/>
                <w:i/>
                <w:sz w:val="16"/>
                <w:szCs w:val="16"/>
              </w:rPr>
              <w:t>query</w:t>
            </w:r>
            <w:r>
              <w:rPr>
                <w:rFonts w:cs="Arial"/>
                <w:i/>
                <w:sz w:val="16"/>
                <w:szCs w:val="16"/>
              </w:rPr>
              <w:t>Result</w:t>
            </w:r>
            <w:r w:rsidRPr="00B1229C">
              <w:rPr>
                <w:rFonts w:cs="Arial"/>
                <w:i/>
                <w:sz w:val="16"/>
                <w:szCs w:val="16"/>
              </w:rPr>
              <w:t>Sync</w:t>
            </w:r>
            <w:r>
              <w:rPr>
                <w:rFonts w:cs="Arial"/>
                <w:i/>
                <w:sz w:val="16"/>
                <w:szCs w:val="16"/>
              </w:rPr>
              <w:t xml:space="preserve"> </w:t>
            </w:r>
            <w:r w:rsidRPr="006C7966">
              <w:rPr>
                <w:rFonts w:cs="Arial"/>
                <w:color w:val="000000"/>
                <w:sz w:val="16"/>
                <w:szCs w:val="16"/>
              </w:rPr>
              <w:t>request.</w:t>
            </w:r>
            <w:r w:rsidR="00B06407">
              <w:rPr>
                <w:rFonts w:cs="Arial"/>
                <w:color w:val="000000"/>
                <w:sz w:val="16"/>
                <w:szCs w:val="16"/>
              </w:rPr>
              <w:t xml:space="preserve"> This response includes the summary data requested.</w:t>
            </w:r>
          </w:p>
        </w:tc>
      </w:tr>
    </w:tbl>
    <w:p w14:paraId="703E716D" w14:textId="77777777" w:rsidR="007C7224" w:rsidRDefault="007C7224" w:rsidP="007C7224">
      <w:pPr>
        <w:pStyle w:val="Caption"/>
        <w:jc w:val="center"/>
        <w:rPr>
          <w:rFonts w:cs="Arial"/>
        </w:rPr>
      </w:pPr>
      <w:bookmarkStart w:id="423" w:name="_Ref358038427"/>
      <w:bookmarkStart w:id="424" w:name="_Ref358893484"/>
      <w:r w:rsidRPr="006C7966">
        <w:t xml:space="preserve">Table </w:t>
      </w:r>
      <w:r w:rsidR="00075FC8" w:rsidRPr="006C7966">
        <w:fldChar w:fldCharType="begin"/>
      </w:r>
      <w:r w:rsidR="008C548C" w:rsidRPr="006C7966">
        <w:instrText xml:space="preserve"> SEQ Table \* ARABIC </w:instrText>
      </w:r>
      <w:r w:rsidR="00075FC8" w:rsidRPr="006C7966">
        <w:fldChar w:fldCharType="separate"/>
      </w:r>
      <w:r w:rsidR="00D5423B">
        <w:rPr>
          <w:noProof/>
        </w:rPr>
        <w:t>3</w:t>
      </w:r>
      <w:r w:rsidR="00075FC8" w:rsidRPr="006C7966">
        <w:fldChar w:fldCharType="end"/>
      </w:r>
      <w:bookmarkEnd w:id="423"/>
      <w:r w:rsidRPr="006C7966">
        <w:t xml:space="preserve"> – </w:t>
      </w:r>
      <w:r w:rsidRPr="006C7966">
        <w:rPr>
          <w:rFonts w:cs="Arial"/>
        </w:rPr>
        <w:t xml:space="preserve">PA to RA </w:t>
      </w:r>
      <w:r w:rsidR="00001503" w:rsidRPr="006C7966">
        <w:rPr>
          <w:rFonts w:cs="Arial"/>
        </w:rPr>
        <w:t>Connection</w:t>
      </w:r>
      <w:r w:rsidR="008703E1" w:rsidRPr="006C7966">
        <w:rPr>
          <w:rFonts w:cs="Arial"/>
        </w:rPr>
        <w:t xml:space="preserve"> </w:t>
      </w:r>
      <w:r w:rsidR="00001503" w:rsidRPr="006C7966">
        <w:rPr>
          <w:rFonts w:cs="Arial"/>
        </w:rPr>
        <w:t xml:space="preserve">Service </w:t>
      </w:r>
      <w:r w:rsidRPr="006C7966">
        <w:rPr>
          <w:rFonts w:cs="Arial"/>
        </w:rPr>
        <w:t>messages</w:t>
      </w:r>
      <w:bookmarkEnd w:id="424"/>
    </w:p>
    <w:p w14:paraId="33C7FA7F" w14:textId="77777777" w:rsidR="008E0367" w:rsidRPr="008E0367" w:rsidRDefault="008E0367" w:rsidP="008E0367"/>
    <w:p w14:paraId="7429D415" w14:textId="24E6736A" w:rsidR="007E20EC" w:rsidRDefault="007E20EC" w:rsidP="007E20EC">
      <w:pPr>
        <w:pStyle w:val="Heading2"/>
      </w:pPr>
      <w:bookmarkStart w:id="425" w:name="_Toc437518586"/>
      <w:r>
        <w:t>Optional release/provision/modify functionality</w:t>
      </w:r>
      <w:bookmarkEnd w:id="425"/>
    </w:p>
    <w:p w14:paraId="7F4C7B69" w14:textId="77777777" w:rsidR="007E20EC" w:rsidRDefault="007E20EC" w:rsidP="007E20EC">
      <w:r>
        <w:t>The release/provision/modify functionality is optionally supported in a PA.  To ensure correct transitions of the statemachine, all transitions MUST be carried out as defined in the NSI statemachines regardless of whether the release/provision actions are actually performed.</w:t>
      </w:r>
    </w:p>
    <w:p w14:paraId="38D7D3DB" w14:textId="77777777" w:rsidR="007E20EC" w:rsidRDefault="007E20EC" w:rsidP="007E20EC"/>
    <w:p w14:paraId="342774F0" w14:textId="540BC0CB" w:rsidR="007E20EC" w:rsidRDefault="007E20EC" w:rsidP="008E0367">
      <w:pPr>
        <w:pStyle w:val="ListParagraph"/>
        <w:numPr>
          <w:ilvl w:val="0"/>
          <w:numId w:val="45"/>
        </w:numPr>
        <w:ind w:left="709"/>
      </w:pPr>
      <w:r>
        <w:t xml:space="preserve">Release:  If a PA does not support the provision/release cycle on an existing reservation, then the PA MUST spoof a </w:t>
      </w:r>
      <w:r w:rsidRPr="00F8044F">
        <w:rPr>
          <w:i/>
        </w:rPr>
        <w:t>releaseConfirm</w:t>
      </w:r>
      <w:r>
        <w:t xml:space="preserve"> in response to a release request.   i.e. a response is returned even though there has been no data-plane affecting changes.</w:t>
      </w:r>
    </w:p>
    <w:p w14:paraId="68BDF686" w14:textId="4EE82A9D" w:rsidR="007E20EC" w:rsidRDefault="007E20EC" w:rsidP="008E0367">
      <w:pPr>
        <w:pStyle w:val="ListParagraph"/>
        <w:numPr>
          <w:ilvl w:val="0"/>
          <w:numId w:val="45"/>
        </w:numPr>
        <w:ind w:left="709"/>
      </w:pPr>
      <w:r>
        <w:t xml:space="preserve">Provision:  PA MUST operate the first provision correctly.  If a PA does not support the provision/release cycle on an existing reservation, then the PA MUST spoof a </w:t>
      </w:r>
      <w:r w:rsidRPr="00F8044F">
        <w:rPr>
          <w:i/>
        </w:rPr>
        <w:lastRenderedPageBreak/>
        <w:t>provisionConfirm</w:t>
      </w:r>
      <w:r>
        <w:t xml:space="preserve"> in response to a provision request.   I.e a response is returned even though there has been no data-plane affecting changes.</w:t>
      </w:r>
    </w:p>
    <w:p w14:paraId="718E1E35" w14:textId="0FDBF272" w:rsidR="007E20EC" w:rsidRPr="007E20EC" w:rsidRDefault="007E20EC" w:rsidP="008E0367">
      <w:pPr>
        <w:pStyle w:val="ListParagraph"/>
        <w:numPr>
          <w:ilvl w:val="0"/>
          <w:numId w:val="45"/>
        </w:numPr>
        <w:ind w:left="709"/>
      </w:pPr>
      <w:r>
        <w:t xml:space="preserve">Modify.  If the modify functionality is not supported by a PA, then a </w:t>
      </w:r>
      <w:r w:rsidRPr="00F8044F">
        <w:rPr>
          <w:i/>
        </w:rPr>
        <w:t>reservedFailed</w:t>
      </w:r>
      <w:r>
        <w:t xml:space="preserve"> message MUST be returned with a ‘not implemented’ error when an attempt is made to modify an existing reservation.  When an RA receives a ‘not implemented’ error, this is a considered a reserve fail event.   When the Agg receives a ‘not implemented’ error, this is forwarded up the tree.</w:t>
      </w:r>
    </w:p>
    <w:p w14:paraId="269268A5" w14:textId="77777777" w:rsidR="001D4931" w:rsidRPr="006C7966" w:rsidRDefault="001D4931" w:rsidP="007E20EC">
      <w:pPr>
        <w:rPr>
          <w:rFonts w:cs="Arial"/>
        </w:rPr>
      </w:pPr>
    </w:p>
    <w:p w14:paraId="59C55A21" w14:textId="244FFAD6" w:rsidR="00A67A44" w:rsidRPr="006C7966" w:rsidRDefault="00A67A44" w:rsidP="00A67A44">
      <w:pPr>
        <w:pStyle w:val="Heading2"/>
      </w:pPr>
      <w:bookmarkStart w:id="426" w:name="_Toc355354825"/>
      <w:bookmarkStart w:id="427" w:name="_Ref358884025"/>
      <w:bookmarkStart w:id="428" w:name="_Ref359254562"/>
      <w:bookmarkStart w:id="429" w:name="_Ref359325450"/>
      <w:bookmarkStart w:id="430" w:name="_Toc437518587"/>
      <w:r w:rsidRPr="006C7966">
        <w:t xml:space="preserve">NSI </w:t>
      </w:r>
      <w:r w:rsidR="00896414">
        <w:t>s</w:t>
      </w:r>
      <w:r w:rsidRPr="006C7966">
        <w:t xml:space="preserve">tate </w:t>
      </w:r>
      <w:r w:rsidR="00896414">
        <w:t>m</w:t>
      </w:r>
      <w:r w:rsidRPr="006C7966">
        <w:t>achines</w:t>
      </w:r>
      <w:bookmarkEnd w:id="426"/>
      <w:bookmarkEnd w:id="427"/>
      <w:bookmarkEnd w:id="428"/>
      <w:bookmarkEnd w:id="429"/>
      <w:bookmarkEnd w:id="430"/>
    </w:p>
    <w:p w14:paraId="6EB72B4F" w14:textId="63CE1939" w:rsidR="001D4931" w:rsidRDefault="00F15B74" w:rsidP="001D4931">
      <w:pPr>
        <w:rPr>
          <w:rFonts w:cs="Arial"/>
        </w:rPr>
      </w:pPr>
      <w:r w:rsidRPr="006C7966">
        <w:rPr>
          <w:rFonts w:cs="Arial"/>
        </w:rPr>
        <w:t>The</w:t>
      </w:r>
      <w:r w:rsidR="00A72A3A" w:rsidRPr="006C7966">
        <w:rPr>
          <w:rFonts w:cs="Arial"/>
        </w:rPr>
        <w:t xml:space="preserve"> </w:t>
      </w:r>
      <w:r w:rsidRPr="006C7966">
        <w:rPr>
          <w:rFonts w:cs="Arial"/>
        </w:rPr>
        <w:t>b</w:t>
      </w:r>
      <w:r w:rsidR="001D4931" w:rsidRPr="006C7966">
        <w:rPr>
          <w:rFonts w:cs="Arial"/>
        </w:rPr>
        <w:t>ehavior</w:t>
      </w:r>
      <w:r w:rsidR="00A72A3A" w:rsidRPr="006C7966">
        <w:rPr>
          <w:rFonts w:cs="Arial"/>
        </w:rPr>
        <w:t xml:space="preserve"> </w:t>
      </w:r>
      <w:r w:rsidR="001D4931"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NSI</w:t>
      </w:r>
      <w:r w:rsidR="00A72A3A" w:rsidRPr="006C7966">
        <w:rPr>
          <w:rFonts w:cs="Arial"/>
        </w:rPr>
        <w:t xml:space="preserve"> </w:t>
      </w:r>
      <w:r w:rsidR="001D4931" w:rsidRPr="006C7966">
        <w:rPr>
          <w:rFonts w:cs="Arial"/>
        </w:rPr>
        <w:t>CS</w:t>
      </w:r>
      <w:r w:rsidR="00A72A3A" w:rsidRPr="006C7966">
        <w:rPr>
          <w:rFonts w:cs="Arial"/>
        </w:rPr>
        <w:t xml:space="preserve"> </w:t>
      </w:r>
      <w:r w:rsidR="001D4931" w:rsidRPr="006C7966">
        <w:rPr>
          <w:rFonts w:cs="Arial"/>
        </w:rPr>
        <w:t>protocol</w:t>
      </w:r>
      <w:r w:rsidR="00A72A3A" w:rsidRPr="006C7966">
        <w:rPr>
          <w:rFonts w:cs="Arial"/>
        </w:rPr>
        <w:t xml:space="preserve"> </w:t>
      </w:r>
      <w:r w:rsidR="001D4931" w:rsidRPr="006C7966">
        <w:rPr>
          <w:rFonts w:cs="Arial"/>
        </w:rPr>
        <w:t>is</w:t>
      </w:r>
      <w:r w:rsidR="00A72A3A" w:rsidRPr="006C7966">
        <w:rPr>
          <w:rFonts w:cs="Arial"/>
        </w:rPr>
        <w:t xml:space="preserve"> </w:t>
      </w:r>
      <w:r w:rsidR="001D4931" w:rsidRPr="006C7966">
        <w:rPr>
          <w:rFonts w:cs="Arial"/>
        </w:rPr>
        <w:t>modeled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two</w:t>
      </w:r>
      <w:r w:rsidR="00A72A3A" w:rsidRPr="006C7966">
        <w:rPr>
          <w:rFonts w:cs="Arial"/>
        </w:rPr>
        <w:t xml:space="preserve"> </w:t>
      </w:r>
      <w:r w:rsidRPr="006C7966">
        <w:rPr>
          <w:rFonts w:cs="Arial"/>
        </w:rPr>
        <w:t>ways:</w:t>
      </w:r>
      <w:r w:rsidR="00A72A3A" w:rsidRPr="006C7966">
        <w:rPr>
          <w:rFonts w:cs="Arial"/>
        </w:rPr>
        <w:t xml:space="preserve"> </w:t>
      </w:r>
      <w:r w:rsidRPr="006C7966">
        <w:rPr>
          <w:rFonts w:cs="Arial"/>
        </w:rPr>
        <w:t>with</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and</w:t>
      </w:r>
      <w:r w:rsidR="00A72A3A" w:rsidRPr="006C7966">
        <w:rPr>
          <w:rFonts w:cs="Arial"/>
        </w:rPr>
        <w:t xml:space="preserve"> </w:t>
      </w:r>
      <w:r w:rsidRPr="006C7966">
        <w:rPr>
          <w:rFonts w:cs="Arial"/>
        </w:rPr>
        <w:t>with</w:t>
      </w:r>
      <w:r w:rsidR="00A72A3A" w:rsidRPr="006C7966">
        <w:rPr>
          <w:rFonts w:cs="Arial"/>
        </w:rPr>
        <w:t xml:space="preserve"> </w:t>
      </w:r>
      <w:r w:rsidRPr="006C7966">
        <w:rPr>
          <w:rFonts w:cs="Arial"/>
        </w:rPr>
        <w:t>behavioral</w:t>
      </w:r>
      <w:r w:rsidR="00A72A3A" w:rsidRPr="006C7966">
        <w:rPr>
          <w:rFonts w:cs="Arial"/>
        </w:rPr>
        <w:t xml:space="preserve"> </w:t>
      </w:r>
      <w:r w:rsidRPr="006C7966">
        <w:rPr>
          <w:rFonts w:cs="Arial"/>
        </w:rPr>
        <w:t>description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coordinator</w:t>
      </w:r>
      <w:r w:rsidR="00A72A3A" w:rsidRPr="006C7966">
        <w:rPr>
          <w:rFonts w:cs="Arial"/>
        </w:rPr>
        <w:t xml:space="preserve"> </w:t>
      </w:r>
      <w:r w:rsidRPr="006C7966">
        <w:rPr>
          <w:rFonts w:cs="Arial"/>
        </w:rPr>
        <w:t>function</w:t>
      </w:r>
      <w:r w:rsidR="001D4931" w:rsidRPr="006C7966">
        <w:rPr>
          <w:rFonts w:cs="Arial"/>
        </w:rPr>
        <w:t>.</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total</w:t>
      </w:r>
      <w:r w:rsidR="00A72A3A" w:rsidRPr="006C7966">
        <w:rPr>
          <w:rFonts w:cs="Arial"/>
        </w:rPr>
        <w:t xml:space="preserve"> </w:t>
      </w:r>
      <w:r w:rsidRPr="006C7966">
        <w:rPr>
          <w:rFonts w:cs="Arial"/>
        </w:rPr>
        <w:t>t</w:t>
      </w:r>
      <w:r w:rsidR="001D4931" w:rsidRPr="006C7966">
        <w:rPr>
          <w:rFonts w:cs="Arial"/>
        </w:rPr>
        <w:t>here</w:t>
      </w:r>
      <w:r w:rsidR="00A72A3A" w:rsidRPr="006C7966">
        <w:rPr>
          <w:rFonts w:cs="Arial"/>
        </w:rPr>
        <w:t xml:space="preserve"> </w:t>
      </w:r>
      <w:r w:rsidR="001D4931" w:rsidRPr="006C7966">
        <w:rPr>
          <w:rFonts w:cs="Arial"/>
        </w:rPr>
        <w:t>are</w:t>
      </w:r>
      <w:r w:rsidR="00A72A3A" w:rsidRPr="006C7966">
        <w:rPr>
          <w:rFonts w:cs="Arial"/>
        </w:rPr>
        <w:t xml:space="preserve"> </w:t>
      </w:r>
      <w:r w:rsidR="001D4931" w:rsidRPr="006C7966">
        <w:rPr>
          <w:rFonts w:cs="Arial"/>
        </w:rPr>
        <w:t>three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machines,</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Reservation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(RSM)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Provision</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the</w:t>
      </w:r>
      <w:r w:rsidR="00A72A3A" w:rsidRPr="006C7966">
        <w:rPr>
          <w:rFonts w:cs="Arial"/>
        </w:rPr>
        <w:t xml:space="preserve"> </w:t>
      </w:r>
      <w:r w:rsidR="001D4931" w:rsidRPr="006C7966">
        <w:rPr>
          <w:rFonts w:cs="Arial"/>
        </w:rPr>
        <w:t>Lifecycle</w:t>
      </w:r>
      <w:r w:rsidR="00A72A3A" w:rsidRPr="006C7966">
        <w:rPr>
          <w:rFonts w:cs="Arial"/>
        </w:rPr>
        <w:t xml:space="preserve"> </w:t>
      </w:r>
      <w:r w:rsidR="001D4931" w:rsidRPr="006C7966">
        <w:rPr>
          <w:rFonts w:cs="Arial"/>
        </w:rPr>
        <w:t>State</w:t>
      </w:r>
      <w:r w:rsidR="00A72A3A" w:rsidRPr="006C7966">
        <w:rPr>
          <w:rFonts w:cs="Arial"/>
        </w:rPr>
        <w:t xml:space="preserve"> </w:t>
      </w:r>
      <w:r w:rsidR="001D4931" w:rsidRPr="006C7966">
        <w:rPr>
          <w:rFonts w:cs="Arial"/>
        </w:rPr>
        <w:t>Machine</w:t>
      </w:r>
      <w:r w:rsidR="00A72A3A" w:rsidRPr="006C7966">
        <w:rPr>
          <w:rFonts w:cs="Arial"/>
        </w:rPr>
        <w:t xml:space="preserve"> </w:t>
      </w:r>
      <w:r w:rsidRPr="006C7966">
        <w:rPr>
          <w:rFonts w:cs="Arial"/>
        </w:rPr>
        <w:t>(LSM</w:t>
      </w:r>
      <w:r w:rsidR="001D4931" w:rsidRPr="006C7966">
        <w:rPr>
          <w:rFonts w:cs="Arial"/>
        </w:rPr>
        <w: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s</w:t>
      </w:r>
      <w:r w:rsidR="001D4931" w:rsidRPr="006C7966">
        <w:rPr>
          <w:rFonts w:cs="Arial"/>
        </w:rPr>
        <w:t>tate</w:t>
      </w:r>
      <w:r w:rsidR="00A72A3A" w:rsidRPr="006C7966">
        <w:rPr>
          <w:rFonts w:cs="Arial"/>
        </w:rPr>
        <w:t xml:space="preserve"> </w:t>
      </w:r>
      <w:r w:rsidR="001D4931" w:rsidRPr="006C7966">
        <w:rPr>
          <w:rFonts w:cs="Arial"/>
        </w:rPr>
        <w:t>machines</w:t>
      </w:r>
      <w:r w:rsidR="00A72A3A" w:rsidRPr="006C7966">
        <w:rPr>
          <w:rFonts w:cs="Arial"/>
        </w:rPr>
        <w:t xml:space="preserve"> </w:t>
      </w:r>
      <w:r w:rsidR="001D4931" w:rsidRPr="006C7966">
        <w:rPr>
          <w:rFonts w:cs="Arial"/>
        </w:rPr>
        <w:t>explicitly</w:t>
      </w:r>
      <w:r w:rsidR="00A72A3A" w:rsidRPr="006C7966">
        <w:rPr>
          <w:rFonts w:cs="Arial"/>
        </w:rPr>
        <w:t xml:space="preserve"> </w:t>
      </w:r>
      <w:r w:rsidR="001D4931" w:rsidRPr="006C7966">
        <w:rPr>
          <w:rFonts w:cs="Arial"/>
        </w:rPr>
        <w:t>regulate</w:t>
      </w:r>
      <w:r w:rsidR="00CE02D0">
        <w:rPr>
          <w:rFonts w:cs="Arial"/>
        </w:rPr>
        <w:t xml:space="preserve"> the</w:t>
      </w:r>
      <w:r w:rsidR="00A72A3A" w:rsidRPr="006C7966">
        <w:rPr>
          <w:rFonts w:cs="Arial"/>
        </w:rPr>
        <w:t xml:space="preserve"> </w:t>
      </w:r>
      <w:r w:rsidRPr="006C7966">
        <w:rPr>
          <w:rFonts w:cs="Arial"/>
        </w:rPr>
        <w:t>sequence</w:t>
      </w:r>
      <w:r w:rsidR="00A72A3A" w:rsidRPr="006C7966">
        <w:rPr>
          <w:rFonts w:cs="Arial"/>
        </w:rPr>
        <w:t xml:space="preserve"> </w:t>
      </w:r>
      <w:r w:rsidR="00CE02D0">
        <w:rPr>
          <w:rFonts w:cs="Arial"/>
        </w:rPr>
        <w:t>in</w:t>
      </w:r>
      <w:r w:rsidR="00CE02D0" w:rsidRPr="006C7966">
        <w:rPr>
          <w:rFonts w:cs="Arial"/>
        </w:rPr>
        <w:t xml:space="preserve"> </w:t>
      </w:r>
      <w:r w:rsidRPr="006C7966">
        <w:rPr>
          <w:rFonts w:cs="Arial"/>
        </w:rPr>
        <w:t>which</w:t>
      </w:r>
      <w:r w:rsidR="00A72A3A" w:rsidRPr="006C7966">
        <w:rPr>
          <w:rFonts w:cs="Arial"/>
        </w:rPr>
        <w:t xml:space="preserve"> </w:t>
      </w:r>
      <w:r w:rsidRPr="006C7966">
        <w:rPr>
          <w:rFonts w:cs="Arial"/>
        </w:rPr>
        <w:t>messages</w:t>
      </w:r>
      <w:r w:rsidR="00A72A3A" w:rsidRPr="006C7966">
        <w:rPr>
          <w:rFonts w:cs="Arial"/>
        </w:rPr>
        <w:t xml:space="preserve"> </w:t>
      </w:r>
      <w:r w:rsidRPr="006C7966">
        <w:rPr>
          <w:rFonts w:cs="Arial"/>
        </w:rPr>
        <w:t>are</w:t>
      </w:r>
      <w:r w:rsidR="00A72A3A" w:rsidRPr="006C7966">
        <w:rPr>
          <w:rFonts w:cs="Arial"/>
        </w:rPr>
        <w:t xml:space="preserve"> </w:t>
      </w:r>
      <w:r w:rsidRPr="006C7966">
        <w:rPr>
          <w:rFonts w:cs="Arial"/>
        </w:rPr>
        <w:t>processed</w:t>
      </w:r>
      <w:r w:rsidR="008703E1" w:rsidRPr="006C7966">
        <w:rPr>
          <w:rFonts w:cs="Arial"/>
        </w:rPr>
        <w:t>.</w:t>
      </w:r>
      <w:r w:rsidR="00E411A9">
        <w:rPr>
          <w:rFonts w:cs="Arial"/>
        </w:rPr>
        <w:t xml:space="preserve"> </w:t>
      </w:r>
      <w:r w:rsidR="008703E1" w:rsidRPr="006C7966">
        <w:rPr>
          <w:rFonts w:cs="Arial"/>
        </w:rPr>
        <w:t>The CS messages are</w:t>
      </w:r>
      <w:r w:rsidR="00A72A3A" w:rsidRPr="006C7966">
        <w:rPr>
          <w:rFonts w:cs="Arial"/>
        </w:rPr>
        <w:t xml:space="preserve"> </w:t>
      </w:r>
      <w:r w:rsidRPr="006C7966">
        <w:rPr>
          <w:rFonts w:cs="Arial"/>
        </w:rPr>
        <w:t>each</w:t>
      </w:r>
      <w:r w:rsidR="00A72A3A" w:rsidRPr="006C7966">
        <w:rPr>
          <w:rFonts w:cs="Arial"/>
        </w:rPr>
        <w:t xml:space="preserve"> </w:t>
      </w:r>
      <w:r w:rsidR="008703E1" w:rsidRPr="006C7966">
        <w:rPr>
          <w:rFonts w:cs="Arial"/>
        </w:rPr>
        <w:t>assigned to one of the three state machines</w:t>
      </w:r>
      <w:r w:rsidRPr="006C7966">
        <w:rPr>
          <w:rFonts w:cs="Arial"/>
        </w:rPr>
        <w:t>:</w:t>
      </w:r>
      <w:r w:rsidR="00A72A3A" w:rsidRPr="006C7966">
        <w:rPr>
          <w:rFonts w:cs="Arial"/>
        </w:rPr>
        <w:t xml:space="preserve"> </w:t>
      </w:r>
      <w:r w:rsidRPr="006C7966">
        <w:rPr>
          <w:rFonts w:cs="Arial"/>
        </w:rPr>
        <w:t>RSM,</w:t>
      </w:r>
      <w:r w:rsidR="00A72A3A" w:rsidRPr="006C7966">
        <w:rPr>
          <w:rFonts w:cs="Arial"/>
        </w:rPr>
        <w:t xml:space="preserve"> </w:t>
      </w:r>
      <w:r w:rsidRPr="006C7966">
        <w:rPr>
          <w:rFonts w:cs="Arial"/>
        </w:rPr>
        <w:t>PSM</w:t>
      </w:r>
      <w:r w:rsidR="00A72A3A" w:rsidRPr="006C7966">
        <w:rPr>
          <w:rFonts w:cs="Arial"/>
        </w:rPr>
        <w:t xml:space="preserve"> </w:t>
      </w:r>
      <w:r w:rsidRPr="006C7966">
        <w:rPr>
          <w:rFonts w:cs="Arial"/>
        </w:rPr>
        <w:t>and</w:t>
      </w:r>
      <w:r w:rsidR="00A72A3A" w:rsidRPr="006C7966">
        <w:rPr>
          <w:rFonts w:cs="Arial"/>
        </w:rPr>
        <w:t xml:space="preserve"> </w:t>
      </w:r>
      <w:r w:rsidRPr="006C7966">
        <w:rPr>
          <w:rFonts w:cs="Arial"/>
        </w:rPr>
        <w:t>LSM</w:t>
      </w:r>
      <w:r w:rsidR="001D4931" w:rsidRPr="006C7966">
        <w:rPr>
          <w:rFonts w:cs="Arial"/>
        </w:rPr>
        <w:t>.</w:t>
      </w:r>
    </w:p>
    <w:p w14:paraId="0405620D" w14:textId="77777777" w:rsidR="00185674" w:rsidRDefault="00185674" w:rsidP="001D4931">
      <w:pPr>
        <w:rPr>
          <w:rFonts w:cs="Arial"/>
        </w:rPr>
      </w:pPr>
    </w:p>
    <w:p w14:paraId="5D8F49F0" w14:textId="4EF99402" w:rsidR="00E001C3" w:rsidRDefault="00E001C3" w:rsidP="00E001C3">
      <w:pPr>
        <w:rPr>
          <w:rFonts w:cs="Arial"/>
        </w:rPr>
      </w:pPr>
      <w:r w:rsidRPr="00EB1D0A">
        <w:rPr>
          <w:rFonts w:cs="Arial"/>
        </w:rPr>
        <w:t>When</w:t>
      </w:r>
      <w:r>
        <w:rPr>
          <w:rFonts w:cs="Arial"/>
        </w:rPr>
        <w:t xml:space="preserve"> the first </w:t>
      </w:r>
      <w:r w:rsidRPr="00293ABA">
        <w:rPr>
          <w:rFonts w:cs="Arial"/>
          <w:i/>
        </w:rPr>
        <w:t>reserve</w:t>
      </w:r>
      <w:r>
        <w:rPr>
          <w:rFonts w:cs="Arial"/>
          <w:i/>
        </w:rPr>
        <w:t xml:space="preserve"> </w:t>
      </w:r>
      <w:r w:rsidRPr="00293ABA">
        <w:rPr>
          <w:rFonts w:cs="Arial"/>
        </w:rPr>
        <w:t>request</w:t>
      </w:r>
      <w:r>
        <w:rPr>
          <w:rFonts w:cs="Arial"/>
        </w:rPr>
        <w:t xml:space="preserve"> for a new Connection</w:t>
      </w:r>
      <w:r w:rsidRPr="00EB1D0A">
        <w:rPr>
          <w:rFonts w:cs="Arial"/>
        </w:rPr>
        <w:t xml:space="preserve"> is received</w:t>
      </w:r>
      <w:r>
        <w:rPr>
          <w:rFonts w:cs="Arial"/>
        </w:rPr>
        <w:t>, the Coordinator MUST coordinate the creation</w:t>
      </w:r>
      <w:r w:rsidRPr="00EB1D0A">
        <w:rPr>
          <w:rFonts w:cs="Arial"/>
        </w:rPr>
        <w:t xml:space="preserve"> </w:t>
      </w:r>
      <w:r>
        <w:rPr>
          <w:rFonts w:cs="Arial"/>
        </w:rPr>
        <w:t xml:space="preserve">of </w:t>
      </w:r>
      <w:r w:rsidRPr="00EB1D0A">
        <w:rPr>
          <w:rFonts w:cs="Arial"/>
        </w:rPr>
        <w:t xml:space="preserve">the </w:t>
      </w:r>
      <w:r>
        <w:rPr>
          <w:rFonts w:cs="Arial"/>
        </w:rPr>
        <w:t xml:space="preserve">RSM, PSM and LSM </w:t>
      </w:r>
      <w:r w:rsidRPr="00EB1D0A">
        <w:rPr>
          <w:rFonts w:cs="Arial"/>
        </w:rPr>
        <w:t>state</w:t>
      </w:r>
      <w:r>
        <w:rPr>
          <w:rFonts w:cs="Arial"/>
        </w:rPr>
        <w:t xml:space="preserve"> </w:t>
      </w:r>
      <w:r w:rsidRPr="00EB1D0A">
        <w:rPr>
          <w:rFonts w:cs="Arial"/>
        </w:rPr>
        <w:t>machine</w:t>
      </w:r>
      <w:r>
        <w:rPr>
          <w:rFonts w:cs="Arial"/>
        </w:rPr>
        <w:t>s</w:t>
      </w:r>
      <w:r w:rsidRPr="00EB1D0A">
        <w:rPr>
          <w:rFonts w:cs="Arial"/>
        </w:rPr>
        <w:t xml:space="preserve"> </w:t>
      </w:r>
      <w:r>
        <w:rPr>
          <w:rFonts w:cs="Arial"/>
        </w:rPr>
        <w:t>for that specific connection</w:t>
      </w:r>
      <w:r w:rsidRPr="00EB1D0A">
        <w:rPr>
          <w:rFonts w:cs="Arial"/>
        </w:rPr>
        <w:t>.</w:t>
      </w:r>
      <w:r w:rsidR="00E411A9">
        <w:rPr>
          <w:rFonts w:cs="Arial"/>
        </w:rPr>
        <w:t xml:space="preserve"> </w:t>
      </w:r>
      <w:r w:rsidR="00B06407">
        <w:rPr>
          <w:rFonts w:cs="Arial"/>
        </w:rPr>
        <w:t xml:space="preserve">For details of the coordinator funcitons see section </w:t>
      </w:r>
      <w:r w:rsidR="00075FC8">
        <w:rPr>
          <w:rFonts w:cs="Arial"/>
        </w:rPr>
        <w:fldChar w:fldCharType="begin"/>
      </w:r>
      <w:r w:rsidR="00B06407">
        <w:rPr>
          <w:rFonts w:cs="Arial"/>
        </w:rPr>
        <w:instrText xml:space="preserve"> REF _Ref377029051 \r \h </w:instrText>
      </w:r>
      <w:r w:rsidR="00075FC8">
        <w:rPr>
          <w:rFonts w:cs="Arial"/>
        </w:rPr>
      </w:r>
      <w:r w:rsidR="00075FC8">
        <w:rPr>
          <w:rFonts w:cs="Arial"/>
        </w:rPr>
        <w:fldChar w:fldCharType="separate"/>
      </w:r>
      <w:r w:rsidR="00D5423B">
        <w:rPr>
          <w:rFonts w:cs="Arial"/>
        </w:rPr>
        <w:t>6</w:t>
      </w:r>
      <w:r w:rsidR="00075FC8">
        <w:rPr>
          <w:rFonts w:cs="Arial"/>
        </w:rPr>
        <w:fldChar w:fldCharType="end"/>
      </w:r>
      <w:r w:rsidR="00B06407">
        <w:rPr>
          <w:rFonts w:cs="Arial"/>
        </w:rPr>
        <w:t>.</w:t>
      </w:r>
    </w:p>
    <w:p w14:paraId="5D146563" w14:textId="77777777" w:rsidR="00E001C3" w:rsidRDefault="00E001C3" w:rsidP="001D4931">
      <w:pPr>
        <w:rPr>
          <w:rFonts w:cs="Arial"/>
        </w:rPr>
      </w:pPr>
    </w:p>
    <w:p w14:paraId="728261B3" w14:textId="57AFF175" w:rsidR="00326F20" w:rsidRDefault="00326F20" w:rsidP="001D4931">
      <w:pPr>
        <w:rPr>
          <w:rFonts w:cs="Arial"/>
        </w:rPr>
      </w:pPr>
      <w:r>
        <w:rPr>
          <w:rFonts w:cs="Arial"/>
        </w:rPr>
        <w:t>The RSM and LSM</w:t>
      </w:r>
      <w:r w:rsidR="001433E4">
        <w:rPr>
          <w:rFonts w:cs="Arial"/>
        </w:rPr>
        <w:t xml:space="preserve"> MUST be instantiated as soon as the first Connection request is received.</w:t>
      </w:r>
      <w:r w:rsidR="00E411A9">
        <w:rPr>
          <w:rFonts w:cs="Arial"/>
        </w:rPr>
        <w:t xml:space="preserve"> </w:t>
      </w:r>
    </w:p>
    <w:p w14:paraId="0EEB0EF6" w14:textId="77777777" w:rsidR="00326F20" w:rsidRDefault="00326F20" w:rsidP="001D4931">
      <w:pPr>
        <w:rPr>
          <w:rFonts w:cs="Arial"/>
        </w:rPr>
      </w:pPr>
    </w:p>
    <w:p w14:paraId="6AA99B74" w14:textId="77777777" w:rsidR="001433E4" w:rsidRDefault="00326F20" w:rsidP="001D4931">
      <w:pPr>
        <w:rPr>
          <w:rFonts w:cs="Arial"/>
        </w:rPr>
      </w:pPr>
      <w:r>
        <w:rPr>
          <w:rFonts w:cs="Arial"/>
        </w:rPr>
        <w:t>The PSM MUST be instantiated as soon as the first version of the reservation is committed.</w:t>
      </w:r>
    </w:p>
    <w:p w14:paraId="07BD91CD" w14:textId="77777777" w:rsidR="001433E4" w:rsidRDefault="001433E4" w:rsidP="001D4931">
      <w:pPr>
        <w:rPr>
          <w:rFonts w:cs="Arial"/>
        </w:rPr>
      </w:pPr>
    </w:p>
    <w:p w14:paraId="0E8F2517" w14:textId="1F7F5BA2" w:rsidR="00185674" w:rsidRDefault="00185674" w:rsidP="001D4931">
      <w:pPr>
        <w:rPr>
          <w:rFonts w:cs="Arial"/>
        </w:rPr>
      </w:pPr>
      <w:r>
        <w:rPr>
          <w:rFonts w:cs="Arial"/>
        </w:rPr>
        <w:t>The following symbols and abbreviations are used in the state machine diagrams</w:t>
      </w:r>
      <w:r w:rsidR="00C2278A">
        <w:rPr>
          <w:rFonts w:cs="Arial"/>
        </w:rPr>
        <w:t>.</w:t>
      </w:r>
    </w:p>
    <w:p w14:paraId="248E9F00" w14:textId="77777777" w:rsidR="00185674" w:rsidRDefault="00185674" w:rsidP="001D4931">
      <w:pPr>
        <w:rPr>
          <w:rFonts w:cs="Arial"/>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2856"/>
      </w:tblGrid>
      <w:tr w:rsidR="00185674" w:rsidRPr="00185674" w14:paraId="27D9BBDD" w14:textId="77777777">
        <w:trPr>
          <w:jc w:val="center"/>
        </w:trPr>
        <w:tc>
          <w:tcPr>
            <w:tcW w:w="2093" w:type="dxa"/>
          </w:tcPr>
          <w:p w14:paraId="0E768CF5" w14:textId="77777777" w:rsidR="00185674" w:rsidRPr="00185674" w:rsidRDefault="00185674" w:rsidP="00692A83">
            <w:pPr>
              <w:rPr>
                <w:rFonts w:cs="Arial"/>
                <w:b/>
                <w:sz w:val="16"/>
                <w:szCs w:val="16"/>
              </w:rPr>
            </w:pPr>
            <w:r w:rsidRPr="00185674">
              <w:rPr>
                <w:rFonts w:cs="Arial"/>
                <w:b/>
                <w:sz w:val="16"/>
                <w:szCs w:val="16"/>
              </w:rPr>
              <w:t>Abbreviation/symbol</w:t>
            </w:r>
          </w:p>
        </w:tc>
        <w:tc>
          <w:tcPr>
            <w:tcW w:w="2856" w:type="dxa"/>
          </w:tcPr>
          <w:p w14:paraId="750A5131" w14:textId="77777777" w:rsidR="00185674" w:rsidRPr="00E42C32" w:rsidRDefault="00185674" w:rsidP="00E42C32">
            <w:pPr>
              <w:rPr>
                <w:sz w:val="16"/>
                <w:szCs w:val="16"/>
              </w:rPr>
            </w:pPr>
            <w:r w:rsidRPr="00E42C32">
              <w:rPr>
                <w:sz w:val="16"/>
                <w:szCs w:val="16"/>
              </w:rPr>
              <w:t>Meaning</w:t>
            </w:r>
          </w:p>
        </w:tc>
      </w:tr>
      <w:tr w:rsidR="00185674" w:rsidRPr="006C7966" w14:paraId="07120DC7" w14:textId="77777777">
        <w:trPr>
          <w:jc w:val="center"/>
        </w:trPr>
        <w:tc>
          <w:tcPr>
            <w:tcW w:w="2093" w:type="dxa"/>
          </w:tcPr>
          <w:p w14:paraId="6708D8E3"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sv</w:t>
            </w:r>
          </w:p>
        </w:tc>
        <w:tc>
          <w:tcPr>
            <w:tcW w:w="2856" w:type="dxa"/>
          </w:tcPr>
          <w:p w14:paraId="597560DE" w14:textId="77777777" w:rsidR="00185674" w:rsidRPr="006C7966" w:rsidRDefault="00185674" w:rsidP="00692A83">
            <w:pPr>
              <w:rPr>
                <w:rFonts w:cs="Arial"/>
                <w:sz w:val="16"/>
                <w:szCs w:val="16"/>
              </w:rPr>
            </w:pPr>
            <w:r>
              <w:rPr>
                <w:rFonts w:cs="Arial"/>
                <w:sz w:val="16"/>
                <w:szCs w:val="16"/>
              </w:rPr>
              <w:t>R</w:t>
            </w:r>
            <w:r w:rsidRPr="00185674">
              <w:rPr>
                <w:rFonts w:cs="Arial"/>
                <w:sz w:val="16"/>
                <w:szCs w:val="16"/>
              </w:rPr>
              <w:t>eserve</w:t>
            </w:r>
          </w:p>
        </w:tc>
      </w:tr>
      <w:tr w:rsidR="00185674" w:rsidRPr="006C7966" w14:paraId="462FC568" w14:textId="77777777">
        <w:trPr>
          <w:jc w:val="center"/>
        </w:trPr>
        <w:tc>
          <w:tcPr>
            <w:tcW w:w="2093" w:type="dxa"/>
          </w:tcPr>
          <w:p w14:paraId="5AA738B3" w14:textId="77777777" w:rsidR="00185674" w:rsidRPr="00185674" w:rsidRDefault="00B53368" w:rsidP="00692A83">
            <w:pPr>
              <w:rPr>
                <w:rFonts w:cs="Arial"/>
                <w:sz w:val="16"/>
                <w:szCs w:val="16"/>
              </w:rPr>
            </w:pPr>
            <w:r w:rsidRPr="00185674">
              <w:rPr>
                <w:rFonts w:cs="Arial"/>
                <w:sz w:val="16"/>
                <w:szCs w:val="16"/>
              </w:rPr>
              <w:t>P</w:t>
            </w:r>
            <w:r w:rsidR="00185674" w:rsidRPr="00185674">
              <w:rPr>
                <w:rFonts w:cs="Arial"/>
                <w:sz w:val="16"/>
                <w:szCs w:val="16"/>
              </w:rPr>
              <w:t>rov</w:t>
            </w:r>
          </w:p>
        </w:tc>
        <w:tc>
          <w:tcPr>
            <w:tcW w:w="2856" w:type="dxa"/>
          </w:tcPr>
          <w:p w14:paraId="5C3707B6" w14:textId="77777777" w:rsidR="00185674" w:rsidRPr="006C7966" w:rsidRDefault="00185674" w:rsidP="00692A83">
            <w:pPr>
              <w:rPr>
                <w:rFonts w:cs="Arial"/>
                <w:sz w:val="16"/>
                <w:szCs w:val="16"/>
              </w:rPr>
            </w:pPr>
            <w:r>
              <w:rPr>
                <w:rFonts w:cs="Arial"/>
                <w:sz w:val="16"/>
                <w:szCs w:val="16"/>
              </w:rPr>
              <w:t>Provision</w:t>
            </w:r>
          </w:p>
        </w:tc>
      </w:tr>
      <w:tr w:rsidR="00185674" w:rsidRPr="006C7966" w14:paraId="62D491F6" w14:textId="77777777">
        <w:trPr>
          <w:jc w:val="center"/>
        </w:trPr>
        <w:tc>
          <w:tcPr>
            <w:tcW w:w="2093" w:type="dxa"/>
          </w:tcPr>
          <w:p w14:paraId="31B4FD06" w14:textId="77777777" w:rsidR="00185674" w:rsidRPr="00185674" w:rsidRDefault="00B53368" w:rsidP="00692A83">
            <w:pPr>
              <w:rPr>
                <w:rFonts w:cs="Arial"/>
                <w:sz w:val="16"/>
                <w:szCs w:val="16"/>
              </w:rPr>
            </w:pPr>
            <w:r w:rsidRPr="00185674">
              <w:rPr>
                <w:rFonts w:cs="Arial"/>
                <w:sz w:val="16"/>
                <w:szCs w:val="16"/>
              </w:rPr>
              <w:t>R</w:t>
            </w:r>
            <w:r w:rsidR="00185674" w:rsidRPr="00185674">
              <w:rPr>
                <w:rFonts w:cs="Arial"/>
                <w:sz w:val="16"/>
                <w:szCs w:val="16"/>
              </w:rPr>
              <w:t>el</w:t>
            </w:r>
          </w:p>
        </w:tc>
        <w:tc>
          <w:tcPr>
            <w:tcW w:w="2856" w:type="dxa"/>
          </w:tcPr>
          <w:p w14:paraId="075BABA5" w14:textId="77777777" w:rsidR="00185674" w:rsidRPr="006C7966" w:rsidRDefault="00185674" w:rsidP="00692A83">
            <w:pPr>
              <w:rPr>
                <w:rFonts w:cs="Arial"/>
                <w:sz w:val="16"/>
                <w:szCs w:val="16"/>
              </w:rPr>
            </w:pPr>
            <w:r>
              <w:rPr>
                <w:rFonts w:cs="Arial"/>
                <w:sz w:val="16"/>
                <w:szCs w:val="16"/>
              </w:rPr>
              <w:t>Release</w:t>
            </w:r>
          </w:p>
        </w:tc>
      </w:tr>
      <w:tr w:rsidR="00185674" w:rsidRPr="006C7966" w14:paraId="0647C0B3" w14:textId="77777777">
        <w:trPr>
          <w:jc w:val="center"/>
        </w:trPr>
        <w:tc>
          <w:tcPr>
            <w:tcW w:w="2093" w:type="dxa"/>
          </w:tcPr>
          <w:p w14:paraId="0FF06CFA" w14:textId="77777777" w:rsidR="00185674" w:rsidRPr="00185674" w:rsidRDefault="00B53368" w:rsidP="00692A83">
            <w:pPr>
              <w:rPr>
                <w:rFonts w:cs="Arial"/>
                <w:sz w:val="16"/>
                <w:szCs w:val="16"/>
              </w:rPr>
            </w:pPr>
            <w:r w:rsidRPr="00185674">
              <w:rPr>
                <w:rFonts w:cs="Arial"/>
                <w:sz w:val="16"/>
                <w:szCs w:val="16"/>
              </w:rPr>
              <w:t>N</w:t>
            </w:r>
            <w:r w:rsidR="00185674" w:rsidRPr="00185674">
              <w:rPr>
                <w:rFonts w:cs="Arial"/>
                <w:sz w:val="16"/>
                <w:szCs w:val="16"/>
              </w:rPr>
              <w:t>t</w:t>
            </w:r>
          </w:p>
        </w:tc>
        <w:tc>
          <w:tcPr>
            <w:tcW w:w="2856" w:type="dxa"/>
          </w:tcPr>
          <w:p w14:paraId="159167CC" w14:textId="77777777" w:rsidR="00185674" w:rsidRPr="006C7966" w:rsidRDefault="00185674" w:rsidP="00692A83">
            <w:pPr>
              <w:rPr>
                <w:rFonts w:cs="Arial"/>
                <w:sz w:val="16"/>
                <w:szCs w:val="16"/>
              </w:rPr>
            </w:pPr>
            <w:r>
              <w:rPr>
                <w:rFonts w:cs="Arial"/>
                <w:sz w:val="16"/>
                <w:szCs w:val="16"/>
              </w:rPr>
              <w:t>Notification</w:t>
            </w:r>
          </w:p>
        </w:tc>
      </w:tr>
      <w:tr w:rsidR="00185674" w:rsidRPr="006C7966" w14:paraId="50423A20" w14:textId="77777777">
        <w:trPr>
          <w:jc w:val="center"/>
        </w:trPr>
        <w:tc>
          <w:tcPr>
            <w:tcW w:w="2093" w:type="dxa"/>
          </w:tcPr>
          <w:p w14:paraId="09B8405D" w14:textId="77777777" w:rsidR="00185674" w:rsidRPr="00185674" w:rsidRDefault="00B53368" w:rsidP="00692A83">
            <w:pPr>
              <w:rPr>
                <w:rFonts w:cs="Arial"/>
                <w:sz w:val="16"/>
                <w:szCs w:val="16"/>
              </w:rPr>
            </w:pPr>
            <w:r>
              <w:rPr>
                <w:rFonts w:cs="Arial"/>
                <w:sz w:val="16"/>
                <w:szCs w:val="16"/>
              </w:rPr>
              <w:t>T</w:t>
            </w:r>
            <w:r w:rsidR="00185674">
              <w:rPr>
                <w:rFonts w:cs="Arial"/>
                <w:sz w:val="16"/>
                <w:szCs w:val="16"/>
              </w:rPr>
              <w:t>erm</w:t>
            </w:r>
          </w:p>
        </w:tc>
        <w:tc>
          <w:tcPr>
            <w:tcW w:w="2856" w:type="dxa"/>
          </w:tcPr>
          <w:p w14:paraId="7C89DF23" w14:textId="77777777" w:rsidR="00185674" w:rsidRPr="006C7966" w:rsidRDefault="00185674" w:rsidP="00692A83">
            <w:pPr>
              <w:rPr>
                <w:rFonts w:cs="Arial"/>
                <w:sz w:val="16"/>
                <w:szCs w:val="16"/>
              </w:rPr>
            </w:pPr>
            <w:r>
              <w:rPr>
                <w:rFonts w:cs="Arial"/>
                <w:sz w:val="16"/>
                <w:szCs w:val="16"/>
              </w:rPr>
              <w:t>Terminate</w:t>
            </w:r>
          </w:p>
        </w:tc>
      </w:tr>
      <w:tr w:rsidR="00185674" w:rsidRPr="006C7966" w14:paraId="1AEEF1FF" w14:textId="77777777">
        <w:trPr>
          <w:jc w:val="center"/>
        </w:trPr>
        <w:tc>
          <w:tcPr>
            <w:tcW w:w="2093" w:type="dxa"/>
          </w:tcPr>
          <w:p w14:paraId="17BCB392" w14:textId="77777777" w:rsidR="00185674" w:rsidRPr="00185674" w:rsidRDefault="00B53368" w:rsidP="00692A83">
            <w:pPr>
              <w:rPr>
                <w:rFonts w:cs="Arial"/>
                <w:sz w:val="16"/>
                <w:szCs w:val="16"/>
              </w:rPr>
            </w:pPr>
            <w:r>
              <w:rPr>
                <w:rFonts w:cs="Arial"/>
                <w:sz w:val="16"/>
                <w:szCs w:val="16"/>
              </w:rPr>
              <w:t>R</w:t>
            </w:r>
            <w:r w:rsidR="00185674">
              <w:rPr>
                <w:rFonts w:cs="Arial"/>
                <w:sz w:val="16"/>
                <w:szCs w:val="16"/>
              </w:rPr>
              <w:t>q</w:t>
            </w:r>
          </w:p>
        </w:tc>
        <w:tc>
          <w:tcPr>
            <w:tcW w:w="2856" w:type="dxa"/>
          </w:tcPr>
          <w:p w14:paraId="3D41A8A1" w14:textId="77777777" w:rsidR="00185674" w:rsidRPr="006C7966" w:rsidRDefault="00185674" w:rsidP="00692A83">
            <w:pPr>
              <w:rPr>
                <w:rFonts w:cs="Arial"/>
                <w:sz w:val="16"/>
                <w:szCs w:val="16"/>
              </w:rPr>
            </w:pPr>
            <w:r>
              <w:rPr>
                <w:rFonts w:cs="Arial"/>
                <w:sz w:val="16"/>
                <w:szCs w:val="16"/>
              </w:rPr>
              <w:t>Request</w:t>
            </w:r>
          </w:p>
        </w:tc>
      </w:tr>
      <w:tr w:rsidR="00185674" w:rsidRPr="006C7966" w14:paraId="22E99B0A" w14:textId="77777777">
        <w:trPr>
          <w:jc w:val="center"/>
        </w:trPr>
        <w:tc>
          <w:tcPr>
            <w:tcW w:w="2093" w:type="dxa"/>
          </w:tcPr>
          <w:p w14:paraId="5BC67E61" w14:textId="77777777" w:rsidR="00185674" w:rsidRPr="00185674" w:rsidRDefault="00B53368" w:rsidP="00692A83">
            <w:pPr>
              <w:rPr>
                <w:rFonts w:cs="Arial"/>
                <w:sz w:val="16"/>
                <w:szCs w:val="16"/>
              </w:rPr>
            </w:pPr>
            <w:r>
              <w:rPr>
                <w:rFonts w:cs="Arial"/>
                <w:sz w:val="16"/>
                <w:szCs w:val="16"/>
              </w:rPr>
              <w:t>C</w:t>
            </w:r>
            <w:r w:rsidR="00185674">
              <w:rPr>
                <w:rFonts w:cs="Arial"/>
                <w:sz w:val="16"/>
                <w:szCs w:val="16"/>
              </w:rPr>
              <w:t>f</w:t>
            </w:r>
          </w:p>
        </w:tc>
        <w:tc>
          <w:tcPr>
            <w:tcW w:w="2856" w:type="dxa"/>
          </w:tcPr>
          <w:p w14:paraId="68EB38A9" w14:textId="77777777" w:rsidR="00185674" w:rsidRPr="006C7966" w:rsidRDefault="00185674" w:rsidP="00692A83">
            <w:pPr>
              <w:rPr>
                <w:rFonts w:cs="Arial"/>
                <w:sz w:val="16"/>
                <w:szCs w:val="16"/>
              </w:rPr>
            </w:pPr>
            <w:r>
              <w:rPr>
                <w:rFonts w:cs="Arial"/>
                <w:sz w:val="16"/>
                <w:szCs w:val="16"/>
              </w:rPr>
              <w:t>Confirm</w:t>
            </w:r>
            <w:r w:rsidR="00DA350F">
              <w:rPr>
                <w:rFonts w:cs="Arial"/>
                <w:sz w:val="16"/>
                <w:szCs w:val="16"/>
              </w:rPr>
              <w:t>ed</w:t>
            </w:r>
          </w:p>
        </w:tc>
      </w:tr>
      <w:tr w:rsidR="00185674" w:rsidRPr="006C7966" w14:paraId="5506E0C7" w14:textId="77777777">
        <w:trPr>
          <w:jc w:val="center"/>
        </w:trPr>
        <w:tc>
          <w:tcPr>
            <w:tcW w:w="2093" w:type="dxa"/>
          </w:tcPr>
          <w:p w14:paraId="76ED9AD5" w14:textId="77777777" w:rsidR="00185674" w:rsidRPr="00185674" w:rsidRDefault="00B53368" w:rsidP="00692A83">
            <w:pPr>
              <w:rPr>
                <w:rFonts w:cs="Arial"/>
                <w:sz w:val="16"/>
                <w:szCs w:val="16"/>
              </w:rPr>
            </w:pPr>
            <w:r>
              <w:rPr>
                <w:rFonts w:cs="Arial"/>
                <w:sz w:val="16"/>
                <w:szCs w:val="16"/>
              </w:rPr>
              <w:t>F</w:t>
            </w:r>
            <w:r w:rsidR="00185674">
              <w:rPr>
                <w:rFonts w:cs="Arial"/>
                <w:sz w:val="16"/>
                <w:szCs w:val="16"/>
              </w:rPr>
              <w:t>l</w:t>
            </w:r>
          </w:p>
        </w:tc>
        <w:tc>
          <w:tcPr>
            <w:tcW w:w="2856" w:type="dxa"/>
          </w:tcPr>
          <w:p w14:paraId="1459D32B" w14:textId="77777777" w:rsidR="00185674" w:rsidRPr="006C7966" w:rsidRDefault="00185674" w:rsidP="00692A83">
            <w:pPr>
              <w:rPr>
                <w:rFonts w:cs="Arial"/>
                <w:sz w:val="16"/>
                <w:szCs w:val="16"/>
              </w:rPr>
            </w:pPr>
            <w:r>
              <w:rPr>
                <w:rFonts w:cs="Arial"/>
                <w:sz w:val="16"/>
                <w:szCs w:val="16"/>
              </w:rPr>
              <w:t>Fail</w:t>
            </w:r>
            <w:r w:rsidR="00DA350F">
              <w:rPr>
                <w:rFonts w:cs="Arial"/>
                <w:sz w:val="16"/>
                <w:szCs w:val="16"/>
              </w:rPr>
              <w:t>ed</w:t>
            </w:r>
          </w:p>
        </w:tc>
      </w:tr>
      <w:tr w:rsidR="00185674" w:rsidRPr="006C7966" w14:paraId="41A4380D" w14:textId="77777777">
        <w:trPr>
          <w:jc w:val="center"/>
        </w:trPr>
        <w:tc>
          <w:tcPr>
            <w:tcW w:w="2093" w:type="dxa"/>
          </w:tcPr>
          <w:p w14:paraId="03EA0910" w14:textId="77777777" w:rsidR="00185674" w:rsidRPr="00185674" w:rsidRDefault="00185674" w:rsidP="00692A83">
            <w:pPr>
              <w:rPr>
                <w:rFonts w:cs="Arial"/>
                <w:sz w:val="16"/>
                <w:szCs w:val="16"/>
              </w:rPr>
            </w:pPr>
            <w:r>
              <w:rPr>
                <w:rFonts w:cs="Arial"/>
                <w:sz w:val="16"/>
                <w:szCs w:val="16"/>
              </w:rPr>
              <w:t>&gt;</w:t>
            </w:r>
          </w:p>
        </w:tc>
        <w:tc>
          <w:tcPr>
            <w:tcW w:w="2856" w:type="dxa"/>
          </w:tcPr>
          <w:p w14:paraId="446A6B53" w14:textId="77777777" w:rsidR="00185674" w:rsidRPr="006C7966" w:rsidRDefault="00185674" w:rsidP="00692A83">
            <w:pPr>
              <w:rPr>
                <w:rFonts w:cs="Arial"/>
                <w:sz w:val="16"/>
                <w:szCs w:val="16"/>
              </w:rPr>
            </w:pPr>
            <w:r w:rsidRPr="00185674">
              <w:rPr>
                <w:rFonts w:cs="Arial"/>
                <w:sz w:val="16"/>
                <w:szCs w:val="16"/>
              </w:rPr>
              <w:t>Downstream input/output</w:t>
            </w:r>
          </w:p>
        </w:tc>
      </w:tr>
      <w:tr w:rsidR="00185674" w:rsidRPr="006C7966" w14:paraId="26AD7152" w14:textId="77777777">
        <w:trPr>
          <w:jc w:val="center"/>
        </w:trPr>
        <w:tc>
          <w:tcPr>
            <w:tcW w:w="2093" w:type="dxa"/>
          </w:tcPr>
          <w:p w14:paraId="54072FF3" w14:textId="77777777" w:rsidR="00185674" w:rsidRPr="00185674" w:rsidRDefault="00185674" w:rsidP="00692A83">
            <w:pPr>
              <w:rPr>
                <w:rFonts w:cs="Arial"/>
                <w:sz w:val="16"/>
                <w:szCs w:val="16"/>
              </w:rPr>
            </w:pPr>
            <w:r>
              <w:rPr>
                <w:rFonts w:cs="Arial"/>
                <w:sz w:val="16"/>
                <w:szCs w:val="16"/>
              </w:rPr>
              <w:t>&lt;</w:t>
            </w:r>
          </w:p>
        </w:tc>
        <w:tc>
          <w:tcPr>
            <w:tcW w:w="2856" w:type="dxa"/>
          </w:tcPr>
          <w:p w14:paraId="32C76654" w14:textId="77777777" w:rsidR="00185674" w:rsidRPr="006C7966" w:rsidRDefault="00185674" w:rsidP="00692A83">
            <w:pPr>
              <w:rPr>
                <w:rFonts w:cs="Arial"/>
                <w:sz w:val="16"/>
                <w:szCs w:val="16"/>
              </w:rPr>
            </w:pPr>
            <w:r w:rsidRPr="00185674">
              <w:rPr>
                <w:rFonts w:cs="Arial"/>
                <w:sz w:val="16"/>
                <w:szCs w:val="16"/>
              </w:rPr>
              <w:t>Upstream input/output</w:t>
            </w:r>
          </w:p>
        </w:tc>
      </w:tr>
    </w:tbl>
    <w:p w14:paraId="66E1113B" w14:textId="77777777" w:rsidR="00185674" w:rsidRDefault="00185674" w:rsidP="00185674">
      <w:pPr>
        <w:pStyle w:val="Caption"/>
        <w:jc w:val="center"/>
        <w:rPr>
          <w:rFonts w:cs="Arial"/>
        </w:rPr>
      </w:pPr>
      <w:r w:rsidRPr="006C7966">
        <w:t xml:space="preserve">Table </w:t>
      </w:r>
      <w:fldSimple w:instr=" SEQ Table \* ARABIC ">
        <w:r w:rsidR="00D5423B">
          <w:rPr>
            <w:noProof/>
          </w:rPr>
          <w:t>4</w:t>
        </w:r>
      </w:fldSimple>
      <w:r w:rsidRPr="006C7966">
        <w:t xml:space="preserve"> – </w:t>
      </w:r>
      <w:r>
        <w:rPr>
          <w:rFonts w:cs="Arial"/>
        </w:rPr>
        <w:t>Abbreviations and symbols used in state machine diagrams</w:t>
      </w:r>
    </w:p>
    <w:p w14:paraId="635EF859" w14:textId="77777777" w:rsidR="00185674" w:rsidRPr="00185674" w:rsidRDefault="00185674" w:rsidP="00185674"/>
    <w:p w14:paraId="4D6A4818" w14:textId="13CF0274" w:rsidR="00185674" w:rsidRDefault="00185674" w:rsidP="00185674">
      <w:pPr>
        <w:rPr>
          <w:rFonts w:cs="Arial"/>
        </w:rPr>
      </w:pPr>
      <w:r w:rsidRPr="00185674">
        <w:rPr>
          <w:rFonts w:cs="Arial"/>
        </w:rPr>
        <w:t>The text boxes show the messages associated with transitions between states.</w:t>
      </w:r>
      <w:r w:rsidR="00E411A9">
        <w:rPr>
          <w:rFonts w:cs="Arial"/>
        </w:rPr>
        <w:t xml:space="preserve"> </w:t>
      </w:r>
      <w:r w:rsidRPr="00185674">
        <w:rPr>
          <w:rFonts w:cs="Arial"/>
        </w:rPr>
        <w:t>These are color coded as follows:</w:t>
      </w:r>
    </w:p>
    <w:p w14:paraId="5C1D4987" w14:textId="77777777" w:rsidR="00185674" w:rsidRDefault="009F63F6" w:rsidP="00B22F2D">
      <w:pPr>
        <w:ind w:left="720"/>
        <w:rPr>
          <w:rFonts w:cs="Arial"/>
        </w:rPr>
      </w:pPr>
      <w:r>
        <w:rPr>
          <w:rFonts w:cs="Arial"/>
        </w:rPr>
        <w:t>R</w:t>
      </w:r>
      <w:r w:rsidRPr="00185674">
        <w:rPr>
          <w:rFonts w:cs="Arial"/>
        </w:rPr>
        <w:t>ed:</w:t>
      </w:r>
      <w:r w:rsidR="00185674" w:rsidRPr="00185674">
        <w:rPr>
          <w:rFonts w:cs="Arial"/>
        </w:rPr>
        <w:t xml:space="preserve"> an input event </w:t>
      </w:r>
      <w:r>
        <w:rPr>
          <w:rFonts w:cs="Arial"/>
        </w:rPr>
        <w:t>that</w:t>
      </w:r>
      <w:r w:rsidR="00185674" w:rsidRPr="00185674">
        <w:rPr>
          <w:rFonts w:cs="Arial"/>
        </w:rPr>
        <w:t xml:space="preserve"> is an NSI message – this may be from either a parent or a child NSA</w:t>
      </w:r>
      <w:r>
        <w:rPr>
          <w:rFonts w:cs="Arial"/>
        </w:rPr>
        <w:t>.</w:t>
      </w:r>
    </w:p>
    <w:p w14:paraId="6A9AB441" w14:textId="77777777" w:rsidR="009F63F6" w:rsidRPr="00185674" w:rsidRDefault="009F63F6" w:rsidP="00B22F2D">
      <w:pPr>
        <w:ind w:left="720"/>
        <w:rPr>
          <w:rFonts w:cs="Arial"/>
        </w:rPr>
      </w:pPr>
    </w:p>
    <w:p w14:paraId="4C0222B7" w14:textId="77777777" w:rsidR="00185674" w:rsidRDefault="009F63F6" w:rsidP="00B22F2D">
      <w:pPr>
        <w:ind w:left="720"/>
        <w:rPr>
          <w:rFonts w:cs="Arial"/>
        </w:rPr>
      </w:pPr>
      <w:r>
        <w:rPr>
          <w:rFonts w:cs="Arial"/>
        </w:rPr>
        <w:t>B</w:t>
      </w:r>
      <w:r w:rsidR="00185674" w:rsidRPr="00185674">
        <w:rPr>
          <w:rFonts w:cs="Arial"/>
        </w:rPr>
        <w:t xml:space="preserve">lue: an output event </w:t>
      </w:r>
      <w:r>
        <w:rPr>
          <w:rFonts w:cs="Arial"/>
        </w:rPr>
        <w:t>that</w:t>
      </w:r>
      <w:r w:rsidR="00185674" w:rsidRPr="00185674">
        <w:rPr>
          <w:rFonts w:cs="Arial"/>
        </w:rPr>
        <w:t xml:space="preserve"> is a</w:t>
      </w:r>
      <w:r>
        <w:rPr>
          <w:rFonts w:cs="Arial"/>
        </w:rPr>
        <w:t>n</w:t>
      </w:r>
      <w:r w:rsidR="00185674" w:rsidRPr="00185674">
        <w:rPr>
          <w:rFonts w:cs="Arial"/>
        </w:rPr>
        <w:t xml:space="preserve"> NSI message – this </w:t>
      </w:r>
      <w:r w:rsidR="00E001C3">
        <w:rPr>
          <w:rFonts w:cs="Arial"/>
        </w:rPr>
        <w:t xml:space="preserve">is directed towards </w:t>
      </w:r>
      <w:r w:rsidR="00185674" w:rsidRPr="00185674">
        <w:rPr>
          <w:rFonts w:cs="Arial"/>
        </w:rPr>
        <w:t>either a parent or a child NSA</w:t>
      </w:r>
      <w:r>
        <w:rPr>
          <w:rFonts w:cs="Arial"/>
        </w:rPr>
        <w:t>.</w:t>
      </w:r>
    </w:p>
    <w:p w14:paraId="08FA9F0D" w14:textId="77777777" w:rsidR="00B06407" w:rsidRDefault="00B06407" w:rsidP="00B22F2D">
      <w:pPr>
        <w:ind w:left="720"/>
        <w:rPr>
          <w:rFonts w:cs="Arial"/>
        </w:rPr>
      </w:pPr>
    </w:p>
    <w:p w14:paraId="11B45DAA" w14:textId="77777777" w:rsidR="00B06407" w:rsidRDefault="00B06407" w:rsidP="00B06407">
      <w:r>
        <w:t>Appendix A provides a formal statement of the transitions that are allowed in the three state machines.</w:t>
      </w:r>
    </w:p>
    <w:p w14:paraId="3E03E25F" w14:textId="77777777" w:rsidR="00713C29" w:rsidRDefault="00713C29" w:rsidP="001D4931">
      <w:pPr>
        <w:rPr>
          <w:rFonts w:cs="Arial"/>
        </w:rPr>
      </w:pPr>
    </w:p>
    <w:p w14:paraId="36102783" w14:textId="77777777" w:rsidR="00713C29" w:rsidRPr="006C7966" w:rsidRDefault="00713C29" w:rsidP="00B22F2D">
      <w:pPr>
        <w:pStyle w:val="Heading3"/>
      </w:pPr>
      <w:bookmarkStart w:id="431" w:name="_Toc437518588"/>
      <w:r>
        <w:t>Reservation State Machine</w:t>
      </w:r>
      <w:bookmarkEnd w:id="431"/>
    </w:p>
    <w:p w14:paraId="3CEE2671" w14:textId="5E6616E3" w:rsidR="00F15B74" w:rsidRPr="006C7966" w:rsidRDefault="00BC1A4C" w:rsidP="00F15B74">
      <w:pPr>
        <w:rPr>
          <w:rFonts w:cs="Arial"/>
        </w:rPr>
      </w:pPr>
      <w:r w:rsidRPr="006C7966">
        <w:rPr>
          <w:rFonts w:cs="Arial"/>
        </w:rPr>
        <w:t>The</w:t>
      </w:r>
      <w:r w:rsidR="00A72A3A" w:rsidRPr="006C7966">
        <w:rPr>
          <w:rFonts w:cs="Arial"/>
        </w:rPr>
        <w:t xml:space="preserve"> </w:t>
      </w:r>
      <w:r w:rsidR="00F15B74" w:rsidRPr="006C7966">
        <w:rPr>
          <w:rFonts w:cs="Arial"/>
        </w:rPr>
        <w:t>sequence</w:t>
      </w:r>
      <w:r w:rsidR="00A72A3A" w:rsidRPr="006C7966">
        <w:rPr>
          <w:rFonts w:cs="Arial"/>
        </w:rPr>
        <w:t xml:space="preserve"> </w:t>
      </w:r>
      <w:r w:rsidR="00F15B74" w:rsidRPr="006C7966">
        <w:rPr>
          <w:rFonts w:cs="Arial"/>
        </w:rPr>
        <w:t>of</w:t>
      </w:r>
      <w:r w:rsidR="00A72A3A" w:rsidRPr="006C7966">
        <w:rPr>
          <w:rFonts w:cs="Arial"/>
        </w:rPr>
        <w:t xml:space="preserve"> </w:t>
      </w:r>
      <w:r w:rsidR="00F0225A" w:rsidRPr="006C7966">
        <w:rPr>
          <w:rFonts w:cs="Arial"/>
        </w:rPr>
        <w:t>operation</w:t>
      </w:r>
      <w:r w:rsidR="00573B56" w:rsidRPr="006C7966">
        <w:rPr>
          <w:rFonts w:cs="Arial"/>
        </w:rPr>
        <w:t>s related to</w:t>
      </w:r>
      <w:r w:rsidR="00A72A3A" w:rsidRPr="006C7966">
        <w:rPr>
          <w:rFonts w:cs="Arial"/>
        </w:rPr>
        <w:t xml:space="preserve"> </w:t>
      </w:r>
      <w:r w:rsidRPr="006C7966">
        <w:rPr>
          <w:rFonts w:cs="Arial"/>
        </w:rPr>
        <w:t xml:space="preserve">RSM </w:t>
      </w:r>
      <w:r w:rsidR="00F15B74" w:rsidRPr="006C7966">
        <w:rPr>
          <w:rFonts w:cs="Arial"/>
        </w:rPr>
        <w:t>messages</w:t>
      </w:r>
      <w:r w:rsidR="00A72A3A" w:rsidRPr="006C7966">
        <w:rPr>
          <w:rFonts w:cs="Arial"/>
        </w:rPr>
        <w:t xml:space="preserve"> </w:t>
      </w:r>
      <w:r w:rsidRPr="006C7966">
        <w:rPr>
          <w:rFonts w:cs="Arial"/>
        </w:rPr>
        <w:t xml:space="preserve">MUST conform to the </w:t>
      </w:r>
      <w:r w:rsidR="00C02678" w:rsidRPr="006C7966">
        <w:rPr>
          <w:rFonts w:cs="Arial"/>
        </w:rPr>
        <w:t xml:space="preserve">Reservation State Machine </w:t>
      </w:r>
      <w:r w:rsidRPr="006C7966">
        <w:rPr>
          <w:rFonts w:cs="Arial"/>
        </w:rPr>
        <w:t xml:space="preserve">shown in </w:t>
      </w:r>
      <w:r w:rsidR="00075FC8" w:rsidRPr="006C7966">
        <w:rPr>
          <w:rFonts w:cs="Arial"/>
        </w:rPr>
        <w:fldChar w:fldCharType="begin"/>
      </w:r>
      <w:r w:rsidRPr="006C7966">
        <w:rPr>
          <w:rFonts w:cs="Arial"/>
        </w:rPr>
        <w:instrText xml:space="preserve"> REF _Ref358041561 \h </w:instrText>
      </w:r>
      <w:r w:rsidR="00075FC8" w:rsidRPr="006C7966">
        <w:rPr>
          <w:rFonts w:cs="Arial"/>
        </w:rPr>
      </w:r>
      <w:r w:rsidR="00075FC8" w:rsidRPr="006C7966">
        <w:rPr>
          <w:rFonts w:cs="Arial"/>
        </w:rPr>
        <w:fldChar w:fldCharType="separate"/>
      </w:r>
      <w:ins w:id="432" w:author="John MacAuley" w:date="2016-01-08T16:24:00Z">
        <w:r w:rsidR="00D5423B" w:rsidRPr="006C7966">
          <w:t xml:space="preserve">Figure </w:t>
        </w:r>
        <w:r w:rsidR="00D5423B">
          <w:rPr>
            <w:noProof/>
          </w:rPr>
          <w:t>3</w:t>
        </w:r>
      </w:ins>
      <w:del w:id="433" w:author="John MacAuley" w:date="2016-01-08T16:24:00Z">
        <w:r w:rsidR="00BD4BAA" w:rsidRPr="006C7966" w:rsidDel="00D5423B">
          <w:delText xml:space="preserve">Figure </w:delText>
        </w:r>
        <w:r w:rsidR="00BD4BAA" w:rsidDel="00D5423B">
          <w:rPr>
            <w:noProof/>
          </w:rPr>
          <w:delText>3</w:delText>
        </w:r>
      </w:del>
      <w:r w:rsidR="00075FC8" w:rsidRPr="006C7966">
        <w:rPr>
          <w:rFonts w:cs="Arial"/>
        </w:rPr>
        <w:fldChar w:fldCharType="end"/>
      </w:r>
      <w:r w:rsidR="00F15B74" w:rsidRPr="006C7966">
        <w:rPr>
          <w:rFonts w:cs="Arial"/>
        </w:rPr>
        <w:t>.</w:t>
      </w:r>
      <w:r w:rsidR="00E411A9">
        <w:rPr>
          <w:rFonts w:cs="Arial"/>
        </w:rPr>
        <w:t xml:space="preserve"> </w:t>
      </w:r>
      <w:r w:rsidR="008703E1" w:rsidRPr="006C7966">
        <w:rPr>
          <w:rFonts w:cs="Arial"/>
        </w:rPr>
        <w:t xml:space="preserve">The abbreviated forms of the messages and explanations of each message are provided in </w:t>
      </w:r>
      <w:r w:rsidR="00075FC8" w:rsidRPr="006C7966">
        <w:rPr>
          <w:rFonts w:cs="Arial"/>
        </w:rPr>
        <w:fldChar w:fldCharType="begin"/>
      </w:r>
      <w:r w:rsidR="008703E1" w:rsidRPr="006C7966">
        <w:rPr>
          <w:rFonts w:cs="Arial"/>
        </w:rPr>
        <w:instrText xml:space="preserve"> REF _Ref358038416 \h </w:instrText>
      </w:r>
      <w:r w:rsidR="00075FC8" w:rsidRPr="006C7966">
        <w:rPr>
          <w:rFonts w:cs="Arial"/>
        </w:rPr>
      </w:r>
      <w:r w:rsidR="00075FC8" w:rsidRPr="006C7966">
        <w:rPr>
          <w:rFonts w:cs="Arial"/>
        </w:rPr>
        <w:fldChar w:fldCharType="separate"/>
      </w:r>
      <w:ins w:id="434" w:author="John MacAuley" w:date="2016-01-08T16:24:00Z">
        <w:r w:rsidR="00D5423B" w:rsidRPr="006C7966">
          <w:t xml:space="preserve">Table </w:t>
        </w:r>
        <w:r w:rsidR="00D5423B">
          <w:rPr>
            <w:noProof/>
          </w:rPr>
          <w:t>2</w:t>
        </w:r>
      </w:ins>
      <w:del w:id="435" w:author="John MacAuley" w:date="2016-01-08T16:24:00Z">
        <w:r w:rsidR="00BD4BAA" w:rsidRPr="006C7966" w:rsidDel="00D5423B">
          <w:delText xml:space="preserve">Table </w:delText>
        </w:r>
        <w:r w:rsidR="00BD4BAA" w:rsidDel="00D5423B">
          <w:rPr>
            <w:noProof/>
          </w:rPr>
          <w:delText>2</w:delText>
        </w:r>
      </w:del>
      <w:r w:rsidR="00075FC8" w:rsidRPr="006C7966">
        <w:rPr>
          <w:rFonts w:cs="Arial"/>
        </w:rPr>
        <w:fldChar w:fldCharType="end"/>
      </w:r>
      <w:r w:rsidR="008703E1" w:rsidRPr="006C7966">
        <w:rPr>
          <w:rFonts w:cs="Arial"/>
        </w:rPr>
        <w:t xml:space="preserve"> and </w:t>
      </w:r>
      <w:r w:rsidR="00075FC8" w:rsidRPr="006C7966">
        <w:rPr>
          <w:rFonts w:cs="Arial"/>
        </w:rPr>
        <w:fldChar w:fldCharType="begin"/>
      </w:r>
      <w:r w:rsidR="008703E1" w:rsidRPr="006C7966">
        <w:rPr>
          <w:rFonts w:cs="Arial"/>
        </w:rPr>
        <w:instrText xml:space="preserve"> REF _Ref358038427 \h </w:instrText>
      </w:r>
      <w:r w:rsidR="00075FC8" w:rsidRPr="006C7966">
        <w:rPr>
          <w:rFonts w:cs="Arial"/>
        </w:rPr>
      </w:r>
      <w:r w:rsidR="00075FC8" w:rsidRPr="006C7966">
        <w:rPr>
          <w:rFonts w:cs="Arial"/>
        </w:rPr>
        <w:fldChar w:fldCharType="separate"/>
      </w:r>
      <w:ins w:id="436" w:author="John MacAuley" w:date="2016-01-08T16:24:00Z">
        <w:r w:rsidR="00D5423B" w:rsidRPr="006C7966">
          <w:t xml:space="preserve">Table </w:t>
        </w:r>
        <w:r w:rsidR="00D5423B">
          <w:rPr>
            <w:noProof/>
          </w:rPr>
          <w:t>3</w:t>
        </w:r>
      </w:ins>
      <w:del w:id="437" w:author="John MacAuley" w:date="2016-01-08T16:24:00Z">
        <w:r w:rsidR="00BD4BAA" w:rsidRPr="006C7966" w:rsidDel="00D5423B">
          <w:delText xml:space="preserve">Table </w:delText>
        </w:r>
        <w:r w:rsidR="00BD4BAA" w:rsidDel="00D5423B">
          <w:rPr>
            <w:noProof/>
          </w:rPr>
          <w:delText>3</w:delText>
        </w:r>
      </w:del>
      <w:r w:rsidR="00075FC8" w:rsidRPr="006C7966">
        <w:rPr>
          <w:rFonts w:cs="Arial"/>
        </w:rPr>
        <w:fldChar w:fldCharType="end"/>
      </w:r>
      <w:r w:rsidR="008703E1" w:rsidRPr="006C7966">
        <w:rPr>
          <w:rFonts w:cs="Arial"/>
        </w:rPr>
        <w:t>.</w:t>
      </w:r>
    </w:p>
    <w:p w14:paraId="1745856F" w14:textId="77777777" w:rsidR="00F15B74" w:rsidRPr="006C7966" w:rsidRDefault="00F15B74" w:rsidP="001D4931">
      <w:pPr>
        <w:rPr>
          <w:rFonts w:cs="Arial"/>
        </w:rPr>
      </w:pPr>
    </w:p>
    <w:p w14:paraId="2F218733" w14:textId="77777777" w:rsidR="00BB5501" w:rsidRPr="006C7966" w:rsidRDefault="00BB5501" w:rsidP="00BB5501">
      <w:pPr>
        <w:rPr>
          <w:rFonts w:cs="Arial"/>
        </w:rPr>
      </w:pPr>
      <w:moveToRangeStart w:id="438" w:author="Chin Guok" w:date="2015-07-28T11:12:00Z" w:name="move299701296"/>
      <w:moveTo w:id="439" w:author="Chin Guok" w:date="2015-07-28T11:12:00Z">
        <w:r w:rsidRPr="006C7966">
          <w:rPr>
            <w:rFonts w:cs="Arial"/>
            <w:lang w:eastAsia="ja-JP"/>
          </w:rPr>
          <w:lastRenderedPageBreak/>
          <w:t xml:space="preserve">An </w:t>
        </w:r>
        <w:r w:rsidRPr="006C7966">
          <w:rPr>
            <w:rFonts w:cs="Arial"/>
          </w:rPr>
          <w:t>NSI reservation is created using a two-phase commit process.</w:t>
        </w:r>
        <w:r>
          <w:rPr>
            <w:rFonts w:cs="Arial"/>
          </w:rPr>
          <w:t xml:space="preserve"> </w:t>
        </w:r>
        <w:r w:rsidRPr="006C7966">
          <w:rPr>
            <w:rFonts w:cs="Arial"/>
          </w:rPr>
          <w:t>In the first phase (</w:t>
        </w:r>
        <w:r w:rsidRPr="007040F7">
          <w:rPr>
            <w:rFonts w:cs="Arial"/>
            <w:i/>
          </w:rPr>
          <w:t>reserve</w:t>
        </w:r>
        <w:r w:rsidRPr="006C7966">
          <w:rPr>
            <w:rFonts w:cs="Arial"/>
          </w:rPr>
          <w:t>) the availability of the requested resources is checked; if the resources are available they are held.</w:t>
        </w:r>
        <w:r>
          <w:rPr>
            <w:rFonts w:cs="Arial"/>
          </w:rPr>
          <w:t xml:space="preserve"> </w:t>
        </w:r>
        <w:r w:rsidRPr="006C7966">
          <w:rPr>
            <w:rFonts w:cs="Arial"/>
          </w:rPr>
          <w:t>In the second phase (</w:t>
        </w:r>
        <w:r w:rsidRPr="007040F7">
          <w:rPr>
            <w:rFonts w:cs="Arial"/>
            <w:i/>
          </w:rPr>
          <w:t>commit</w:t>
        </w:r>
        <w:r w:rsidRPr="006C7966">
          <w:rPr>
            <w:rFonts w:cs="Arial"/>
          </w:rPr>
          <w:t>) the requester has the choice to either commit or abort the reservation that was held in the first phase.</w:t>
        </w:r>
      </w:moveTo>
    </w:p>
    <w:p w14:paraId="344C8AF1" w14:textId="77777777" w:rsidR="00BB5501" w:rsidRPr="006C7966" w:rsidRDefault="00BB5501" w:rsidP="00BB5501">
      <w:pPr>
        <w:rPr>
          <w:rFonts w:cs="Arial"/>
        </w:rPr>
      </w:pPr>
    </w:p>
    <w:p w14:paraId="777B0A1A" w14:textId="18E0C18D" w:rsidR="00BB5501" w:rsidRDefault="00BB5501" w:rsidP="00BB5501">
      <w:pPr>
        <w:rPr>
          <w:ins w:id="440" w:author="Chin Guok" w:date="2015-07-28T11:13:00Z"/>
          <w:rFonts w:cs="Arial"/>
        </w:rPr>
      </w:pPr>
      <w:moveTo w:id="441" w:author="Chin Guok" w:date="2015-07-28T11:12:00Z">
        <w:r w:rsidRPr="00105993">
          <w:rPr>
            <w:rFonts w:cs="Arial"/>
          </w:rPr>
          <w:t>If a requester fails to commit a held reservation after a certain period of time</w:t>
        </w:r>
        <w:r>
          <w:rPr>
            <w:rFonts w:cs="Arial"/>
          </w:rPr>
          <w:t>,</w:t>
        </w:r>
        <w:r w:rsidRPr="00105993">
          <w:rPr>
            <w:rFonts w:cs="Arial"/>
          </w:rPr>
          <w:t xml:space="preserve"> the provider times out the reservation and the held resources are released.</w:t>
        </w:r>
        <w:r>
          <w:rPr>
            <w:rFonts w:cs="Arial"/>
          </w:rPr>
          <w:t xml:space="preserve">  </w:t>
        </w:r>
      </w:moveTo>
      <w:ins w:id="442" w:author="Chin Guok" w:date="2015-12-14T11:26:00Z">
        <w:r w:rsidR="00283E10">
          <w:rPr>
            <w:rFonts w:cs="Arial"/>
          </w:rPr>
          <w:t>T</w:t>
        </w:r>
      </w:ins>
      <w:ins w:id="443" w:author="Chin Guok" w:date="2015-12-14T11:54:00Z">
        <w:r w:rsidR="00967660">
          <w:rPr>
            <w:rFonts w:cs="Arial"/>
          </w:rPr>
          <w:t>his triggers t</w:t>
        </w:r>
      </w:ins>
      <w:ins w:id="444" w:author="Chin Guok" w:date="2015-12-14T11:26:00Z">
        <w:r w:rsidR="00283E10">
          <w:rPr>
            <w:rFonts w:cs="Arial"/>
          </w:rPr>
          <w:t>he transition to the reserveTimeout state within the ultimate Provider Agent</w:t>
        </w:r>
        <w:r w:rsidR="00967660">
          <w:rPr>
            <w:rFonts w:cs="Arial"/>
          </w:rPr>
          <w:t>, which</w:t>
        </w:r>
        <w:r w:rsidR="00283E10">
          <w:rPr>
            <w:rFonts w:cs="Arial"/>
          </w:rPr>
          <w:t xml:space="preserve"> </w:t>
        </w:r>
      </w:ins>
      <w:ins w:id="445" w:author="Chin Guok" w:date="2015-12-14T11:54:00Z">
        <w:r w:rsidR="00967660">
          <w:rPr>
            <w:rFonts w:cs="Arial"/>
          </w:rPr>
          <w:t xml:space="preserve">in turn </w:t>
        </w:r>
      </w:ins>
      <w:ins w:id="446" w:author="Chin Guok" w:date="2015-12-14T11:26:00Z">
        <w:r w:rsidR="00283E10">
          <w:rPr>
            <w:rFonts w:cs="Arial"/>
          </w:rPr>
          <w:t>causes a reserve tim</w:t>
        </w:r>
        <w:r w:rsidR="00604DA3">
          <w:rPr>
            <w:rFonts w:cs="Arial"/>
          </w:rPr>
          <w:t>eout notification to be sent up</w:t>
        </w:r>
        <w:r w:rsidR="00283E10">
          <w:rPr>
            <w:rFonts w:cs="Arial"/>
          </w:rPr>
          <w:t>stream</w:t>
        </w:r>
      </w:ins>
      <w:ins w:id="447" w:author="Chin Guok" w:date="2015-12-14T11:36:00Z">
        <w:r w:rsidR="00283E10">
          <w:rPr>
            <w:rFonts w:cs="Arial"/>
          </w:rPr>
          <w:t xml:space="preserve"> towards the requester. </w:t>
        </w:r>
      </w:ins>
      <w:ins w:id="448" w:author="Chin Guok" w:date="2015-12-14T11:57:00Z">
        <w:r w:rsidR="00967660">
          <w:rPr>
            <w:rFonts w:cs="Arial"/>
          </w:rPr>
          <w:t>If the requester is a</w:t>
        </w:r>
      </w:ins>
      <w:ins w:id="449" w:author="Chin Guok" w:date="2015-12-14T11:38:00Z">
        <w:r w:rsidR="00283310">
          <w:rPr>
            <w:rFonts w:cs="Arial"/>
          </w:rPr>
          <w:t xml:space="preserve">n </w:t>
        </w:r>
      </w:ins>
      <w:ins w:id="450" w:author="Chin Guok" w:date="2015-12-14T11:37:00Z">
        <w:r w:rsidR="00283E10">
          <w:rPr>
            <w:rFonts w:cs="Arial"/>
          </w:rPr>
          <w:t>Aggregator Agent</w:t>
        </w:r>
      </w:ins>
      <w:ins w:id="451" w:author="Chin Guok" w:date="2015-12-14T11:55:00Z">
        <w:r w:rsidR="00967660">
          <w:rPr>
            <w:rFonts w:cs="Arial"/>
          </w:rPr>
          <w:t>,</w:t>
        </w:r>
      </w:ins>
      <w:ins w:id="452" w:author="Chin Guok" w:date="2015-12-14T11:38:00Z">
        <w:r w:rsidR="00283310">
          <w:rPr>
            <w:rFonts w:cs="Arial"/>
          </w:rPr>
          <w:t xml:space="preserve"> </w:t>
        </w:r>
        <w:r w:rsidR="00967660">
          <w:rPr>
            <w:rFonts w:cs="Arial"/>
          </w:rPr>
          <w:t>it</w:t>
        </w:r>
        <w:r w:rsidR="00283310">
          <w:rPr>
            <w:rFonts w:cs="Arial"/>
          </w:rPr>
          <w:t xml:space="preserve"> will transition to the reserveTimeout state </w:t>
        </w:r>
      </w:ins>
      <w:ins w:id="453" w:author="Chin Guok" w:date="2015-12-14T11:56:00Z">
        <w:r w:rsidR="00967660">
          <w:rPr>
            <w:rFonts w:cs="Arial"/>
          </w:rPr>
          <w:t>upon receipt of</w:t>
        </w:r>
      </w:ins>
      <w:ins w:id="454" w:author="Chin Guok" w:date="2015-12-14T11:38:00Z">
        <w:r w:rsidR="00283310">
          <w:rPr>
            <w:rFonts w:cs="Arial"/>
          </w:rPr>
          <w:t xml:space="preserve"> </w:t>
        </w:r>
        <w:r w:rsidR="00A55368">
          <w:rPr>
            <w:rFonts w:cs="Arial"/>
          </w:rPr>
          <w:t xml:space="preserve">the reserve timeout </w:t>
        </w:r>
      </w:ins>
      <w:ins w:id="455" w:author="Chin Guok" w:date="2015-12-14T12:03:00Z">
        <w:r w:rsidR="00A55368">
          <w:rPr>
            <w:rFonts w:cs="Arial"/>
          </w:rPr>
          <w:t>notification</w:t>
        </w:r>
      </w:ins>
      <w:ins w:id="456" w:author="Chin Guok" w:date="2015-12-14T11:38:00Z">
        <w:r w:rsidR="00A55368">
          <w:rPr>
            <w:rFonts w:cs="Arial"/>
          </w:rPr>
          <w:t>,</w:t>
        </w:r>
      </w:ins>
      <w:ins w:id="457" w:author="Chin Guok" w:date="2015-12-14T12:03:00Z">
        <w:r w:rsidR="00A55368">
          <w:rPr>
            <w:rFonts w:cs="Arial"/>
          </w:rPr>
          <w:t xml:space="preserve"> and continue to forward the notification upstream</w:t>
        </w:r>
      </w:ins>
      <w:ins w:id="458" w:author="Chin Guok" w:date="2015-12-14T11:26:00Z">
        <w:r w:rsidR="00283E10">
          <w:rPr>
            <w:rFonts w:cs="Arial"/>
          </w:rPr>
          <w:t>.</w:t>
        </w:r>
      </w:ins>
      <w:ins w:id="459" w:author="Chin Guok" w:date="2015-12-14T11:43:00Z">
        <w:r w:rsidR="00604DA3">
          <w:rPr>
            <w:rFonts w:cs="Arial"/>
          </w:rPr>
          <w:t xml:space="preserve">  This transition to the res</w:t>
        </w:r>
      </w:ins>
      <w:ins w:id="460" w:author="Chin Guok" w:date="2015-12-14T11:50:00Z">
        <w:r w:rsidR="00967660">
          <w:rPr>
            <w:rFonts w:cs="Arial"/>
          </w:rPr>
          <w:t>e</w:t>
        </w:r>
      </w:ins>
      <w:ins w:id="461" w:author="Chin Guok" w:date="2015-12-14T11:43:00Z">
        <w:r w:rsidR="00604DA3">
          <w:rPr>
            <w:rFonts w:cs="Arial"/>
          </w:rPr>
          <w:t>rveTimeout state b</w:t>
        </w:r>
        <w:r w:rsidR="00AE7F47">
          <w:rPr>
            <w:rFonts w:cs="Arial"/>
          </w:rPr>
          <w:t>y the</w:t>
        </w:r>
        <w:r w:rsidR="00604DA3">
          <w:rPr>
            <w:rFonts w:cs="Arial"/>
          </w:rPr>
          <w:t xml:space="preserve"> Aggregator Agent allows </w:t>
        </w:r>
      </w:ins>
      <w:ins w:id="462" w:author="Chin Guok" w:date="2015-12-14T11:44:00Z">
        <w:r w:rsidR="00604DA3">
          <w:rPr>
            <w:rFonts w:cs="Arial"/>
          </w:rPr>
          <w:t xml:space="preserve">it </w:t>
        </w:r>
      </w:ins>
      <w:ins w:id="463" w:author="Chin Guok" w:date="2015-12-14T11:52:00Z">
        <w:r w:rsidR="00967660">
          <w:rPr>
            <w:rFonts w:cs="Arial"/>
          </w:rPr>
          <w:t xml:space="preserve">to </w:t>
        </w:r>
      </w:ins>
      <w:ins w:id="464" w:author="Chin Guok" w:date="2015-12-14T11:44:00Z">
        <w:r w:rsidR="00604DA3">
          <w:rPr>
            <w:rFonts w:cs="Arial"/>
          </w:rPr>
          <w:t xml:space="preserve">reflect that one or more of its </w:t>
        </w:r>
      </w:ins>
      <w:ins w:id="465" w:author="Chin Guok" w:date="2015-12-14T11:53:00Z">
        <w:r w:rsidR="00967660">
          <w:rPr>
            <w:rFonts w:cs="Arial"/>
          </w:rPr>
          <w:t>downstream ultimate Provider Agents have timed out</w:t>
        </w:r>
      </w:ins>
      <w:ins w:id="466" w:author="Chin Guok" w:date="2015-12-14T11:58:00Z">
        <w:r w:rsidR="00AE7F47">
          <w:rPr>
            <w:rFonts w:cs="Arial"/>
          </w:rPr>
          <w:t xml:space="preserve"> a reservation.</w:t>
        </w:r>
      </w:ins>
      <w:ins w:id="467" w:author="Chin Guok" w:date="2015-12-14T11:44:00Z">
        <w:r w:rsidR="00604DA3">
          <w:rPr>
            <w:rFonts w:cs="Arial"/>
          </w:rPr>
          <w:t xml:space="preserve"> </w:t>
        </w:r>
      </w:ins>
      <w:moveTo w:id="468" w:author="Chin Guok" w:date="2015-07-28T11:12:00Z">
        <w:del w:id="469" w:author="Chin Guok" w:date="2015-12-14T11:39:00Z">
          <w:r w:rsidDel="00283310">
            <w:rPr>
              <w:rFonts w:cs="Arial"/>
            </w:rPr>
            <w:delText>The reserveTimeout state is only implemented where the ultimate Provider Agent functionality is present.</w:delText>
          </w:r>
        </w:del>
      </w:moveTo>
    </w:p>
    <w:p w14:paraId="6EE53D0E" w14:textId="77777777" w:rsidR="00BB5501" w:rsidRDefault="00BB5501" w:rsidP="00BB5501">
      <w:pPr>
        <w:rPr>
          <w:ins w:id="470" w:author="Chin Guok" w:date="2015-07-28T11:13:00Z"/>
          <w:rFonts w:cs="Arial"/>
        </w:rPr>
      </w:pPr>
    </w:p>
    <w:p w14:paraId="5D189539" w14:textId="1A84FB13" w:rsidR="00B51040" w:rsidRDefault="00BB5501" w:rsidP="00B51040">
      <w:pPr>
        <w:rPr>
          <w:ins w:id="471" w:author="Guy Roberts" w:date="2015-12-03T16:02:00Z"/>
          <w:rFonts w:eastAsia="Times New Roman"/>
        </w:rPr>
      </w:pPr>
      <w:ins w:id="472" w:author="Chin Guok" w:date="2015-07-28T11:13:00Z">
        <w:r w:rsidRPr="006C7966">
          <w:rPr>
            <w:rFonts w:cs="Arial"/>
          </w:rPr>
          <w:t>Modification of a reservation is supported in</w:t>
        </w:r>
      </w:ins>
      <w:ins w:id="473" w:author="Guy Roberts" w:date="2015-12-10T13:34:00Z">
        <w:r w:rsidR="000732C4">
          <w:rPr>
            <w:rFonts w:cs="Arial"/>
          </w:rPr>
          <w:t xml:space="preserve"> the</w:t>
        </w:r>
      </w:ins>
      <w:ins w:id="474" w:author="Chin Guok" w:date="2015-07-28T11:13:00Z">
        <w:r w:rsidRPr="006C7966">
          <w:rPr>
            <w:rFonts w:cs="Arial"/>
          </w:rPr>
          <w:t xml:space="preserve"> NSI CS</w:t>
        </w:r>
        <w:del w:id="475" w:author="Guy Roberts" w:date="2015-12-10T13:34:00Z">
          <w:r w:rsidRPr="006C7966" w:rsidDel="000732C4">
            <w:rPr>
              <w:rFonts w:cs="Arial"/>
            </w:rPr>
            <w:delText xml:space="preserve"> v2.</w:delText>
          </w:r>
        </w:del>
        <w:del w:id="476" w:author="Guy Roberts" w:date="2015-12-10T13:32:00Z">
          <w:r w:rsidRPr="006C7966" w:rsidDel="000732C4">
            <w:rPr>
              <w:rFonts w:cs="Arial"/>
            </w:rPr>
            <w:delText>0</w:delText>
          </w:r>
        </w:del>
        <w:r w:rsidRPr="006C7966">
          <w:rPr>
            <w:rFonts w:cs="Arial"/>
          </w:rPr>
          <w:t xml:space="preserve">. The </w:t>
        </w:r>
        <w:r w:rsidRPr="007040F7">
          <w:rPr>
            <w:rFonts w:cs="Arial"/>
            <w:i/>
          </w:rPr>
          <w:t>reserve</w:t>
        </w:r>
        <w:r w:rsidRPr="006C7966">
          <w:rPr>
            <w:rFonts w:cs="Arial"/>
          </w:rPr>
          <w:t xml:space="preserve"> request message is used for both the initial reservation and subsequent modifications. A version number is specified in the reservation request message. The number is an integer and should be monotonically increasing with each subsequent modification.</w:t>
        </w:r>
        <w:r>
          <w:rPr>
            <w:rFonts w:cs="Arial"/>
          </w:rPr>
          <w:t xml:space="preserve"> </w:t>
        </w:r>
        <w:r w:rsidRPr="006C7966">
          <w:rPr>
            <w:rFonts w:cs="Arial"/>
          </w:rPr>
          <w:t>The version number is updated after a commit results in a transition back to the ReserveStart state.</w:t>
        </w:r>
        <w:r>
          <w:rPr>
            <w:rFonts w:cs="Arial"/>
          </w:rPr>
          <w:t xml:space="preserve"> </w:t>
        </w:r>
        <w:r w:rsidRPr="006C7966">
          <w:rPr>
            <w:rFonts w:cs="Arial"/>
          </w:rPr>
          <w:t>A query will return the currently committed reservation version number</w:t>
        </w:r>
        <w:r>
          <w:rPr>
            <w:rFonts w:cs="Arial"/>
          </w:rPr>
          <w:t>, however, if the initial version of the reservation has not yet been committed, the query will return base reservation information (</w:t>
        </w:r>
        <w:r w:rsidRPr="00314B73">
          <w:rPr>
            <w:rFonts w:cs="Arial"/>
            <w:i/>
          </w:rPr>
          <w:t>connectionId</w:t>
        </w:r>
        <w:r>
          <w:rPr>
            <w:rFonts w:cs="Arial"/>
          </w:rPr>
          <w:t xml:space="preserve">, </w:t>
        </w:r>
        <w:r w:rsidRPr="00314B73">
          <w:rPr>
            <w:rFonts w:cs="Arial"/>
            <w:i/>
          </w:rPr>
          <w:t>globalReservationId</w:t>
        </w:r>
        <w:r>
          <w:rPr>
            <w:rFonts w:cs="Arial"/>
          </w:rPr>
          <w:t xml:space="preserve">, </w:t>
        </w:r>
        <w:r w:rsidRPr="00314B73">
          <w:rPr>
            <w:rFonts w:cs="Arial"/>
            <w:i/>
          </w:rPr>
          <w:t>description</w:t>
        </w:r>
        <w:r>
          <w:rPr>
            <w:rFonts w:cs="Arial"/>
          </w:rPr>
          <w:t xml:space="preserve">, </w:t>
        </w:r>
        <w:r w:rsidRPr="00314B73">
          <w:rPr>
            <w:rFonts w:cs="Arial"/>
            <w:i/>
          </w:rPr>
          <w:t>requesterNSA</w:t>
        </w:r>
        <w:r>
          <w:rPr>
            <w:rFonts w:cs="Arial"/>
          </w:rPr>
          <w:t xml:space="preserve">, and </w:t>
        </w:r>
        <w:r w:rsidRPr="00314B73">
          <w:rPr>
            <w:rFonts w:cs="Arial"/>
            <w:i/>
          </w:rPr>
          <w:t>connectionStates</w:t>
        </w:r>
        <w:r>
          <w:rPr>
            <w:rFonts w:cs="Arial"/>
          </w:rPr>
          <w:t>) with no versioned reservation criteria</w:t>
        </w:r>
        <w:r w:rsidRPr="006C7966">
          <w:rPr>
            <w:rFonts w:cs="Arial"/>
          </w:rPr>
          <w:t>.</w:t>
        </w:r>
        <w:r>
          <w:rPr>
            <w:rFonts w:cs="Arial"/>
          </w:rPr>
          <w:t xml:space="preserve"> </w:t>
        </w:r>
      </w:ins>
      <w:commentRangeStart w:id="477"/>
      <w:ins w:id="478" w:author="Guy Roberts" w:date="2015-12-03T16:02:00Z">
        <w:r w:rsidR="00B51040">
          <w:rPr>
            <w:rFonts w:eastAsia="Times New Roman"/>
          </w:rPr>
          <w:t>While a reservation is being modified the &lt;</w:t>
        </w:r>
        <w:r w:rsidR="00B51040">
          <w:rPr>
            <w:rFonts w:eastAsia="Times New Roman"/>
            <w:i/>
          </w:rPr>
          <w:t>reservationState</w:t>
        </w:r>
        <w:r w:rsidR="00B51040">
          <w:rPr>
            <w:rFonts w:eastAsia="Times New Roman"/>
          </w:rPr>
          <w:t>&gt; reflects the current state of the modification even though the &lt;criteria&gt; represents the last committed version.</w:t>
        </w:r>
      </w:ins>
      <w:commentRangeEnd w:id="477"/>
      <w:ins w:id="479" w:author="Guy Roberts" w:date="2015-12-03T16:03:00Z">
        <w:r w:rsidR="00B51040">
          <w:rPr>
            <w:rStyle w:val="CommentReference"/>
          </w:rPr>
          <w:commentReference w:id="477"/>
        </w:r>
      </w:ins>
      <w:ins w:id="480" w:author="Guy Roberts" w:date="2015-12-03T16:02:00Z">
        <w:r w:rsidR="00B51040">
          <w:rPr>
            <w:rFonts w:eastAsia="Times New Roman"/>
          </w:rPr>
          <w:t>  </w:t>
        </w:r>
      </w:ins>
    </w:p>
    <w:p w14:paraId="3E417B53" w14:textId="77777777" w:rsidR="00B51040" w:rsidRDefault="00B51040" w:rsidP="00BB5501">
      <w:pPr>
        <w:rPr>
          <w:ins w:id="481" w:author="Guy Roberts" w:date="2015-12-03T16:02:00Z"/>
          <w:rFonts w:cs="Arial"/>
        </w:rPr>
      </w:pPr>
    </w:p>
    <w:p w14:paraId="015F72E3" w14:textId="7124E25C" w:rsidR="00BB5501" w:rsidRPr="006C7966" w:rsidRDefault="00BB5501" w:rsidP="00BB5501">
      <w:pPr>
        <w:rPr>
          <w:ins w:id="482" w:author="Chin Guok" w:date="2015-07-28T11:13:00Z"/>
          <w:rFonts w:cs="Arial"/>
        </w:rPr>
      </w:pPr>
      <w:ins w:id="483" w:author="Chin Guok" w:date="2015-07-28T11:13:00Z">
        <w:r>
          <w:rPr>
            <w:rFonts w:cs="Arial"/>
          </w:rPr>
          <w:t xml:space="preserve">Details of how the version number should be managed can be found in Section </w:t>
        </w:r>
        <w:r>
          <w:rPr>
            <w:rFonts w:cs="Arial"/>
          </w:rPr>
          <w:fldChar w:fldCharType="begin"/>
        </w:r>
        <w:r>
          <w:rPr>
            <w:rFonts w:cs="Arial"/>
          </w:rPr>
          <w:instrText xml:space="preserve"> REF _Ref359322924 \r \h </w:instrText>
        </w:r>
      </w:ins>
      <w:r>
        <w:rPr>
          <w:rFonts w:cs="Arial"/>
        </w:rPr>
      </w:r>
      <w:ins w:id="484" w:author="Chin Guok" w:date="2015-07-28T11:13:00Z">
        <w:r>
          <w:rPr>
            <w:rFonts w:cs="Arial"/>
          </w:rPr>
          <w:fldChar w:fldCharType="separate"/>
        </w:r>
      </w:ins>
      <w:r w:rsidR="00D5423B">
        <w:rPr>
          <w:rFonts w:cs="Arial"/>
        </w:rPr>
        <w:t>6.1.6</w:t>
      </w:r>
      <w:ins w:id="485" w:author="Chin Guok" w:date="2015-07-28T11:13:00Z">
        <w:r>
          <w:rPr>
            <w:rFonts w:cs="Arial"/>
          </w:rPr>
          <w:fldChar w:fldCharType="end"/>
        </w:r>
        <w:r>
          <w:rPr>
            <w:rFonts w:cs="Arial"/>
          </w:rPr>
          <w:t>.</w:t>
        </w:r>
      </w:ins>
    </w:p>
    <w:p w14:paraId="6EEF0652" w14:textId="77777777" w:rsidR="00B51040" w:rsidRPr="006C7966" w:rsidRDefault="00B51040" w:rsidP="00BB5501">
      <w:pPr>
        <w:rPr>
          <w:rFonts w:cs="Arial"/>
        </w:rPr>
      </w:pPr>
    </w:p>
    <w:moveToRangeEnd w:id="438"/>
    <w:p w14:paraId="611CB8A2" w14:textId="1E9AAE68" w:rsidR="001D4931" w:rsidRPr="00BB5501" w:rsidDel="00BB5501" w:rsidRDefault="001D4931" w:rsidP="001D4931">
      <w:pPr>
        <w:rPr>
          <w:del w:id="486" w:author="Chin Guok" w:date="2015-07-28T11:12:00Z"/>
          <w:rFonts w:cs="Arial"/>
        </w:rPr>
      </w:pPr>
    </w:p>
    <w:p w14:paraId="25E3F95E" w14:textId="50A1DD33" w:rsidR="001D4931" w:rsidRPr="006C7966" w:rsidRDefault="00F564AB" w:rsidP="002A3D74">
      <w:pPr>
        <w:jc w:val="center"/>
        <w:rPr>
          <w:rFonts w:cs="Arial"/>
        </w:rPr>
      </w:pPr>
      <w:del w:id="487" w:author="Guy Roberts" w:date="2015-12-09T17:38:00Z">
        <w:r w:rsidDel="00803604">
          <w:rPr>
            <w:noProof/>
          </w:rPr>
          <w:drawing>
            <wp:inline distT="0" distB="0" distL="0" distR="0" wp14:anchorId="0CBFC8E1" wp14:editId="018B9CEF">
              <wp:extent cx="5486400" cy="4469765"/>
              <wp:effectExtent l="0" t="0" r="0" b="6985"/>
              <wp:docPr id="5" name="Picture 5" descr="\\chfile02.win.dante.org.uk\homes\guy\OGF_NSI\NSI _protocol\figures\NSICSv2.0_fig_for_doc_v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win.dante.org.uk\homes\guy\OGF_NSI\NSI _protocol\figures\NSICSv2.0_fig_for_doc_v5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69765"/>
                      </a:xfrm>
                      <a:prstGeom prst="rect">
                        <a:avLst/>
                      </a:prstGeom>
                      <a:noFill/>
                      <a:ln>
                        <a:noFill/>
                      </a:ln>
                    </pic:spPr>
                  </pic:pic>
                </a:graphicData>
              </a:graphic>
            </wp:inline>
          </w:drawing>
        </w:r>
      </w:del>
      <w:ins w:id="488" w:author="Guy Roberts" w:date="2015-12-09T17:38:00Z">
        <w:r w:rsidR="00803604" w:rsidRPr="00DB32A7">
          <w:rPr>
            <w:rFonts w:cs="Arial"/>
            <w:noProof/>
          </w:rPr>
          <w:drawing>
            <wp:inline distT="0" distB="0" distL="0" distR="0" wp14:anchorId="5BFD78D6" wp14:editId="6F016430">
              <wp:extent cx="5916305" cy="3994837"/>
              <wp:effectExtent l="0" t="0" r="8255" b="5715"/>
              <wp:docPr id="10" name="Picture 10" descr="\\chfile03.win.dante.org.uk\homes\guy\OGF_NSI\GFD NSI docs\NSI CS Protocol\v2.1\NSI-CSv2.1-R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3.win.dante.org.uk\homes\guy\OGF_NSI\GFD NSI docs\NSI CS Protocol\v2.1\NSI-CSv2.1-RS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202" r="4496" b="2756"/>
                      <a:stretch/>
                    </pic:blipFill>
                    <pic:spPr bwMode="auto">
                      <a:xfrm>
                        <a:off x="0" y="0"/>
                        <a:ext cx="5929754" cy="400391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5E24ECF" w14:textId="77777777" w:rsidR="00F631B5" w:rsidRPr="006C7966" w:rsidRDefault="00F631B5" w:rsidP="002A3D74">
      <w:pPr>
        <w:pStyle w:val="Caption"/>
        <w:jc w:val="center"/>
      </w:pPr>
    </w:p>
    <w:p w14:paraId="45F635DD" w14:textId="0D88DB1C" w:rsidR="001D4931" w:rsidRPr="006C7966" w:rsidRDefault="00F631B5" w:rsidP="002A3D74">
      <w:pPr>
        <w:pStyle w:val="Caption"/>
        <w:jc w:val="center"/>
      </w:pPr>
      <w:bookmarkStart w:id="489" w:name="_Ref358041561"/>
      <w:r w:rsidRPr="006C7966">
        <w:lastRenderedPageBreak/>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3</w:t>
      </w:r>
      <w:r w:rsidR="00075FC8" w:rsidRPr="006C7966">
        <w:fldChar w:fldCharType="end"/>
      </w:r>
      <w:bookmarkEnd w:id="489"/>
      <w:r w:rsidRPr="006C7966">
        <w:t xml:space="preserve">: </w:t>
      </w:r>
      <w:r w:rsidR="001D4931" w:rsidRPr="006C7966">
        <w:t>Reservation</w:t>
      </w:r>
      <w:r w:rsidR="00A72A3A" w:rsidRPr="006C7966">
        <w:t xml:space="preserve"> </w:t>
      </w:r>
      <w:r w:rsidR="001D4931" w:rsidRPr="006C7966">
        <w:t>State</w:t>
      </w:r>
      <w:r w:rsidR="00A72A3A" w:rsidRPr="006C7966">
        <w:t xml:space="preserve"> </w:t>
      </w:r>
      <w:r w:rsidR="001D4931" w:rsidRPr="006C7966">
        <w:t>Mach</w:t>
      </w:r>
      <w:r w:rsidR="00F15B74" w:rsidRPr="006C7966">
        <w:t>ine</w:t>
      </w:r>
    </w:p>
    <w:p w14:paraId="0AC92087" w14:textId="444A5985" w:rsidR="001D4931" w:rsidRPr="006C7966" w:rsidDel="00BB5501" w:rsidRDefault="00387483" w:rsidP="001D4931">
      <w:pPr>
        <w:rPr>
          <w:rFonts w:cs="Arial"/>
        </w:rPr>
      </w:pPr>
      <w:moveFromRangeStart w:id="490" w:author="Chin Guok" w:date="2015-07-28T11:12:00Z" w:name="move299701296"/>
      <w:moveFrom w:id="491" w:author="Chin Guok" w:date="2015-07-28T11:12:00Z">
        <w:r w:rsidRPr="006C7966" w:rsidDel="00BB5501">
          <w:rPr>
            <w:rFonts w:cs="Arial"/>
            <w:lang w:eastAsia="ja-JP"/>
          </w:rPr>
          <w:t xml:space="preserve">An </w:t>
        </w:r>
        <w:r w:rsidR="000A22E0" w:rsidRPr="006C7966" w:rsidDel="00BB5501">
          <w:rPr>
            <w:rFonts w:cs="Arial"/>
          </w:rPr>
          <w:t>NSI</w:t>
        </w:r>
        <w:r w:rsidR="00A72A3A" w:rsidRPr="006C7966" w:rsidDel="00BB5501">
          <w:rPr>
            <w:rFonts w:cs="Arial"/>
          </w:rPr>
          <w:t xml:space="preserve"> </w:t>
        </w:r>
        <w:r w:rsidR="00061284" w:rsidRPr="006C7966" w:rsidDel="00BB5501">
          <w:rPr>
            <w:rFonts w:cs="Arial"/>
          </w:rPr>
          <w:t xml:space="preserve">reservation </w:t>
        </w:r>
        <w:r w:rsidRPr="006C7966" w:rsidDel="00BB5501">
          <w:rPr>
            <w:rFonts w:cs="Arial"/>
          </w:rPr>
          <w:t>is</w:t>
        </w:r>
        <w:r w:rsidR="00A72A3A" w:rsidRPr="006C7966" w:rsidDel="00BB5501">
          <w:rPr>
            <w:rFonts w:cs="Arial"/>
          </w:rPr>
          <w:t xml:space="preserve"> </w:t>
        </w:r>
        <w:r w:rsidR="000A22E0" w:rsidRPr="006C7966" w:rsidDel="00BB5501">
          <w:rPr>
            <w:rFonts w:cs="Arial"/>
          </w:rPr>
          <w:t>created</w:t>
        </w:r>
        <w:r w:rsidR="00A72A3A" w:rsidRPr="006C7966" w:rsidDel="00BB5501">
          <w:rPr>
            <w:rFonts w:cs="Arial"/>
          </w:rPr>
          <w:t xml:space="preserve"> </w:t>
        </w:r>
        <w:r w:rsidR="000A22E0" w:rsidRPr="006C7966" w:rsidDel="00BB5501">
          <w:rPr>
            <w:rFonts w:cs="Arial"/>
          </w:rPr>
          <w:t>using</w:t>
        </w:r>
        <w:r w:rsidR="00A72A3A" w:rsidRPr="006C7966" w:rsidDel="00BB5501">
          <w:rPr>
            <w:rFonts w:cs="Arial"/>
          </w:rPr>
          <w:t xml:space="preserve"> </w:t>
        </w:r>
        <w:r w:rsidR="000A22E0" w:rsidRPr="006C7966" w:rsidDel="00BB5501">
          <w:rPr>
            <w:rFonts w:cs="Arial"/>
          </w:rPr>
          <w:t>a</w:t>
        </w:r>
        <w:r w:rsidR="00A72A3A" w:rsidRPr="006C7966" w:rsidDel="00BB5501">
          <w:rPr>
            <w:rFonts w:cs="Arial"/>
          </w:rPr>
          <w:t xml:space="preserve"> </w:t>
        </w:r>
        <w:r w:rsidR="001D4931" w:rsidRPr="006C7966" w:rsidDel="00BB5501">
          <w:rPr>
            <w:rFonts w:cs="Arial"/>
          </w:rPr>
          <w:t>two</w:t>
        </w:r>
        <w:r w:rsidR="00573B56" w:rsidRPr="006C7966" w:rsidDel="00BB5501">
          <w:rPr>
            <w:rFonts w:cs="Arial"/>
          </w:rPr>
          <w:t>-</w:t>
        </w:r>
        <w:r w:rsidR="001D4931" w:rsidRPr="006C7966" w:rsidDel="00BB5501">
          <w:rPr>
            <w:rFonts w:cs="Arial"/>
          </w:rPr>
          <w:t>phase</w:t>
        </w:r>
        <w:r w:rsidR="00573B56" w:rsidRPr="006C7966" w:rsidDel="00BB5501">
          <w:rPr>
            <w:rFonts w:cs="Arial"/>
          </w:rPr>
          <w:t xml:space="preserve"> commit</w:t>
        </w:r>
        <w:r w:rsidR="00A72A3A" w:rsidRPr="006C7966" w:rsidDel="00BB5501">
          <w:rPr>
            <w:rFonts w:cs="Arial"/>
          </w:rPr>
          <w:t xml:space="preserve"> </w:t>
        </w:r>
        <w:r w:rsidR="000A22E0" w:rsidRPr="006C7966" w:rsidDel="00BB5501">
          <w:rPr>
            <w:rFonts w:cs="Arial"/>
          </w:rPr>
          <w:t>process.</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reserve</w:t>
        </w:r>
        <w:r w:rsidR="000A22E0" w:rsidRPr="006C7966" w:rsidDel="00BB5501">
          <w:rPr>
            <w:rFonts w:cs="Arial"/>
          </w:rPr>
          <w: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a</w:t>
        </w:r>
        <w:r w:rsidR="001D4931" w:rsidRPr="006C7966" w:rsidDel="00BB5501">
          <w:rPr>
            <w:rFonts w:cs="Arial"/>
          </w:rPr>
          <w:t>vailability</w:t>
        </w:r>
        <w:r w:rsidR="00A72A3A" w:rsidRPr="006C7966" w:rsidDel="00BB5501">
          <w:rPr>
            <w:rFonts w:cs="Arial"/>
          </w:rPr>
          <w:t xml:space="preserve"> </w:t>
        </w:r>
        <w:r w:rsidR="000A22E0" w:rsidRPr="006C7966" w:rsidDel="00BB5501">
          <w:rPr>
            <w:rFonts w:cs="Arial"/>
          </w:rPr>
          <w:t>of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requested</w:t>
        </w:r>
        <w:r w:rsidR="00A72A3A" w:rsidRPr="006C7966" w:rsidDel="00BB5501">
          <w:rPr>
            <w:rFonts w:cs="Arial"/>
          </w:rPr>
          <w:t xml:space="preserve"> </w:t>
        </w:r>
        <w:r w:rsidR="000A22E0" w:rsidRPr="006C7966" w:rsidDel="00BB5501">
          <w:rPr>
            <w:rFonts w:cs="Arial"/>
          </w:rPr>
          <w:t>resources</w:t>
        </w:r>
        <w:r w:rsidR="00A72A3A" w:rsidRPr="006C7966" w:rsidDel="00BB5501">
          <w:rPr>
            <w:rFonts w:cs="Arial"/>
          </w:rPr>
          <w:t xml:space="preserve"> </w:t>
        </w:r>
        <w:r w:rsidR="000A22E0" w:rsidRPr="006C7966" w:rsidDel="00BB5501">
          <w:rPr>
            <w:rFonts w:cs="Arial"/>
          </w:rPr>
          <w:t>is</w:t>
        </w:r>
        <w:r w:rsidR="00A72A3A" w:rsidRPr="006C7966" w:rsidDel="00BB5501">
          <w:rPr>
            <w:rFonts w:cs="Arial"/>
          </w:rPr>
          <w:t xml:space="preserve"> </w:t>
        </w:r>
        <w:r w:rsidR="00BC1A4C" w:rsidRPr="006C7966" w:rsidDel="00BB5501">
          <w:rPr>
            <w:rFonts w:cs="Arial"/>
          </w:rPr>
          <w:t>checked; i</w:t>
        </w:r>
        <w:r w:rsidR="001D4931" w:rsidRPr="006C7966" w:rsidDel="00BB5501">
          <w:rPr>
            <w:rFonts w:cs="Arial"/>
          </w:rPr>
          <w:t>f</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resources</w:t>
        </w:r>
        <w:r w:rsidR="00A72A3A" w:rsidRPr="006C7966" w:rsidDel="00BB5501">
          <w:rPr>
            <w:rFonts w:cs="Arial"/>
          </w:rPr>
          <w:t xml:space="preserve"> </w:t>
        </w:r>
        <w:r w:rsidR="000A22E0" w:rsidRPr="006C7966" w:rsidDel="00BB5501">
          <w:rPr>
            <w:rFonts w:cs="Arial"/>
          </w:rPr>
          <w:t>are</w:t>
        </w:r>
        <w:r w:rsidR="00A72A3A" w:rsidRPr="006C7966" w:rsidDel="00BB5501">
          <w:rPr>
            <w:rFonts w:cs="Arial"/>
          </w:rPr>
          <w:t xml:space="preserve"> </w:t>
        </w:r>
        <w:r w:rsidR="00BC1A4C" w:rsidRPr="006C7966" w:rsidDel="00BB5501">
          <w:rPr>
            <w:rFonts w:cs="Arial"/>
          </w:rPr>
          <w:t xml:space="preserve">available they </w:t>
        </w:r>
        <w:r w:rsidR="000A22E0" w:rsidRPr="006C7966" w:rsidDel="00BB5501">
          <w:rPr>
            <w:rFonts w:cs="Arial"/>
          </w:rPr>
          <w:t>are</w:t>
        </w:r>
        <w:r w:rsidR="00A72A3A" w:rsidRPr="006C7966" w:rsidDel="00BB5501">
          <w:rPr>
            <w:rFonts w:cs="Arial"/>
          </w:rPr>
          <w:t xml:space="preserve"> </w:t>
        </w:r>
        <w:r w:rsidR="001D4931" w:rsidRPr="006C7966" w:rsidDel="00BB5501">
          <w:rPr>
            <w:rFonts w:cs="Arial"/>
          </w:rPr>
          <w:t>held</w:t>
        </w:r>
        <w:r w:rsidR="000A22E0" w:rsidRPr="006C7966" w:rsidDel="00BB5501">
          <w:rPr>
            <w:rFonts w:cs="Arial"/>
          </w:rPr>
          <w:t>.</w:t>
        </w:r>
        <w:r w:rsidR="00E411A9"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s</w:t>
        </w:r>
        <w:r w:rsidR="001D4931" w:rsidRPr="006C7966" w:rsidDel="00BB5501">
          <w:rPr>
            <w:rFonts w:cs="Arial"/>
          </w:rPr>
          <w:t>econd</w:t>
        </w:r>
        <w:r w:rsidR="00A72A3A" w:rsidRPr="006C7966" w:rsidDel="00BB5501">
          <w:rPr>
            <w:rFonts w:cs="Arial"/>
          </w:rPr>
          <w:t xml:space="preserve"> </w:t>
        </w:r>
        <w:r w:rsidR="001D4931" w:rsidRPr="006C7966" w:rsidDel="00BB5501">
          <w:rPr>
            <w:rFonts w:cs="Arial"/>
          </w:rPr>
          <w:t>phase</w:t>
        </w:r>
        <w:r w:rsidR="00A72A3A" w:rsidRPr="006C7966" w:rsidDel="00BB5501">
          <w:rPr>
            <w:rFonts w:cs="Arial"/>
          </w:rPr>
          <w:t xml:space="preserve"> </w:t>
        </w:r>
        <w:r w:rsidR="000A22E0" w:rsidRPr="006C7966" w:rsidDel="00BB5501">
          <w:rPr>
            <w:rFonts w:cs="Arial"/>
          </w:rPr>
          <w:t>(</w:t>
        </w:r>
        <w:r w:rsidR="00075FC8" w:rsidRPr="007040F7" w:rsidDel="00BB5501">
          <w:rPr>
            <w:rFonts w:cs="Arial"/>
            <w:i/>
          </w:rPr>
          <w:t>commit</w:t>
        </w:r>
        <w:r w:rsidR="000A22E0" w:rsidRPr="006C7966" w:rsidDel="00BB5501">
          <w:rPr>
            <w:rFonts w:cs="Arial"/>
          </w:rPr>
          <w:t>)</w:t>
        </w:r>
        <w:r w:rsidR="00A72A3A" w:rsidRPr="006C7966" w:rsidDel="00BB5501">
          <w:rPr>
            <w:rFonts w:cs="Arial"/>
          </w:rPr>
          <w:t xml:space="preserve"> </w:t>
        </w:r>
        <w:r w:rsidR="001D4931" w:rsidRPr="006C7966" w:rsidDel="00BB5501">
          <w:rPr>
            <w:rFonts w:cs="Arial"/>
          </w:rPr>
          <w:t>the</w:t>
        </w:r>
        <w:r w:rsidR="00A72A3A" w:rsidRPr="006C7966" w:rsidDel="00BB5501">
          <w:rPr>
            <w:rFonts w:cs="Arial"/>
          </w:rPr>
          <w:t xml:space="preserve"> </w:t>
        </w:r>
        <w:r w:rsidR="001D4931" w:rsidRPr="006C7966" w:rsidDel="00BB5501">
          <w:rPr>
            <w:rFonts w:cs="Arial"/>
          </w:rPr>
          <w:t>requester</w:t>
        </w:r>
        <w:r w:rsidR="00A72A3A" w:rsidRPr="006C7966" w:rsidDel="00BB5501">
          <w:rPr>
            <w:rFonts w:cs="Arial"/>
          </w:rPr>
          <w:t xml:space="preserve"> </w:t>
        </w:r>
        <w:r w:rsidR="000A22E0" w:rsidRPr="006C7966" w:rsidDel="00BB5501">
          <w:rPr>
            <w:rFonts w:cs="Arial"/>
          </w:rPr>
          <w:t>has</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choice</w:t>
        </w:r>
        <w:r w:rsidR="00A72A3A" w:rsidRPr="006C7966" w:rsidDel="00BB5501">
          <w:rPr>
            <w:rFonts w:cs="Arial"/>
          </w:rPr>
          <w:t xml:space="preserve"> </w:t>
        </w:r>
        <w:r w:rsidR="000A22E0" w:rsidRPr="006C7966" w:rsidDel="00BB5501">
          <w:rPr>
            <w:rFonts w:cs="Arial"/>
          </w:rPr>
          <w:t>to</w:t>
        </w:r>
        <w:r w:rsidR="00A72A3A" w:rsidRPr="006C7966" w:rsidDel="00BB5501">
          <w:rPr>
            <w:rFonts w:cs="Arial"/>
          </w:rPr>
          <w:t xml:space="preserve"> </w:t>
        </w:r>
        <w:r w:rsidR="001D4931" w:rsidRPr="006C7966" w:rsidDel="00BB5501">
          <w:rPr>
            <w:rFonts w:cs="Arial"/>
          </w:rPr>
          <w:t>either</w:t>
        </w:r>
        <w:r w:rsidR="00A72A3A" w:rsidRPr="006C7966" w:rsidDel="00BB5501">
          <w:rPr>
            <w:rFonts w:cs="Arial"/>
          </w:rPr>
          <w:t xml:space="preserve"> </w:t>
        </w:r>
        <w:r w:rsidR="001D4931" w:rsidRPr="006C7966" w:rsidDel="00BB5501">
          <w:rPr>
            <w:rFonts w:cs="Arial"/>
          </w:rPr>
          <w:t>commit</w:t>
        </w:r>
        <w:r w:rsidR="00A72A3A" w:rsidRPr="006C7966" w:rsidDel="00BB5501">
          <w:rPr>
            <w:rFonts w:cs="Arial"/>
          </w:rPr>
          <w:t xml:space="preserve"> </w:t>
        </w:r>
        <w:r w:rsidR="001D4931" w:rsidRPr="006C7966" w:rsidDel="00BB5501">
          <w:rPr>
            <w:rFonts w:cs="Arial"/>
          </w:rPr>
          <w:t>or</w:t>
        </w:r>
        <w:r w:rsidR="00A72A3A" w:rsidRPr="006C7966" w:rsidDel="00BB5501">
          <w:rPr>
            <w:rFonts w:cs="Arial"/>
          </w:rPr>
          <w:t xml:space="preserve"> </w:t>
        </w:r>
        <w:r w:rsidR="001D4931" w:rsidRPr="006C7966" w:rsidDel="00BB5501">
          <w:rPr>
            <w:rFonts w:cs="Arial"/>
          </w:rPr>
          <w:t>abort</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1D4931" w:rsidRPr="006C7966" w:rsidDel="00BB5501">
          <w:rPr>
            <w:rFonts w:cs="Arial"/>
          </w:rPr>
          <w:t>reservation</w:t>
        </w:r>
        <w:r w:rsidR="00A72A3A" w:rsidRPr="006C7966" w:rsidDel="00BB5501">
          <w:rPr>
            <w:rFonts w:cs="Arial"/>
          </w:rPr>
          <w:t xml:space="preserve"> </w:t>
        </w:r>
        <w:r w:rsidR="000A22E0" w:rsidRPr="006C7966" w:rsidDel="00BB5501">
          <w:rPr>
            <w:rFonts w:cs="Arial"/>
          </w:rPr>
          <w:t>that</w:t>
        </w:r>
        <w:r w:rsidR="00A72A3A" w:rsidRPr="006C7966" w:rsidDel="00BB5501">
          <w:rPr>
            <w:rFonts w:cs="Arial"/>
          </w:rPr>
          <w:t xml:space="preserve"> </w:t>
        </w:r>
        <w:r w:rsidR="000A22E0" w:rsidRPr="006C7966" w:rsidDel="00BB5501">
          <w:rPr>
            <w:rFonts w:cs="Arial"/>
          </w:rPr>
          <w:t>was</w:t>
        </w:r>
        <w:r w:rsidR="00A72A3A" w:rsidRPr="006C7966" w:rsidDel="00BB5501">
          <w:rPr>
            <w:rFonts w:cs="Arial"/>
          </w:rPr>
          <w:t xml:space="preserve"> </w:t>
        </w:r>
        <w:r w:rsidR="000A22E0" w:rsidRPr="006C7966" w:rsidDel="00BB5501">
          <w:rPr>
            <w:rFonts w:cs="Arial"/>
          </w:rPr>
          <w:t>held</w:t>
        </w:r>
        <w:r w:rsidR="00A72A3A" w:rsidRPr="006C7966" w:rsidDel="00BB5501">
          <w:rPr>
            <w:rFonts w:cs="Arial"/>
          </w:rPr>
          <w:t xml:space="preserve"> </w:t>
        </w:r>
        <w:r w:rsidR="000A22E0" w:rsidRPr="006C7966" w:rsidDel="00BB5501">
          <w:rPr>
            <w:rFonts w:cs="Arial"/>
          </w:rPr>
          <w:t>in</w:t>
        </w:r>
        <w:r w:rsidR="00A72A3A" w:rsidRPr="006C7966" w:rsidDel="00BB5501">
          <w:rPr>
            <w:rFonts w:cs="Arial"/>
          </w:rPr>
          <w:t xml:space="preserve"> </w:t>
        </w:r>
        <w:r w:rsidR="000A22E0" w:rsidRPr="006C7966" w:rsidDel="00BB5501">
          <w:rPr>
            <w:rFonts w:cs="Arial"/>
          </w:rPr>
          <w:t>the</w:t>
        </w:r>
        <w:r w:rsidR="00A72A3A" w:rsidRPr="006C7966" w:rsidDel="00BB5501">
          <w:rPr>
            <w:rFonts w:cs="Arial"/>
          </w:rPr>
          <w:t xml:space="preserve"> </w:t>
        </w:r>
        <w:r w:rsidR="000A22E0" w:rsidRPr="006C7966" w:rsidDel="00BB5501">
          <w:rPr>
            <w:rFonts w:cs="Arial"/>
          </w:rPr>
          <w:t>first</w:t>
        </w:r>
        <w:r w:rsidR="00A72A3A" w:rsidRPr="006C7966" w:rsidDel="00BB5501">
          <w:rPr>
            <w:rFonts w:cs="Arial"/>
          </w:rPr>
          <w:t xml:space="preserve"> </w:t>
        </w:r>
        <w:r w:rsidR="000A22E0" w:rsidRPr="006C7966" w:rsidDel="00BB5501">
          <w:rPr>
            <w:rFonts w:cs="Arial"/>
          </w:rPr>
          <w:t>phase.</w:t>
        </w:r>
      </w:moveFrom>
    </w:p>
    <w:p w14:paraId="60F18706" w14:textId="73591356" w:rsidR="000A22E0" w:rsidRPr="006C7966" w:rsidDel="00BB5501" w:rsidRDefault="000A22E0" w:rsidP="001D4931">
      <w:pPr>
        <w:rPr>
          <w:rFonts w:cs="Arial"/>
        </w:rPr>
      </w:pPr>
    </w:p>
    <w:p w14:paraId="2CD5E2EC" w14:textId="62061684" w:rsidR="001D4931" w:rsidRPr="006C7966" w:rsidDel="00BB5501" w:rsidRDefault="001D4931" w:rsidP="001D4931">
      <w:pPr>
        <w:rPr>
          <w:rFonts w:cs="Arial"/>
        </w:rPr>
      </w:pPr>
      <w:moveFrom w:id="492" w:author="Chin Guok" w:date="2015-07-28T11:12:00Z">
        <w:r w:rsidRPr="00105993" w:rsidDel="00BB5501">
          <w:rPr>
            <w:rFonts w:cs="Arial"/>
          </w:rPr>
          <w:t>If</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requester</w:t>
        </w:r>
        <w:r w:rsidR="00A72A3A" w:rsidRPr="00105993" w:rsidDel="00BB5501">
          <w:rPr>
            <w:rFonts w:cs="Arial"/>
          </w:rPr>
          <w:t xml:space="preserve"> </w:t>
        </w:r>
        <w:r w:rsidR="000A22E0" w:rsidRPr="00105993" w:rsidDel="00BB5501">
          <w:rPr>
            <w:rFonts w:cs="Arial"/>
          </w:rPr>
          <w:t>fails</w:t>
        </w:r>
        <w:r w:rsidR="00A72A3A" w:rsidRPr="00105993" w:rsidDel="00BB5501">
          <w:rPr>
            <w:rFonts w:cs="Arial"/>
          </w:rPr>
          <w:t xml:space="preserve"> </w:t>
        </w:r>
        <w:r w:rsidR="000A22E0" w:rsidRPr="00105993" w:rsidDel="00BB5501">
          <w:rPr>
            <w:rFonts w:cs="Arial"/>
          </w:rPr>
          <w:t>to</w:t>
        </w:r>
        <w:r w:rsidR="00A72A3A" w:rsidRPr="00105993" w:rsidDel="00BB5501">
          <w:rPr>
            <w:rFonts w:cs="Arial"/>
          </w:rPr>
          <w:t xml:space="preserve"> </w:t>
        </w:r>
        <w:r w:rsidRPr="00105993" w:rsidDel="00BB5501">
          <w:rPr>
            <w:rFonts w:cs="Arial"/>
          </w:rPr>
          <w:t>commit</w:t>
        </w:r>
        <w:r w:rsidR="00A72A3A" w:rsidRPr="00105993" w:rsidDel="00BB5501">
          <w:rPr>
            <w:rFonts w:cs="Arial"/>
          </w:rPr>
          <w:t xml:space="preserve"> </w:t>
        </w:r>
        <w:r w:rsidRPr="00105993" w:rsidDel="00BB5501">
          <w:rPr>
            <w:rFonts w:cs="Arial"/>
          </w:rPr>
          <w:t>a</w:t>
        </w:r>
        <w:r w:rsidR="00A72A3A" w:rsidRPr="00105993" w:rsidDel="00BB5501">
          <w:rPr>
            <w:rFonts w:cs="Arial"/>
          </w:rPr>
          <w:t xml:space="preserve"> </w:t>
        </w:r>
        <w:r w:rsidRPr="00105993" w:rsidDel="00BB5501">
          <w:rPr>
            <w:rFonts w:cs="Arial"/>
          </w:rPr>
          <w:t>held</w:t>
        </w:r>
        <w:r w:rsidR="00A72A3A" w:rsidRPr="00105993" w:rsidDel="00BB5501">
          <w:rPr>
            <w:rFonts w:cs="Arial"/>
          </w:rPr>
          <w:t xml:space="preserve"> </w:t>
        </w:r>
        <w:r w:rsidRPr="00105993" w:rsidDel="00BB5501">
          <w:rPr>
            <w:rFonts w:cs="Arial"/>
          </w:rPr>
          <w:t>reservation</w:t>
        </w:r>
        <w:r w:rsidR="00A72A3A" w:rsidRPr="00105993" w:rsidDel="00BB5501">
          <w:rPr>
            <w:rFonts w:cs="Arial"/>
          </w:rPr>
          <w:t xml:space="preserve"> </w:t>
        </w:r>
        <w:r w:rsidR="000A22E0" w:rsidRPr="00105993" w:rsidDel="00BB5501">
          <w:rPr>
            <w:rFonts w:cs="Arial"/>
          </w:rPr>
          <w:t>after</w:t>
        </w:r>
        <w:r w:rsidR="00A72A3A" w:rsidRPr="00105993" w:rsidDel="00BB5501">
          <w:rPr>
            <w:rFonts w:cs="Arial"/>
          </w:rPr>
          <w:t xml:space="preserve"> </w:t>
        </w:r>
        <w:r w:rsidR="000A22E0" w:rsidRPr="00105993" w:rsidDel="00BB5501">
          <w:rPr>
            <w:rFonts w:cs="Arial"/>
          </w:rPr>
          <w:t>a</w:t>
        </w:r>
        <w:r w:rsidR="00A72A3A" w:rsidRPr="00105993" w:rsidDel="00BB5501">
          <w:rPr>
            <w:rFonts w:cs="Arial"/>
          </w:rPr>
          <w:t xml:space="preserve"> </w:t>
        </w:r>
        <w:r w:rsidR="000A22E0" w:rsidRPr="00105993" w:rsidDel="00BB5501">
          <w:rPr>
            <w:rFonts w:cs="Arial"/>
          </w:rPr>
          <w:t>certain</w:t>
        </w:r>
        <w:r w:rsidR="00A72A3A" w:rsidRPr="00105993" w:rsidDel="00BB5501">
          <w:rPr>
            <w:rFonts w:cs="Arial"/>
          </w:rPr>
          <w:t xml:space="preserve"> </w:t>
        </w:r>
        <w:r w:rsidR="000A22E0" w:rsidRPr="00105993" w:rsidDel="00BB5501">
          <w:rPr>
            <w:rFonts w:cs="Arial"/>
          </w:rPr>
          <w:t>period</w:t>
        </w:r>
        <w:r w:rsidR="00A72A3A" w:rsidRPr="00105993" w:rsidDel="00BB5501">
          <w:rPr>
            <w:rFonts w:cs="Arial"/>
          </w:rPr>
          <w:t xml:space="preserve"> </w:t>
        </w:r>
        <w:r w:rsidR="000A22E0" w:rsidRPr="00105993" w:rsidDel="00BB5501">
          <w:rPr>
            <w:rFonts w:cs="Arial"/>
          </w:rPr>
          <w:t>of</w:t>
        </w:r>
        <w:r w:rsidR="00A72A3A" w:rsidRPr="00105993" w:rsidDel="00BB5501">
          <w:rPr>
            <w:rFonts w:cs="Arial"/>
          </w:rPr>
          <w:t xml:space="preserve"> </w:t>
        </w:r>
        <w:r w:rsidR="000A22E0" w:rsidRPr="00105993" w:rsidDel="00BB5501">
          <w:rPr>
            <w:rFonts w:cs="Arial"/>
          </w:rPr>
          <w:t>time</w:t>
        </w:r>
        <w:r w:rsidR="00735C7F" w:rsidDel="00BB5501">
          <w:rPr>
            <w:rFonts w:cs="Arial"/>
          </w:rPr>
          <w:t>,</w:t>
        </w:r>
        <w:r w:rsidR="00A72A3A" w:rsidRPr="00105993" w:rsidDel="00BB5501">
          <w:rPr>
            <w:rFonts w:cs="Arial"/>
          </w:rPr>
          <w:t xml:space="preserve"> </w:t>
        </w:r>
        <w:r w:rsidR="000A22E0" w:rsidRPr="00105993" w:rsidDel="00BB5501">
          <w:rPr>
            <w:rFonts w:cs="Arial"/>
          </w:rPr>
          <w:t>the</w:t>
        </w:r>
        <w:r w:rsidR="00A72A3A" w:rsidRPr="00105993" w:rsidDel="00BB5501">
          <w:rPr>
            <w:rFonts w:cs="Arial"/>
          </w:rPr>
          <w:t xml:space="preserve"> </w:t>
        </w:r>
        <w:r w:rsidRPr="00105993" w:rsidDel="00BB5501">
          <w:rPr>
            <w:rFonts w:cs="Arial"/>
          </w:rPr>
          <w:t>provider</w:t>
        </w:r>
        <w:r w:rsidR="00A72A3A" w:rsidRPr="00105993" w:rsidDel="00BB5501">
          <w:rPr>
            <w:rFonts w:cs="Arial"/>
          </w:rPr>
          <w:t xml:space="preserve"> </w:t>
        </w:r>
        <w:r w:rsidR="00573B56" w:rsidRPr="00105993" w:rsidDel="00BB5501">
          <w:rPr>
            <w:rFonts w:cs="Arial"/>
          </w:rPr>
          <w:t xml:space="preserve">times </w:t>
        </w:r>
        <w:r w:rsidR="003361CD" w:rsidRPr="00105993" w:rsidDel="00BB5501">
          <w:rPr>
            <w:rFonts w:cs="Arial"/>
          </w:rPr>
          <w:t>out</w:t>
        </w:r>
        <w:r w:rsidR="00A72A3A" w:rsidRPr="00105993" w:rsidDel="00BB5501">
          <w:rPr>
            <w:rFonts w:cs="Arial"/>
          </w:rPr>
          <w:t xml:space="preserve"> </w:t>
        </w:r>
        <w:r w:rsidR="003361CD" w:rsidRPr="00105993" w:rsidDel="00BB5501">
          <w:rPr>
            <w:rFonts w:cs="Arial"/>
          </w:rPr>
          <w:t>the</w:t>
        </w:r>
        <w:r w:rsidR="00A72A3A" w:rsidRPr="00105993" w:rsidDel="00BB5501">
          <w:rPr>
            <w:rFonts w:cs="Arial"/>
          </w:rPr>
          <w:t xml:space="preserve"> </w:t>
        </w:r>
        <w:r w:rsidR="003361CD" w:rsidRPr="00105993" w:rsidDel="00BB5501">
          <w:rPr>
            <w:rFonts w:cs="Arial"/>
          </w:rPr>
          <w:t>reservation</w:t>
        </w:r>
        <w:r w:rsidR="00A72A3A" w:rsidRPr="00105993" w:rsidDel="00BB5501">
          <w:rPr>
            <w:rFonts w:cs="Arial"/>
          </w:rPr>
          <w:t xml:space="preserve"> </w:t>
        </w:r>
        <w:r w:rsidR="003361CD" w:rsidRPr="00105993" w:rsidDel="00BB5501">
          <w:rPr>
            <w:rFonts w:cs="Arial"/>
          </w:rPr>
          <w:t>and</w:t>
        </w:r>
        <w:r w:rsidR="00A72A3A" w:rsidRPr="00105993" w:rsidDel="00BB5501">
          <w:rPr>
            <w:rFonts w:cs="Arial"/>
          </w:rPr>
          <w:t xml:space="preserve"> </w:t>
        </w:r>
        <w:r w:rsidR="00573B56" w:rsidRPr="00105993" w:rsidDel="00BB5501">
          <w:rPr>
            <w:rFonts w:cs="Arial"/>
          </w:rPr>
          <w:t>the</w:t>
        </w:r>
        <w:r w:rsidR="0071017E" w:rsidRPr="00105993" w:rsidDel="00BB5501">
          <w:rPr>
            <w:rFonts w:cs="Arial"/>
          </w:rPr>
          <w:t xml:space="preserve"> held</w:t>
        </w:r>
        <w:r w:rsidR="00573B56" w:rsidRPr="00105993" w:rsidDel="00BB5501">
          <w:rPr>
            <w:rFonts w:cs="Arial"/>
          </w:rPr>
          <w:t xml:space="preserve"> resources are </w:t>
        </w:r>
        <w:r w:rsidR="003361CD" w:rsidRPr="00105993" w:rsidDel="00BB5501">
          <w:rPr>
            <w:rFonts w:cs="Arial"/>
          </w:rPr>
          <w:t>releas</w:t>
        </w:r>
        <w:r w:rsidR="00573B56" w:rsidRPr="00105993" w:rsidDel="00BB5501">
          <w:rPr>
            <w:rFonts w:cs="Arial"/>
          </w:rPr>
          <w:t>ed</w:t>
        </w:r>
        <w:r w:rsidR="003361CD" w:rsidRPr="00105993" w:rsidDel="00BB5501">
          <w:rPr>
            <w:rFonts w:cs="Arial"/>
          </w:rPr>
          <w:t>.</w:t>
        </w:r>
        <w:r w:rsidR="00E52BCB" w:rsidDel="00BB5501">
          <w:rPr>
            <w:rFonts w:cs="Arial"/>
          </w:rPr>
          <w:t xml:space="preserve">  The reserveTimeout state is only implemented where the ultimate Provider Agent functionality is present.</w:t>
        </w:r>
      </w:moveFrom>
    </w:p>
    <w:moveFromRangeEnd w:id="490"/>
    <w:p w14:paraId="246F473C" w14:textId="45C72D8E" w:rsidR="003361CD" w:rsidRPr="006C7966" w:rsidDel="00BB5501" w:rsidRDefault="003361CD" w:rsidP="001D4931">
      <w:pPr>
        <w:rPr>
          <w:del w:id="493" w:author="Chin Guok" w:date="2015-07-28T11:13:00Z"/>
          <w:rFonts w:cs="Arial"/>
        </w:rPr>
      </w:pPr>
    </w:p>
    <w:p w14:paraId="5C0C97EB" w14:textId="24B06884" w:rsidR="00F60DC7" w:rsidRPr="006C7966" w:rsidDel="00BB5501" w:rsidRDefault="001D4931" w:rsidP="001D4931">
      <w:pPr>
        <w:rPr>
          <w:del w:id="494" w:author="Chin Guok" w:date="2015-07-28T11:13:00Z"/>
          <w:rFonts w:cs="Arial"/>
        </w:rPr>
      </w:pPr>
      <w:del w:id="495" w:author="Chin Guok" w:date="2015-07-28T11:13:00Z">
        <w:r w:rsidRPr="006C7966" w:rsidDel="00BB5501">
          <w:rPr>
            <w:rFonts w:cs="Arial"/>
          </w:rPr>
          <w:delText>Modification</w:delText>
        </w:r>
        <w:r w:rsidR="00A72A3A" w:rsidRPr="006C7966" w:rsidDel="00BB5501">
          <w:rPr>
            <w:rFonts w:cs="Arial"/>
          </w:rPr>
          <w:delText xml:space="preserve"> </w:delText>
        </w:r>
        <w:r w:rsidRPr="006C7966" w:rsidDel="00BB5501">
          <w:rPr>
            <w:rFonts w:cs="Arial"/>
          </w:rPr>
          <w:delText>of</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supported</w:delText>
        </w:r>
        <w:r w:rsidR="00A72A3A" w:rsidRPr="006C7966" w:rsidDel="00BB5501">
          <w:rPr>
            <w:rFonts w:cs="Arial"/>
          </w:rPr>
          <w:delText xml:space="preserve"> </w:delText>
        </w:r>
        <w:r w:rsidR="00F60DC7" w:rsidRPr="006C7966" w:rsidDel="00BB5501">
          <w:rPr>
            <w:rFonts w:cs="Arial"/>
          </w:rPr>
          <w:delText>in</w:delText>
        </w:r>
        <w:r w:rsidR="00A72A3A" w:rsidRPr="006C7966" w:rsidDel="00BB5501">
          <w:rPr>
            <w:rFonts w:cs="Arial"/>
          </w:rPr>
          <w:delText xml:space="preserve"> </w:delText>
        </w:r>
        <w:r w:rsidR="00F60DC7" w:rsidRPr="006C7966" w:rsidDel="00BB5501">
          <w:rPr>
            <w:rFonts w:cs="Arial"/>
          </w:rPr>
          <w:delText>NSI</w:delText>
        </w:r>
        <w:r w:rsidR="00A72A3A" w:rsidRPr="006C7966" w:rsidDel="00BB5501">
          <w:rPr>
            <w:rFonts w:cs="Arial"/>
          </w:rPr>
          <w:delText xml:space="preserve"> </w:delText>
        </w:r>
        <w:r w:rsidR="00573B56" w:rsidRPr="006C7966" w:rsidDel="00BB5501">
          <w:rPr>
            <w:rFonts w:cs="Arial"/>
          </w:rPr>
          <w:delText xml:space="preserve">CS </w:delText>
        </w:r>
        <w:r w:rsidR="00F60DC7" w:rsidRPr="006C7966" w:rsidDel="00BB5501">
          <w:rPr>
            <w:rFonts w:cs="Arial"/>
          </w:rPr>
          <w:delText>v2.0</w:delText>
        </w:r>
        <w:r w:rsidRPr="006C7966" w:rsidDel="00BB5501">
          <w:rPr>
            <w:rFonts w:cs="Arial"/>
          </w:rPr>
          <w:delText>.</w:delText>
        </w:r>
        <w:r w:rsidR="00A72A3A" w:rsidRPr="006C7966" w:rsidDel="00BB5501">
          <w:rPr>
            <w:rFonts w:cs="Arial"/>
          </w:rPr>
          <w:delText xml:space="preserve"> </w:delText>
        </w:r>
        <w:r w:rsidR="00F60DC7" w:rsidRPr="006C7966" w:rsidDel="00BB5501">
          <w:rPr>
            <w:rFonts w:cs="Arial"/>
          </w:rPr>
          <w:delText>The</w:delText>
        </w:r>
        <w:r w:rsidR="00A72A3A" w:rsidRPr="006C7966" w:rsidDel="00BB5501">
          <w:rPr>
            <w:rFonts w:cs="Arial"/>
          </w:rPr>
          <w:delText xml:space="preserve"> </w:delText>
        </w:r>
        <w:r w:rsidR="00075FC8" w:rsidRPr="007040F7" w:rsidDel="00BB5501">
          <w:rPr>
            <w:rFonts w:cs="Arial"/>
            <w:i/>
          </w:rPr>
          <w:delText>reserve</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used</w:delText>
        </w:r>
        <w:r w:rsidR="00A72A3A" w:rsidRPr="006C7966" w:rsidDel="00BB5501">
          <w:rPr>
            <w:rFonts w:cs="Arial"/>
          </w:rPr>
          <w:delText xml:space="preserve"> </w:delText>
        </w:r>
        <w:r w:rsidRPr="006C7966" w:rsidDel="00BB5501">
          <w:rPr>
            <w:rFonts w:cs="Arial"/>
          </w:rPr>
          <w:delText>for</w:delText>
        </w:r>
        <w:r w:rsidR="00A72A3A" w:rsidRPr="006C7966" w:rsidDel="00BB5501">
          <w:rPr>
            <w:rFonts w:cs="Arial"/>
          </w:rPr>
          <w:delText xml:space="preserve"> </w:delText>
        </w:r>
        <w:r w:rsidRPr="006C7966" w:rsidDel="00BB5501">
          <w:rPr>
            <w:rFonts w:cs="Arial"/>
          </w:rPr>
          <w:delText>both</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initial</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Pr="006C7966" w:rsidDel="00BB5501">
          <w:rPr>
            <w:rFonts w:cs="Arial"/>
          </w:rPr>
          <w:delText>modifications.</w:delText>
        </w:r>
        <w:r w:rsidR="00A72A3A" w:rsidRPr="006C7966" w:rsidDel="00BB5501">
          <w:rPr>
            <w:rFonts w:cs="Arial"/>
          </w:rPr>
          <w:delText xml:space="preserve"> </w:delText>
        </w:r>
        <w:r w:rsidRPr="006C7966" w:rsidDel="00BB5501">
          <w:rPr>
            <w:rFonts w:cs="Arial"/>
          </w:rPr>
          <w:delText>A</w:delText>
        </w:r>
        <w:r w:rsidR="00A72A3A" w:rsidRPr="006C7966" w:rsidDel="00BB5501">
          <w:rPr>
            <w:rFonts w:cs="Arial"/>
          </w:rPr>
          <w:delText xml:space="preserve"> </w:delText>
        </w:r>
        <w:r w:rsidRPr="006C7966" w:rsidDel="00BB5501">
          <w:rPr>
            <w:rFonts w:cs="Arial"/>
          </w:rPr>
          <w:delText>version</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specified</w:delText>
        </w:r>
        <w:r w:rsidR="00A72A3A" w:rsidRPr="006C7966" w:rsidDel="00BB5501">
          <w:rPr>
            <w:rFonts w:cs="Arial"/>
          </w:rPr>
          <w:delText xml:space="preserve"> </w:delText>
        </w:r>
        <w:r w:rsidRPr="006C7966" w:rsidDel="00BB5501">
          <w:rPr>
            <w:rFonts w:cs="Arial"/>
          </w:rPr>
          <w:delText>in</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reservation</w:delText>
        </w:r>
        <w:r w:rsidR="00A72A3A" w:rsidRPr="006C7966" w:rsidDel="00BB5501">
          <w:rPr>
            <w:rFonts w:cs="Arial"/>
          </w:rPr>
          <w:delText xml:space="preserve"> </w:delText>
        </w:r>
        <w:r w:rsidRPr="006C7966" w:rsidDel="00BB5501">
          <w:rPr>
            <w:rFonts w:cs="Arial"/>
          </w:rPr>
          <w:delText>request</w:delText>
        </w:r>
        <w:r w:rsidR="00A72A3A" w:rsidRPr="006C7966" w:rsidDel="00BB5501">
          <w:rPr>
            <w:rFonts w:cs="Arial"/>
          </w:rPr>
          <w:delText xml:space="preserve"> </w:delText>
        </w:r>
        <w:r w:rsidRPr="006C7966" w:rsidDel="00BB5501">
          <w:rPr>
            <w:rFonts w:cs="Arial"/>
          </w:rPr>
          <w:delText>message.</w:delText>
        </w:r>
        <w:r w:rsidR="00A72A3A" w:rsidRPr="006C7966" w:rsidDel="00BB5501">
          <w:rPr>
            <w:rFonts w:cs="Arial"/>
          </w:rPr>
          <w:delText xml:space="preserve"> </w:delText>
        </w:r>
        <w:r w:rsidRPr="006C7966" w:rsidDel="00BB5501">
          <w:rPr>
            <w:rFonts w:cs="Arial"/>
          </w:rPr>
          <w:delText>The</w:delText>
        </w:r>
        <w:r w:rsidR="00A72A3A" w:rsidRPr="006C7966" w:rsidDel="00BB5501">
          <w:rPr>
            <w:rFonts w:cs="Arial"/>
          </w:rPr>
          <w:delText xml:space="preserve"> </w:delText>
        </w:r>
        <w:r w:rsidRPr="006C7966" w:rsidDel="00BB5501">
          <w:rPr>
            <w:rFonts w:cs="Arial"/>
          </w:rPr>
          <w:delText>number</w:delText>
        </w:r>
        <w:r w:rsidR="00A72A3A" w:rsidRPr="006C7966" w:rsidDel="00BB5501">
          <w:rPr>
            <w:rFonts w:cs="Arial"/>
          </w:rPr>
          <w:delText xml:space="preserve"> </w:delText>
        </w:r>
        <w:r w:rsidRPr="006C7966" w:rsidDel="00BB5501">
          <w:rPr>
            <w:rFonts w:cs="Arial"/>
          </w:rPr>
          <w:delText>is</w:delText>
        </w:r>
        <w:r w:rsidR="00A72A3A" w:rsidRPr="006C7966" w:rsidDel="00BB5501">
          <w:rPr>
            <w:rFonts w:cs="Arial"/>
          </w:rPr>
          <w:delText xml:space="preserve"> </w:delText>
        </w:r>
        <w:r w:rsidRPr="006C7966" w:rsidDel="00BB5501">
          <w:rPr>
            <w:rFonts w:cs="Arial"/>
          </w:rPr>
          <w:delText>an</w:delText>
        </w:r>
        <w:r w:rsidR="00A72A3A" w:rsidRPr="006C7966" w:rsidDel="00BB5501">
          <w:rPr>
            <w:rFonts w:cs="Arial"/>
          </w:rPr>
          <w:delText xml:space="preserve"> </w:delText>
        </w:r>
        <w:r w:rsidRPr="006C7966" w:rsidDel="00BB5501">
          <w:rPr>
            <w:rFonts w:cs="Arial"/>
          </w:rPr>
          <w:delText>integer</w:delText>
        </w:r>
        <w:r w:rsidR="00A72A3A" w:rsidRPr="006C7966" w:rsidDel="00BB5501">
          <w:rPr>
            <w:rFonts w:cs="Arial"/>
          </w:rPr>
          <w:delText xml:space="preserve"> </w:delText>
        </w:r>
        <w:r w:rsidRPr="006C7966" w:rsidDel="00BB5501">
          <w:rPr>
            <w:rFonts w:cs="Arial"/>
          </w:rPr>
          <w:delText>and</w:delText>
        </w:r>
        <w:r w:rsidR="00A72A3A" w:rsidRPr="006C7966" w:rsidDel="00BB5501">
          <w:rPr>
            <w:rFonts w:cs="Arial"/>
          </w:rPr>
          <w:delText xml:space="preserve"> </w:delText>
        </w:r>
        <w:r w:rsidRPr="006C7966" w:rsidDel="00BB5501">
          <w:rPr>
            <w:rFonts w:cs="Arial"/>
          </w:rPr>
          <w:delText>should</w:delText>
        </w:r>
        <w:r w:rsidR="00A72A3A" w:rsidRPr="006C7966" w:rsidDel="00BB5501">
          <w:rPr>
            <w:rFonts w:cs="Arial"/>
          </w:rPr>
          <w:delText xml:space="preserve"> </w:delText>
        </w:r>
        <w:r w:rsidRPr="006C7966" w:rsidDel="00BB5501">
          <w:rPr>
            <w:rFonts w:cs="Arial"/>
          </w:rPr>
          <w:delText>be</w:delText>
        </w:r>
        <w:r w:rsidR="00A72A3A" w:rsidRPr="006C7966" w:rsidDel="00BB5501">
          <w:rPr>
            <w:rFonts w:cs="Arial"/>
          </w:rPr>
          <w:delText xml:space="preserve"> </w:delText>
        </w:r>
        <w:r w:rsidRPr="006C7966" w:rsidDel="00BB5501">
          <w:rPr>
            <w:rFonts w:cs="Arial"/>
          </w:rPr>
          <w:delText>monotonically</w:delText>
        </w:r>
        <w:r w:rsidR="00A72A3A" w:rsidRPr="006C7966" w:rsidDel="00BB5501">
          <w:rPr>
            <w:rFonts w:cs="Arial"/>
          </w:rPr>
          <w:delText xml:space="preserve"> </w:delText>
        </w:r>
        <w:r w:rsidRPr="006C7966" w:rsidDel="00BB5501">
          <w:rPr>
            <w:rFonts w:cs="Arial"/>
          </w:rPr>
          <w:delText>increasing</w:delText>
        </w:r>
        <w:r w:rsidR="00A72A3A" w:rsidRPr="006C7966" w:rsidDel="00BB5501">
          <w:rPr>
            <w:rFonts w:cs="Arial"/>
          </w:rPr>
          <w:delText xml:space="preserve"> </w:delText>
        </w:r>
        <w:r w:rsidR="00F60DC7" w:rsidRPr="006C7966" w:rsidDel="00BB5501">
          <w:rPr>
            <w:rFonts w:cs="Arial"/>
          </w:rPr>
          <w:delText>with</w:delText>
        </w:r>
        <w:r w:rsidR="00A72A3A" w:rsidRPr="006C7966" w:rsidDel="00BB5501">
          <w:rPr>
            <w:rFonts w:cs="Arial"/>
          </w:rPr>
          <w:delText xml:space="preserve"> </w:delText>
        </w:r>
        <w:r w:rsidR="00F60DC7" w:rsidRPr="006C7966" w:rsidDel="00BB5501">
          <w:rPr>
            <w:rFonts w:cs="Arial"/>
          </w:rPr>
          <w:delText>each</w:delText>
        </w:r>
        <w:r w:rsidR="00A72A3A" w:rsidRPr="006C7966" w:rsidDel="00BB5501">
          <w:rPr>
            <w:rFonts w:cs="Arial"/>
          </w:rPr>
          <w:delText xml:space="preserve"> </w:delText>
        </w:r>
        <w:r w:rsidR="00F60DC7" w:rsidRPr="006C7966" w:rsidDel="00BB5501">
          <w:rPr>
            <w:rFonts w:cs="Arial"/>
          </w:rPr>
          <w:delText>subsequent</w:delText>
        </w:r>
        <w:r w:rsidR="00A72A3A" w:rsidRPr="006C7966" w:rsidDel="00BB5501">
          <w:rPr>
            <w:rFonts w:cs="Arial"/>
          </w:rPr>
          <w:delText xml:space="preserve"> </w:delText>
        </w:r>
        <w:r w:rsidR="00F60DC7" w:rsidRPr="006C7966" w:rsidDel="00BB5501">
          <w:rPr>
            <w:rFonts w:cs="Arial"/>
          </w:rPr>
          <w:delText>modification</w:delText>
        </w:r>
        <w:r w:rsidRPr="006C7966" w:rsidDel="00BB5501">
          <w:rPr>
            <w:rFonts w:cs="Arial"/>
          </w:rPr>
          <w:delText>.</w:delText>
        </w:r>
        <w:r w:rsidR="00E411A9" w:rsidDel="00BB5501">
          <w:rPr>
            <w:rFonts w:cs="Arial"/>
          </w:rPr>
          <w:delText xml:space="preserve"> </w:delText>
        </w:r>
        <w:r w:rsidR="008A7D8B" w:rsidRPr="006C7966" w:rsidDel="00BB5501">
          <w:rPr>
            <w:rFonts w:cs="Arial"/>
          </w:rPr>
          <w:delText>The ver</w:delText>
        </w:r>
        <w:r w:rsidR="00DF40DC" w:rsidRPr="006C7966" w:rsidDel="00BB5501">
          <w:rPr>
            <w:rFonts w:cs="Arial"/>
          </w:rPr>
          <w:delText>sion number is updated after a commit results in a transition</w:delText>
        </w:r>
        <w:r w:rsidR="0071017E" w:rsidRPr="006C7966" w:rsidDel="00BB5501">
          <w:rPr>
            <w:rFonts w:cs="Arial"/>
          </w:rPr>
          <w:delText xml:space="preserve"> back</w:delText>
        </w:r>
        <w:r w:rsidR="00DF40DC" w:rsidRPr="006C7966" w:rsidDel="00BB5501">
          <w:rPr>
            <w:rFonts w:cs="Arial"/>
          </w:rPr>
          <w:delText xml:space="preserve"> to the </w:delText>
        </w:r>
        <w:r w:rsidR="0071017E" w:rsidRPr="006C7966" w:rsidDel="00BB5501">
          <w:rPr>
            <w:rFonts w:cs="Arial"/>
          </w:rPr>
          <w:delText>R</w:delText>
        </w:r>
        <w:r w:rsidR="00DF40DC" w:rsidRPr="006C7966" w:rsidDel="00BB5501">
          <w:rPr>
            <w:rFonts w:cs="Arial"/>
          </w:rPr>
          <w:delText>eserve</w:delText>
        </w:r>
        <w:r w:rsidR="0071017E" w:rsidRPr="006C7966" w:rsidDel="00BB5501">
          <w:rPr>
            <w:rFonts w:cs="Arial"/>
          </w:rPr>
          <w:delText>Start</w:delText>
        </w:r>
        <w:r w:rsidR="00DF40DC" w:rsidRPr="006C7966" w:rsidDel="00BB5501">
          <w:rPr>
            <w:rFonts w:cs="Arial"/>
          </w:rPr>
          <w:delText xml:space="preserve"> state.</w:delText>
        </w:r>
        <w:r w:rsidR="00E411A9" w:rsidDel="00BB5501">
          <w:rPr>
            <w:rFonts w:cs="Arial"/>
          </w:rPr>
          <w:delText xml:space="preserve"> </w:delText>
        </w:r>
        <w:r w:rsidR="00DF40DC" w:rsidRPr="006C7966" w:rsidDel="00BB5501">
          <w:rPr>
            <w:rFonts w:cs="Arial"/>
          </w:rPr>
          <w:delText>A query will return the currently committed reservation version number</w:delText>
        </w:r>
        <w:r w:rsidR="00570989" w:rsidDel="00BB5501">
          <w:rPr>
            <w:rFonts w:cs="Arial"/>
          </w:rPr>
          <w:delText xml:space="preserve">, however, if the initial version of the reservation has not yet been committed, </w:delText>
        </w:r>
        <w:r w:rsidR="00E001C3" w:rsidDel="00BB5501">
          <w:rPr>
            <w:rFonts w:cs="Arial"/>
          </w:rPr>
          <w:delText xml:space="preserve">the </w:delText>
        </w:r>
        <w:r w:rsidR="00570989" w:rsidDel="00BB5501">
          <w:rPr>
            <w:rFonts w:cs="Arial"/>
          </w:rPr>
          <w:delText>query will return base reservation information (</w:delText>
        </w:r>
        <w:r w:rsidR="00570989" w:rsidRPr="00314B73" w:rsidDel="00BB5501">
          <w:rPr>
            <w:rFonts w:cs="Arial"/>
            <w:i/>
          </w:rPr>
          <w:delText>connectionId</w:delText>
        </w:r>
        <w:r w:rsidR="00570989" w:rsidDel="00BB5501">
          <w:rPr>
            <w:rFonts w:cs="Arial"/>
          </w:rPr>
          <w:delText xml:space="preserve">, </w:delText>
        </w:r>
        <w:r w:rsidR="00570989" w:rsidRPr="00314B73" w:rsidDel="00BB5501">
          <w:rPr>
            <w:rFonts w:cs="Arial"/>
            <w:i/>
          </w:rPr>
          <w:delText>globalReservationId</w:delText>
        </w:r>
        <w:r w:rsidR="00570989" w:rsidDel="00BB5501">
          <w:rPr>
            <w:rFonts w:cs="Arial"/>
          </w:rPr>
          <w:delText xml:space="preserve">, </w:delText>
        </w:r>
        <w:r w:rsidR="00570989" w:rsidRPr="00314B73" w:rsidDel="00BB5501">
          <w:rPr>
            <w:rFonts w:cs="Arial"/>
            <w:i/>
          </w:rPr>
          <w:delText>description</w:delText>
        </w:r>
        <w:r w:rsidR="00570989" w:rsidDel="00BB5501">
          <w:rPr>
            <w:rFonts w:cs="Arial"/>
          </w:rPr>
          <w:delText xml:space="preserve">, </w:delText>
        </w:r>
        <w:r w:rsidR="00570989" w:rsidRPr="00314B73" w:rsidDel="00BB5501">
          <w:rPr>
            <w:rFonts w:cs="Arial"/>
            <w:i/>
          </w:rPr>
          <w:delText>requesterNSA</w:delText>
        </w:r>
        <w:r w:rsidR="00570989" w:rsidDel="00BB5501">
          <w:rPr>
            <w:rFonts w:cs="Arial"/>
          </w:rPr>
          <w:delText xml:space="preserve">, and </w:delText>
        </w:r>
        <w:r w:rsidR="00570989" w:rsidRPr="00314B73" w:rsidDel="00BB5501">
          <w:rPr>
            <w:rFonts w:cs="Arial"/>
            <w:i/>
          </w:rPr>
          <w:delText>connectionStates</w:delText>
        </w:r>
        <w:r w:rsidR="00570989" w:rsidDel="00BB5501">
          <w:rPr>
            <w:rFonts w:cs="Arial"/>
          </w:rPr>
          <w:delText>) with no versioned reservation criteria</w:delText>
        </w:r>
        <w:r w:rsidR="00DF40DC" w:rsidRPr="006C7966" w:rsidDel="00BB5501">
          <w:rPr>
            <w:rFonts w:cs="Arial"/>
          </w:rPr>
          <w:delText>.</w:delText>
        </w:r>
        <w:r w:rsidR="00992A8A" w:rsidDel="00BB5501">
          <w:rPr>
            <w:rFonts w:cs="Arial"/>
          </w:rPr>
          <w:delText xml:space="preserve"> </w:delText>
        </w:r>
        <w:r w:rsidR="00314B73" w:rsidDel="00BB5501">
          <w:rPr>
            <w:rFonts w:cs="Arial"/>
          </w:rPr>
          <w:delText>D</w:delText>
        </w:r>
        <w:r w:rsidR="00992A8A" w:rsidDel="00BB5501">
          <w:rPr>
            <w:rFonts w:cs="Arial"/>
          </w:rPr>
          <w:delText xml:space="preserve">etails of how the version number should be managed </w:delText>
        </w:r>
        <w:r w:rsidR="00314B73" w:rsidDel="00BB5501">
          <w:rPr>
            <w:rFonts w:cs="Arial"/>
          </w:rPr>
          <w:delText>can be found</w:delText>
        </w:r>
        <w:r w:rsidR="00992A8A" w:rsidDel="00BB5501">
          <w:rPr>
            <w:rFonts w:cs="Arial"/>
          </w:rPr>
          <w:delText xml:space="preserve"> in Section </w:delText>
        </w:r>
        <w:r w:rsidR="00075FC8" w:rsidDel="00BB5501">
          <w:rPr>
            <w:rFonts w:cs="Arial"/>
          </w:rPr>
          <w:fldChar w:fldCharType="begin"/>
        </w:r>
        <w:r w:rsidR="00992A8A" w:rsidDel="00BB5501">
          <w:rPr>
            <w:rFonts w:cs="Arial"/>
          </w:rPr>
          <w:delInstrText xml:space="preserve"> REF _Ref359322924 \r \h </w:delInstrText>
        </w:r>
        <w:r w:rsidR="00075FC8" w:rsidDel="00BB5501">
          <w:rPr>
            <w:rFonts w:cs="Arial"/>
          </w:rPr>
        </w:r>
        <w:r w:rsidR="00075FC8" w:rsidDel="00BB5501">
          <w:rPr>
            <w:rFonts w:cs="Arial"/>
          </w:rPr>
          <w:fldChar w:fldCharType="separate"/>
        </w:r>
        <w:r w:rsidR="00BD4BAA" w:rsidDel="00BB5501">
          <w:rPr>
            <w:rFonts w:cs="Arial"/>
          </w:rPr>
          <w:delText>6.1.6</w:delText>
        </w:r>
        <w:r w:rsidR="00075FC8" w:rsidDel="00BB5501">
          <w:rPr>
            <w:rFonts w:cs="Arial"/>
          </w:rPr>
          <w:fldChar w:fldCharType="end"/>
        </w:r>
        <w:r w:rsidR="00992A8A" w:rsidDel="00BB5501">
          <w:rPr>
            <w:rFonts w:cs="Arial"/>
          </w:rPr>
          <w:delText>.</w:delText>
        </w:r>
      </w:del>
    </w:p>
    <w:p w14:paraId="6A2D0B61" w14:textId="6FAE489C" w:rsidR="001D4931" w:rsidRPr="006C7966" w:rsidDel="00BB5501" w:rsidRDefault="00A72A3A" w:rsidP="001D4931">
      <w:pPr>
        <w:rPr>
          <w:del w:id="496" w:author="Chin Guok" w:date="2015-07-28T11:13:00Z"/>
          <w:rFonts w:cs="Arial"/>
        </w:rPr>
      </w:pPr>
      <w:del w:id="497" w:author="Chin Guok" w:date="2015-07-28T11:13:00Z">
        <w:r w:rsidRPr="006C7966" w:rsidDel="00BB5501">
          <w:rPr>
            <w:rFonts w:cs="Arial"/>
          </w:rPr>
          <w:delText xml:space="preserve"> </w:delText>
        </w:r>
      </w:del>
    </w:p>
    <w:p w14:paraId="5D1A6F7D" w14:textId="77777777" w:rsidR="001D4931" w:rsidRDefault="00C02678" w:rsidP="001D4931">
      <w:pPr>
        <w:rPr>
          <w:rFonts w:cs="Arial"/>
        </w:rPr>
      </w:pPr>
      <w:r w:rsidRPr="006C7966">
        <w:rPr>
          <w:rFonts w:cs="Arial"/>
        </w:rPr>
        <w:t>M</w:t>
      </w:r>
      <w:r w:rsidR="001D4931" w:rsidRPr="006C7966">
        <w:rPr>
          <w:rFonts w:cs="Arial"/>
        </w:rPr>
        <w:t>odification</w:t>
      </w:r>
      <w:r w:rsidR="00A72A3A" w:rsidRPr="006C7966">
        <w:rPr>
          <w:rFonts w:cs="Arial"/>
        </w:rPr>
        <w:t xml:space="preserve"> </w:t>
      </w:r>
      <w:r w:rsidR="001D4931" w:rsidRPr="006C7966">
        <w:rPr>
          <w:rFonts w:cs="Arial"/>
        </w:rPr>
        <w:t>of</w:t>
      </w:r>
      <w:r w:rsidR="00A72A3A" w:rsidRPr="006C7966">
        <w:rPr>
          <w:rFonts w:cs="Arial"/>
        </w:rPr>
        <w:t xml:space="preserve"> </w:t>
      </w:r>
      <w:r w:rsidR="001D4931" w:rsidRPr="006C7966">
        <w:rPr>
          <w:rFonts w:cs="Arial"/>
        </w:rPr>
        <w:t>start</w:t>
      </w:r>
      <w:r w:rsidR="00573B56" w:rsidRPr="006C7966">
        <w:rPr>
          <w:rFonts w:cs="Arial"/>
        </w:rPr>
        <w:t>-</w:t>
      </w:r>
      <w:r w:rsidR="001D4931" w:rsidRPr="006C7966">
        <w:rPr>
          <w:rFonts w:cs="Arial"/>
        </w:rPr>
        <w:t>time,</w:t>
      </w:r>
      <w:r w:rsidR="00A72A3A" w:rsidRPr="006C7966">
        <w:rPr>
          <w:rFonts w:cs="Arial"/>
        </w:rPr>
        <w:t xml:space="preserve"> </w:t>
      </w:r>
      <w:r w:rsidR="001D4931" w:rsidRPr="006C7966">
        <w:rPr>
          <w:rFonts w:cs="Arial"/>
        </w:rPr>
        <w:t>end</w:t>
      </w:r>
      <w:r w:rsidR="00573B56" w:rsidRPr="006C7966">
        <w:rPr>
          <w:rFonts w:cs="Arial"/>
        </w:rPr>
        <w:t>-</w:t>
      </w:r>
      <w:r w:rsidR="001D4931" w:rsidRPr="006C7966">
        <w:rPr>
          <w:rFonts w:cs="Arial"/>
        </w:rPr>
        <w:t>time</w:t>
      </w:r>
      <w:r w:rsidR="00570989">
        <w:rPr>
          <w:rFonts w:cs="Arial"/>
        </w:rPr>
        <w:t>, and service specific parameters</w:t>
      </w:r>
      <w:r w:rsidR="00A72A3A" w:rsidRPr="006C7966">
        <w:rPr>
          <w:rFonts w:cs="Arial"/>
        </w:rPr>
        <w:t xml:space="preserve"> </w:t>
      </w:r>
      <w:r w:rsidR="001D4931" w:rsidRPr="006C7966">
        <w:rPr>
          <w:rFonts w:cs="Arial"/>
        </w:rPr>
        <w:t>are</w:t>
      </w:r>
      <w:r w:rsidRPr="006C7966">
        <w:rPr>
          <w:rFonts w:cs="Arial"/>
        </w:rPr>
        <w:t xml:space="preserve"> all</w:t>
      </w:r>
      <w:r w:rsidR="00A72A3A" w:rsidRPr="006C7966">
        <w:rPr>
          <w:rFonts w:cs="Arial"/>
        </w:rPr>
        <w:t xml:space="preserve"> </w:t>
      </w:r>
      <w:r w:rsidR="001D4931" w:rsidRPr="006C7966">
        <w:rPr>
          <w:rFonts w:cs="Arial"/>
        </w:rPr>
        <w:t>supported.</w:t>
      </w:r>
    </w:p>
    <w:p w14:paraId="5A33F3C9" w14:textId="77777777" w:rsidR="00692A83" w:rsidDel="00AE7F47" w:rsidRDefault="00692A83" w:rsidP="001D4931">
      <w:pPr>
        <w:rPr>
          <w:del w:id="498" w:author="Chin Guok" w:date="2015-12-14T11:59:00Z"/>
          <w:rFonts w:cs="Arial"/>
        </w:rPr>
      </w:pPr>
    </w:p>
    <w:p w14:paraId="5928DA49" w14:textId="75B93050" w:rsidR="00713C29" w:rsidDel="00AE7F47" w:rsidRDefault="005B030E" w:rsidP="005B030E">
      <w:pPr>
        <w:rPr>
          <w:ins w:id="499" w:author="Guy Roberts" w:date="2015-12-10T13:52:00Z"/>
          <w:del w:id="500" w:author="Chin Guok" w:date="2015-12-14T11:59:00Z"/>
          <w:rFonts w:cs="Arial"/>
        </w:rPr>
      </w:pPr>
      <w:commentRangeStart w:id="501"/>
      <w:ins w:id="502" w:author="Guy Roberts" w:date="2015-12-10T13:51:00Z">
        <w:del w:id="503" w:author="Chin Guok" w:date="2015-12-14T11:59:00Z">
          <w:r w:rsidRPr="005B030E" w:rsidDel="00AE7F47">
            <w:rPr>
              <w:rFonts w:cs="Arial"/>
            </w:rPr>
            <w:delText>The CS</w:delText>
          </w:r>
          <w:r w:rsidDel="00AE7F47">
            <w:rPr>
              <w:rFonts w:cs="Arial"/>
            </w:rPr>
            <w:delText xml:space="preserve"> </w:delText>
          </w:r>
          <w:r w:rsidRPr="005B030E" w:rsidDel="00AE7F47">
            <w:rPr>
              <w:rFonts w:cs="Arial"/>
            </w:rPr>
            <w:delText xml:space="preserve">v2.0 RSM </w:delText>
          </w:r>
          <w:r w:rsidDel="00AE7F47">
            <w:rPr>
              <w:rFonts w:cs="Arial"/>
            </w:rPr>
            <w:delText>did</w:delText>
          </w:r>
          <w:r w:rsidRPr="005B030E" w:rsidDel="00AE7F47">
            <w:rPr>
              <w:rFonts w:cs="Arial"/>
            </w:rPr>
            <w:delText xml:space="preserve"> not allow the AG to reflect that a uPA has transitioned to a ReserveTimeout state</w:delText>
          </w:r>
          <w:r w:rsidDel="00AE7F47">
            <w:rPr>
              <w:rFonts w:cs="Arial"/>
            </w:rPr>
            <w:delText>.  In v2.1 w</w:delText>
          </w:r>
          <w:r w:rsidRPr="005B030E" w:rsidDel="00AE7F47">
            <w:rPr>
              <w:rFonts w:cs="Arial"/>
            </w:rPr>
            <w:delText>hen both the AG and uPA are in the ReserveHeld state and a uPA expires the resource hold, only the uPA will transition to the ReserveTimeout state</w:delText>
          </w:r>
          <w:r w:rsidDel="00AE7F47">
            <w:rPr>
              <w:rFonts w:cs="Arial"/>
            </w:rPr>
            <w:delText xml:space="preserve">.  </w:delText>
          </w:r>
          <w:r w:rsidRPr="005B030E" w:rsidDel="00AE7F47">
            <w:rPr>
              <w:rFonts w:cs="Arial"/>
            </w:rPr>
            <w:delText xml:space="preserve">The </w:delText>
          </w:r>
          <w:r w:rsidRPr="00AE7F47" w:rsidDel="00AE7F47">
            <w:rPr>
              <w:rFonts w:cs="Arial"/>
            </w:rPr>
            <w:delText>rsvTimeout.nt</w:delText>
          </w:r>
          <w:r w:rsidRPr="005B030E" w:rsidDel="00AE7F47">
            <w:rPr>
              <w:rFonts w:cs="Arial"/>
            </w:rPr>
            <w:delText xml:space="preserve"> notification generated by the timed-out uPA is passed up the tree to the uRA, but does not alter the state of any AG along the upstream control-plane path</w:delText>
          </w:r>
          <w:r w:rsidDel="00AE7F47">
            <w:rPr>
              <w:rFonts w:cs="Arial"/>
            </w:rPr>
            <w:delText xml:space="preserve">.  </w:delText>
          </w:r>
          <w:r w:rsidRPr="005B030E" w:rsidDel="00AE7F47">
            <w:rPr>
              <w:rFonts w:cs="Arial"/>
            </w:rPr>
            <w:delText xml:space="preserve">Queries (especially by 3rd party applications) to any AG along control-plane path will see the reservation state in </w:delText>
          </w:r>
          <w:r w:rsidRPr="005B030E" w:rsidDel="00AE7F47">
            <w:rPr>
              <w:rFonts w:cs="Arial"/>
              <w:i/>
              <w:rPrChange w:id="504" w:author="Guy Roberts" w:date="2015-12-10T13:52:00Z">
                <w:rPr>
                  <w:rFonts w:cs="Arial"/>
                </w:rPr>
              </w:rPrChange>
            </w:rPr>
            <w:delText>ReserveHeld</w:delText>
          </w:r>
        </w:del>
      </w:ins>
      <w:commentRangeEnd w:id="501"/>
      <w:ins w:id="505" w:author="Guy Roberts" w:date="2015-12-10T13:52:00Z">
        <w:del w:id="506" w:author="Chin Guok" w:date="2015-12-14T11:59:00Z">
          <w:r w:rsidDel="00AE7F47">
            <w:rPr>
              <w:rStyle w:val="CommentReference"/>
            </w:rPr>
            <w:commentReference w:id="501"/>
          </w:r>
          <w:r w:rsidDel="00AE7F47">
            <w:rPr>
              <w:rFonts w:cs="Arial"/>
              <w:i/>
            </w:rPr>
            <w:delText>.</w:delText>
          </w:r>
        </w:del>
      </w:ins>
    </w:p>
    <w:p w14:paraId="6869766E" w14:textId="77777777" w:rsidR="005B030E" w:rsidRPr="006C7966" w:rsidRDefault="005B030E" w:rsidP="005B030E">
      <w:pPr>
        <w:rPr>
          <w:rFonts w:cs="Arial"/>
        </w:rPr>
      </w:pPr>
    </w:p>
    <w:p w14:paraId="0F4B0414" w14:textId="77777777" w:rsidR="00713C29" w:rsidRPr="006C7966" w:rsidRDefault="00713C29" w:rsidP="00713C29">
      <w:pPr>
        <w:pStyle w:val="Heading3"/>
      </w:pPr>
      <w:bookmarkStart w:id="507" w:name="_Toc437518589"/>
      <w:r>
        <w:t>Provisioning State Machine</w:t>
      </w:r>
      <w:bookmarkEnd w:id="507"/>
    </w:p>
    <w:p w14:paraId="4BE839C6" w14:textId="177D627A" w:rsidR="00C02678" w:rsidRPr="006C7966" w:rsidRDefault="00C02678" w:rsidP="001D4931">
      <w:pPr>
        <w:rPr>
          <w:rFonts w:cs="Arial"/>
        </w:rPr>
      </w:pPr>
      <w:r w:rsidRPr="006C7966">
        <w:rPr>
          <w:rFonts w:cs="Arial"/>
        </w:rPr>
        <w:t>The sequence of operations related to PSM messages MUST conform to the Provision State Machine shown in</w:t>
      </w:r>
      <w:ins w:id="508" w:author="Chin Guok" w:date="2015-07-28T11:15:00Z">
        <w:r w:rsidR="00BB5501">
          <w:rPr>
            <w:rFonts w:cs="Arial"/>
          </w:rPr>
          <w:t xml:space="preserve"> </w:t>
        </w:r>
      </w:ins>
      <w:ins w:id="509" w:author="Chin Guok" w:date="2015-07-28T11:16:00Z">
        <w:r w:rsidR="00BB5501">
          <w:rPr>
            <w:rFonts w:cs="Arial"/>
          </w:rPr>
          <w:fldChar w:fldCharType="begin"/>
        </w:r>
        <w:r w:rsidR="00BB5501">
          <w:rPr>
            <w:rFonts w:cs="Arial"/>
          </w:rPr>
          <w:instrText xml:space="preserve"> REF _Ref358041821 \h </w:instrText>
        </w:r>
      </w:ins>
      <w:r w:rsidR="00BB5501">
        <w:rPr>
          <w:rFonts w:cs="Arial"/>
        </w:rPr>
      </w:r>
      <w:r w:rsidR="00BB5501">
        <w:rPr>
          <w:rFonts w:cs="Arial"/>
        </w:rPr>
        <w:fldChar w:fldCharType="separate"/>
      </w:r>
      <w:ins w:id="510" w:author="John MacAuley" w:date="2016-01-08T16:24:00Z">
        <w:r w:rsidR="00D5423B" w:rsidRPr="006C7966">
          <w:t xml:space="preserve">Figure </w:t>
        </w:r>
        <w:r w:rsidR="00D5423B">
          <w:rPr>
            <w:noProof/>
          </w:rPr>
          <w:t>4</w:t>
        </w:r>
      </w:ins>
      <w:ins w:id="511" w:author="Chin Guok" w:date="2015-07-28T11:16:00Z">
        <w:del w:id="512" w:author="John MacAuley" w:date="2016-01-08T16:24:00Z">
          <w:r w:rsidR="00BB5501" w:rsidRPr="006C7966" w:rsidDel="00D5423B">
            <w:delText xml:space="preserve">Figure </w:delText>
          </w:r>
          <w:r w:rsidR="00BB5501" w:rsidDel="00D5423B">
            <w:rPr>
              <w:noProof/>
            </w:rPr>
            <w:delText>4</w:delText>
          </w:r>
        </w:del>
        <w:r w:rsidR="00BB5501">
          <w:rPr>
            <w:rFonts w:cs="Arial"/>
          </w:rPr>
          <w:fldChar w:fldCharType="end"/>
        </w:r>
      </w:ins>
      <w:del w:id="513" w:author="Chin Guok" w:date="2015-07-28T11:16:00Z">
        <w:r w:rsidRPr="006C7966" w:rsidDel="00BB5501">
          <w:rPr>
            <w:rFonts w:cs="Arial"/>
          </w:rPr>
          <w:delText xml:space="preserve"> </w:delText>
        </w:r>
        <w:r w:rsidR="00075FC8" w:rsidRPr="006C7966" w:rsidDel="00BB5501">
          <w:rPr>
            <w:rFonts w:cs="Arial"/>
          </w:rPr>
          <w:fldChar w:fldCharType="begin"/>
        </w:r>
        <w:r w:rsidRPr="006C7966" w:rsidDel="00BB5501">
          <w:rPr>
            <w:rFonts w:cs="Arial"/>
          </w:rPr>
          <w:delInstrText xml:space="preserve"> REF _Ref358041561 \h </w:delInstrText>
        </w:r>
        <w:r w:rsidR="00075FC8" w:rsidRPr="006C7966" w:rsidDel="00BB5501">
          <w:rPr>
            <w:rFonts w:cs="Arial"/>
          </w:rPr>
        </w:r>
        <w:r w:rsidR="00075FC8" w:rsidRPr="006C7966" w:rsidDel="00BB5501">
          <w:rPr>
            <w:rFonts w:cs="Arial"/>
          </w:rPr>
          <w:fldChar w:fldCharType="separate"/>
        </w:r>
        <w:r w:rsidR="00BD4BAA" w:rsidRPr="006C7966" w:rsidDel="00BB5501">
          <w:delText xml:space="preserve">Figure </w:delText>
        </w:r>
        <w:r w:rsidR="00BD4BAA" w:rsidDel="00BB5501">
          <w:rPr>
            <w:noProof/>
          </w:rPr>
          <w:delText>3</w:delText>
        </w:r>
        <w:r w:rsidR="00075FC8" w:rsidRPr="006C7966" w:rsidDel="00BB5501">
          <w:rPr>
            <w:rFonts w:cs="Arial"/>
          </w:rPr>
          <w:fldChar w:fldCharType="end"/>
        </w:r>
      </w:del>
      <w:r w:rsidRPr="006C7966">
        <w:rPr>
          <w:rFonts w:cs="Arial"/>
        </w:rPr>
        <w:t>.</w:t>
      </w:r>
      <w:r w:rsidR="00E411A9">
        <w:rPr>
          <w:rFonts w:cs="Arial"/>
        </w:rPr>
        <w:t xml:space="preserve"> </w:t>
      </w:r>
    </w:p>
    <w:p w14:paraId="26FD37D9" w14:textId="77777777" w:rsidR="00C02678" w:rsidRDefault="00C02678" w:rsidP="001D4931">
      <w:pPr>
        <w:rPr>
          <w:ins w:id="514" w:author="Chin Guok" w:date="2015-07-28T11:14:00Z"/>
          <w:rFonts w:cs="Arial"/>
        </w:rPr>
      </w:pPr>
    </w:p>
    <w:p w14:paraId="38CFE8C8" w14:textId="77777777" w:rsidR="00BB5501" w:rsidRPr="006C7966" w:rsidRDefault="00BB5501" w:rsidP="00BB5501">
      <w:pPr>
        <w:rPr>
          <w:rFonts w:cs="Arial"/>
        </w:rPr>
      </w:pPr>
      <w:moveToRangeStart w:id="515" w:author="Chin Guok" w:date="2015-07-28T11:14:00Z" w:name="move299701372"/>
      <w:moveTo w:id="516" w:author="Chin Guok" w:date="2015-07-28T11:14:00Z">
        <w:r w:rsidRPr="006C7966">
          <w:rPr>
            <w:rFonts w:cs="Arial"/>
          </w:rPr>
          <w:t>The Provision State Machine transits between the Provisioned and the Released stable states, through intermediate transition states. An instance of the PSM is created when an initial reservation is committed, and at that time it starts in the Released state. The PSM transits states independent of the state of the RSM. Note that the transition to the Provisioned state is necessary but on its own is not sufficient to activate the data plane. The Connection in the data plane is active if and only if the PSM is in the Provisioned state AND the start time &lt; current time &lt; end time.</w:t>
        </w:r>
        <w:r>
          <w:rPr>
            <w:rFonts w:cs="Arial"/>
          </w:rPr>
          <w:t xml:space="preserve"> </w:t>
        </w:r>
        <w:r w:rsidRPr="006C7966">
          <w:rPr>
            <w:rFonts w:cs="Arial"/>
          </w:rPr>
          <w:t xml:space="preserve">See section </w:t>
        </w:r>
        <w:r w:rsidRPr="006C7966">
          <w:rPr>
            <w:rFonts w:cs="Arial"/>
          </w:rPr>
          <w:fldChar w:fldCharType="begin"/>
        </w:r>
        <w:r w:rsidRPr="006C7966">
          <w:rPr>
            <w:rFonts w:cs="Arial"/>
          </w:rPr>
          <w:instrText xml:space="preserve"> REF _Ref358904482 \r \h </w:instrText>
        </w:r>
      </w:moveTo>
      <w:r w:rsidRPr="006C7966">
        <w:rPr>
          <w:rFonts w:cs="Arial"/>
        </w:rPr>
      </w:r>
      <w:moveTo w:id="517" w:author="Chin Guok" w:date="2015-07-28T11:14:00Z">
        <w:r w:rsidRPr="006C7966">
          <w:rPr>
            <w:rFonts w:cs="Arial"/>
          </w:rPr>
          <w:fldChar w:fldCharType="separate"/>
        </w:r>
      </w:moveTo>
      <w:r w:rsidR="00D5423B">
        <w:rPr>
          <w:rFonts w:cs="Arial"/>
        </w:rPr>
        <w:t>4.5</w:t>
      </w:r>
      <w:moveTo w:id="518" w:author="Chin Guok" w:date="2015-07-28T11:14:00Z">
        <w:r w:rsidRPr="006C7966">
          <w:rPr>
            <w:rFonts w:cs="Arial"/>
          </w:rPr>
          <w:fldChar w:fldCharType="end"/>
        </w:r>
        <w:r w:rsidRPr="006C7966">
          <w:rPr>
            <w:rFonts w:cs="Arial"/>
          </w:rPr>
          <w:t xml:space="preserve"> for details of the provisioning and activation.</w:t>
        </w:r>
      </w:moveTo>
    </w:p>
    <w:moveToRangeEnd w:id="515"/>
    <w:p w14:paraId="21AE5A6E" w14:textId="77777777" w:rsidR="00BB5501" w:rsidRPr="006C7966" w:rsidRDefault="00BB5501" w:rsidP="001D4931">
      <w:pPr>
        <w:rPr>
          <w:rFonts w:cs="Arial"/>
        </w:rPr>
      </w:pPr>
    </w:p>
    <w:p w14:paraId="5B544E48" w14:textId="46720BC9" w:rsidR="001D4931" w:rsidRPr="006C7966" w:rsidRDefault="00F564AB" w:rsidP="002A3D74">
      <w:pPr>
        <w:jc w:val="center"/>
        <w:rPr>
          <w:rFonts w:cs="Arial"/>
        </w:rPr>
      </w:pPr>
      <w:del w:id="519" w:author="Guy Roberts" w:date="2015-12-09T17:39:00Z">
        <w:r w:rsidRPr="00DB32A7" w:rsidDel="008B3AFB">
          <w:rPr>
            <w:rFonts w:cs="Arial"/>
            <w:noProof/>
          </w:rPr>
          <w:drawing>
            <wp:inline distT="0" distB="0" distL="0" distR="0" wp14:anchorId="2FB6E62A" wp14:editId="076E2C6B">
              <wp:extent cx="4242816" cy="3376353"/>
              <wp:effectExtent l="0" t="0" r="5715" b="0"/>
              <wp:docPr id="8" name="Picture 8" descr="\\chfile02.win.dante.org.uk\homes\guy\OGF_NSI\NSI _protocol\figures\NSICSv2.0_fig_for_doc_v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NSI _protocol\figures\NSICSv2.0_fig_for_doc_v5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4846" cy="3385926"/>
                      </a:xfrm>
                      <a:prstGeom prst="rect">
                        <a:avLst/>
                      </a:prstGeom>
                      <a:noFill/>
                      <a:ln>
                        <a:noFill/>
                      </a:ln>
                    </pic:spPr>
                  </pic:pic>
                </a:graphicData>
              </a:graphic>
            </wp:inline>
          </w:drawing>
        </w:r>
      </w:del>
      <w:ins w:id="520" w:author="Guy Roberts" w:date="2015-12-09T17:39:00Z">
        <w:r w:rsidR="008B3AFB" w:rsidRPr="00A45D8A">
          <w:rPr>
            <w:rFonts w:cs="Arial"/>
            <w:noProof/>
          </w:rPr>
          <w:drawing>
            <wp:inline distT="0" distB="0" distL="0" distR="0" wp14:anchorId="7AC723C5" wp14:editId="0B650302">
              <wp:extent cx="5416545" cy="3719015"/>
              <wp:effectExtent l="0" t="0" r="0" b="0"/>
              <wp:docPr id="12" name="Picture 12" descr="\\chfile03.win.dante.org.uk\homes\guy\OGF_NSI\GFD NSI docs\NSI CS Protocol\v2.1\NSI-CSv2.1-P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3.win.dante.org.uk\homes\guy\OGF_NSI\GFD NSI docs\NSI CS Protocol\v2.1\NSI-CSv2.1-PS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5615" t="16399" r="696" b="7062"/>
                      <a:stretch/>
                    </pic:blipFill>
                    <pic:spPr bwMode="auto">
                      <a:xfrm>
                        <a:off x="0" y="0"/>
                        <a:ext cx="5431832" cy="37295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4C4C00D0" w14:textId="1C1EFE5A" w:rsidR="001D4931" w:rsidRPr="006C7966" w:rsidDel="00BB5501" w:rsidRDefault="00F631B5" w:rsidP="002A3D74">
      <w:pPr>
        <w:pStyle w:val="Caption"/>
        <w:jc w:val="center"/>
        <w:rPr>
          <w:del w:id="521" w:author="Chin Guok" w:date="2015-07-28T11:14:00Z"/>
        </w:rPr>
      </w:pPr>
      <w:bookmarkStart w:id="522" w:name="_Ref358041821"/>
      <w:bookmarkStart w:id="523" w:name="_Ref29970147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4</w:t>
      </w:r>
      <w:r w:rsidR="00075FC8" w:rsidRPr="006C7966">
        <w:fldChar w:fldCharType="end"/>
      </w:r>
      <w:bookmarkEnd w:id="522"/>
      <w:r w:rsidRPr="006C7966">
        <w:t xml:space="preserve">: </w:t>
      </w:r>
      <w:r w:rsidR="001D4931" w:rsidRPr="006C7966">
        <w:t>Provision</w:t>
      </w:r>
      <w:r w:rsidR="00A72A3A" w:rsidRPr="006C7966">
        <w:t xml:space="preserve"> </w:t>
      </w:r>
      <w:r w:rsidR="001D4931" w:rsidRPr="006C7966">
        <w:t>State</w:t>
      </w:r>
      <w:r w:rsidR="00A72A3A" w:rsidRPr="006C7966">
        <w:t xml:space="preserve"> </w:t>
      </w:r>
      <w:r w:rsidR="001D4931" w:rsidRPr="006C7966">
        <w:t>Machine</w:t>
      </w:r>
      <w:bookmarkEnd w:id="523"/>
    </w:p>
    <w:p w14:paraId="1AC8118B" w14:textId="77777777" w:rsidR="00F0225A" w:rsidRPr="006C7966" w:rsidRDefault="00F0225A">
      <w:pPr>
        <w:pStyle w:val="Caption"/>
        <w:jc w:val="center"/>
        <w:pPrChange w:id="524" w:author="Chin Guok" w:date="2015-07-28T11:14:00Z">
          <w:pPr/>
        </w:pPrChange>
      </w:pPr>
    </w:p>
    <w:p w14:paraId="0855BD25" w14:textId="59515ECA" w:rsidR="00D50F0D" w:rsidRPr="006C7966" w:rsidDel="00BB5501" w:rsidRDefault="00D50F0D" w:rsidP="00D50F0D">
      <w:pPr>
        <w:rPr>
          <w:rFonts w:cs="Arial"/>
        </w:rPr>
      </w:pPr>
      <w:moveFromRangeStart w:id="525" w:author="Chin Guok" w:date="2015-07-28T11:14:00Z" w:name="move299701372"/>
      <w:moveFrom w:id="526" w:author="Chin Guok" w:date="2015-07-28T11:14:00Z">
        <w:r w:rsidRPr="006C7966" w:rsidDel="00BB5501">
          <w:rPr>
            <w:rFonts w:cs="Arial"/>
          </w:rPr>
          <w:t xml:space="preserve">The Provision State Machine transits between the Provisioned and the Released </w:t>
        </w:r>
        <w:r w:rsidR="00CF6B72" w:rsidRPr="006C7966" w:rsidDel="00BB5501">
          <w:rPr>
            <w:rFonts w:cs="Arial"/>
          </w:rPr>
          <w:t xml:space="preserve">stable </w:t>
        </w:r>
        <w:r w:rsidRPr="006C7966" w:rsidDel="00BB5501">
          <w:rPr>
            <w:rFonts w:cs="Arial"/>
          </w:rPr>
          <w:t>state</w:t>
        </w:r>
        <w:r w:rsidR="00CF6B72" w:rsidRPr="006C7966" w:rsidDel="00BB5501">
          <w:rPr>
            <w:rFonts w:cs="Arial"/>
          </w:rPr>
          <w:t>s</w:t>
        </w:r>
        <w:r w:rsidRPr="006C7966" w:rsidDel="00BB5501">
          <w:rPr>
            <w:rFonts w:cs="Arial"/>
          </w:rPr>
          <w:t xml:space="preserve">, </w:t>
        </w:r>
        <w:r w:rsidR="00CF6B72" w:rsidRPr="006C7966" w:rsidDel="00BB5501">
          <w:rPr>
            <w:rFonts w:cs="Arial"/>
          </w:rPr>
          <w:t xml:space="preserve">through </w:t>
        </w:r>
        <w:r w:rsidRPr="006C7966" w:rsidDel="00BB5501">
          <w:rPr>
            <w:rFonts w:cs="Arial"/>
          </w:rPr>
          <w:t>intermediate transition states. An instance of the PSM is created when an initial reservation is committed, and at that time it starts in the Released state. The PSM transits states independent of the state of the RSM. Note that</w:t>
        </w:r>
        <w:r w:rsidR="00E651A5" w:rsidRPr="006C7966" w:rsidDel="00BB5501">
          <w:rPr>
            <w:rFonts w:cs="Arial"/>
          </w:rPr>
          <w:t xml:space="preserve"> the</w:t>
        </w:r>
        <w:r w:rsidRPr="006C7966" w:rsidDel="00BB5501">
          <w:rPr>
            <w:rFonts w:cs="Arial"/>
          </w:rPr>
          <w:t xml:space="preserve"> </w:t>
        </w:r>
        <w:r w:rsidR="00E651A5" w:rsidRPr="006C7966" w:rsidDel="00BB5501">
          <w:rPr>
            <w:rFonts w:cs="Arial"/>
          </w:rPr>
          <w:t>transition</w:t>
        </w:r>
        <w:r w:rsidR="00CF6B72" w:rsidRPr="006C7966" w:rsidDel="00BB5501">
          <w:rPr>
            <w:rFonts w:cs="Arial"/>
          </w:rPr>
          <w:t xml:space="preserve"> to </w:t>
        </w:r>
        <w:r w:rsidRPr="006C7966" w:rsidDel="00BB5501">
          <w:rPr>
            <w:rFonts w:cs="Arial"/>
          </w:rPr>
          <w:t xml:space="preserve">the Provisioned state is necessary but </w:t>
        </w:r>
        <w:r w:rsidR="00E651A5" w:rsidRPr="006C7966" w:rsidDel="00BB5501">
          <w:rPr>
            <w:rFonts w:cs="Arial"/>
          </w:rPr>
          <w:t xml:space="preserve">on its own is not </w:t>
        </w:r>
        <w:r w:rsidRPr="006C7966" w:rsidDel="00BB5501">
          <w:rPr>
            <w:rFonts w:cs="Arial"/>
          </w:rPr>
          <w:t xml:space="preserve">sufficient to activate the data plane. The </w:t>
        </w:r>
        <w:r w:rsidR="00E651A5" w:rsidRPr="006C7966" w:rsidDel="00BB5501">
          <w:rPr>
            <w:rFonts w:cs="Arial"/>
          </w:rPr>
          <w:t xml:space="preserve">Connection in the </w:t>
        </w:r>
        <w:r w:rsidRPr="006C7966" w:rsidDel="00BB5501">
          <w:rPr>
            <w:rFonts w:cs="Arial"/>
          </w:rPr>
          <w:t xml:space="preserve">data plane </w:t>
        </w:r>
        <w:r w:rsidR="00C02678" w:rsidRPr="006C7966" w:rsidDel="00BB5501">
          <w:rPr>
            <w:rFonts w:cs="Arial"/>
          </w:rPr>
          <w:t>is</w:t>
        </w:r>
        <w:r w:rsidR="00FA718B" w:rsidRPr="006C7966" w:rsidDel="00BB5501">
          <w:rPr>
            <w:rFonts w:cs="Arial"/>
          </w:rPr>
          <w:t xml:space="preserve"> </w:t>
        </w:r>
        <w:r w:rsidRPr="006C7966" w:rsidDel="00BB5501">
          <w:rPr>
            <w:rFonts w:cs="Arial"/>
          </w:rPr>
          <w:t xml:space="preserve">active if </w:t>
        </w:r>
        <w:r w:rsidR="00E651A5" w:rsidRPr="006C7966" w:rsidDel="00BB5501">
          <w:rPr>
            <w:rFonts w:cs="Arial"/>
          </w:rPr>
          <w:t xml:space="preserve">and only if </w:t>
        </w:r>
        <w:r w:rsidRPr="006C7966" w:rsidDel="00BB5501">
          <w:rPr>
            <w:rFonts w:cs="Arial"/>
          </w:rPr>
          <w:t>the PSM is in</w:t>
        </w:r>
        <w:r w:rsidR="00E651A5" w:rsidRPr="006C7966" w:rsidDel="00BB5501">
          <w:rPr>
            <w:rFonts w:cs="Arial"/>
          </w:rPr>
          <w:t xml:space="preserve"> the</w:t>
        </w:r>
        <w:r w:rsidRPr="006C7966" w:rsidDel="00BB5501">
          <w:rPr>
            <w:rFonts w:cs="Arial"/>
          </w:rPr>
          <w:t xml:space="preserve"> Provisioned state AND </w:t>
        </w:r>
        <w:r w:rsidR="00E651A5" w:rsidRPr="006C7966" w:rsidDel="00BB5501">
          <w:rPr>
            <w:rFonts w:cs="Arial"/>
          </w:rPr>
          <w:t xml:space="preserve">the </w:t>
        </w:r>
        <w:r w:rsidRPr="006C7966" w:rsidDel="00BB5501">
          <w:rPr>
            <w:rFonts w:cs="Arial"/>
          </w:rPr>
          <w:t>start time &lt; current time &lt; end time.</w:t>
        </w:r>
        <w:r w:rsidR="00E411A9" w:rsidDel="00BB5501">
          <w:rPr>
            <w:rFonts w:cs="Arial"/>
          </w:rPr>
          <w:t xml:space="preserve"> </w:t>
        </w:r>
        <w:r w:rsidR="00C02678" w:rsidRPr="006C7966" w:rsidDel="00BB5501">
          <w:rPr>
            <w:rFonts w:cs="Arial"/>
          </w:rPr>
          <w:t xml:space="preserve">See section </w:t>
        </w:r>
        <w:r w:rsidR="00075FC8" w:rsidRPr="006C7966" w:rsidDel="00BB5501">
          <w:rPr>
            <w:rFonts w:cs="Arial"/>
          </w:rPr>
          <w:fldChar w:fldCharType="begin"/>
        </w:r>
        <w:r w:rsidR="00C02678" w:rsidRPr="006C7966" w:rsidDel="00BB5501">
          <w:rPr>
            <w:rFonts w:cs="Arial"/>
          </w:rPr>
          <w:instrText xml:space="preserve"> REF _Ref358904482 \r \h </w:instrText>
        </w:r>
      </w:moveFrom>
      <w:del w:id="527" w:author="Chin Guok" w:date="2015-07-28T11:14:00Z">
        <w:r w:rsidR="00075FC8" w:rsidRPr="006C7966" w:rsidDel="00BB5501">
          <w:rPr>
            <w:rFonts w:cs="Arial"/>
          </w:rPr>
        </w:r>
      </w:del>
      <w:moveFrom w:id="528" w:author="Chin Guok" w:date="2015-07-28T11:14:00Z">
        <w:r w:rsidR="00075FC8" w:rsidRPr="006C7966" w:rsidDel="00BB5501">
          <w:rPr>
            <w:rFonts w:cs="Arial"/>
          </w:rPr>
          <w:fldChar w:fldCharType="separate"/>
        </w:r>
        <w:r w:rsidR="00BD4BAA" w:rsidDel="00BB5501">
          <w:rPr>
            <w:rFonts w:cs="Arial"/>
          </w:rPr>
          <w:t>4.5</w:t>
        </w:r>
        <w:r w:rsidR="00075FC8" w:rsidRPr="006C7966" w:rsidDel="00BB5501">
          <w:rPr>
            <w:rFonts w:cs="Arial"/>
          </w:rPr>
          <w:fldChar w:fldCharType="end"/>
        </w:r>
        <w:r w:rsidR="00C02678" w:rsidRPr="006C7966" w:rsidDel="00BB5501">
          <w:rPr>
            <w:rFonts w:cs="Arial"/>
          </w:rPr>
          <w:t xml:space="preserve"> for details of the provisioning and activation.</w:t>
        </w:r>
      </w:moveFrom>
    </w:p>
    <w:moveFromRangeEnd w:id="525"/>
    <w:p w14:paraId="5C45D808" w14:textId="1B220AB0" w:rsidR="00D50F0D" w:rsidRPr="006C7966" w:rsidDel="00BB5501" w:rsidRDefault="00D50F0D" w:rsidP="00D50F0D">
      <w:pPr>
        <w:rPr>
          <w:del w:id="529" w:author="Chin Guok" w:date="2015-07-28T11:14:00Z"/>
          <w:rFonts w:cs="Arial"/>
        </w:rPr>
      </w:pPr>
    </w:p>
    <w:p w14:paraId="7E7D8F75" w14:textId="4543E26C" w:rsidR="001817E2" w:rsidRDefault="00D50F0D" w:rsidP="00D50F0D">
      <w:pPr>
        <w:rPr>
          <w:rFonts w:cs="Arial"/>
        </w:rPr>
      </w:pPr>
      <w:r w:rsidRPr="006C7966">
        <w:rPr>
          <w:rFonts w:cs="Arial"/>
        </w:rPr>
        <w:t>The PSM is designed to allow a Connection to be repeatedly provisioned and released.</w:t>
      </w:r>
      <w:r w:rsidR="00E411A9">
        <w:rPr>
          <w:rFonts w:cs="Arial"/>
        </w:rPr>
        <w:t xml:space="preserve"> </w:t>
      </w:r>
    </w:p>
    <w:p w14:paraId="31F57291" w14:textId="77777777" w:rsidR="001817E2" w:rsidRDefault="001817E2" w:rsidP="00D50F0D">
      <w:pPr>
        <w:rPr>
          <w:rFonts w:cs="Arial"/>
        </w:rPr>
      </w:pPr>
    </w:p>
    <w:p w14:paraId="3038F048" w14:textId="77777777" w:rsidR="00713C29" w:rsidRPr="006C7966" w:rsidRDefault="00713C29" w:rsidP="00713C29">
      <w:pPr>
        <w:pStyle w:val="Heading3"/>
      </w:pPr>
      <w:bookmarkStart w:id="530" w:name="_Toc437518590"/>
      <w:r>
        <w:t>Lifecycle State Machine</w:t>
      </w:r>
      <w:bookmarkEnd w:id="530"/>
    </w:p>
    <w:p w14:paraId="66B53F49" w14:textId="1D76ACEF" w:rsidR="00F0225A" w:rsidRPr="006C7966" w:rsidRDefault="00C02678" w:rsidP="00D50F0D">
      <w:pPr>
        <w:rPr>
          <w:rFonts w:cs="Arial"/>
        </w:rPr>
      </w:pPr>
      <w:r w:rsidRPr="006C7966">
        <w:rPr>
          <w:rFonts w:cs="Arial"/>
        </w:rPr>
        <w:t xml:space="preserve">The sequence of operations related to LSM messages MUST conform to the Lifecycle State Machine shown in </w:t>
      </w:r>
      <w:r w:rsidR="00075FC8" w:rsidRPr="006C7966">
        <w:rPr>
          <w:rFonts w:cs="Arial"/>
        </w:rPr>
        <w:fldChar w:fldCharType="begin"/>
      </w:r>
      <w:r w:rsidRPr="006C7966">
        <w:rPr>
          <w:rFonts w:cs="Arial"/>
        </w:rPr>
        <w:instrText xml:space="preserve"> REF _Ref358041914 \h </w:instrText>
      </w:r>
      <w:r w:rsidR="00075FC8" w:rsidRPr="006C7966">
        <w:rPr>
          <w:rFonts w:cs="Arial"/>
        </w:rPr>
      </w:r>
      <w:r w:rsidR="00075FC8" w:rsidRPr="006C7966">
        <w:rPr>
          <w:rFonts w:cs="Arial"/>
        </w:rPr>
        <w:fldChar w:fldCharType="separate"/>
      </w:r>
      <w:ins w:id="531" w:author="John MacAuley" w:date="2016-01-08T16:24:00Z">
        <w:r w:rsidR="00D5423B" w:rsidRPr="006C7966">
          <w:t xml:space="preserve">Figure </w:t>
        </w:r>
        <w:r w:rsidR="00D5423B">
          <w:rPr>
            <w:noProof/>
          </w:rPr>
          <w:t>5</w:t>
        </w:r>
      </w:ins>
      <w:del w:id="532" w:author="John MacAuley" w:date="2016-01-08T16:24:00Z">
        <w:r w:rsidR="00BD4BAA" w:rsidRPr="006C7966" w:rsidDel="00D5423B">
          <w:delText xml:space="preserve">Figure </w:delText>
        </w:r>
        <w:r w:rsidR="00BD4BAA" w:rsidDel="00D5423B">
          <w:rPr>
            <w:noProof/>
          </w:rPr>
          <w:delText>5</w:delText>
        </w:r>
      </w:del>
      <w:r w:rsidR="00075FC8" w:rsidRPr="006C7966">
        <w:rPr>
          <w:rFonts w:cs="Arial"/>
        </w:rPr>
        <w:fldChar w:fldCharType="end"/>
      </w:r>
      <w:r w:rsidRPr="006C7966">
        <w:rPr>
          <w:rFonts w:cs="Arial"/>
        </w:rPr>
        <w:t>.</w:t>
      </w:r>
      <w:r w:rsidR="00E411A9">
        <w:rPr>
          <w:rFonts w:cs="Arial"/>
        </w:rPr>
        <w:t xml:space="preserve"> </w:t>
      </w:r>
    </w:p>
    <w:p w14:paraId="5249CDA7" w14:textId="77777777" w:rsidR="001D4931" w:rsidRPr="006C7966" w:rsidRDefault="001D4931" w:rsidP="001D4931">
      <w:pPr>
        <w:rPr>
          <w:rFonts w:cs="Arial"/>
        </w:rPr>
      </w:pPr>
    </w:p>
    <w:p w14:paraId="74635C5A" w14:textId="186EAB12" w:rsidR="001D4931" w:rsidRPr="006C7966" w:rsidRDefault="00F564AB" w:rsidP="002A3D74">
      <w:pPr>
        <w:jc w:val="center"/>
        <w:rPr>
          <w:rFonts w:cs="Arial"/>
        </w:rPr>
      </w:pPr>
      <w:del w:id="533" w:author="Guy Roberts" w:date="2015-12-09T17:40:00Z">
        <w:r w:rsidRPr="00DB32A7" w:rsidDel="008B3AFB">
          <w:rPr>
            <w:rFonts w:cs="Arial"/>
            <w:noProof/>
          </w:rPr>
          <w:lastRenderedPageBreak/>
          <w:drawing>
            <wp:inline distT="0" distB="0" distL="0" distR="0" wp14:anchorId="5F325B9B" wp14:editId="4CF01871">
              <wp:extent cx="4764591" cy="3131726"/>
              <wp:effectExtent l="0" t="0" r="10795" b="0"/>
              <wp:docPr id="11" name="Picture 11" descr="\\chfile02.win.dante.org.uk\homes\guy\OGF_NSI\NSI _protocol\figures\NSICSv2.0_fig_for_doc_v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win.dante.org.uk\homes\guy\OGF_NSI\NSI _protocol\figures\NSICSv2.0_fig_for_doc_v5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4591" cy="3131726"/>
                      </a:xfrm>
                      <a:prstGeom prst="rect">
                        <a:avLst/>
                      </a:prstGeom>
                      <a:noFill/>
                      <a:ln>
                        <a:noFill/>
                      </a:ln>
                    </pic:spPr>
                  </pic:pic>
                </a:graphicData>
              </a:graphic>
            </wp:inline>
          </w:drawing>
        </w:r>
      </w:del>
      <w:ins w:id="534" w:author="Guy Roberts" w:date="2015-12-09T17:40:00Z">
        <w:r w:rsidR="008B3AFB" w:rsidRPr="00DB32A7">
          <w:rPr>
            <w:rFonts w:cs="Arial"/>
            <w:noProof/>
          </w:rPr>
          <w:drawing>
            <wp:inline distT="0" distB="0" distL="0" distR="0" wp14:anchorId="52F7F86C" wp14:editId="135A072A">
              <wp:extent cx="5423349" cy="3773606"/>
              <wp:effectExtent l="0" t="0" r="6350" b="0"/>
              <wp:docPr id="13" name="Picture 13" descr="\\chfile03.win.dante.org.uk\homes\guy\OGF_NSI\GFD NSI docs\NSI CS Protocol\v2.1\NSI-CSv2.1-L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3.win.dante.org.uk\homes\guy\OGF_NSI\GFD NSI docs\NSI CS Protocol\v2.1\NSI-CSv2.1-LS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414" t="15066" r="1998" b="7461"/>
                      <a:stretch/>
                    </pic:blipFill>
                    <pic:spPr bwMode="auto">
                      <a:xfrm>
                        <a:off x="0" y="0"/>
                        <a:ext cx="5428328" cy="377707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2DADCFC" w14:textId="6CD50970" w:rsidR="001D4931" w:rsidRPr="006C7966" w:rsidRDefault="00F631B5" w:rsidP="002A3D74">
      <w:pPr>
        <w:pStyle w:val="Caption"/>
        <w:jc w:val="center"/>
      </w:pPr>
      <w:bookmarkStart w:id="535" w:name="_Ref358041914"/>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5</w:t>
      </w:r>
      <w:r w:rsidR="00075FC8" w:rsidRPr="006C7966">
        <w:fldChar w:fldCharType="end"/>
      </w:r>
      <w:bookmarkEnd w:id="535"/>
      <w:r w:rsidRPr="006C7966">
        <w:t xml:space="preserve">: </w:t>
      </w:r>
      <w:r w:rsidR="00F0225A" w:rsidRPr="006C7966">
        <w:t>Lifecycle</w:t>
      </w:r>
      <w:r w:rsidR="00A72A3A" w:rsidRPr="006C7966">
        <w:t xml:space="preserve"> </w:t>
      </w:r>
      <w:r w:rsidR="00F0225A" w:rsidRPr="006C7966">
        <w:t>State</w:t>
      </w:r>
      <w:r w:rsidR="00A72A3A" w:rsidRPr="006C7966">
        <w:t xml:space="preserve"> </w:t>
      </w:r>
      <w:r w:rsidR="00F0225A" w:rsidRPr="006C7966">
        <w:t>Machine</w:t>
      </w:r>
    </w:p>
    <w:p w14:paraId="415C85CA" w14:textId="77777777" w:rsidR="000754E0" w:rsidRPr="006C7966" w:rsidRDefault="000754E0" w:rsidP="001D4931">
      <w:pPr>
        <w:rPr>
          <w:rFonts w:cs="Arial"/>
        </w:rPr>
      </w:pPr>
    </w:p>
    <w:p w14:paraId="158572D9" w14:textId="08C3329D" w:rsidR="00F0225A" w:rsidRPr="006C7966" w:rsidRDefault="000754E0" w:rsidP="001D4931">
      <w:pPr>
        <w:rPr>
          <w:rFonts w:cs="Arial"/>
        </w:rPr>
      </w:pPr>
      <w:r w:rsidRPr="006C7966">
        <w:rPr>
          <w:rFonts w:cs="Arial"/>
        </w:rPr>
        <w:t xml:space="preserve">The LSM processes </w:t>
      </w:r>
      <w:r w:rsidRPr="006C7966">
        <w:rPr>
          <w:rFonts w:cs="Arial"/>
          <w:i/>
        </w:rPr>
        <w:t>terminate</w:t>
      </w:r>
      <w:r w:rsidRPr="006C7966">
        <w:rPr>
          <w:rFonts w:cs="Arial"/>
        </w:rPr>
        <w:t xml:space="preserve"> and </w:t>
      </w:r>
      <w:r w:rsidRPr="006C7966">
        <w:rPr>
          <w:rFonts w:cs="Arial"/>
          <w:i/>
        </w:rPr>
        <w:t>terminateConfirm</w:t>
      </w:r>
      <w:r w:rsidR="00425DDC">
        <w:rPr>
          <w:rFonts w:cs="Arial"/>
          <w:i/>
        </w:rPr>
        <w:t>ed</w:t>
      </w:r>
      <w:r w:rsidRPr="006C7966">
        <w:rPr>
          <w:rFonts w:cs="Arial"/>
        </w:rPr>
        <w:t xml:space="preserve"> messages. When an </w:t>
      </w:r>
      <w:r w:rsidRPr="006C7966">
        <w:rPr>
          <w:rFonts w:cs="Arial"/>
          <w:i/>
        </w:rPr>
        <w:t>errorEvent</w:t>
      </w:r>
      <w:r w:rsidRPr="006C7966">
        <w:rPr>
          <w:rFonts w:cs="Arial"/>
        </w:rPr>
        <w:t xml:space="preserve"> of type </w:t>
      </w:r>
      <w:r w:rsidRPr="006C7966">
        <w:rPr>
          <w:rFonts w:cs="Arial"/>
          <w:i/>
        </w:rPr>
        <w:t>ForcedEnd</w:t>
      </w:r>
      <w:r w:rsidRPr="006C7966">
        <w:rPr>
          <w:rFonts w:cs="Arial"/>
        </w:rPr>
        <w:t xml:space="preserve"> is received/sent, the LSM transitions </w:t>
      </w:r>
      <w:r w:rsidR="003D1955">
        <w:rPr>
          <w:rFonts w:cs="Arial"/>
        </w:rPr>
        <w:t xml:space="preserve">from the </w:t>
      </w:r>
      <w:r w:rsidR="003D1955" w:rsidRPr="00B22F2D">
        <w:rPr>
          <w:rFonts w:cs="Arial"/>
          <w:b/>
          <w:i/>
        </w:rPr>
        <w:t>Created</w:t>
      </w:r>
      <w:r w:rsidR="003D1955">
        <w:rPr>
          <w:rFonts w:cs="Arial"/>
        </w:rPr>
        <w:t xml:space="preserve"> </w:t>
      </w:r>
      <w:r w:rsidRPr="006C7966">
        <w:rPr>
          <w:rFonts w:cs="Arial"/>
        </w:rPr>
        <w:t xml:space="preserve">to the </w:t>
      </w:r>
      <w:r w:rsidRPr="00B22F2D">
        <w:rPr>
          <w:rFonts w:cs="Arial"/>
          <w:b/>
          <w:i/>
        </w:rPr>
        <w:t>Failed</w:t>
      </w:r>
      <w:r w:rsidRPr="006C7966">
        <w:rPr>
          <w:rFonts w:cs="Arial"/>
        </w:rPr>
        <w:t xml:space="preserve"> state.</w:t>
      </w:r>
      <w:r w:rsidR="00E411A9">
        <w:rPr>
          <w:rFonts w:cs="Arial"/>
        </w:rPr>
        <w:t xml:space="preserve"> </w:t>
      </w:r>
      <w:r w:rsidR="003D1955">
        <w:rPr>
          <w:rFonts w:cs="Arial"/>
        </w:rPr>
        <w:t xml:space="preserve">When current time &gt; end time for the reservation the LSM can be transitioned from </w:t>
      </w:r>
      <w:r w:rsidR="003D1955" w:rsidRPr="00B22F2D">
        <w:rPr>
          <w:rFonts w:cs="Arial"/>
          <w:b/>
          <w:i/>
        </w:rPr>
        <w:t>Created</w:t>
      </w:r>
      <w:r w:rsidR="003D1955">
        <w:rPr>
          <w:rFonts w:cs="Arial"/>
        </w:rPr>
        <w:t xml:space="preserve"> to the </w:t>
      </w:r>
      <w:r w:rsidR="003D1955" w:rsidRPr="00B22F2D">
        <w:rPr>
          <w:rFonts w:cs="Arial"/>
          <w:b/>
          <w:i/>
        </w:rPr>
        <w:t>Passed EndTime</w:t>
      </w:r>
      <w:r w:rsidR="003D1955">
        <w:rPr>
          <w:rFonts w:cs="Arial"/>
        </w:rPr>
        <w:t xml:space="preserve"> state.</w:t>
      </w:r>
      <w:r w:rsidR="00E411A9">
        <w:rPr>
          <w:rFonts w:cs="Arial"/>
        </w:rPr>
        <w:t xml:space="preserve"> </w:t>
      </w:r>
      <w:r w:rsidR="003D1955">
        <w:rPr>
          <w:rFonts w:cs="Arial"/>
        </w:rPr>
        <w:t xml:space="preserve">The LSM can only transition into the </w:t>
      </w:r>
      <w:r w:rsidR="003D1955" w:rsidRPr="00B22F2D">
        <w:rPr>
          <w:rFonts w:cs="Arial"/>
          <w:b/>
          <w:i/>
        </w:rPr>
        <w:t>Terminated</w:t>
      </w:r>
      <w:r w:rsidR="003D1955">
        <w:rPr>
          <w:rFonts w:cs="Arial"/>
        </w:rPr>
        <w:t xml:space="preserve"> stable state through the exchange of </w:t>
      </w:r>
      <w:r w:rsidR="003D1955" w:rsidRPr="006C7966">
        <w:rPr>
          <w:rFonts w:cs="Arial"/>
          <w:i/>
        </w:rPr>
        <w:t>terminate</w:t>
      </w:r>
      <w:r w:rsidR="003D1955" w:rsidRPr="006C7966">
        <w:rPr>
          <w:rFonts w:cs="Arial"/>
        </w:rPr>
        <w:t xml:space="preserve"> and </w:t>
      </w:r>
      <w:r w:rsidR="003D1955" w:rsidRPr="006C7966">
        <w:rPr>
          <w:rFonts w:cs="Arial"/>
          <w:i/>
        </w:rPr>
        <w:t>terminateConfirm</w:t>
      </w:r>
      <w:r w:rsidR="003D1955">
        <w:rPr>
          <w:rFonts w:cs="Arial"/>
          <w:i/>
        </w:rPr>
        <w:t>ed</w:t>
      </w:r>
      <w:r w:rsidR="003D1955" w:rsidRPr="006C7966">
        <w:rPr>
          <w:rFonts w:cs="Arial"/>
        </w:rPr>
        <w:t xml:space="preserve"> messages.</w:t>
      </w:r>
    </w:p>
    <w:p w14:paraId="3B93A7DA" w14:textId="77777777" w:rsidR="000754E0" w:rsidRPr="006C7966" w:rsidRDefault="000754E0" w:rsidP="001D4931">
      <w:pPr>
        <w:rPr>
          <w:rFonts w:cs="Arial"/>
        </w:rPr>
      </w:pPr>
    </w:p>
    <w:p w14:paraId="2A9B38CD" w14:textId="77777777" w:rsidR="005722FA" w:rsidRPr="006C7966" w:rsidRDefault="005722FA" w:rsidP="001D4931">
      <w:pPr>
        <w:rPr>
          <w:rFonts w:cs="Arial"/>
        </w:rPr>
      </w:pPr>
    </w:p>
    <w:p w14:paraId="1FDEEBD0" w14:textId="77777777" w:rsidR="00A628E6" w:rsidRPr="006C7966" w:rsidRDefault="00A628E6" w:rsidP="002979D9">
      <w:pPr>
        <w:pStyle w:val="Heading2"/>
        <w:keepNext w:val="0"/>
        <w:ind w:left="578" w:hanging="578"/>
      </w:pPr>
      <w:bookmarkStart w:id="536" w:name="_Toc437518591"/>
      <w:r w:rsidRPr="006C7966">
        <w:t>Data</w:t>
      </w:r>
      <w:r w:rsidR="00A72A3A" w:rsidRPr="006C7966">
        <w:t xml:space="preserve"> </w:t>
      </w:r>
      <w:r w:rsidRPr="006C7966">
        <w:t>Plane</w:t>
      </w:r>
      <w:r w:rsidR="00A72A3A" w:rsidRPr="006C7966">
        <w:t xml:space="preserve"> </w:t>
      </w:r>
      <w:r w:rsidRPr="006C7966">
        <w:t>Activation</w:t>
      </w:r>
      <w:bookmarkEnd w:id="536"/>
    </w:p>
    <w:p w14:paraId="6E07DB7F" w14:textId="224B7030" w:rsidR="001D4931" w:rsidRPr="006C7966" w:rsidRDefault="00075FC8" w:rsidP="001D4931">
      <w:pPr>
        <w:rPr>
          <w:rFonts w:cs="Arial"/>
        </w:rPr>
      </w:pPr>
      <w:r w:rsidRPr="006C7966">
        <w:rPr>
          <w:rFonts w:cs="Arial"/>
        </w:rPr>
        <w:fldChar w:fldCharType="begin"/>
      </w:r>
      <w:r w:rsidR="00911942" w:rsidRPr="006C7966">
        <w:rPr>
          <w:rFonts w:cs="Arial"/>
        </w:rPr>
        <w:instrText xml:space="preserve"> REF _Ref358042029 \h </w:instrText>
      </w:r>
      <w:r w:rsidRPr="006C7966">
        <w:rPr>
          <w:rFonts w:cs="Arial"/>
        </w:rPr>
      </w:r>
      <w:r w:rsidRPr="006C7966">
        <w:rPr>
          <w:rFonts w:cs="Arial"/>
        </w:rPr>
        <w:fldChar w:fldCharType="separate"/>
      </w:r>
      <w:ins w:id="537" w:author="John MacAuley" w:date="2016-01-08T16:24:00Z">
        <w:r w:rsidR="00D5423B" w:rsidRPr="006C7966">
          <w:t xml:space="preserve">Figure </w:t>
        </w:r>
        <w:r w:rsidR="00D5423B">
          <w:rPr>
            <w:noProof/>
          </w:rPr>
          <w:t>6</w:t>
        </w:r>
      </w:ins>
      <w:del w:id="538" w:author="John MacAuley" w:date="2016-01-08T16:24:00Z">
        <w:r w:rsidR="00BD4BAA" w:rsidRPr="006C7966" w:rsidDel="00D5423B">
          <w:delText xml:space="preserve">Figure </w:delText>
        </w:r>
        <w:r w:rsidR="00BD4BAA" w:rsidDel="00D5423B">
          <w:rPr>
            <w:noProof/>
          </w:rPr>
          <w:delText>6</w:delText>
        </w:r>
      </w:del>
      <w:r w:rsidRPr="006C7966">
        <w:rPr>
          <w:rFonts w:cs="Arial"/>
        </w:rPr>
        <w:fldChar w:fldCharType="end"/>
      </w:r>
      <w:r w:rsidR="00911942" w:rsidRPr="006C7966">
        <w:rPr>
          <w:rFonts w:cs="Arial"/>
        </w:rPr>
        <w:t xml:space="preserve"> </w:t>
      </w:r>
      <w:r w:rsidR="00D327E5" w:rsidRPr="006C7966">
        <w:rPr>
          <w:rFonts w:cs="Arial"/>
        </w:rPr>
        <w:t>below</w:t>
      </w:r>
      <w:r w:rsidR="00A72A3A" w:rsidRPr="006C7966">
        <w:rPr>
          <w:rFonts w:cs="Arial"/>
        </w:rPr>
        <w:t xml:space="preserve"> </w:t>
      </w:r>
      <w:r w:rsidR="00D327E5" w:rsidRPr="006C7966">
        <w:rPr>
          <w:rFonts w:cs="Arial"/>
        </w:rPr>
        <w:t>shows</w:t>
      </w:r>
      <w:r w:rsidR="00A72A3A" w:rsidRPr="006C7966">
        <w:rPr>
          <w:rFonts w:cs="Arial"/>
        </w:rPr>
        <w:t xml:space="preserve"> </w:t>
      </w:r>
      <w:r w:rsidR="00D327E5" w:rsidRPr="006C7966">
        <w:rPr>
          <w:rFonts w:cs="Arial"/>
        </w:rPr>
        <w:t>the</w:t>
      </w:r>
      <w:r w:rsidR="00A72A3A" w:rsidRPr="006C7966">
        <w:rPr>
          <w:rFonts w:cs="Arial"/>
        </w:rPr>
        <w:t xml:space="preserve"> </w:t>
      </w:r>
      <w:r w:rsidR="001D4931" w:rsidRPr="006C7966">
        <w:rPr>
          <w:rFonts w:cs="Arial"/>
        </w:rPr>
        <w:t>condition</w:t>
      </w:r>
      <w:r w:rsidR="00D327E5" w:rsidRPr="006C7966">
        <w:rPr>
          <w:rFonts w:cs="Arial"/>
        </w:rPr>
        <w:t>s</w:t>
      </w:r>
      <w:r w:rsidR="00A72A3A" w:rsidRPr="006C7966">
        <w:rPr>
          <w:rFonts w:cs="Arial"/>
        </w:rPr>
        <w:t xml:space="preserve"> </w:t>
      </w:r>
      <w:r w:rsidR="00A04A92">
        <w:rPr>
          <w:rFonts w:cs="Arial"/>
        </w:rPr>
        <w:t>that MUST be met</w:t>
      </w:r>
      <w:r w:rsidR="00A72A3A" w:rsidRPr="006C7966">
        <w:rPr>
          <w:rFonts w:cs="Arial"/>
        </w:rPr>
        <w:t xml:space="preserve"> </w:t>
      </w:r>
      <w:r w:rsidR="00D327E5" w:rsidRPr="006C7966">
        <w:rPr>
          <w:rFonts w:cs="Arial"/>
        </w:rPr>
        <w:t>for</w:t>
      </w:r>
      <w:r w:rsidR="00A72A3A" w:rsidRPr="006C7966">
        <w:rPr>
          <w:rFonts w:cs="Arial"/>
        </w:rPr>
        <w:t xml:space="preserve"> </w:t>
      </w:r>
      <w:r w:rsidR="001D4931" w:rsidRPr="006C7966">
        <w:rPr>
          <w:rFonts w:cs="Arial"/>
        </w:rPr>
        <w:t>data</w:t>
      </w:r>
      <w:r w:rsidR="00A72A3A" w:rsidRPr="006C7966">
        <w:rPr>
          <w:rFonts w:cs="Arial"/>
        </w:rPr>
        <w:t xml:space="preserve"> </w:t>
      </w:r>
      <w:r w:rsidR="001D4931" w:rsidRPr="006C7966">
        <w:rPr>
          <w:rFonts w:cs="Arial"/>
        </w:rPr>
        <w:t>plane</w:t>
      </w:r>
      <w:r w:rsidR="00A72A3A" w:rsidRPr="006C7966">
        <w:rPr>
          <w:rFonts w:cs="Arial"/>
        </w:rPr>
        <w:t xml:space="preserve"> </w:t>
      </w:r>
      <w:r w:rsidR="001D4931" w:rsidRPr="006C7966">
        <w:rPr>
          <w:rFonts w:cs="Arial"/>
        </w:rPr>
        <w:t>activation.</w:t>
      </w:r>
    </w:p>
    <w:p w14:paraId="3E7C9338" w14:textId="77777777" w:rsidR="001D4931" w:rsidRPr="006C7966" w:rsidRDefault="001D4931" w:rsidP="001D4931">
      <w:pPr>
        <w:rPr>
          <w:rFonts w:cs="Arial"/>
        </w:rPr>
      </w:pPr>
    </w:p>
    <w:p w14:paraId="4C289D64" w14:textId="77777777" w:rsidR="001D4931" w:rsidRPr="006C7966" w:rsidRDefault="00F85423" w:rsidP="004D7BFC">
      <w:pPr>
        <w:jc w:val="center"/>
        <w:rPr>
          <w:rFonts w:cs="Arial"/>
        </w:rPr>
      </w:pPr>
      <w:r>
        <w:rPr>
          <w:rFonts w:cs="Arial"/>
          <w:noProof/>
        </w:rPr>
        <w:lastRenderedPageBreak/>
        <w:drawing>
          <wp:inline distT="0" distB="0" distL="0" distR="0" wp14:anchorId="22BD2BEE" wp14:editId="4E4B0208">
            <wp:extent cx="4391025" cy="2710786"/>
            <wp:effectExtent l="0" t="0" r="0" b="0"/>
            <wp:docPr id="7" name="Picture 7" descr="\\CHFILE02\Folders\guy\Desktop\NSICSv2.0_fig_for_doc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FILE02\Folders\guy\Desktop\NSICSv2.0_fig_for_doc_v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3659" cy="2712412"/>
                    </a:xfrm>
                    <a:prstGeom prst="rect">
                      <a:avLst/>
                    </a:prstGeom>
                    <a:noFill/>
                    <a:ln>
                      <a:noFill/>
                    </a:ln>
                  </pic:spPr>
                </pic:pic>
              </a:graphicData>
            </a:graphic>
          </wp:inline>
        </w:drawing>
      </w:r>
    </w:p>
    <w:p w14:paraId="4D2ADB32" w14:textId="431BA446" w:rsidR="001D4931" w:rsidRPr="006C7966" w:rsidRDefault="00F631B5" w:rsidP="002A3D74">
      <w:pPr>
        <w:pStyle w:val="Caption"/>
        <w:jc w:val="center"/>
      </w:pPr>
      <w:bookmarkStart w:id="539" w:name="_Ref358042029"/>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6</w:t>
      </w:r>
      <w:r w:rsidR="00075FC8" w:rsidRPr="006C7966">
        <w:fldChar w:fldCharType="end"/>
      </w:r>
      <w:bookmarkEnd w:id="539"/>
      <w:r w:rsidRPr="006C7966">
        <w:t xml:space="preserve">: </w:t>
      </w:r>
      <w:r w:rsidR="001D4931" w:rsidRPr="006C7966">
        <w:t>Data</w:t>
      </w:r>
      <w:r w:rsidR="00A72A3A" w:rsidRPr="006C7966">
        <w:t xml:space="preserve"> </w:t>
      </w:r>
      <w:r w:rsidR="001D4931" w:rsidRPr="006C7966">
        <w:t>Plane</w:t>
      </w:r>
      <w:r w:rsidR="00A72A3A" w:rsidRPr="006C7966">
        <w:t xml:space="preserve"> </w:t>
      </w:r>
      <w:r w:rsidR="001D4931" w:rsidRPr="006C7966">
        <w:t>activation</w:t>
      </w:r>
      <w:r w:rsidR="00A72A3A" w:rsidRPr="006C7966">
        <w:t xml:space="preserve"> </w:t>
      </w:r>
      <w:r w:rsidR="001D4931" w:rsidRPr="006C7966">
        <w:t>condition</w:t>
      </w:r>
    </w:p>
    <w:p w14:paraId="0027ED27" w14:textId="77777777" w:rsidR="001D4931" w:rsidRPr="006C7966" w:rsidRDefault="001D4931" w:rsidP="001D4931">
      <w:pPr>
        <w:rPr>
          <w:rFonts w:cs="Arial"/>
        </w:rPr>
      </w:pPr>
    </w:p>
    <w:p w14:paraId="16C1986F" w14:textId="77777777" w:rsidR="00CF5293" w:rsidRPr="006C7966" w:rsidRDefault="00CF5293" w:rsidP="001D4931">
      <w:pPr>
        <w:rPr>
          <w:rFonts w:cs="Arial"/>
        </w:rPr>
      </w:pPr>
    </w:p>
    <w:p w14:paraId="1C0194B3" w14:textId="77777777" w:rsidR="00AC791B" w:rsidRPr="006C7966" w:rsidRDefault="00AC791B" w:rsidP="00A628E6">
      <w:pPr>
        <w:rPr>
          <w:rFonts w:cs="Arial"/>
        </w:rPr>
      </w:pPr>
      <w:r w:rsidRPr="006C7966">
        <w:rPr>
          <w:rFonts w:cs="Arial"/>
        </w:rPr>
        <w:t xml:space="preserve">The Connection can be restored autonomously by the uPA after a failure condition as long as the PSM is in the Provisioned state and </w:t>
      </w:r>
      <w:r w:rsidR="003D1955">
        <w:rPr>
          <w:rFonts w:cs="Arial"/>
        </w:rPr>
        <w:t xml:space="preserve">current </w:t>
      </w:r>
      <w:r w:rsidRPr="006C7966">
        <w:rPr>
          <w:rFonts w:cs="Arial"/>
        </w:rPr>
        <w:t xml:space="preserve">time is between </w:t>
      </w:r>
      <w:r w:rsidRPr="00A04A92">
        <w:rPr>
          <w:rFonts w:cs="Arial"/>
          <w:i/>
        </w:rPr>
        <w:t>startTime</w:t>
      </w:r>
      <w:r w:rsidRPr="006C7966">
        <w:rPr>
          <w:rFonts w:cs="Arial"/>
        </w:rPr>
        <w:t xml:space="preserve"> and </w:t>
      </w:r>
      <w:r w:rsidRPr="00A04A92">
        <w:rPr>
          <w:rFonts w:cs="Arial"/>
          <w:i/>
        </w:rPr>
        <w:t>endTime</w:t>
      </w:r>
      <w:r w:rsidRPr="006C7966">
        <w:rPr>
          <w:rFonts w:cs="Arial"/>
        </w:rPr>
        <w:t>.</w:t>
      </w:r>
    </w:p>
    <w:p w14:paraId="03B2459E" w14:textId="5A303D75" w:rsidR="00A628E6" w:rsidRPr="006C7966" w:rsidRDefault="00A628E6" w:rsidP="00A628E6">
      <w:pPr>
        <w:rPr>
          <w:rFonts w:cs="Arial"/>
        </w:rPr>
      </w:pPr>
      <w:r w:rsidRPr="006C7966">
        <w:rPr>
          <w:rFonts w:cs="Arial"/>
        </w:rPr>
        <w:t>The</w:t>
      </w:r>
      <w:r w:rsidR="00A72A3A" w:rsidRPr="006C7966">
        <w:rPr>
          <w:rFonts w:cs="Arial"/>
        </w:rPr>
        <w:t xml:space="preserve"> </w:t>
      </w:r>
      <w:r w:rsidRPr="006C7966">
        <w:rPr>
          <w:rFonts w:cs="Arial"/>
        </w:rPr>
        <w:t>activation/deactivation</w:t>
      </w:r>
      <w:r w:rsidR="00A72A3A" w:rsidRPr="006C7966">
        <w:rPr>
          <w:rFonts w:cs="Arial"/>
        </w:rPr>
        <w:t xml:space="preserve"> </w:t>
      </w:r>
      <w:r w:rsidRPr="006C7966">
        <w:rPr>
          <w:rFonts w:cs="Arial"/>
        </w:rPr>
        <w:t>of</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A72A3A" w:rsidRPr="006C7966">
        <w:rPr>
          <w:rFonts w:cs="Arial"/>
        </w:rPr>
        <w:t xml:space="preserve"> </w:t>
      </w:r>
      <w:r w:rsidR="00A45B39" w:rsidRPr="00915527">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A04A92">
        <w:rPr>
          <w:rFonts w:cs="Arial"/>
          <w:i/>
        </w:rPr>
        <w:t>DataPlaneStateChange</w:t>
      </w:r>
      <w:r w:rsidR="00A72A3A" w:rsidRPr="006C7966">
        <w:rPr>
          <w:rFonts w:cs="Arial"/>
        </w:rPr>
        <w:t xml:space="preserve"> </w:t>
      </w:r>
      <w:r w:rsidRPr="006C7966">
        <w:rPr>
          <w:rFonts w:cs="Arial"/>
        </w:rPr>
        <w:t>notification</w:t>
      </w:r>
      <w:r w:rsidR="00A72A3A" w:rsidRPr="006C7966">
        <w:rPr>
          <w:rFonts w:cs="Arial"/>
        </w:rPr>
        <w:t xml:space="preserve"> </w:t>
      </w:r>
      <w:r w:rsidRPr="006C7966">
        <w:rPr>
          <w:rFonts w:cs="Arial"/>
        </w:rPr>
        <w:t>message.</w:t>
      </w:r>
      <w:r w:rsidR="00E411A9">
        <w:rPr>
          <w:rFonts w:cs="Arial"/>
        </w:rPr>
        <w:t xml:space="preserve"> </w:t>
      </w:r>
      <w:r w:rsidRPr="006C7966">
        <w:rPr>
          <w:rFonts w:cs="Arial"/>
        </w:rPr>
        <w:t>Errors</w:t>
      </w:r>
      <w:r w:rsidR="00A72A3A" w:rsidRPr="006C7966">
        <w:rPr>
          <w:rFonts w:cs="Arial"/>
        </w:rPr>
        <w:t xml:space="preserve"> </w:t>
      </w:r>
      <w:r w:rsidR="00A04A92" w:rsidRPr="00105993">
        <w:rPr>
          <w:rFonts w:cs="Arial"/>
        </w:rPr>
        <w:t>MUST</w:t>
      </w:r>
      <w:r w:rsidR="00A72A3A" w:rsidRPr="006C7966">
        <w:rPr>
          <w:rFonts w:cs="Arial"/>
        </w:rPr>
        <w:t xml:space="preserve"> </w:t>
      </w:r>
      <w:r w:rsidRPr="006C7966">
        <w:rPr>
          <w:rFonts w:cs="Arial"/>
        </w:rPr>
        <w:t>be</w:t>
      </w:r>
      <w:r w:rsidR="00A72A3A" w:rsidRPr="006C7966">
        <w:rPr>
          <w:rFonts w:cs="Arial"/>
        </w:rPr>
        <w:t xml:space="preserve"> </w:t>
      </w:r>
      <w:r w:rsidRPr="006C7966">
        <w:rPr>
          <w:rFonts w:cs="Arial"/>
        </w:rPr>
        <w:t>notified</w:t>
      </w:r>
      <w:r w:rsidR="00A72A3A" w:rsidRPr="006C7966">
        <w:rPr>
          <w:rFonts w:cs="Arial"/>
        </w:rPr>
        <w:t xml:space="preserve"> </w:t>
      </w:r>
      <w:r w:rsidRPr="006C7966">
        <w:rPr>
          <w:rFonts w:cs="Arial"/>
        </w:rPr>
        <w:t>using</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generic</w:t>
      </w:r>
      <w:r w:rsidR="00A72A3A" w:rsidRPr="006C7966">
        <w:rPr>
          <w:rFonts w:cs="Arial"/>
        </w:rPr>
        <w:t xml:space="preserve"> </w:t>
      </w:r>
      <w:r w:rsidRPr="00A04A92">
        <w:rPr>
          <w:rFonts w:cs="Arial"/>
          <w:i/>
        </w:rPr>
        <w:t>error</w:t>
      </w:r>
      <w:r w:rsidR="00911942" w:rsidRPr="00A04A92">
        <w:rPr>
          <w:rFonts w:cs="Arial"/>
          <w:i/>
        </w:rPr>
        <w:t>Event</w:t>
      </w:r>
      <w:r w:rsidR="00A72A3A" w:rsidRPr="006C7966">
        <w:rPr>
          <w:rFonts w:cs="Arial"/>
        </w:rPr>
        <w:t xml:space="preserve"> </w:t>
      </w:r>
      <w:r w:rsidRPr="006C7966">
        <w:rPr>
          <w:rFonts w:cs="Arial"/>
        </w:rPr>
        <w:t>message</w:t>
      </w:r>
      <w:r w:rsidR="00A72A3A" w:rsidRPr="006C7966">
        <w:rPr>
          <w:rFonts w:cs="Arial"/>
        </w:rPr>
        <w:t xml:space="preserve"> </w:t>
      </w:r>
      <w:r w:rsidR="00911942" w:rsidRPr="006C7966">
        <w:rPr>
          <w:rFonts w:cs="Arial"/>
        </w:rPr>
        <w:t>with the following events</w:t>
      </w:r>
      <w:r w:rsidRPr="006C7966">
        <w:rPr>
          <w:rFonts w:cs="Arial"/>
        </w:rPr>
        <w:t>:</w:t>
      </w:r>
    </w:p>
    <w:p w14:paraId="692578FD" w14:textId="77777777" w:rsidR="00A628E6" w:rsidRPr="006C7966" w:rsidRDefault="00A628E6" w:rsidP="00157D85">
      <w:pPr>
        <w:pStyle w:val="ListParagraph"/>
        <w:numPr>
          <w:ilvl w:val="0"/>
          <w:numId w:val="16"/>
        </w:numPr>
        <w:rPr>
          <w:rFonts w:cs="Arial"/>
        </w:rPr>
      </w:pPr>
      <w:r w:rsidRPr="00B22F2D">
        <w:rPr>
          <w:rFonts w:cs="Arial"/>
          <w:b/>
          <w:i/>
        </w:rPr>
        <w:t>activateFailed</w:t>
      </w:r>
      <w:r w:rsidRPr="006C7966">
        <w:rPr>
          <w:rFonts w:cs="Arial"/>
        </w:rPr>
        <w:t>:</w:t>
      </w:r>
      <w:r w:rsidR="00A72A3A" w:rsidRPr="006C7966">
        <w:rPr>
          <w:rFonts w:cs="Arial"/>
        </w:rPr>
        <w:t xml:space="preserve"> </w:t>
      </w:r>
      <w:r w:rsidRPr="006C7966">
        <w:rPr>
          <w:rFonts w:cs="Arial"/>
        </w:rPr>
        <w:t>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5D9F83C2" w14:textId="77777777" w:rsidR="00A628E6" w:rsidRPr="006C7966" w:rsidRDefault="00A628E6" w:rsidP="00157D85">
      <w:pPr>
        <w:pStyle w:val="ListParagraph"/>
        <w:numPr>
          <w:ilvl w:val="0"/>
          <w:numId w:val="16"/>
        </w:numPr>
        <w:rPr>
          <w:rFonts w:cs="Arial"/>
        </w:rPr>
      </w:pPr>
      <w:r w:rsidRPr="00B22F2D">
        <w:rPr>
          <w:rFonts w:cs="Arial"/>
          <w:b/>
          <w:i/>
        </w:rPr>
        <w:t>deactivateFailed</w:t>
      </w:r>
      <w:r w:rsidRPr="006C7966">
        <w:rPr>
          <w:rFonts w:cs="Arial"/>
        </w:rPr>
        <w:t>:</w:t>
      </w:r>
      <w:r w:rsidR="00A72A3A" w:rsidRPr="006C7966">
        <w:rPr>
          <w:rFonts w:cs="Arial"/>
        </w:rPr>
        <w:t xml:space="preserve"> </w:t>
      </w:r>
      <w:r w:rsidRPr="006C7966">
        <w:rPr>
          <w:rFonts w:cs="Arial"/>
        </w:rPr>
        <w:t>Deactivation</w:t>
      </w:r>
      <w:r w:rsidR="00A72A3A" w:rsidRPr="006C7966">
        <w:rPr>
          <w:rFonts w:cs="Arial"/>
        </w:rPr>
        <w:t xml:space="preserve"> </w:t>
      </w:r>
      <w:r w:rsidRPr="006C7966">
        <w:rPr>
          <w:rFonts w:cs="Arial"/>
        </w:rPr>
        <w:t>failed</w:t>
      </w:r>
      <w:r w:rsidR="00A72A3A" w:rsidRPr="006C7966">
        <w:rPr>
          <w:rFonts w:cs="Arial"/>
        </w:rPr>
        <w:t xml:space="preserve"> </w:t>
      </w:r>
      <w:r w:rsidRPr="006C7966">
        <w:rPr>
          <w:rFonts w:cs="Arial"/>
        </w:rPr>
        <w:t>at</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time</w:t>
      </w:r>
      <w:r w:rsidR="00A72A3A" w:rsidRPr="006C7966">
        <w:rPr>
          <w:rFonts w:cs="Arial"/>
        </w:rPr>
        <w:t xml:space="preserve"> </w:t>
      </w:r>
      <w:r w:rsidRPr="006C7966">
        <w:rPr>
          <w:rFonts w:cs="Arial"/>
        </w:rPr>
        <w:t>when</w:t>
      </w:r>
      <w:r w:rsidR="00A72A3A" w:rsidRPr="006C7966">
        <w:rPr>
          <w:rFonts w:cs="Arial"/>
        </w:rPr>
        <w:t xml:space="preserve"> </w:t>
      </w:r>
      <w:r w:rsidRPr="006C7966">
        <w:rPr>
          <w:rFonts w:cs="Arial"/>
        </w:rPr>
        <w:t>uPA</w:t>
      </w:r>
      <w:r w:rsidR="00A72A3A" w:rsidRPr="006C7966">
        <w:rPr>
          <w:rFonts w:cs="Arial"/>
        </w:rPr>
        <w:t xml:space="preserve"> </w:t>
      </w:r>
      <w:r w:rsidRPr="006C7966">
        <w:rPr>
          <w:rFonts w:cs="Arial"/>
        </w:rPr>
        <w:t>attempted</w:t>
      </w:r>
      <w:r w:rsidR="00A72A3A" w:rsidRPr="006C7966">
        <w:rPr>
          <w:rFonts w:cs="Arial"/>
        </w:rPr>
        <w:t xml:space="preserve"> </w:t>
      </w:r>
      <w:r w:rsidRPr="006C7966">
        <w:rPr>
          <w:rFonts w:cs="Arial"/>
        </w:rPr>
        <w:t>to</w:t>
      </w:r>
      <w:r w:rsidR="00A72A3A" w:rsidRPr="006C7966">
        <w:rPr>
          <w:rFonts w:cs="Arial"/>
        </w:rPr>
        <w:t xml:space="preserve"> </w:t>
      </w:r>
      <w:r w:rsidRPr="006C7966">
        <w:rPr>
          <w:rFonts w:cs="Arial"/>
        </w:rPr>
        <w:t>deactivate</w:t>
      </w:r>
      <w:r w:rsidR="00A72A3A" w:rsidRPr="006C7966">
        <w:rPr>
          <w:rFonts w:cs="Arial"/>
        </w:rPr>
        <w:t xml:space="preserve"> </w:t>
      </w:r>
      <w:r w:rsidRPr="006C7966">
        <w:rPr>
          <w:rFonts w:cs="Arial"/>
        </w:rPr>
        <w:t>its</w:t>
      </w:r>
      <w:r w:rsidR="00A72A3A" w:rsidRPr="006C7966">
        <w:rPr>
          <w:rFonts w:cs="Arial"/>
        </w:rPr>
        <w:t xml:space="preserve"> </w:t>
      </w:r>
      <w:r w:rsidRPr="006C7966">
        <w:rPr>
          <w:rFonts w:cs="Arial"/>
        </w:rPr>
        <w:t>data</w:t>
      </w:r>
      <w:r w:rsidR="00A72A3A" w:rsidRPr="006C7966">
        <w:rPr>
          <w:rFonts w:cs="Arial"/>
        </w:rPr>
        <w:t xml:space="preserve"> </w:t>
      </w:r>
      <w:r w:rsidRPr="006C7966">
        <w:rPr>
          <w:rFonts w:cs="Arial"/>
        </w:rPr>
        <w:t>plane</w:t>
      </w:r>
      <w:r w:rsidR="003D1955">
        <w:rPr>
          <w:rFonts w:cs="Arial"/>
        </w:rPr>
        <w:t>.</w:t>
      </w:r>
    </w:p>
    <w:p w14:paraId="4B8EA15D" w14:textId="77777777" w:rsidR="00A628E6" w:rsidRPr="006C7966" w:rsidRDefault="00A628E6" w:rsidP="00157D85">
      <w:pPr>
        <w:pStyle w:val="ListParagraph"/>
        <w:numPr>
          <w:ilvl w:val="0"/>
          <w:numId w:val="16"/>
        </w:numPr>
        <w:rPr>
          <w:rFonts w:cs="Arial"/>
        </w:rPr>
      </w:pPr>
      <w:r w:rsidRPr="00B22F2D">
        <w:rPr>
          <w:rFonts w:cs="Arial"/>
          <w:b/>
          <w:i/>
        </w:rPr>
        <w:t>dataplaneError</w:t>
      </w:r>
      <w:r w:rsidRPr="006C7966">
        <w:rPr>
          <w:rFonts w:cs="Arial"/>
        </w:rPr>
        <w:t>:</w:t>
      </w:r>
      <w:r w:rsidR="00A72A3A" w:rsidRPr="006C7966">
        <w:rPr>
          <w:rFonts w:cs="Arial"/>
        </w:rPr>
        <w:t xml:space="preserve"> </w:t>
      </w:r>
      <w:r w:rsidR="00105993">
        <w:rPr>
          <w:rFonts w:cs="Arial"/>
        </w:rPr>
        <w:t>On t</w:t>
      </w:r>
      <w:r w:rsidR="00E372B8" w:rsidRPr="006C7966">
        <w:rPr>
          <w:rFonts w:cs="Arial"/>
        </w:rPr>
        <w:t>he d</w:t>
      </w:r>
      <w:r w:rsidRPr="006C7966">
        <w:rPr>
          <w:rFonts w:cs="Arial"/>
        </w:rPr>
        <w:t>ata</w:t>
      </w:r>
      <w:r w:rsidR="00A72A3A" w:rsidRPr="006C7966">
        <w:rPr>
          <w:rFonts w:cs="Arial"/>
        </w:rPr>
        <w:t xml:space="preserve"> </w:t>
      </w:r>
      <w:r w:rsidRPr="006C7966">
        <w:rPr>
          <w:rFonts w:cs="Arial"/>
        </w:rPr>
        <w:t>plane</w:t>
      </w:r>
      <w:r w:rsidR="00105993">
        <w:rPr>
          <w:rFonts w:cs="Arial"/>
        </w:rPr>
        <w:t>, the</w:t>
      </w:r>
      <w:r w:rsidR="00A72A3A" w:rsidRPr="006C7966">
        <w:rPr>
          <w:rFonts w:cs="Arial"/>
        </w:rPr>
        <w:t xml:space="preserve"> </w:t>
      </w:r>
      <w:r w:rsidR="00E372B8" w:rsidRPr="006C7966">
        <w:rPr>
          <w:rFonts w:cs="Arial"/>
        </w:rPr>
        <w:t xml:space="preserve">Connection has </w:t>
      </w:r>
      <w:r w:rsidRPr="006C7966">
        <w:rPr>
          <w:rFonts w:cs="Arial"/>
        </w:rPr>
        <w:t>deactivate</w:t>
      </w:r>
      <w:r w:rsidR="00E372B8" w:rsidRPr="006C7966">
        <w:rPr>
          <w:rFonts w:cs="Arial"/>
        </w:rPr>
        <w:t>d</w:t>
      </w:r>
      <w:r w:rsidR="00A72A3A" w:rsidRPr="006C7966">
        <w:rPr>
          <w:rFonts w:cs="Arial"/>
        </w:rPr>
        <w:t xml:space="preserve"> </w:t>
      </w:r>
      <w:r w:rsidRPr="006C7966">
        <w:rPr>
          <w:rFonts w:cs="Arial"/>
        </w:rPr>
        <w:t>unexpectedly.</w:t>
      </w:r>
      <w:r w:rsidR="00A72A3A" w:rsidRPr="006C7966">
        <w:rPr>
          <w:rFonts w:cs="Arial"/>
        </w:rPr>
        <w:t xml:space="preserve"> </w:t>
      </w:r>
      <w:r w:rsidRPr="006C7966">
        <w:rPr>
          <w:rFonts w:cs="Arial"/>
        </w:rPr>
        <w:t>This</w:t>
      </w:r>
      <w:r w:rsidR="00A72A3A" w:rsidRPr="006C7966">
        <w:rPr>
          <w:rFonts w:cs="Arial"/>
        </w:rPr>
        <w:t xml:space="preserve"> </w:t>
      </w:r>
      <w:r w:rsidRPr="006C7966">
        <w:rPr>
          <w:rFonts w:cs="Arial"/>
        </w:rPr>
        <w:t>error</w:t>
      </w:r>
      <w:r w:rsidR="00A72A3A" w:rsidRPr="006C7966">
        <w:rPr>
          <w:rFonts w:cs="Arial"/>
        </w:rPr>
        <w:t xml:space="preserve"> </w:t>
      </w:r>
      <w:r w:rsidRPr="006C7966">
        <w:rPr>
          <w:rFonts w:cs="Arial"/>
        </w:rPr>
        <w:t>condition</w:t>
      </w:r>
      <w:r w:rsidR="00A72A3A" w:rsidRPr="006C7966">
        <w:rPr>
          <w:rFonts w:cs="Arial"/>
        </w:rPr>
        <w:t xml:space="preserve"> </w:t>
      </w:r>
      <w:r w:rsidR="00E372B8" w:rsidRPr="006C7966">
        <w:rPr>
          <w:rFonts w:cs="Arial"/>
        </w:rPr>
        <w:t xml:space="preserve">may be </w:t>
      </w:r>
      <w:r w:rsidRPr="006C7966">
        <w:rPr>
          <w:rFonts w:cs="Arial"/>
        </w:rPr>
        <w:t>recoverable.</w:t>
      </w:r>
    </w:p>
    <w:p w14:paraId="39D1383D" w14:textId="77777777" w:rsidR="00A628E6" w:rsidRPr="006C7966" w:rsidRDefault="00A628E6" w:rsidP="00157D85">
      <w:pPr>
        <w:pStyle w:val="ListParagraph"/>
        <w:numPr>
          <w:ilvl w:val="0"/>
          <w:numId w:val="16"/>
        </w:numPr>
        <w:rPr>
          <w:rFonts w:cs="Arial"/>
        </w:rPr>
      </w:pPr>
      <w:r w:rsidRPr="00B22F2D">
        <w:rPr>
          <w:rFonts w:cs="Arial"/>
          <w:b/>
          <w:i/>
        </w:rPr>
        <w:t>forcedEnd</w:t>
      </w:r>
      <w:r w:rsidRPr="006C7966">
        <w:rPr>
          <w:rFonts w:cs="Arial"/>
        </w:rPr>
        <w:t>:</w:t>
      </w:r>
      <w:r w:rsidR="00A72A3A" w:rsidRPr="006C7966">
        <w:rPr>
          <w:rFonts w:cs="Arial"/>
        </w:rPr>
        <w:t xml:space="preserve"> </w:t>
      </w:r>
      <w:r w:rsidRPr="006C7966">
        <w:rPr>
          <w:rFonts w:cs="Arial"/>
        </w:rPr>
        <w:t>Something</w:t>
      </w:r>
      <w:r w:rsidR="00A72A3A" w:rsidRPr="006C7966">
        <w:rPr>
          <w:rFonts w:cs="Arial"/>
        </w:rPr>
        <w:t xml:space="preserve"> </w:t>
      </w:r>
      <w:r w:rsidRPr="006C7966">
        <w:rPr>
          <w:rFonts w:cs="Arial"/>
        </w:rPr>
        <w:t>unrecoverable</w:t>
      </w:r>
      <w:r w:rsidR="00A72A3A" w:rsidRPr="006C7966">
        <w:rPr>
          <w:rFonts w:cs="Arial"/>
        </w:rPr>
        <w:t xml:space="preserve"> </w:t>
      </w:r>
      <w:r w:rsidRPr="006C7966">
        <w:rPr>
          <w:rFonts w:cs="Arial"/>
        </w:rPr>
        <w:t>has</w:t>
      </w:r>
      <w:r w:rsidR="00A72A3A" w:rsidRPr="006C7966">
        <w:rPr>
          <w:rFonts w:cs="Arial"/>
        </w:rPr>
        <w:t xml:space="preserve"> </w:t>
      </w:r>
      <w:r w:rsidRPr="006C7966">
        <w:rPr>
          <w:rFonts w:cs="Arial"/>
        </w:rPr>
        <w:t>happened</w:t>
      </w:r>
      <w:r w:rsidR="00A72A3A" w:rsidRPr="006C7966">
        <w:rPr>
          <w:rFonts w:cs="Arial"/>
        </w:rPr>
        <w:t xml:space="preserve"> </w:t>
      </w:r>
      <w:r w:rsidRPr="006C7966">
        <w:rPr>
          <w:rFonts w:cs="Arial"/>
        </w:rPr>
        <w:t>in</w:t>
      </w:r>
      <w:r w:rsidR="00A72A3A" w:rsidRPr="006C7966">
        <w:rPr>
          <w:rFonts w:cs="Arial"/>
        </w:rPr>
        <w:t xml:space="preserve"> </w:t>
      </w:r>
      <w:r w:rsidRPr="006C7966">
        <w:rPr>
          <w:rFonts w:cs="Arial"/>
        </w:rPr>
        <w:t>the</w:t>
      </w:r>
      <w:r w:rsidR="00A72A3A" w:rsidRPr="006C7966">
        <w:rPr>
          <w:rFonts w:cs="Arial"/>
        </w:rPr>
        <w:t xml:space="preserve"> </w:t>
      </w:r>
      <w:r w:rsidRPr="006C7966">
        <w:rPr>
          <w:rFonts w:cs="Arial"/>
        </w:rPr>
        <w:t>uPA/NRM</w:t>
      </w:r>
      <w:r w:rsidR="003D1955">
        <w:rPr>
          <w:rFonts w:cs="Arial"/>
        </w:rPr>
        <w:t>.</w:t>
      </w:r>
    </w:p>
    <w:p w14:paraId="2A6752A1" w14:textId="77777777" w:rsidR="00A628E6" w:rsidRPr="006C7966" w:rsidRDefault="00A628E6" w:rsidP="001D4931">
      <w:pPr>
        <w:rPr>
          <w:rFonts w:cs="Arial"/>
        </w:rPr>
      </w:pPr>
    </w:p>
    <w:p w14:paraId="58D9B57E" w14:textId="77777777" w:rsidR="00A628E6" w:rsidRPr="006C7966" w:rsidRDefault="00A628E6" w:rsidP="001D4931">
      <w:pPr>
        <w:rPr>
          <w:rFonts w:cs="Arial"/>
        </w:rPr>
      </w:pPr>
    </w:p>
    <w:p w14:paraId="331475CC" w14:textId="77777777" w:rsidR="001D4931" w:rsidRPr="006C7966" w:rsidRDefault="00911942" w:rsidP="002979D9">
      <w:pPr>
        <w:pStyle w:val="Heading2"/>
        <w:keepNext w:val="0"/>
        <w:ind w:left="578" w:hanging="578"/>
      </w:pPr>
      <w:bookmarkStart w:id="540" w:name="_Ref358904482"/>
      <w:bookmarkStart w:id="541" w:name="_Toc437518592"/>
      <w:r w:rsidRPr="006C7966">
        <w:t>Provisioning</w:t>
      </w:r>
      <w:r w:rsidR="00A72A3A" w:rsidRPr="006C7966">
        <w:t xml:space="preserve"> </w:t>
      </w:r>
      <w:r w:rsidR="00A628E6" w:rsidRPr="006C7966">
        <w:t>Sequence</w:t>
      </w:r>
      <w:bookmarkEnd w:id="540"/>
      <w:bookmarkEnd w:id="541"/>
    </w:p>
    <w:p w14:paraId="6805A917" w14:textId="5FA5A303" w:rsidR="00F9657D" w:rsidRDefault="00A04A92" w:rsidP="00F9657D">
      <w:pPr>
        <w:rPr>
          <w:rFonts w:cs="Arial"/>
        </w:rPr>
      </w:pPr>
      <w:r>
        <w:t>Both automatic and manual provisioning modes MUST be supported.</w:t>
      </w:r>
      <w:r w:rsidR="00E411A9">
        <w:t xml:space="preserve"> </w:t>
      </w:r>
      <w:r>
        <w:t xml:space="preserve"> </w:t>
      </w:r>
      <w:r w:rsidR="00075FC8" w:rsidRPr="006C7966">
        <w:fldChar w:fldCharType="begin"/>
      </w:r>
      <w:r w:rsidR="00F9657D" w:rsidRPr="006C7966">
        <w:instrText xml:space="preserve"> REF _Ref358042225 \h </w:instrText>
      </w:r>
      <w:r w:rsidR="00075FC8" w:rsidRPr="006C7966">
        <w:fldChar w:fldCharType="separate"/>
      </w:r>
      <w:ins w:id="542" w:author="John MacAuley" w:date="2016-01-08T16:24:00Z">
        <w:r w:rsidR="00D5423B" w:rsidRPr="006C7966">
          <w:t xml:space="preserve">Figure </w:t>
        </w:r>
        <w:r w:rsidR="00D5423B">
          <w:rPr>
            <w:noProof/>
          </w:rPr>
          <w:t>7</w:t>
        </w:r>
      </w:ins>
      <w:del w:id="543" w:author="John MacAuley" w:date="2016-01-08T16:24:00Z">
        <w:r w:rsidR="00BD4BAA" w:rsidRPr="006C7966" w:rsidDel="00D5423B">
          <w:delText xml:space="preserve">Figure </w:delText>
        </w:r>
        <w:r w:rsidR="00BD4BAA" w:rsidDel="00D5423B">
          <w:rPr>
            <w:noProof/>
          </w:rPr>
          <w:delText>7</w:delText>
        </w:r>
      </w:del>
      <w:r w:rsidR="00075FC8" w:rsidRPr="006C7966">
        <w:fldChar w:fldCharType="end"/>
      </w:r>
      <w:r w:rsidR="00F9657D" w:rsidRPr="006C7966">
        <w:t xml:space="preserve"> and </w:t>
      </w:r>
      <w:r w:rsidR="00075FC8" w:rsidRPr="006C7966">
        <w:fldChar w:fldCharType="begin"/>
      </w:r>
      <w:r w:rsidR="00F9657D" w:rsidRPr="006C7966">
        <w:instrText xml:space="preserve"> REF _Ref358042229 \h </w:instrText>
      </w:r>
      <w:r w:rsidR="00075FC8" w:rsidRPr="006C7966">
        <w:fldChar w:fldCharType="separate"/>
      </w:r>
      <w:ins w:id="544" w:author="John MacAuley" w:date="2016-01-08T16:24:00Z">
        <w:r w:rsidR="00D5423B" w:rsidRPr="006C7966">
          <w:t xml:space="preserve">Figure </w:t>
        </w:r>
        <w:r w:rsidR="00D5423B">
          <w:rPr>
            <w:noProof/>
          </w:rPr>
          <w:t>8</w:t>
        </w:r>
      </w:ins>
      <w:del w:id="545" w:author="John MacAuley" w:date="2016-01-08T16:24:00Z">
        <w:r w:rsidR="00BD4BAA" w:rsidRPr="006C7966" w:rsidDel="00D5423B">
          <w:delText xml:space="preserve">Figure </w:delText>
        </w:r>
        <w:r w:rsidR="00BD4BAA" w:rsidDel="00D5423B">
          <w:rPr>
            <w:noProof/>
          </w:rPr>
          <w:delText>8</w:delText>
        </w:r>
      </w:del>
      <w:r w:rsidR="00075FC8" w:rsidRPr="006C7966">
        <w:rPr>
          <w:rFonts w:cs="Arial"/>
        </w:rPr>
        <w:fldChar w:fldCharType="end"/>
      </w:r>
      <w:r w:rsidR="00FA252E">
        <w:rPr>
          <w:rFonts w:cs="Arial"/>
        </w:rPr>
        <w:t xml:space="preserve"> </w:t>
      </w:r>
      <w:r w:rsidR="00F9657D" w:rsidRPr="006C7966">
        <w:rPr>
          <w:rFonts w:cs="Arial"/>
        </w:rPr>
        <w:t>below</w:t>
      </w:r>
      <w:r>
        <w:rPr>
          <w:rFonts w:cs="Arial"/>
        </w:rPr>
        <w:t xml:space="preserve"> </w:t>
      </w:r>
      <w:r w:rsidR="00F9657D" w:rsidRPr="006C7966">
        <w:rPr>
          <w:rFonts w:cs="Arial"/>
        </w:rPr>
        <w:t xml:space="preserve">show two examples of how message primitives </w:t>
      </w:r>
      <w:r>
        <w:rPr>
          <w:rFonts w:cs="Arial"/>
        </w:rPr>
        <w:t>are</w:t>
      </w:r>
      <w:r w:rsidR="00F9657D" w:rsidRPr="006C7966">
        <w:rPr>
          <w:rFonts w:cs="Arial"/>
        </w:rPr>
        <w:t xml:space="preserve"> used to </w:t>
      </w:r>
      <w:r w:rsidR="00A45B39">
        <w:rPr>
          <w:rFonts w:cs="Arial"/>
        </w:rPr>
        <w:t xml:space="preserve">provision and consequently </w:t>
      </w:r>
      <w:r w:rsidR="00F9657D" w:rsidRPr="006C7966">
        <w:rPr>
          <w:rFonts w:cs="Arial"/>
        </w:rPr>
        <w:t>activate a Connection.</w:t>
      </w:r>
      <w:r w:rsidR="00E411A9">
        <w:rPr>
          <w:rFonts w:cs="Arial"/>
        </w:rPr>
        <w:t xml:space="preserve"> </w:t>
      </w:r>
    </w:p>
    <w:p w14:paraId="3C34D037" w14:textId="77777777" w:rsidR="00A45B39" w:rsidRPr="006C7966" w:rsidRDefault="00A45B39" w:rsidP="00F9657D">
      <w:pPr>
        <w:rPr>
          <w:rFonts w:cs="Arial"/>
        </w:rPr>
      </w:pPr>
    </w:p>
    <w:p w14:paraId="5124A74B" w14:textId="67D0B1B5" w:rsidR="007B0C16" w:rsidRDefault="007B0C16" w:rsidP="00F9657D">
      <w:pPr>
        <w:rPr>
          <w:rFonts w:cs="Arial"/>
        </w:rPr>
      </w:pPr>
      <w:r>
        <w:rPr>
          <w:rFonts w:cs="Arial"/>
        </w:rPr>
        <w:t xml:space="preserve">Either automatic or manual </w:t>
      </w:r>
      <w:r w:rsidR="00F9657D" w:rsidRPr="006C7966">
        <w:rPr>
          <w:rFonts w:cs="Arial"/>
        </w:rPr>
        <w:t>activation</w:t>
      </w:r>
      <w:r>
        <w:rPr>
          <w:rFonts w:cs="Arial"/>
        </w:rPr>
        <w:t xml:space="preserve"> will</w:t>
      </w:r>
      <w:r w:rsidR="00F9657D" w:rsidRPr="006C7966">
        <w:rPr>
          <w:rFonts w:cs="Arial"/>
        </w:rPr>
        <w:t xml:space="preserve"> </w:t>
      </w:r>
      <w:r>
        <w:rPr>
          <w:rFonts w:cs="Arial"/>
        </w:rPr>
        <w:t xml:space="preserve">occur when the conditions </w:t>
      </w:r>
      <w:r w:rsidR="00F9657D" w:rsidRPr="006C7966">
        <w:rPr>
          <w:rFonts w:cs="Arial"/>
        </w:rPr>
        <w:t>described in</w:t>
      </w:r>
      <w:r w:rsidR="006E4BA2" w:rsidRPr="006C7966">
        <w:rPr>
          <w:rFonts w:cs="Arial"/>
        </w:rPr>
        <w:t xml:space="preserve"> </w:t>
      </w:r>
      <w:r w:rsidR="00075FC8" w:rsidRPr="006C7966">
        <w:rPr>
          <w:rFonts w:cs="Arial"/>
        </w:rPr>
        <w:fldChar w:fldCharType="begin"/>
      </w:r>
      <w:r w:rsidR="006E4BA2" w:rsidRPr="006C7966">
        <w:rPr>
          <w:rFonts w:cs="Arial"/>
        </w:rPr>
        <w:instrText xml:space="preserve"> REF _Ref358042029 \h </w:instrText>
      </w:r>
      <w:r w:rsidR="00075FC8" w:rsidRPr="006C7966">
        <w:rPr>
          <w:rFonts w:cs="Arial"/>
        </w:rPr>
      </w:r>
      <w:r w:rsidR="00075FC8" w:rsidRPr="006C7966">
        <w:rPr>
          <w:rFonts w:cs="Arial"/>
        </w:rPr>
        <w:fldChar w:fldCharType="separate"/>
      </w:r>
      <w:ins w:id="546" w:author="John MacAuley" w:date="2016-01-08T16:24:00Z">
        <w:r w:rsidR="00D5423B" w:rsidRPr="006C7966">
          <w:t xml:space="preserve">Figure </w:t>
        </w:r>
        <w:r w:rsidR="00D5423B">
          <w:rPr>
            <w:noProof/>
          </w:rPr>
          <w:t>6</w:t>
        </w:r>
      </w:ins>
      <w:del w:id="547" w:author="John MacAuley" w:date="2016-01-08T16:24:00Z">
        <w:r w:rsidR="00BD4BAA" w:rsidRPr="006C7966" w:rsidDel="00D5423B">
          <w:delText xml:space="preserve">Figure </w:delText>
        </w:r>
        <w:r w:rsidR="00BD4BAA" w:rsidDel="00D5423B">
          <w:rPr>
            <w:noProof/>
          </w:rPr>
          <w:delText>6</w:delText>
        </w:r>
      </w:del>
      <w:r w:rsidR="00075FC8" w:rsidRPr="006C7966">
        <w:rPr>
          <w:rFonts w:cs="Arial"/>
        </w:rPr>
        <w:fldChar w:fldCharType="end"/>
      </w:r>
      <w:r>
        <w:rPr>
          <w:rFonts w:cs="Arial"/>
        </w:rPr>
        <w:t xml:space="preserve"> are met</w:t>
      </w:r>
      <w:r w:rsidR="00F9657D" w:rsidRPr="006C7966">
        <w:rPr>
          <w:rFonts w:cs="Arial"/>
        </w:rPr>
        <w:t xml:space="preserve">. </w:t>
      </w:r>
    </w:p>
    <w:p w14:paraId="0632D5DF" w14:textId="77777777" w:rsidR="007B0C16" w:rsidRDefault="007B0C16" w:rsidP="00F9657D">
      <w:pPr>
        <w:rPr>
          <w:rFonts w:cs="Arial"/>
        </w:rPr>
      </w:pPr>
    </w:p>
    <w:p w14:paraId="67437585" w14:textId="77777777" w:rsidR="007B0C16" w:rsidRDefault="00F9657D" w:rsidP="00F9657D">
      <w:pPr>
        <w:rPr>
          <w:rFonts w:cs="Arial"/>
        </w:rPr>
      </w:pPr>
      <w:r w:rsidRPr="006C7966">
        <w:rPr>
          <w:rFonts w:cs="Arial"/>
        </w:rPr>
        <w:t xml:space="preserve">In the automatic provisioning mode, the provision request message is sent from the RA to the PA before the </w:t>
      </w:r>
      <w:r w:rsidR="002E26FB" w:rsidRPr="002E26FB">
        <w:rPr>
          <w:rFonts w:cs="Arial"/>
          <w:i/>
        </w:rPr>
        <w:t>startTime</w:t>
      </w:r>
      <w:r w:rsidRPr="006C7966">
        <w:rPr>
          <w:rFonts w:cs="Arial"/>
        </w:rPr>
        <w:t xml:space="preserve">, and the </w:t>
      </w:r>
      <w:r w:rsidR="00E372B8" w:rsidRPr="006C7966">
        <w:rPr>
          <w:rFonts w:cs="Arial"/>
        </w:rPr>
        <w:t>d</w:t>
      </w:r>
      <w:r w:rsidRPr="006C7966">
        <w:rPr>
          <w:rFonts w:cs="Arial"/>
        </w:rPr>
        <w:t xml:space="preserve">ata </w:t>
      </w:r>
      <w:r w:rsidR="00E372B8" w:rsidRPr="006C7966">
        <w:rPr>
          <w:rFonts w:cs="Arial"/>
        </w:rPr>
        <w:t>p</w:t>
      </w:r>
      <w:r w:rsidRPr="006C7966">
        <w:rPr>
          <w:rFonts w:cs="Arial"/>
        </w:rPr>
        <w:t xml:space="preserve">lane </w:t>
      </w:r>
      <w:r w:rsidR="00E372B8" w:rsidRPr="006C7966">
        <w:rPr>
          <w:rFonts w:cs="Arial"/>
        </w:rPr>
        <w:t xml:space="preserve">Connection </w:t>
      </w:r>
      <w:r w:rsidRPr="006C7966">
        <w:rPr>
          <w:rFonts w:cs="Arial"/>
        </w:rPr>
        <w:t xml:space="preserve">is activated at the </w:t>
      </w:r>
      <w:r w:rsidR="002E26FB" w:rsidRPr="002E26FB">
        <w:rPr>
          <w:rFonts w:cs="Arial"/>
          <w:i/>
        </w:rPr>
        <w:t>startTime</w:t>
      </w:r>
      <w:r w:rsidRPr="006C7966">
        <w:rPr>
          <w:rFonts w:cs="Arial"/>
        </w:rPr>
        <w:t>. If a provision request m</w:t>
      </w:r>
      <w:r w:rsidR="00105993">
        <w:rPr>
          <w:rFonts w:cs="Arial"/>
        </w:rPr>
        <w:t xml:space="preserve">essage is sent after the </w:t>
      </w:r>
      <w:r w:rsidR="00105993" w:rsidRPr="00105993">
        <w:rPr>
          <w:rFonts w:cs="Arial"/>
          <w:i/>
        </w:rPr>
        <w:t>startT</w:t>
      </w:r>
      <w:r w:rsidRPr="00105993">
        <w:rPr>
          <w:rFonts w:cs="Arial"/>
          <w:i/>
        </w:rPr>
        <w:t>ime</w:t>
      </w:r>
      <w:r w:rsidRPr="006C7966">
        <w:rPr>
          <w:rFonts w:cs="Arial"/>
        </w:rPr>
        <w:t xml:space="preserve">, the </w:t>
      </w:r>
      <w:r w:rsidR="00E372B8" w:rsidRPr="006C7966">
        <w:rPr>
          <w:rFonts w:cs="Arial"/>
        </w:rPr>
        <w:t>d</w:t>
      </w:r>
      <w:r w:rsidRPr="006C7966">
        <w:rPr>
          <w:rFonts w:cs="Arial"/>
        </w:rPr>
        <w:t xml:space="preserve">ata </w:t>
      </w:r>
      <w:r w:rsidR="00E372B8" w:rsidRPr="006C7966">
        <w:rPr>
          <w:rFonts w:cs="Arial"/>
        </w:rPr>
        <w:t>p</w:t>
      </w:r>
      <w:r w:rsidRPr="006C7966">
        <w:rPr>
          <w:rFonts w:cs="Arial"/>
        </w:rPr>
        <w:t>lane</w:t>
      </w:r>
      <w:r w:rsidR="00E372B8" w:rsidRPr="006C7966">
        <w:rPr>
          <w:rFonts w:cs="Arial"/>
        </w:rPr>
        <w:t xml:space="preserve"> Connection</w:t>
      </w:r>
      <w:r w:rsidRPr="006C7966">
        <w:rPr>
          <w:rFonts w:cs="Arial"/>
        </w:rPr>
        <w:t xml:space="preserve"> is activated when the </w:t>
      </w:r>
      <w:r w:rsidRPr="006C7966">
        <w:rPr>
          <w:rFonts w:cs="Arial"/>
          <w:i/>
        </w:rPr>
        <w:t>provision</w:t>
      </w:r>
      <w:r w:rsidR="00E372B8" w:rsidRPr="006C7966">
        <w:rPr>
          <w:rFonts w:cs="Arial"/>
          <w:i/>
        </w:rPr>
        <w:t>R</w:t>
      </w:r>
      <w:r w:rsidRPr="006C7966">
        <w:rPr>
          <w:rFonts w:cs="Arial"/>
          <w:i/>
        </w:rPr>
        <w:t>equest</w:t>
      </w:r>
      <w:r w:rsidRPr="006C7966">
        <w:rPr>
          <w:rFonts w:cs="Arial"/>
        </w:rPr>
        <w:t xml:space="preserve"> is received by the uPA - this sequence is referred to as manual provisioning.</w:t>
      </w:r>
    </w:p>
    <w:p w14:paraId="22006149" w14:textId="77777777" w:rsidR="007B0C16" w:rsidRDefault="007B0C16" w:rsidP="00F9657D">
      <w:pPr>
        <w:rPr>
          <w:rFonts w:cs="Arial"/>
        </w:rPr>
      </w:pPr>
    </w:p>
    <w:p w14:paraId="03A0EB90" w14:textId="4C3E659D" w:rsidR="00F9657D" w:rsidRPr="006C7966" w:rsidRDefault="00F9657D" w:rsidP="00F9657D">
      <w:pPr>
        <w:rPr>
          <w:rFonts w:cs="Arial"/>
        </w:rPr>
      </w:pPr>
      <w:r w:rsidRPr="006C7966">
        <w:rPr>
          <w:rFonts w:cs="Arial"/>
        </w:rPr>
        <w:t xml:space="preserve">If the uRA wishes to activate the data plane </w:t>
      </w:r>
      <w:r w:rsidR="00E372B8" w:rsidRPr="006C7966">
        <w:rPr>
          <w:rFonts w:cs="Arial"/>
        </w:rPr>
        <w:t xml:space="preserve">Connection </w:t>
      </w:r>
      <w:r w:rsidRPr="006C7966">
        <w:rPr>
          <w:rFonts w:cs="Arial"/>
        </w:rPr>
        <w:t xml:space="preserve">as soon as possible, the uRA should leave the </w:t>
      </w:r>
      <w:r w:rsidR="00105993" w:rsidRPr="00105993">
        <w:rPr>
          <w:rFonts w:cs="Arial"/>
          <w:i/>
        </w:rPr>
        <w:t>startTime</w:t>
      </w:r>
      <w:r w:rsidR="00105993" w:rsidRPr="006C7966">
        <w:rPr>
          <w:rFonts w:cs="Arial"/>
        </w:rPr>
        <w:t xml:space="preserve"> </w:t>
      </w:r>
      <w:r w:rsidRPr="006C7966">
        <w:rPr>
          <w:rFonts w:cs="Arial"/>
        </w:rPr>
        <w:t xml:space="preserve">blank, which indicates immediate start, and issue a </w:t>
      </w:r>
      <w:r w:rsidRPr="006C7966">
        <w:rPr>
          <w:rFonts w:cs="Arial"/>
          <w:i/>
        </w:rPr>
        <w:t>provision</w:t>
      </w:r>
      <w:r w:rsidR="00E372B8" w:rsidRPr="006C7966">
        <w:rPr>
          <w:rFonts w:cs="Arial"/>
          <w:i/>
        </w:rPr>
        <w:t>R</w:t>
      </w:r>
      <w:r w:rsidRPr="006C7966">
        <w:rPr>
          <w:rFonts w:cs="Arial"/>
          <w:i/>
        </w:rPr>
        <w:t>equest</w:t>
      </w:r>
      <w:r w:rsidRPr="006C7966">
        <w:rPr>
          <w:rFonts w:cs="Arial"/>
        </w:rPr>
        <w:t xml:space="preserve"> message immediately after the reservation is committed. This behavior can be considered as an on-demand mode of provisioning.</w:t>
      </w:r>
      <w:r w:rsidR="00E411A9">
        <w:rPr>
          <w:rFonts w:cs="Arial"/>
        </w:rPr>
        <w:t xml:space="preserve"> </w:t>
      </w:r>
      <w:r w:rsidR="00105993">
        <w:rPr>
          <w:rFonts w:cs="Arial"/>
        </w:rPr>
        <w:t xml:space="preserve">If the </w:t>
      </w:r>
      <w:r w:rsidR="00105993" w:rsidRPr="00105993">
        <w:rPr>
          <w:rFonts w:cs="Arial"/>
          <w:i/>
        </w:rPr>
        <w:t>endTime</w:t>
      </w:r>
      <w:r w:rsidR="00105993">
        <w:rPr>
          <w:rFonts w:cs="Arial"/>
        </w:rPr>
        <w:t xml:space="preserve"> is left blank then this is considered to be a request for a permanent Connection.</w:t>
      </w:r>
    </w:p>
    <w:p w14:paraId="0B4ACAAD" w14:textId="6C86192C" w:rsidR="001D4931" w:rsidRPr="006C7966" w:rsidRDefault="002A27FC" w:rsidP="00BA2FF0">
      <w:pPr>
        <w:jc w:val="center"/>
        <w:rPr>
          <w:rFonts w:cs="Arial"/>
        </w:rPr>
      </w:pPr>
      <w:ins w:id="548" w:author="Guy Roberts" w:date="2015-07-14T16:12:00Z">
        <w:r>
          <w:rPr>
            <w:rStyle w:val="CommentReference"/>
          </w:rPr>
          <w:lastRenderedPageBreak/>
          <w:commentReference w:id="549"/>
        </w:r>
      </w:ins>
      <w:ins w:id="550" w:author="Guy Roberts" w:date="2015-07-14T16:16:00Z">
        <w:r w:rsidRPr="00DB32A7">
          <w:rPr>
            <w:rFonts w:cs="Arial"/>
            <w:noProof/>
          </w:rPr>
          <w:drawing>
            <wp:inline distT="0" distB="0" distL="0" distR="0" wp14:anchorId="6B672748" wp14:editId="4A8507B9">
              <wp:extent cx="5605780" cy="3721100"/>
              <wp:effectExtent l="0" t="0" r="0" b="0"/>
              <wp:docPr id="20" name="Picture 20" descr="\\chfile02.win.dante.org.uk\homes\guy\OGF_NSI\GFD NSI docs\NSI CS Protocol\figures\NSICSv2.0_fig_for_doc_v6-auto-manual-provisio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file02.win.dante.org.uk\homes\guy\OGF_NSI\GFD NSI docs\NSI CS Protocol\figures\NSICSv2.0_fig_for_doc_v6-auto-manual-provision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780" cy="3721100"/>
                      </a:xfrm>
                      <a:prstGeom prst="rect">
                        <a:avLst/>
                      </a:prstGeom>
                      <a:noFill/>
                      <a:ln>
                        <a:noFill/>
                      </a:ln>
                    </pic:spPr>
                  </pic:pic>
                </a:graphicData>
              </a:graphic>
            </wp:inline>
          </w:drawing>
        </w:r>
      </w:ins>
      <w:del w:id="551" w:author="Guy Roberts" w:date="2015-07-14T15:29:00Z">
        <w:r w:rsidR="001D4931" w:rsidRPr="00DB32A7" w:rsidDel="007B3FB1">
          <w:rPr>
            <w:rFonts w:cs="Arial"/>
            <w:noProof/>
          </w:rPr>
          <w:drawing>
            <wp:inline distT="0" distB="0" distL="0" distR="0" wp14:anchorId="2E99CC11" wp14:editId="239DCBA0">
              <wp:extent cx="4854012" cy="3477578"/>
              <wp:effectExtent l="0" t="0" r="0" b="0"/>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869765" cy="3488864"/>
                      </a:xfrm>
                      <a:prstGeom prst="rect">
                        <a:avLst/>
                      </a:prstGeom>
                      <a:noFill/>
                      <a:ln w="9525">
                        <a:noFill/>
                        <a:miter lim="800000"/>
                        <a:headEnd/>
                        <a:tailEnd/>
                      </a:ln>
                    </pic:spPr>
                  </pic:pic>
                </a:graphicData>
              </a:graphic>
            </wp:inline>
          </w:drawing>
        </w:r>
      </w:del>
    </w:p>
    <w:p w14:paraId="4F4E052C" w14:textId="10CD115A" w:rsidR="001D4931" w:rsidRPr="006C7966" w:rsidRDefault="00F631B5" w:rsidP="002A3D74">
      <w:pPr>
        <w:pStyle w:val="Caption"/>
        <w:jc w:val="center"/>
      </w:pPr>
      <w:bookmarkStart w:id="552" w:name="_Ref358042225"/>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7</w:t>
      </w:r>
      <w:r w:rsidR="00075FC8" w:rsidRPr="006C7966">
        <w:fldChar w:fldCharType="end"/>
      </w:r>
      <w:bookmarkEnd w:id="552"/>
      <w:r w:rsidRPr="006C7966">
        <w:t xml:space="preserve">: </w:t>
      </w:r>
      <w:r w:rsidR="001D4931" w:rsidRPr="006C7966">
        <w:t>Automatic</w:t>
      </w:r>
      <w:r w:rsidR="00A72A3A" w:rsidRPr="006C7966">
        <w:t xml:space="preserve"> </w:t>
      </w:r>
      <w:r w:rsidR="001D4931" w:rsidRPr="006C7966">
        <w:t>Provisioning</w:t>
      </w:r>
      <w:r w:rsidR="00A72A3A" w:rsidRPr="006C7966">
        <w:t xml:space="preserve"> </w:t>
      </w:r>
      <w:r w:rsidR="001D4931" w:rsidRPr="006C7966">
        <w:t>and</w:t>
      </w:r>
      <w:r w:rsidR="00A72A3A" w:rsidRPr="006C7966">
        <w:t xml:space="preserve"> </w:t>
      </w:r>
      <w:r w:rsidR="001D4931" w:rsidRPr="006C7966">
        <w:t>Manual</w:t>
      </w:r>
      <w:r w:rsidR="00A72A3A" w:rsidRPr="006C7966">
        <w:t xml:space="preserve"> </w:t>
      </w:r>
      <w:r w:rsidR="001D4931" w:rsidRPr="006C7966">
        <w:t>Provisioning</w:t>
      </w:r>
    </w:p>
    <w:p w14:paraId="7F2936E8" w14:textId="77777777" w:rsidR="00CA4C75" w:rsidRPr="006C7966" w:rsidRDefault="00CA4C75" w:rsidP="001D4931">
      <w:pPr>
        <w:rPr>
          <w:rFonts w:cs="Arial"/>
        </w:rPr>
      </w:pPr>
    </w:p>
    <w:p w14:paraId="6B2C5EE2" w14:textId="5A2E860A" w:rsidR="001D4931" w:rsidRDefault="001D4931" w:rsidP="00F44238">
      <w:r w:rsidRPr="006C7966">
        <w:t>A</w:t>
      </w:r>
      <w:r w:rsidR="00A72A3A" w:rsidRPr="006C7966">
        <w:t xml:space="preserve"> </w:t>
      </w:r>
      <w:r w:rsidR="006E4BA2" w:rsidRPr="006C7966">
        <w:t>C</w:t>
      </w:r>
      <w:r w:rsidRPr="006C7966">
        <w:t>onnection</w:t>
      </w:r>
      <w:r w:rsidR="00A72A3A" w:rsidRPr="006C7966">
        <w:t xml:space="preserve"> </w:t>
      </w:r>
      <w:r w:rsidRPr="006C7966">
        <w:t>can</w:t>
      </w:r>
      <w:r w:rsidR="00A72A3A" w:rsidRPr="006C7966">
        <w:t xml:space="preserve"> </w:t>
      </w:r>
      <w:r w:rsidRPr="006C7966">
        <w:t>be</w:t>
      </w:r>
      <w:r w:rsidR="00A72A3A" w:rsidRPr="006C7966">
        <w:t xml:space="preserve"> </w:t>
      </w:r>
      <w:r w:rsidRPr="006C7966">
        <w:t>repeatedly</w:t>
      </w:r>
      <w:r w:rsidR="00A72A3A" w:rsidRPr="006C7966">
        <w:t xml:space="preserve"> </w:t>
      </w:r>
      <w:r w:rsidRPr="006C7966">
        <w:t>provisioned</w:t>
      </w:r>
      <w:r w:rsidR="00A72A3A" w:rsidRPr="006C7966">
        <w:t xml:space="preserve"> </w:t>
      </w:r>
      <w:r w:rsidRPr="006C7966">
        <w:t>and</w:t>
      </w:r>
      <w:r w:rsidR="00A72A3A" w:rsidRPr="006C7966">
        <w:t xml:space="preserve"> </w:t>
      </w:r>
      <w:r w:rsidRPr="006C7966">
        <w:t>released</w:t>
      </w:r>
      <w:r w:rsidR="00A72A3A" w:rsidRPr="006C7966">
        <w:t xml:space="preserve"> </w:t>
      </w:r>
      <w:r w:rsidRPr="006C7966">
        <w:t>by</w:t>
      </w:r>
      <w:r w:rsidR="00A72A3A" w:rsidRPr="006C7966">
        <w:t xml:space="preserve"> </w:t>
      </w:r>
      <w:r w:rsidRPr="006C7966">
        <w:t>provision</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and</w:t>
      </w:r>
      <w:r w:rsidR="00A72A3A" w:rsidRPr="006C7966">
        <w:t xml:space="preserve"> </w:t>
      </w:r>
      <w:r w:rsidRPr="006C7966">
        <w:t>release</w:t>
      </w:r>
      <w:r w:rsidR="00A72A3A" w:rsidRPr="006C7966">
        <w:t xml:space="preserve"> </w:t>
      </w:r>
      <w:r w:rsidRPr="006C7966">
        <w:t>request</w:t>
      </w:r>
      <w:r w:rsidR="00A72A3A" w:rsidRPr="006C7966">
        <w:t xml:space="preserve"> </w:t>
      </w:r>
      <w:r w:rsidRPr="006C7966">
        <w:t>messages,</w:t>
      </w:r>
      <w:r w:rsidR="00A72A3A" w:rsidRPr="006C7966">
        <w:t xml:space="preserve"> </w:t>
      </w:r>
      <w:r w:rsidRPr="006C7966">
        <w:t>as</w:t>
      </w:r>
      <w:r w:rsidR="00A72A3A" w:rsidRPr="006C7966">
        <w:t xml:space="preserve"> </w:t>
      </w:r>
      <w:r w:rsidRPr="006C7966">
        <w:t>shown</w:t>
      </w:r>
      <w:r w:rsidR="00A72A3A" w:rsidRPr="006C7966">
        <w:t xml:space="preserve"> </w:t>
      </w:r>
      <w:r w:rsidRPr="006C7966">
        <w:t>in</w:t>
      </w:r>
      <w:r w:rsidR="00317503">
        <w:t xml:space="preserve"> </w:t>
      </w:r>
      <w:r w:rsidR="00075FC8">
        <w:fldChar w:fldCharType="begin"/>
      </w:r>
      <w:r w:rsidR="00317503">
        <w:instrText xml:space="preserve"> REF _Ref370286431 \h </w:instrText>
      </w:r>
      <w:r w:rsidR="00075FC8">
        <w:fldChar w:fldCharType="separate"/>
      </w:r>
      <w:ins w:id="553" w:author="John MacAuley" w:date="2016-01-08T16:24:00Z">
        <w:r w:rsidR="00D5423B" w:rsidRPr="006C7966">
          <w:t xml:space="preserve">Figure </w:t>
        </w:r>
        <w:r w:rsidR="00D5423B">
          <w:rPr>
            <w:noProof/>
          </w:rPr>
          <w:t>8</w:t>
        </w:r>
      </w:ins>
      <w:del w:id="554" w:author="John MacAuley" w:date="2016-01-08T16:24:00Z">
        <w:r w:rsidR="00BD4BAA" w:rsidRPr="006C7966" w:rsidDel="00D5423B">
          <w:delText xml:space="preserve">Figure </w:delText>
        </w:r>
        <w:r w:rsidR="00BD4BAA" w:rsidDel="00D5423B">
          <w:rPr>
            <w:noProof/>
          </w:rPr>
          <w:delText>8</w:delText>
        </w:r>
      </w:del>
      <w:r w:rsidR="00075FC8">
        <w:fldChar w:fldCharType="end"/>
      </w:r>
      <w:r w:rsidR="006E4BA2" w:rsidRPr="006C7966">
        <w:t>.</w:t>
      </w:r>
    </w:p>
    <w:p w14:paraId="20410701" w14:textId="77777777" w:rsidR="00317503" w:rsidRPr="006C7966" w:rsidRDefault="00317503" w:rsidP="00F33DA2"/>
    <w:p w14:paraId="79B6716C" w14:textId="2D3A3BE0" w:rsidR="003C0EB2" w:rsidRDefault="00C15D16" w:rsidP="007040F7">
      <w:pPr>
        <w:jc w:val="center"/>
        <w:rPr>
          <w:rFonts w:cs="Arial"/>
        </w:rPr>
      </w:pPr>
      <w:ins w:id="555" w:author="Guy Roberts" w:date="2015-07-14T16:07:00Z">
        <w:r w:rsidRPr="00DB32A7">
          <w:rPr>
            <w:rFonts w:cs="Arial"/>
            <w:noProof/>
          </w:rPr>
          <w:lastRenderedPageBreak/>
          <w:drawing>
            <wp:inline distT="0" distB="0" distL="0" distR="0" wp14:anchorId="5E271C26" wp14:editId="079D00F4">
              <wp:extent cx="5605780" cy="3641725"/>
              <wp:effectExtent l="0" t="0" r="0" b="0"/>
              <wp:docPr id="18" name="Picture 18" descr="\\CHFILE02\Folders\guy\Desktop\release-repro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FILE02\Folders\guy\Desktop\release-reprovis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780" cy="3641725"/>
                      </a:xfrm>
                      <a:prstGeom prst="rect">
                        <a:avLst/>
                      </a:prstGeom>
                      <a:noFill/>
                      <a:ln>
                        <a:noFill/>
                      </a:ln>
                    </pic:spPr>
                  </pic:pic>
                </a:graphicData>
              </a:graphic>
            </wp:inline>
          </w:drawing>
        </w:r>
      </w:ins>
      <w:del w:id="556" w:author="Guy Roberts" w:date="2015-07-14T16:04:00Z">
        <w:r w:rsidR="001D4931" w:rsidRPr="00DB32A7" w:rsidDel="00C15D16">
          <w:rPr>
            <w:rFonts w:cs="Arial"/>
            <w:noProof/>
          </w:rPr>
          <w:drawing>
            <wp:inline distT="0" distB="0" distL="0" distR="0" wp14:anchorId="0D54FA14" wp14:editId="673D9CC3">
              <wp:extent cx="4879649" cy="343050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890900" cy="3438412"/>
                      </a:xfrm>
                      <a:prstGeom prst="rect">
                        <a:avLst/>
                      </a:prstGeom>
                      <a:noFill/>
                      <a:ln w="9525">
                        <a:noFill/>
                        <a:miter lim="800000"/>
                        <a:headEnd/>
                        <a:tailEnd/>
                      </a:ln>
                    </pic:spPr>
                  </pic:pic>
                </a:graphicData>
              </a:graphic>
            </wp:inline>
          </w:drawing>
        </w:r>
      </w:del>
    </w:p>
    <w:p w14:paraId="672A480C" w14:textId="45D90A52" w:rsidR="001D4931" w:rsidRDefault="00F631B5" w:rsidP="00B22F2D">
      <w:pPr>
        <w:pStyle w:val="Caption"/>
        <w:jc w:val="center"/>
        <w:rPr>
          <w:ins w:id="557" w:author="Guy Roberts" w:date="2015-07-17T16:40:00Z"/>
        </w:rPr>
      </w:pPr>
      <w:bookmarkStart w:id="558" w:name="_Ref358042229"/>
      <w:bookmarkStart w:id="559" w:name="_Ref370286431"/>
      <w:r w:rsidRPr="006C7966">
        <w:t xml:space="preserve">Figure </w:t>
      </w:r>
      <w:r w:rsidR="00075FC8" w:rsidRPr="006C7966">
        <w:rPr>
          <w:b w:val="0"/>
        </w:rPr>
        <w:fldChar w:fldCharType="begin"/>
      </w:r>
      <w:r w:rsidR="008C548C" w:rsidRPr="006C7966">
        <w:instrText xml:space="preserve"> SEQ Figure \* ARABIC </w:instrText>
      </w:r>
      <w:r w:rsidR="00075FC8" w:rsidRPr="006C7966">
        <w:rPr>
          <w:b w:val="0"/>
        </w:rPr>
        <w:fldChar w:fldCharType="separate"/>
      </w:r>
      <w:r w:rsidR="00D5423B">
        <w:rPr>
          <w:noProof/>
        </w:rPr>
        <w:t>8</w:t>
      </w:r>
      <w:r w:rsidR="00075FC8" w:rsidRPr="006C7966">
        <w:rPr>
          <w:b w:val="0"/>
        </w:rPr>
        <w:fldChar w:fldCharType="end"/>
      </w:r>
      <w:bookmarkEnd w:id="558"/>
      <w:bookmarkEnd w:id="559"/>
      <w:r w:rsidRPr="006C7966">
        <w:t xml:space="preserve">: </w:t>
      </w:r>
      <w:r w:rsidR="001D4931" w:rsidRPr="006C7966">
        <w:t>Release</w:t>
      </w:r>
      <w:r w:rsidR="00A72A3A" w:rsidRPr="006C7966">
        <w:t xml:space="preserve"> </w:t>
      </w:r>
      <w:r w:rsidR="001D4931" w:rsidRPr="006C7966">
        <w:t>and</w:t>
      </w:r>
      <w:r w:rsidR="00A72A3A" w:rsidRPr="006C7966">
        <w:t xml:space="preserve"> </w:t>
      </w:r>
      <w:r w:rsidR="001D4931" w:rsidRPr="006C7966">
        <w:t>Provisioning</w:t>
      </w:r>
    </w:p>
    <w:p w14:paraId="53E420CD" w14:textId="77777777" w:rsidR="00CC3F65" w:rsidRPr="001F7200" w:rsidRDefault="00CC3F65">
      <w:pPr>
        <w:pPrChange w:id="560" w:author="Guy Roberts" w:date="2015-07-17T16:40:00Z">
          <w:pPr>
            <w:pStyle w:val="Caption"/>
            <w:jc w:val="center"/>
          </w:pPr>
        </w:pPrChange>
      </w:pPr>
    </w:p>
    <w:p w14:paraId="1F747F82" w14:textId="7395F097" w:rsidR="00A07109" w:rsidRPr="00A07109" w:rsidDel="00CC3F65" w:rsidRDefault="00A07109" w:rsidP="00A07109">
      <w:pPr>
        <w:rPr>
          <w:del w:id="561" w:author="Guy Roberts" w:date="2015-07-17T16:41:00Z"/>
        </w:rPr>
      </w:pPr>
      <w:bookmarkStart w:id="562" w:name="_Toc437518593"/>
      <w:bookmarkEnd w:id="562"/>
    </w:p>
    <w:p w14:paraId="0497CCDE" w14:textId="77777777" w:rsidR="00E87B9D" w:rsidRDefault="00E87B9D" w:rsidP="00E87B9D">
      <w:pPr>
        <w:pStyle w:val="Heading2"/>
      </w:pPr>
      <w:bookmarkStart w:id="563" w:name="_Toc437518594"/>
      <w:r>
        <w:t>Guardbands</w:t>
      </w:r>
      <w:bookmarkEnd w:id="563"/>
    </w:p>
    <w:p w14:paraId="4E9B1BEB" w14:textId="77777777" w:rsidR="00E87B9D" w:rsidRDefault="00E87B9D" w:rsidP="00E87B9D">
      <w:r>
        <w:t xml:space="preserve">There may be a delay between the requested in-service start time and the activation of the data plane.  So that the RA knows that the data-plane has actually changed state, a state change notification is defined.   The dataPlaneStateChange notification is sent to the RA that issued the original reserve request when the data-plane status has changed. Possible data-plane status changes are: activation, deactivation and activation version change. </w:t>
      </w:r>
    </w:p>
    <w:p w14:paraId="2F8AD3D9" w14:textId="77777777" w:rsidR="00E87B9D" w:rsidRDefault="00E87B9D" w:rsidP="00E87B9D"/>
    <w:p w14:paraId="7BEDFEA0" w14:textId="77777777" w:rsidR="00E87B9D" w:rsidRDefault="00E87B9D" w:rsidP="00E87B9D">
      <w:r w:rsidRPr="00F8044F">
        <w:rPr>
          <w:b/>
        </w:rPr>
        <w:t>Start Time</w:t>
      </w:r>
      <w:r>
        <w:t>.  The start time is the earliest that the activation can occur.  There may be a delay in completing the activation depending on the time taken by the NRM to perform the activation.</w:t>
      </w:r>
    </w:p>
    <w:p w14:paraId="744E354F" w14:textId="65C7B052" w:rsidR="00E87B9D" w:rsidRDefault="00E87B9D" w:rsidP="00E87B9D">
      <w:r>
        <w:t>In the situation where the RA wishes to ensure that the activation has completed at a guaranteed point in time, it is the responsibility of the RA to add a guard band as they see fit to the start time.  The RA is responsible for choosing an appropriate guard time based on their knowledge of the expected provisioning delay at t</w:t>
      </w:r>
      <w:r w:rsidR="00AB09F0">
        <w:t>.</w:t>
      </w:r>
      <w:r>
        <w:t>he target NRM.</w:t>
      </w:r>
    </w:p>
    <w:p w14:paraId="77601B32" w14:textId="77777777" w:rsidR="00E87B9D" w:rsidRDefault="00E87B9D" w:rsidP="00E87B9D"/>
    <w:p w14:paraId="3D0044FA" w14:textId="77777777" w:rsidR="00E87B9D" w:rsidRDefault="00E87B9D" w:rsidP="00E87B9D">
      <w:r w:rsidRPr="00F8044F">
        <w:rPr>
          <w:b/>
        </w:rPr>
        <w:t>End Time</w:t>
      </w:r>
      <w:r>
        <w:t>. The end time is the earliest that the deactivation can occur.  There may be a delay in completing this action depending on the time taken by the NRM to complete the deactivation.</w:t>
      </w:r>
    </w:p>
    <w:p w14:paraId="4E62EF61" w14:textId="6547EEC5" w:rsidR="00E87B9D" w:rsidRDefault="00E87B9D" w:rsidP="00E87B9D">
      <w:r>
        <w:t>In the situation where the RA wishes to ensure that the deactivation has either started before or completed after at a guaranteed point in time, it is the responsibility of the RA to add a guard band as they see fit to the end time.  The RA is responsible for choosing an appropriate guard time based on their knowledge of the expected deactivation delay at the target NRM.</w:t>
      </w:r>
    </w:p>
    <w:p w14:paraId="5C1AF276" w14:textId="77777777" w:rsidR="00F3173B" w:rsidRDefault="00F3173B" w:rsidP="00FF021F">
      <w:pPr>
        <w:rPr>
          <w:ins w:id="564" w:author="Guy Roberts" w:date="2015-07-17T16:40:00Z"/>
        </w:rPr>
      </w:pPr>
    </w:p>
    <w:p w14:paraId="14380FC1" w14:textId="5A3BD268" w:rsidR="00CC3F65" w:rsidDel="00CC3F65" w:rsidRDefault="00CC3F65" w:rsidP="00FF021F">
      <w:pPr>
        <w:rPr>
          <w:del w:id="565" w:author="Guy Roberts" w:date="2015-07-17T16:41:00Z"/>
        </w:rPr>
      </w:pPr>
      <w:bookmarkStart w:id="566" w:name="_Toc437518595"/>
      <w:bookmarkEnd w:id="566"/>
    </w:p>
    <w:p w14:paraId="10D48D9C" w14:textId="77777777" w:rsidR="001878C2" w:rsidRDefault="001878C2" w:rsidP="00CE21E1">
      <w:pPr>
        <w:pStyle w:val="Heading1"/>
        <w:keepNext w:val="0"/>
      </w:pPr>
      <w:bookmarkStart w:id="567" w:name="_Toc437518596"/>
      <w:r w:rsidRPr="006C7966">
        <w:t>NSI</w:t>
      </w:r>
      <w:r w:rsidR="00A72A3A" w:rsidRPr="006C7966">
        <w:t xml:space="preserve"> </w:t>
      </w:r>
      <w:r w:rsidRPr="006C7966">
        <w:t>Message</w:t>
      </w:r>
      <w:r w:rsidR="00A72A3A" w:rsidRPr="006C7966">
        <w:t xml:space="preserve"> </w:t>
      </w:r>
      <w:r w:rsidRPr="006C7966">
        <w:t>Transpo</w:t>
      </w:r>
      <w:r w:rsidR="00331D5D">
        <w:t>rt</w:t>
      </w:r>
      <w:r w:rsidR="00081FAD">
        <w:t xml:space="preserve"> and Sync/Async messaging</w:t>
      </w:r>
      <w:bookmarkEnd w:id="567"/>
    </w:p>
    <w:p w14:paraId="45494CFF" w14:textId="77777777" w:rsidR="00144A6A" w:rsidRPr="00144A6A" w:rsidRDefault="00144A6A" w:rsidP="00144A6A">
      <w:pPr>
        <w:pStyle w:val="nobreak"/>
      </w:pPr>
    </w:p>
    <w:p w14:paraId="281BBCBD" w14:textId="77777777" w:rsidR="003C0EB2" w:rsidRDefault="00FB1B65" w:rsidP="007040F7">
      <w:pPr>
        <w:pStyle w:val="Heading2"/>
      </w:pPr>
      <w:bookmarkStart w:id="568" w:name="_Toc375059302"/>
      <w:bookmarkStart w:id="569" w:name="_Toc437518597"/>
      <w:r w:rsidRPr="00FB1B65">
        <w:t>Asynchronous Messaging</w:t>
      </w:r>
      <w:bookmarkEnd w:id="568"/>
      <w:bookmarkEnd w:id="569"/>
    </w:p>
    <w:p w14:paraId="4C9ACCF0" w14:textId="77777777" w:rsidR="00FB1B65" w:rsidRPr="00DF499F" w:rsidRDefault="00FB1B65" w:rsidP="00FB1B65">
      <w:r w:rsidRPr="006C7966">
        <w:t>This section describes the messaging interaction model</w:t>
      </w:r>
      <w:r>
        <w:t>s</w:t>
      </w:r>
      <w:r w:rsidRPr="006C7966">
        <w:t xml:space="preserve"> utilized within an NSI CS implementation.</w:t>
      </w:r>
    </w:p>
    <w:p w14:paraId="69B4E5FB" w14:textId="77777777" w:rsidR="00FB1B65" w:rsidRPr="006C7966" w:rsidRDefault="00FB1B65" w:rsidP="00FB1B65"/>
    <w:p w14:paraId="5BE7C35F" w14:textId="77777777" w:rsidR="00FB1B65" w:rsidRPr="006C7966" w:rsidRDefault="00FB1B65" w:rsidP="00FB1B65">
      <w:r w:rsidRPr="006C7966">
        <w:lastRenderedPageBreak/>
        <w:t xml:space="preserve">Inherent to the NSI architecture is the need to support long duration operations such as complex reservation requests across multiple domains.  This requirement means that a synchronous protocol solution would not </w:t>
      </w:r>
      <w:r>
        <w:t>be suitable for</w:t>
      </w:r>
      <w:r w:rsidRPr="006C7966">
        <w:t xml:space="preserve"> NSI</w:t>
      </w:r>
      <w:r>
        <w:t>.  For this reason</w:t>
      </w:r>
      <w:r w:rsidRPr="006C7966">
        <w:t xml:space="preserve"> the NSI CS </w:t>
      </w:r>
      <w:r>
        <w:t>supports</w:t>
      </w:r>
      <w:r w:rsidRPr="006C7966">
        <w:t xml:space="preserve"> an asynchronous messaging protocol that allows for indeterminate response times.</w:t>
      </w:r>
    </w:p>
    <w:p w14:paraId="653EF0A5" w14:textId="77777777" w:rsidR="00FB1B65" w:rsidRPr="006C7966" w:rsidRDefault="00FB1B65" w:rsidP="00FB1B65"/>
    <w:p w14:paraId="3AA2E1AD" w14:textId="77777777" w:rsidR="00FB1B65" w:rsidRPr="006C7966" w:rsidRDefault="00FB1B65" w:rsidP="00FB1B65">
      <w:r w:rsidRPr="006C7966">
        <w:t xml:space="preserve">The HTTP/SOAP binding as defined in W3C standards is a synchronous request/response interaction model.  To help realize the NSI CS as an asynchronous protocol within the context of the synchronous HTTP/SOAP binding, </w:t>
      </w:r>
      <w:r>
        <w:t>NSI defines</w:t>
      </w:r>
      <w:r w:rsidRPr="006C7966">
        <w:t xml:space="preserve"> an asynchronous callback mechanism permitting unblocking of the CS operation request from the CS confirmed and failed response messages.</w:t>
      </w:r>
    </w:p>
    <w:p w14:paraId="15B88DBB" w14:textId="77777777" w:rsidR="00FB1B65" w:rsidRDefault="00FB1B65" w:rsidP="00FB1B65"/>
    <w:p w14:paraId="6421F747" w14:textId="446096B7" w:rsidR="00FB1B65" w:rsidRPr="006C7966" w:rsidRDefault="00FB1B65" w:rsidP="00FB1B65">
      <w:r w:rsidRPr="006C7966">
        <w:t xml:space="preserve">As an alternative to introducing the complex WS-Addressing specification, </w:t>
      </w:r>
      <w:r>
        <w:t xml:space="preserve">NSI CS defines </w:t>
      </w:r>
      <w:r w:rsidRPr="006C7966">
        <w:t xml:space="preserve">a simple mechanism that permits </w:t>
      </w:r>
      <w:r>
        <w:t>an RA</w:t>
      </w:r>
      <w:r w:rsidRPr="006C7966">
        <w:t xml:space="preserve"> to provide a </w:t>
      </w:r>
      <w:r w:rsidRPr="00791A95">
        <w:rPr>
          <w:i/>
        </w:rPr>
        <w:t>replyTo</w:t>
      </w:r>
      <w:r w:rsidRPr="006C7966">
        <w:t xml:space="preserve"> URL within the NSI header of the operation request message.  This URL is a SOAP endpoint </w:t>
      </w:r>
      <w:r>
        <w:t>that the</w:t>
      </w:r>
      <w:r w:rsidRPr="006C7966">
        <w:t xml:space="preserve"> RA exposes to the PA </w:t>
      </w:r>
      <w:r>
        <w:t xml:space="preserve">to </w:t>
      </w:r>
      <w:r w:rsidRPr="006C7966">
        <w:t>receive confirmed</w:t>
      </w:r>
      <w:r>
        <w:t xml:space="preserve">, </w:t>
      </w:r>
      <w:r w:rsidRPr="006C7966">
        <w:t>failed</w:t>
      </w:r>
      <w:r>
        <w:t>, error</w:t>
      </w:r>
      <w:r w:rsidR="00B85279">
        <w:t>, and notification</w:t>
      </w:r>
      <w:r w:rsidRPr="006C7966">
        <w:t xml:space="preserve"> message</w:t>
      </w:r>
      <w:r w:rsidR="00B85279">
        <w:t>s</w:t>
      </w:r>
      <w:r w:rsidRPr="006C7966">
        <w:t>.  When the PA has completed processing of the operation request</w:t>
      </w:r>
      <w:r>
        <w:t>,</w:t>
      </w:r>
      <w:r w:rsidRPr="006C7966">
        <w:t xml:space="preserve"> it will invoke the URL provided in the </w:t>
      </w:r>
      <w:r w:rsidRPr="00791A95">
        <w:rPr>
          <w:i/>
        </w:rPr>
        <w:t>replyTo</w:t>
      </w:r>
      <w:r w:rsidRPr="006C7966">
        <w:t xml:space="preserve"> field and deliver the resulting confirmed</w:t>
      </w:r>
      <w:r>
        <w:t xml:space="preserve">, </w:t>
      </w:r>
      <w:r w:rsidRPr="006C7966">
        <w:t>failed</w:t>
      </w:r>
      <w:r>
        <w:t>, or error</w:t>
      </w:r>
      <w:r w:rsidRPr="006C7966">
        <w:t xml:space="preserve"> message to the RA’s SOAP endpoint.</w:t>
      </w:r>
    </w:p>
    <w:p w14:paraId="06184F6A" w14:textId="77777777" w:rsidR="00FB1B65" w:rsidRDefault="00FB1B65" w:rsidP="00FB1B65"/>
    <w:p w14:paraId="6DAB4935" w14:textId="4B2E1D21" w:rsidR="00FB1B65" w:rsidRDefault="00075FC8" w:rsidP="00FB1B65">
      <w:r>
        <w:fldChar w:fldCharType="begin"/>
      </w:r>
      <w:r w:rsidR="00FB1B65">
        <w:instrText xml:space="preserve"> REF _Ref362267215 \h </w:instrText>
      </w:r>
      <w:r>
        <w:fldChar w:fldCharType="separate"/>
      </w:r>
      <w:ins w:id="570" w:author="John MacAuley" w:date="2016-01-08T16:24:00Z">
        <w:r w:rsidR="00D5423B" w:rsidRPr="006C7966">
          <w:t xml:space="preserve">Figure </w:t>
        </w:r>
        <w:r w:rsidR="00D5423B">
          <w:rPr>
            <w:noProof/>
          </w:rPr>
          <w:t>9</w:t>
        </w:r>
      </w:ins>
      <w:del w:id="571" w:author="John MacAuley" w:date="2016-01-08T16:24:00Z">
        <w:r w:rsidR="00BD4BAA" w:rsidRPr="006C7966" w:rsidDel="00D5423B">
          <w:delText xml:space="preserve">Figure </w:delText>
        </w:r>
        <w:r w:rsidR="00BD4BAA" w:rsidDel="00D5423B">
          <w:rPr>
            <w:noProof/>
          </w:rPr>
          <w:delText>9</w:delText>
        </w:r>
      </w:del>
      <w:r>
        <w:fldChar w:fldCharType="end"/>
      </w:r>
      <w:r w:rsidR="00FB1B65">
        <w:t xml:space="preserve"> </w:t>
      </w:r>
      <w:r w:rsidR="00FB1B65" w:rsidRPr="00872573">
        <w:t xml:space="preserve">shows the </w:t>
      </w:r>
      <w:r w:rsidR="00FB1B65" w:rsidRPr="00364337">
        <w:t xml:space="preserve">basic asynchronous </w:t>
      </w:r>
      <w:r w:rsidR="00FB1B65" w:rsidRPr="00872573">
        <w:t>NSI request/</w:t>
      </w:r>
      <w:r w:rsidR="00FB1B65">
        <w:t>reply</w:t>
      </w:r>
      <w:r w:rsidR="00FB1B65" w:rsidRPr="00872573">
        <w:t xml:space="preserve"> model</w:t>
      </w:r>
      <w:r w:rsidR="00FB1B65">
        <w:t>.</w:t>
      </w:r>
      <w:r w:rsidR="00FB1B65" w:rsidRPr="00872573">
        <w:t xml:space="preserve"> In this</w:t>
      </w:r>
      <w:r w:rsidR="00FB1B65" w:rsidRPr="006C7966">
        <w:t xml:space="preserve"> case the NSI CS </w:t>
      </w:r>
      <w:r w:rsidR="00FB1B65" w:rsidRPr="00872573">
        <w:t>request</w:t>
      </w:r>
      <w:r w:rsidR="00FB1B65" w:rsidRPr="006C7966">
        <w:t xml:space="preserve"> message </w:t>
      </w:r>
      <w:r w:rsidR="00FB1B65">
        <w:t xml:space="preserve">is </w:t>
      </w:r>
      <w:r w:rsidR="00FB1B65" w:rsidRPr="006C7966">
        <w:t xml:space="preserve">issued from </w:t>
      </w:r>
      <w:r w:rsidR="00FB1B65">
        <w:t>an RA</w:t>
      </w:r>
      <w:r w:rsidR="00FB1B65" w:rsidRPr="006C7966">
        <w:t xml:space="preserve"> to a PA. If the</w:t>
      </w:r>
      <w:r w:rsidR="00FB1B65">
        <w:t xml:space="preserve"> request is </w:t>
      </w:r>
      <w:r w:rsidR="00FB1B65" w:rsidRPr="00120243">
        <w:t>successfully delivered to the PA</w:t>
      </w:r>
      <w:r w:rsidR="00FB1B65" w:rsidRPr="006C7966">
        <w:t xml:space="preserve"> </w:t>
      </w:r>
      <w:r w:rsidR="00FB1B65">
        <w:t xml:space="preserve">the MTL layer MUST send an ACK response message immediately after receiving the request </w:t>
      </w:r>
      <w:r w:rsidR="00FB1B65" w:rsidRPr="006C7966">
        <w:t xml:space="preserve">to acknowledge to the </w:t>
      </w:r>
      <w:r w:rsidR="00FB1B65">
        <w:t>R</w:t>
      </w:r>
      <w:r w:rsidR="00FB1B65" w:rsidRPr="00E7277F">
        <w:t>A</w:t>
      </w:r>
      <w:r w:rsidR="00FB1B65" w:rsidRPr="006C7966">
        <w:t xml:space="preserve"> </w:t>
      </w:r>
      <w:r w:rsidR="00FB1B65">
        <w:t xml:space="preserve">that </w:t>
      </w:r>
      <w:r w:rsidR="00FB1B65" w:rsidRPr="006C7966">
        <w:t>the</w:t>
      </w:r>
      <w:r w:rsidR="00FB1B65" w:rsidRPr="006C7966">
        <w:rPr>
          <w:b/>
          <w:bCs/>
        </w:rPr>
        <w:t xml:space="preserve"> </w:t>
      </w:r>
      <w:r w:rsidR="00FB1B65" w:rsidRPr="006C7966">
        <w:t>request has been accepted</w:t>
      </w:r>
      <w:r w:rsidR="00FB1B65">
        <w:t xml:space="preserve"> by the Coordinator</w:t>
      </w:r>
      <w:r w:rsidR="00FB1B65" w:rsidRPr="006C7966">
        <w:t xml:space="preserve"> for processing</w:t>
      </w:r>
      <w:r w:rsidR="00FB1B65">
        <w:t xml:space="preserve">. If an error is detected at this stage, a </w:t>
      </w:r>
      <w:r w:rsidR="00FB1B65" w:rsidRPr="00E7277F">
        <w:rPr>
          <w:i/>
        </w:rPr>
        <w:t>serviceException</w:t>
      </w:r>
      <w:r w:rsidR="00FB1B65">
        <w:t xml:space="preserve"> is returned. </w:t>
      </w:r>
      <w:r w:rsidR="00FB1B65" w:rsidRPr="006C7966">
        <w:t xml:space="preserve">The RA will block until either the </w:t>
      </w:r>
      <w:r w:rsidR="00FB1B65" w:rsidRPr="00872573">
        <w:t>request</w:t>
      </w:r>
      <w:r w:rsidR="00B85279">
        <w:t>’s</w:t>
      </w:r>
      <w:r w:rsidR="00FB1B65" w:rsidRPr="00872573">
        <w:t xml:space="preserve"> response </w:t>
      </w:r>
      <w:r w:rsidR="00B85279">
        <w:t xml:space="preserve">is received, </w:t>
      </w:r>
      <w:r w:rsidR="00FB1B65" w:rsidRPr="00872573">
        <w:t xml:space="preserve">or </w:t>
      </w:r>
      <w:r w:rsidR="00B85279">
        <w:t xml:space="preserve">an </w:t>
      </w:r>
      <w:r w:rsidR="00FB1B65">
        <w:t>e</w:t>
      </w:r>
      <w:r w:rsidR="00FB1B65" w:rsidRPr="00872573">
        <w:t xml:space="preserve">xception is </w:t>
      </w:r>
      <w:r w:rsidR="00B85279">
        <w:t>returned.  T</w:t>
      </w:r>
      <w:r w:rsidR="00FB1B65" w:rsidRPr="006C7966">
        <w:t xml:space="preserve">his blocking operation is expected to be extremely short lived as the PA is only acknowledging the acceptance of the request for processing. </w:t>
      </w:r>
      <w:r w:rsidR="00FB1B65">
        <w:t>The MTL MUST provide the ACK response message to the NSA Coordinator.</w:t>
      </w:r>
    </w:p>
    <w:p w14:paraId="5F245CD4" w14:textId="77777777" w:rsidR="00FB1B65" w:rsidRDefault="00FB1B65" w:rsidP="00FB1B65"/>
    <w:p w14:paraId="110A247C" w14:textId="77777777" w:rsidR="00FB1B65" w:rsidRPr="006C7966" w:rsidRDefault="00FB1B65" w:rsidP="00FB1B65">
      <w:r>
        <w:t>For the HTTP/SOAP binding t</w:t>
      </w:r>
      <w:r w:rsidRPr="006C7966">
        <w:t>h</w:t>
      </w:r>
      <w:r>
        <w:t>e following generic behavior SHOULD</w:t>
      </w:r>
      <w:r w:rsidRPr="006C7966">
        <w:t xml:space="preserve"> be observed</w:t>
      </w:r>
      <w:r w:rsidR="00B85279">
        <w:t xml:space="preserve"> for asynchronous messaging</w:t>
      </w:r>
      <w:r w:rsidRPr="006C7966">
        <w:t>:</w:t>
      </w:r>
    </w:p>
    <w:p w14:paraId="4D265900" w14:textId="77777777" w:rsidR="00FB1B65" w:rsidRPr="006C7966" w:rsidRDefault="00FB1B65" w:rsidP="00FB1B65"/>
    <w:p w14:paraId="5331386E" w14:textId="77777777" w:rsidR="00FB1B65" w:rsidRPr="006C7966" w:rsidRDefault="00FB1B65" w:rsidP="008E0367">
      <w:pPr>
        <w:numPr>
          <w:ilvl w:val="0"/>
          <w:numId w:val="46"/>
        </w:numPr>
      </w:pPr>
      <w:r w:rsidRPr="006C7966">
        <w:t xml:space="preserve">The HTTP POST request carries the NSI CS operation request with the </w:t>
      </w:r>
      <w:r w:rsidRPr="00791A95">
        <w:rPr>
          <w:i/>
        </w:rPr>
        <w:t>replyTo</w:t>
      </w:r>
      <w:r w:rsidRPr="006C7966">
        <w:t xml:space="preserve"> header element set to the </w:t>
      </w:r>
      <w:r w:rsidRPr="00522401">
        <w:t>RA’s</w:t>
      </w:r>
      <w:r w:rsidRPr="006C7966">
        <w:t xml:space="preserve"> callback SOAP endpoint.</w:t>
      </w:r>
    </w:p>
    <w:p w14:paraId="224EAF3A" w14:textId="77777777" w:rsidR="00FB1B65" w:rsidRPr="006C7966" w:rsidRDefault="00FB1B65" w:rsidP="008E0367">
      <w:pPr>
        <w:numPr>
          <w:ilvl w:val="0"/>
          <w:numId w:val="46"/>
        </w:numPr>
      </w:pPr>
      <w:r w:rsidRPr="006C7966">
        <w:t xml:space="preserve">The HTTP 200 OK response carries either an acknowledgement or a </w:t>
      </w:r>
      <w:r w:rsidRPr="00E7277F">
        <w:rPr>
          <w:i/>
        </w:rPr>
        <w:t>serviceException</w:t>
      </w:r>
      <w:r>
        <w:rPr>
          <w:i/>
        </w:rPr>
        <w:t>.</w:t>
      </w:r>
      <w:r w:rsidRPr="006C7966">
        <w:t xml:space="preserve"> </w:t>
      </w:r>
    </w:p>
    <w:p w14:paraId="3FA500B0" w14:textId="77777777" w:rsidR="00FB1B65" w:rsidRPr="006C7966" w:rsidRDefault="00FB1B65" w:rsidP="008E0367">
      <w:pPr>
        <w:numPr>
          <w:ilvl w:val="0"/>
          <w:numId w:val="46"/>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381837C1" w14:textId="77777777" w:rsidR="00FB1B65" w:rsidRDefault="00FB1B65" w:rsidP="00FB1B65">
      <w:pPr>
        <w:tabs>
          <w:tab w:val="left" w:pos="6072"/>
        </w:tabs>
      </w:pPr>
      <w:r>
        <w:tab/>
      </w:r>
    </w:p>
    <w:p w14:paraId="141FBC76" w14:textId="77777777" w:rsidR="00FB1B65" w:rsidRPr="006C7966" w:rsidRDefault="00FB1B65" w:rsidP="00FB1B65"/>
    <w:p w14:paraId="208DAA13" w14:textId="77777777" w:rsidR="00FB1B65" w:rsidRDefault="00FB1B65" w:rsidP="00FB1B65">
      <w:r>
        <w:t xml:space="preserve">Sometime later, the PA will have assembled the data requested or determined that the request cannot be satisfied. At this point the PA will make </w:t>
      </w:r>
      <w:r w:rsidRPr="006C7966">
        <w:t xml:space="preserve">the asynchronous delivery of the </w:t>
      </w:r>
      <w:r w:rsidRPr="00B54B14">
        <w:t>reply</w:t>
      </w:r>
      <w:r w:rsidRPr="006C7966">
        <w:t xml:space="preserve"> message back to the RA</w:t>
      </w:r>
      <w:r>
        <w:t>, as show in the lower half of</w:t>
      </w:r>
      <w:r w:rsidR="00EE4134">
        <w:t xml:space="preserve"> </w:t>
      </w:r>
      <w:r w:rsidR="00075FC8">
        <w:fldChar w:fldCharType="begin"/>
      </w:r>
      <w:r w:rsidR="00EE4134">
        <w:instrText xml:space="preserve"> REF _Ref362267215 \h </w:instrText>
      </w:r>
      <w:r w:rsidR="00075FC8">
        <w:fldChar w:fldCharType="separate"/>
      </w:r>
      <w:ins w:id="572" w:author="John MacAuley" w:date="2016-01-08T16:24:00Z">
        <w:r w:rsidR="00D5423B" w:rsidRPr="006C7966">
          <w:t xml:space="preserve">Figure </w:t>
        </w:r>
        <w:r w:rsidR="00D5423B">
          <w:rPr>
            <w:noProof/>
          </w:rPr>
          <w:t>9</w:t>
        </w:r>
      </w:ins>
      <w:del w:id="573" w:author="John MacAuley" w:date="2016-01-08T16:24:00Z">
        <w:r w:rsidR="00BD4BAA" w:rsidRPr="006C7966" w:rsidDel="00D5423B">
          <w:delText xml:space="preserve">Figure </w:delText>
        </w:r>
        <w:r w:rsidR="00BD4BAA" w:rsidDel="00D5423B">
          <w:rPr>
            <w:noProof/>
          </w:rPr>
          <w:delText>9</w:delText>
        </w:r>
      </w:del>
      <w:r w:rsidR="00075FC8">
        <w:fldChar w:fldCharType="end"/>
      </w:r>
      <w:r>
        <w:rPr>
          <w:noProof/>
        </w:rPr>
        <w:t xml:space="preserve">. </w:t>
      </w:r>
      <w:r w:rsidRPr="006C7966">
        <w:t>If the</w:t>
      </w:r>
      <w:r>
        <w:t xml:space="preserve"> request is successfully delivered to the R</w:t>
      </w:r>
      <w:r w:rsidRPr="00120243">
        <w:t>A</w:t>
      </w:r>
      <w:r w:rsidRPr="006C7966">
        <w:t xml:space="preserve"> </w:t>
      </w:r>
      <w:r>
        <w:t xml:space="preserve">the MTL layer MUST send an ACK response message immediately after receiving the reply </w:t>
      </w:r>
      <w:r w:rsidRPr="006C7966">
        <w:t xml:space="preserve">to acknowledge to the </w:t>
      </w:r>
      <w:r>
        <w:t>P</w:t>
      </w:r>
      <w:r w:rsidRPr="00E7277F">
        <w:t>A</w:t>
      </w:r>
      <w:r w:rsidRPr="006C7966">
        <w:t xml:space="preserve"> </w:t>
      </w:r>
      <w:r>
        <w:t xml:space="preserve">that </w:t>
      </w:r>
      <w:r w:rsidRPr="006C7966">
        <w:t>the</w:t>
      </w:r>
      <w:r w:rsidRPr="006C7966">
        <w:rPr>
          <w:b/>
          <w:bCs/>
        </w:rPr>
        <w:t xml:space="preserve"> </w:t>
      </w:r>
      <w:r w:rsidRPr="006C7966">
        <w:t>confirmed or failed</w:t>
      </w:r>
      <w:r>
        <w:t xml:space="preserve"> message</w:t>
      </w:r>
      <w:r w:rsidRPr="006C7966">
        <w:t xml:space="preserve"> has been accepted</w:t>
      </w:r>
      <w:r>
        <w:t xml:space="preserve"> by the Coordinator</w:t>
      </w:r>
      <w:r w:rsidRPr="006C7966">
        <w:t xml:space="preserve"> for processing</w:t>
      </w:r>
      <w:r>
        <w:t xml:space="preserve">. If an error is detected at this stage, a </w:t>
      </w:r>
      <w:r w:rsidRPr="00E7277F">
        <w:rPr>
          <w:i/>
        </w:rPr>
        <w:t>serviceException</w:t>
      </w:r>
      <w:r>
        <w:t xml:space="preserve"> is returned.  The PA MUST</w:t>
      </w:r>
      <w:r w:rsidRPr="006C7966">
        <w:t xml:space="preserve"> maintain the </w:t>
      </w:r>
      <w:r w:rsidRPr="00CD354F">
        <w:rPr>
          <w:i/>
        </w:rPr>
        <w:t>repyTo</w:t>
      </w:r>
      <w:r w:rsidRPr="006C7966">
        <w:t xml:space="preserve"> endpoint value specified in the original operation request until it has delivered a confirmed or failed message back to the </w:t>
      </w:r>
      <w:r w:rsidRPr="00522401">
        <w:t>RA</w:t>
      </w:r>
      <w:r>
        <w:t>.</w:t>
      </w:r>
      <w:r w:rsidRPr="009217CE">
        <w:t xml:space="preserve"> </w:t>
      </w:r>
      <w:r>
        <w:t>The MTL MUST provide the ACK response message to the NSA Coordinator.</w:t>
      </w:r>
    </w:p>
    <w:p w14:paraId="3CC3D433" w14:textId="77777777" w:rsidR="00FB1B65" w:rsidRDefault="00FB1B65" w:rsidP="00FB1B65"/>
    <w:p w14:paraId="3FB087C3" w14:textId="77777777" w:rsidR="00FB1B65" w:rsidRPr="006C7966" w:rsidRDefault="00FB1B65" w:rsidP="00FB1B65">
      <w:r>
        <w:t>For the HTTP/SOAP binding t</w:t>
      </w:r>
      <w:r w:rsidRPr="006C7966">
        <w:t>h</w:t>
      </w:r>
      <w:r>
        <w:t>e following generic behavior SHOULD</w:t>
      </w:r>
      <w:r w:rsidRPr="006C7966">
        <w:t xml:space="preserve"> be observed:</w:t>
      </w:r>
    </w:p>
    <w:p w14:paraId="72551882" w14:textId="77777777" w:rsidR="00FB1B65" w:rsidRPr="006C7966" w:rsidRDefault="00FB1B65" w:rsidP="00FB1B65"/>
    <w:p w14:paraId="459A16CE" w14:textId="77777777" w:rsidR="00FB1B65" w:rsidRPr="006C7966" w:rsidRDefault="00FB1B65" w:rsidP="008E0367">
      <w:pPr>
        <w:numPr>
          <w:ilvl w:val="0"/>
          <w:numId w:val="47"/>
        </w:numPr>
      </w:pPr>
      <w:r w:rsidRPr="006C7966">
        <w:t xml:space="preserve">The HTTP POST request carries the NSI CS </w:t>
      </w:r>
      <w:r>
        <w:t>reply</w:t>
      </w:r>
      <w:r w:rsidRPr="006C7966">
        <w:t>.</w:t>
      </w:r>
    </w:p>
    <w:p w14:paraId="4369C61C" w14:textId="43204A1D" w:rsidR="00FB1B65" w:rsidRPr="006C7966" w:rsidRDefault="00FB1B65" w:rsidP="008E0367">
      <w:pPr>
        <w:numPr>
          <w:ilvl w:val="0"/>
          <w:numId w:val="47"/>
        </w:numPr>
      </w:pPr>
      <w:r w:rsidRPr="006C7966">
        <w:t>The HTTP 200 OK response carries an acknowledgement indicating successfully delivery of the confirmed message</w:t>
      </w:r>
      <w:r w:rsidR="000A0B27">
        <w:t xml:space="preserve">, </w:t>
      </w:r>
      <w:r w:rsidR="000A0B27" w:rsidRPr="006C7966">
        <w:t xml:space="preserve">or a </w:t>
      </w:r>
      <w:r w:rsidR="000A0B27" w:rsidRPr="00E7277F">
        <w:rPr>
          <w:i/>
        </w:rPr>
        <w:t>serviceException</w:t>
      </w:r>
      <w:r w:rsidR="000A0B27">
        <w:rPr>
          <w:i/>
        </w:rPr>
        <w:t xml:space="preserve"> </w:t>
      </w:r>
      <w:r w:rsidR="00075FC8" w:rsidRPr="007040F7">
        <w:t>in the case of a processing failure</w:t>
      </w:r>
    </w:p>
    <w:p w14:paraId="4BE201E1" w14:textId="77777777" w:rsidR="00FB1B65" w:rsidRPr="006C7966" w:rsidRDefault="00FB1B65" w:rsidP="008E0367">
      <w:pPr>
        <w:numPr>
          <w:ilvl w:val="0"/>
          <w:numId w:val="47"/>
        </w:numPr>
      </w:pPr>
      <w:r w:rsidRPr="006C7966">
        <w:t xml:space="preserve">The HTTP socket </w:t>
      </w:r>
      <w:r>
        <w:t xml:space="preserve">on the PA </w:t>
      </w:r>
      <w:r w:rsidRPr="006C7966">
        <w:t>blocks until the response is returned (</w:t>
      </w:r>
      <w:r>
        <w:t xml:space="preserve">Standard HTTP </w:t>
      </w:r>
      <w:r w:rsidRPr="006C7966">
        <w:t>synchronous</w:t>
      </w:r>
      <w:r>
        <w:t xml:space="preserve"> behaviour</w:t>
      </w:r>
      <w:r w:rsidRPr="006C7966">
        <w:t>).</w:t>
      </w:r>
    </w:p>
    <w:p w14:paraId="386EE92F" w14:textId="77777777" w:rsidR="00FB1B65" w:rsidRDefault="00FB1B65" w:rsidP="00FB1B65">
      <w:pPr>
        <w:pStyle w:val="nobreak"/>
        <w:keepNext w:val="0"/>
      </w:pPr>
    </w:p>
    <w:p w14:paraId="11F47EC1" w14:textId="77777777" w:rsidR="00FB1B65" w:rsidRPr="005C6729" w:rsidRDefault="003C0EB2" w:rsidP="00FB1B65">
      <w:pPr>
        <w:jc w:val="center"/>
      </w:pPr>
      <w:r w:rsidRPr="007040F7">
        <w:rPr>
          <w:noProof/>
        </w:rPr>
        <w:lastRenderedPageBreak/>
        <w:drawing>
          <wp:inline distT="0" distB="0" distL="0" distR="0" wp14:anchorId="00D224D6" wp14:editId="469C236A">
            <wp:extent cx="3200400" cy="2572789"/>
            <wp:effectExtent l="0" t="0" r="0" b="0"/>
            <wp:docPr id="3"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HFILE02\Folders\guy\Desktop\nsi\figures\Coord&amp;MTL.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00400" cy="2572789"/>
                    </a:xfrm>
                    <a:prstGeom prst="rect">
                      <a:avLst/>
                    </a:prstGeom>
                    <a:noFill/>
                    <a:ln>
                      <a:noFill/>
                    </a:ln>
                  </pic:spPr>
                </pic:pic>
              </a:graphicData>
            </a:graphic>
          </wp:inline>
        </w:drawing>
      </w:r>
    </w:p>
    <w:p w14:paraId="6BAF5AF2" w14:textId="77777777" w:rsidR="00FB1B65" w:rsidRPr="006C7966" w:rsidRDefault="00FB1B65" w:rsidP="00FB1B65">
      <w:pPr>
        <w:pStyle w:val="Caption"/>
        <w:jc w:val="center"/>
      </w:pPr>
      <w:bookmarkStart w:id="574" w:name="_Ref362267215"/>
      <w:r w:rsidRPr="006C7966">
        <w:t xml:space="preserve">Figure </w:t>
      </w:r>
      <w:r w:rsidR="00075FC8">
        <w:fldChar w:fldCharType="begin"/>
      </w:r>
      <w:r>
        <w:instrText xml:space="preserve"> SEQ Figure \* ARABIC </w:instrText>
      </w:r>
      <w:r w:rsidR="00075FC8">
        <w:fldChar w:fldCharType="separate"/>
      </w:r>
      <w:r w:rsidR="00D5423B">
        <w:rPr>
          <w:noProof/>
        </w:rPr>
        <w:t>9</w:t>
      </w:r>
      <w:r w:rsidR="00075FC8">
        <w:rPr>
          <w:noProof/>
        </w:rPr>
        <w:fldChar w:fldCharType="end"/>
      </w:r>
      <w:bookmarkEnd w:id="574"/>
      <w:r w:rsidRPr="006C7966">
        <w:t xml:space="preserve">: </w:t>
      </w:r>
      <w:r>
        <w:t>Asynchronous messages and MTL and Coordinator functions.</w:t>
      </w:r>
    </w:p>
    <w:p w14:paraId="4140F5E4" w14:textId="77777777" w:rsidR="00FB1B65" w:rsidRDefault="00FB1B65" w:rsidP="00FB1B65"/>
    <w:p w14:paraId="74260EF5" w14:textId="77777777" w:rsidR="00FB1B65" w:rsidRDefault="00FB1B65" w:rsidP="00FB1B65">
      <w:r>
        <w:t xml:space="preserve">The </w:t>
      </w:r>
      <w:r w:rsidRPr="00364337">
        <w:t xml:space="preserve">asynchronous </w:t>
      </w:r>
      <w:r>
        <w:t xml:space="preserve">NSI </w:t>
      </w:r>
      <w:r w:rsidRPr="00522401">
        <w:rPr>
          <w:i/>
        </w:rPr>
        <w:t>reserve</w:t>
      </w:r>
      <w:r>
        <w:t xml:space="preserve"> request has some special aspects: </w:t>
      </w:r>
    </w:p>
    <w:p w14:paraId="7318B2C1" w14:textId="77777777" w:rsidR="00FB1B65" w:rsidRDefault="00FB1B65" w:rsidP="00FB1B65">
      <w:pPr>
        <w:pStyle w:val="ListParagraph"/>
        <w:numPr>
          <w:ilvl w:val="0"/>
          <w:numId w:val="38"/>
        </w:numPr>
      </w:pPr>
      <w:r>
        <w:t xml:space="preserve">Instead of the MTL layer sending the generic ACK response message a specific </w:t>
      </w:r>
      <w:r w:rsidRPr="00E7277F">
        <w:rPr>
          <w:i/>
        </w:rPr>
        <w:t>reserveResponse</w:t>
      </w:r>
      <w:r w:rsidRPr="006C7966">
        <w:t xml:space="preserve"> message</w:t>
      </w:r>
      <w:r>
        <w:t xml:space="preserve"> MUST be sent. This message contains the </w:t>
      </w:r>
      <w:r w:rsidRPr="00364337">
        <w:rPr>
          <w:i/>
        </w:rPr>
        <w:t>connectionId</w:t>
      </w:r>
      <w:r>
        <w:t xml:space="preserve"> which is assigned by the PA and thus the MTL MUST obtain this from the PA NSA.</w:t>
      </w:r>
    </w:p>
    <w:p w14:paraId="158E89BB" w14:textId="77777777" w:rsidR="00FB1B65" w:rsidRDefault="00FB1B65" w:rsidP="00FB1B65">
      <w:pPr>
        <w:pStyle w:val="ListParagraph"/>
        <w:numPr>
          <w:ilvl w:val="0"/>
          <w:numId w:val="38"/>
        </w:numPr>
      </w:pPr>
      <w:r>
        <w:t>In this version of the NSI CS protocol the PA MUST retain the “</w:t>
      </w:r>
      <w:r w:rsidRPr="00D55CB5">
        <w:rPr>
          <w:i/>
        </w:rPr>
        <w:t>repyTo</w:t>
      </w:r>
      <w:r>
        <w:t xml:space="preserve">” field supplied in the </w:t>
      </w:r>
      <w:r w:rsidRPr="00364337">
        <w:rPr>
          <w:i/>
        </w:rPr>
        <w:t>reserve</w:t>
      </w:r>
      <w:r>
        <w:t xml:space="preserve"> request for the duration of the reservation. This “</w:t>
      </w:r>
      <w:r w:rsidRPr="00D55CB5">
        <w:rPr>
          <w:i/>
        </w:rPr>
        <w:t>repyTo</w:t>
      </w:r>
      <w:r>
        <w:t>” field SHOULD be used for the notification messages. All other “replyTo” values can be discarded after the confirmed or failed has been delivered to the RA.</w:t>
      </w:r>
    </w:p>
    <w:p w14:paraId="184688E7" w14:textId="77777777" w:rsidR="00FB1B65" w:rsidRDefault="00FB1B65" w:rsidP="00FB1B65"/>
    <w:p w14:paraId="64FEC1B5" w14:textId="77777777" w:rsidR="00FB1B65" w:rsidRPr="006C7966" w:rsidRDefault="00FB1B65" w:rsidP="00FB1B65">
      <w:r w:rsidRPr="006C7966">
        <w:t xml:space="preserve">Although most NSA deployments will support the described protocol interactions, there are situations where </w:t>
      </w:r>
      <w:r>
        <w:t>an RA</w:t>
      </w:r>
      <w:r w:rsidRPr="006C7966">
        <w:t xml:space="preserve"> will not be able to participate in the described HTTP/SOAP asynchronous mess</w:t>
      </w:r>
      <w:r>
        <w:t xml:space="preserve">aging interaction.  An example is where a </w:t>
      </w:r>
      <w:r w:rsidRPr="006C7966">
        <w:t>firewall</w:t>
      </w:r>
      <w:r>
        <w:t xml:space="preserve"> has been deployed</w:t>
      </w:r>
      <w:r w:rsidRPr="006C7966">
        <w:t xml:space="preserve"> between peer</w:t>
      </w:r>
      <w:r>
        <w:t>ing</w:t>
      </w:r>
      <w:r w:rsidRPr="006C7966">
        <w:t xml:space="preserve"> NSA.  </w:t>
      </w:r>
      <w:r>
        <w:t>See Appendix C for a discussion of</w:t>
      </w:r>
      <w:r w:rsidRPr="006C7966">
        <w:t xml:space="preserve"> this firewall issue.</w:t>
      </w:r>
    </w:p>
    <w:p w14:paraId="1C5A3B03" w14:textId="77777777" w:rsidR="00FB1B65" w:rsidRDefault="00FB1B65" w:rsidP="00FB1B65"/>
    <w:p w14:paraId="4C96980A" w14:textId="77777777" w:rsidR="00FB1B65" w:rsidRPr="006C7966" w:rsidRDefault="00FB1B65" w:rsidP="00FB1B65">
      <w:r>
        <w:t>T</w:t>
      </w:r>
      <w:r w:rsidRPr="006C7966">
        <w:t>he next section</w:t>
      </w:r>
      <w:r>
        <w:t xml:space="preserve"> describes</w:t>
      </w:r>
      <w:r w:rsidRPr="006C7966">
        <w:t xml:space="preserve"> NSI CS extensions to support a synchronous messaging model</w:t>
      </w:r>
      <w:r>
        <w:t xml:space="preserve"> required for RAs that are </w:t>
      </w:r>
      <w:r w:rsidRPr="006C7966">
        <w:t>behind a firewall and are not c</w:t>
      </w:r>
      <w:r>
        <w:t>apable of meeting the public accessibility</w:t>
      </w:r>
      <w:r w:rsidRPr="006C7966">
        <w:t xml:space="preserve"> requirements.</w:t>
      </w:r>
    </w:p>
    <w:p w14:paraId="48538914" w14:textId="77777777" w:rsidR="00FB1B65" w:rsidRPr="006C7966" w:rsidRDefault="00FB1B65" w:rsidP="00FB1B65"/>
    <w:p w14:paraId="47BEAF1D" w14:textId="77777777" w:rsidR="003C0EB2" w:rsidRDefault="00FB1B65" w:rsidP="007040F7">
      <w:pPr>
        <w:pStyle w:val="Heading2"/>
      </w:pPr>
      <w:bookmarkStart w:id="575" w:name="_Toc375059303"/>
      <w:bookmarkStart w:id="576" w:name="_Toc437518598"/>
      <w:r w:rsidRPr="00FB1B65">
        <w:t>Synchronous Messaging</w:t>
      </w:r>
      <w:bookmarkEnd w:id="575"/>
      <w:bookmarkEnd w:id="576"/>
    </w:p>
    <w:p w14:paraId="2ACD8441" w14:textId="77777777" w:rsidR="00FB1B65" w:rsidRDefault="00075FC8" w:rsidP="00FB1B65">
      <w:r>
        <w:fldChar w:fldCharType="begin"/>
      </w:r>
      <w:r w:rsidR="00B80DC4">
        <w:instrText xml:space="preserve"> REF _Ref362281447 \h </w:instrText>
      </w:r>
      <w:r>
        <w:fldChar w:fldCharType="separate"/>
      </w:r>
      <w:ins w:id="577" w:author="John MacAuley" w:date="2016-01-08T16:24:00Z">
        <w:r w:rsidR="00D5423B" w:rsidRPr="006C7966">
          <w:t xml:space="preserve">Figure </w:t>
        </w:r>
        <w:r w:rsidR="00D5423B">
          <w:rPr>
            <w:noProof/>
          </w:rPr>
          <w:t>10</w:t>
        </w:r>
      </w:ins>
      <w:del w:id="578" w:author="John MacAuley" w:date="2016-01-08T16:24:00Z">
        <w:r w:rsidR="00BD4BAA" w:rsidRPr="006C7966" w:rsidDel="00D5423B">
          <w:delText xml:space="preserve">Figure </w:delText>
        </w:r>
        <w:r w:rsidR="00BD4BAA" w:rsidDel="00D5423B">
          <w:rPr>
            <w:noProof/>
          </w:rPr>
          <w:delText>10</w:delText>
        </w:r>
      </w:del>
      <w:r>
        <w:fldChar w:fldCharType="end"/>
      </w:r>
      <w:r w:rsidR="00FB1B65">
        <w:t xml:space="preserve"> </w:t>
      </w:r>
      <w:r w:rsidR="00B80DC4">
        <w:t xml:space="preserve">shows </w:t>
      </w:r>
      <w:r w:rsidR="00FB1B65">
        <w:t>t</w:t>
      </w:r>
      <w:r w:rsidR="00FB1B65" w:rsidRPr="006C7966">
        <w:t>he</w:t>
      </w:r>
      <w:r w:rsidR="00FB1B65">
        <w:t xml:space="preserve"> operation of a synchronous message; a</w:t>
      </w:r>
      <w:r w:rsidR="00EE4134">
        <w:t>n</w:t>
      </w:r>
      <w:r w:rsidR="00FB1B65" w:rsidRPr="006C7966">
        <w:t xml:space="preserve"> NSI CS </w:t>
      </w:r>
      <w:r w:rsidR="00FB1B65" w:rsidRPr="00872573">
        <w:t>request</w:t>
      </w:r>
      <w:r w:rsidR="00FB1B65" w:rsidRPr="006C7966">
        <w:t xml:space="preserve"> message </w:t>
      </w:r>
      <w:r w:rsidR="00FB1B65">
        <w:t xml:space="preserve">is </w:t>
      </w:r>
      <w:r w:rsidR="00FB1B65" w:rsidRPr="006C7966">
        <w:t>issued</w:t>
      </w:r>
      <w:r w:rsidR="00FB1B65">
        <w:t xml:space="preserve"> from the RA, transmitted and received by the MTL layers and passed to the PA for processing. When the PA has collected the required information, or determined that the request cannot be satisfied, this information is sent back to the RA. The RA</w:t>
      </w:r>
      <w:r w:rsidR="00FB1B65" w:rsidRPr="006C7966">
        <w:t xml:space="preserve"> blocks until the response is returned</w:t>
      </w:r>
      <w:r w:rsidR="00FB1B65">
        <w:t>, and there are no ACK messages involved.</w:t>
      </w:r>
    </w:p>
    <w:p w14:paraId="29578828" w14:textId="77777777" w:rsidR="00FB1B65" w:rsidRDefault="00FB1B65" w:rsidP="00FB1B65"/>
    <w:p w14:paraId="1E0F3881" w14:textId="77777777" w:rsidR="00FB1B65" w:rsidRPr="006C7966" w:rsidRDefault="00FB1B65" w:rsidP="00FB1B65">
      <w:r>
        <w:t>For the HTTP/SOAP binding t</w:t>
      </w:r>
      <w:r w:rsidRPr="006C7966">
        <w:t>h</w:t>
      </w:r>
      <w:r>
        <w:t>e following generic behavior SHOULD</w:t>
      </w:r>
      <w:r w:rsidRPr="006C7966">
        <w:t xml:space="preserve"> be observed:</w:t>
      </w:r>
    </w:p>
    <w:p w14:paraId="48F77BC3" w14:textId="77777777" w:rsidR="00FB1B65" w:rsidRPr="006C7966" w:rsidRDefault="00FB1B65" w:rsidP="00FB1B65"/>
    <w:p w14:paraId="5953CBF1" w14:textId="2A8DF3CD" w:rsidR="00FB1B65" w:rsidRPr="006C7966" w:rsidRDefault="00FB1B65" w:rsidP="008E0367">
      <w:pPr>
        <w:numPr>
          <w:ilvl w:val="0"/>
          <w:numId w:val="48"/>
        </w:numPr>
      </w:pPr>
      <w:r w:rsidRPr="006C7966">
        <w:t xml:space="preserve">The HTTP POST request carries the NSI CS operation request with the </w:t>
      </w:r>
      <w:r w:rsidRPr="00791A95">
        <w:rPr>
          <w:i/>
        </w:rPr>
        <w:t>replyTo</w:t>
      </w:r>
      <w:r w:rsidRPr="006C7966">
        <w:t xml:space="preserve"> header element </w:t>
      </w:r>
      <w:r w:rsidR="00B15FE7">
        <w:t>absent</w:t>
      </w:r>
      <w:r w:rsidRPr="006C7966">
        <w:t>.</w:t>
      </w:r>
    </w:p>
    <w:p w14:paraId="7EC3D029" w14:textId="77777777" w:rsidR="00FB1B65" w:rsidRPr="006C7966" w:rsidRDefault="00FB1B65" w:rsidP="008E0367">
      <w:pPr>
        <w:numPr>
          <w:ilvl w:val="0"/>
          <w:numId w:val="48"/>
        </w:numPr>
      </w:pPr>
      <w:r w:rsidRPr="006C7966">
        <w:t>The HTTP 200 OK response carri</w:t>
      </w:r>
      <w:r>
        <w:t xml:space="preserve">es either the requested data </w:t>
      </w:r>
      <w:r w:rsidRPr="006C7966">
        <w:t xml:space="preserve">or a </w:t>
      </w:r>
      <w:r w:rsidRPr="00E7277F">
        <w:rPr>
          <w:i/>
        </w:rPr>
        <w:t>serviceException</w:t>
      </w:r>
      <w:r>
        <w:rPr>
          <w:i/>
        </w:rPr>
        <w:t>.</w:t>
      </w:r>
      <w:r w:rsidRPr="006C7966">
        <w:t xml:space="preserve"> </w:t>
      </w:r>
    </w:p>
    <w:p w14:paraId="3915BF83" w14:textId="77777777" w:rsidR="00FB1B65" w:rsidRPr="006C7966" w:rsidRDefault="00FB1B65" w:rsidP="008E0367">
      <w:pPr>
        <w:numPr>
          <w:ilvl w:val="0"/>
          <w:numId w:val="48"/>
        </w:numPr>
      </w:pPr>
      <w:r w:rsidRPr="006C7966">
        <w:t>The HTTP socket</w:t>
      </w:r>
      <w:r>
        <w:t xml:space="preserve"> on the RA</w:t>
      </w:r>
      <w:r w:rsidRPr="006C7966">
        <w:t xml:space="preserve"> blocks until the response is returned (</w:t>
      </w:r>
      <w:r>
        <w:t xml:space="preserve">Standard HTTP </w:t>
      </w:r>
      <w:r w:rsidRPr="006C7966">
        <w:t>synchronous</w:t>
      </w:r>
      <w:r>
        <w:t xml:space="preserve"> behaviour</w:t>
      </w:r>
      <w:r w:rsidRPr="006C7966">
        <w:t>).</w:t>
      </w:r>
    </w:p>
    <w:p w14:paraId="1260DFEE" w14:textId="77777777" w:rsidR="00FB1B65" w:rsidRDefault="00FB1B65" w:rsidP="00FB1B65"/>
    <w:p w14:paraId="297B710C" w14:textId="1844B1D2" w:rsidR="00FB1B65" w:rsidRDefault="00F37F0D" w:rsidP="00FB1B65">
      <w:pPr>
        <w:jc w:val="center"/>
      </w:pPr>
      <w:r>
        <w:rPr>
          <w:noProof/>
        </w:rPr>
        <w:lastRenderedPageBreak/>
        <w:drawing>
          <wp:inline distT="0" distB="0" distL="0" distR="0" wp14:anchorId="1E6676F8" wp14:editId="0F98E914">
            <wp:extent cx="3200400" cy="2572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sync-msg-and-mtl-coor.png"/>
                    <pic:cNvPicPr/>
                  </pic:nvPicPr>
                  <pic:blipFill>
                    <a:blip r:embed="rId24">
                      <a:extLst>
                        <a:ext uri="{28A0092B-C50C-407E-A947-70E740481C1C}">
                          <a14:useLocalDpi xmlns:a14="http://schemas.microsoft.com/office/drawing/2010/main" val="0"/>
                        </a:ext>
                      </a:extLst>
                    </a:blip>
                    <a:stretch>
                      <a:fillRect/>
                    </a:stretch>
                  </pic:blipFill>
                  <pic:spPr>
                    <a:xfrm>
                      <a:off x="0" y="0"/>
                      <a:ext cx="3200400" cy="2572789"/>
                    </a:xfrm>
                    <a:prstGeom prst="rect">
                      <a:avLst/>
                    </a:prstGeom>
                  </pic:spPr>
                </pic:pic>
              </a:graphicData>
            </a:graphic>
          </wp:inline>
        </w:drawing>
      </w:r>
    </w:p>
    <w:p w14:paraId="7FACAD0D" w14:textId="77777777" w:rsidR="00FB1B65" w:rsidRPr="006C7966" w:rsidRDefault="00FB1B65" w:rsidP="00FB1B65">
      <w:pPr>
        <w:pStyle w:val="Caption"/>
        <w:jc w:val="center"/>
      </w:pPr>
      <w:bookmarkStart w:id="579" w:name="_Ref362281447"/>
      <w:r w:rsidRPr="006C7966">
        <w:t xml:space="preserve">Figure </w:t>
      </w:r>
      <w:r w:rsidR="00075FC8">
        <w:fldChar w:fldCharType="begin"/>
      </w:r>
      <w:r>
        <w:instrText xml:space="preserve"> SEQ Figure \* ARABIC </w:instrText>
      </w:r>
      <w:r w:rsidR="00075FC8">
        <w:fldChar w:fldCharType="separate"/>
      </w:r>
      <w:r w:rsidR="00D5423B">
        <w:rPr>
          <w:noProof/>
        </w:rPr>
        <w:t>10</w:t>
      </w:r>
      <w:r w:rsidR="00075FC8">
        <w:rPr>
          <w:noProof/>
        </w:rPr>
        <w:fldChar w:fldCharType="end"/>
      </w:r>
      <w:bookmarkEnd w:id="579"/>
      <w:r w:rsidRPr="006C7966">
        <w:t xml:space="preserve">: </w:t>
      </w:r>
      <w:r>
        <w:t>Synchronous messages and MTL and Coordinator functions.</w:t>
      </w:r>
    </w:p>
    <w:p w14:paraId="1E77C7CE" w14:textId="77777777" w:rsidR="00FB1B65" w:rsidRPr="005C6729" w:rsidRDefault="00FB1B65" w:rsidP="00FB1B65">
      <w:pPr>
        <w:jc w:val="center"/>
      </w:pPr>
    </w:p>
    <w:p w14:paraId="7438FBE1" w14:textId="77777777" w:rsidR="00FB1B65" w:rsidRPr="006C7966" w:rsidRDefault="00FB1B65" w:rsidP="00FB1B65"/>
    <w:p w14:paraId="4923E2F8" w14:textId="77777777" w:rsidR="00FB1B65" w:rsidRDefault="00FB1B65" w:rsidP="00FB1B65">
      <w:r>
        <w:t xml:space="preserve">Most NSI messages operate in the asynchronous mode only, however, some messages also support a synchronous mode of operation.    This </w:t>
      </w:r>
      <w:r w:rsidRPr="006C7966">
        <w:t>remov</w:t>
      </w:r>
      <w:r>
        <w:t>es</w:t>
      </w:r>
      <w:r w:rsidRPr="006C7966">
        <w:t xml:space="preserve"> the need for asynchronous callbacks for a requester-only NSA. This</w:t>
      </w:r>
      <w:r>
        <w:t xml:space="preserve"> </w:t>
      </w:r>
      <w:r w:rsidRPr="006C7966">
        <w:t xml:space="preserve">simple mechanism utilizes the basic CS operation request </w:t>
      </w:r>
      <w:r>
        <w:t xml:space="preserve">messages in combination with synchronous version of the </w:t>
      </w:r>
      <w:r w:rsidRPr="006C7966">
        <w:t>query message</w:t>
      </w:r>
      <w:r>
        <w:t>d</w:t>
      </w:r>
      <w:r w:rsidRPr="006C7966">
        <w:t xml:space="preserve"> to provide a functional polling solution removing the need for asynchronous callbacks. This </w:t>
      </w:r>
      <w:r>
        <w:t>has been</w:t>
      </w:r>
      <w:r w:rsidRPr="006C7966">
        <w:t xml:space="preserve"> added </w:t>
      </w:r>
      <w:r>
        <w:t xml:space="preserve">specifically </w:t>
      </w:r>
      <w:r w:rsidRPr="006C7966">
        <w:t xml:space="preserve">to help address the firewall issue described in the </w:t>
      </w:r>
      <w:r>
        <w:t>appendix</w:t>
      </w:r>
      <w:r w:rsidRPr="006C7966">
        <w:t>.</w:t>
      </w:r>
    </w:p>
    <w:p w14:paraId="00C7243B" w14:textId="77777777" w:rsidR="00FB1B65" w:rsidRDefault="00FB1B65" w:rsidP="00FB1B65"/>
    <w:p w14:paraId="72C5A0A1" w14:textId="77777777" w:rsidR="00FB1B65" w:rsidRPr="006C7966" w:rsidRDefault="00FB1B65" w:rsidP="00FB1B65">
      <w:r>
        <w:t xml:space="preserve">As indicated in </w:t>
      </w:r>
      <w:r w:rsidR="00075FC8">
        <w:fldChar w:fldCharType="begin"/>
      </w:r>
      <w:r w:rsidR="00EE4134">
        <w:instrText xml:space="preserve"> REF _Ref362281447 \h </w:instrText>
      </w:r>
      <w:r w:rsidR="00075FC8">
        <w:fldChar w:fldCharType="separate"/>
      </w:r>
      <w:ins w:id="580" w:author="John MacAuley" w:date="2016-01-08T16:24:00Z">
        <w:r w:rsidR="00D5423B" w:rsidRPr="006C7966">
          <w:t xml:space="preserve">Figure </w:t>
        </w:r>
        <w:r w:rsidR="00D5423B">
          <w:rPr>
            <w:noProof/>
          </w:rPr>
          <w:t>10</w:t>
        </w:r>
      </w:ins>
      <w:del w:id="581" w:author="John MacAuley" w:date="2016-01-08T16:24:00Z">
        <w:r w:rsidR="00BD4BAA" w:rsidRPr="006C7966" w:rsidDel="00D5423B">
          <w:delText xml:space="preserve">Figure </w:delText>
        </w:r>
        <w:r w:rsidR="00BD4BAA" w:rsidDel="00D5423B">
          <w:rPr>
            <w:noProof/>
          </w:rPr>
          <w:delText>10</w:delText>
        </w:r>
      </w:del>
      <w:r w:rsidR="00075FC8">
        <w:fldChar w:fldCharType="end"/>
      </w:r>
      <w:r w:rsidR="00EE4134">
        <w:t xml:space="preserve"> </w:t>
      </w:r>
      <w:r>
        <w:t xml:space="preserve">the </w:t>
      </w:r>
      <w:r w:rsidRPr="006C7966">
        <w:t xml:space="preserve">synchronous messaging model relies on </w:t>
      </w:r>
      <w:r>
        <w:t xml:space="preserve">the </w:t>
      </w:r>
      <w:r w:rsidRPr="006C7966">
        <w:t xml:space="preserve">mechanisms </w:t>
      </w:r>
      <w:r>
        <w:t xml:space="preserve">described below </w:t>
      </w:r>
      <w:r w:rsidRPr="006C7966">
        <w:t xml:space="preserve">to remove the need for asynchronous callbacks, and permit a firewall safe </w:t>
      </w:r>
      <w:r>
        <w:t>RA</w:t>
      </w:r>
      <w:r w:rsidRPr="006C7966">
        <w:t xml:space="preserve"> implementation:</w:t>
      </w:r>
    </w:p>
    <w:p w14:paraId="22B03F58" w14:textId="77777777" w:rsidR="00FB1B65" w:rsidRPr="006C7966" w:rsidRDefault="00FB1B65" w:rsidP="00FB1B65"/>
    <w:p w14:paraId="5E7AE5EA" w14:textId="77777777" w:rsidR="00FB1B65" w:rsidRPr="006C7966" w:rsidRDefault="00FB1B65" w:rsidP="00FB1B65">
      <w:pPr>
        <w:numPr>
          <w:ilvl w:val="0"/>
          <w:numId w:val="25"/>
        </w:numPr>
        <w:contextualSpacing/>
      </w:pPr>
      <w:r w:rsidRPr="006C7966">
        <w:t xml:space="preserve">The </w:t>
      </w:r>
      <w:r>
        <w:t>RA MUST inform</w:t>
      </w:r>
      <w:r w:rsidRPr="006C7966">
        <w:t xml:space="preserve"> the </w:t>
      </w:r>
      <w:r>
        <w:t>PA</w:t>
      </w:r>
      <w:r w:rsidRPr="006C7966">
        <w:t xml:space="preserve"> that it is not interested in receiving asynchronous</w:t>
      </w:r>
      <w:r>
        <w:t xml:space="preserve"> callbacks by not specifying a </w:t>
      </w:r>
      <w:r w:rsidRPr="00791A95">
        <w:rPr>
          <w:i/>
        </w:rPr>
        <w:t>replyTo</w:t>
      </w:r>
      <w:r w:rsidRPr="006C7966">
        <w:t xml:space="preserve"> address in the NSI heade</w:t>
      </w:r>
      <w:r>
        <w:t xml:space="preserve">r of the CS operation request. </w:t>
      </w:r>
    </w:p>
    <w:p w14:paraId="2BD31EC5" w14:textId="77777777" w:rsidR="00FB1B65" w:rsidRDefault="00FB1B65" w:rsidP="00FB1B65">
      <w:pPr>
        <w:numPr>
          <w:ilvl w:val="0"/>
          <w:numId w:val="25"/>
        </w:numPr>
        <w:contextualSpacing/>
      </w:pPr>
      <w:r w:rsidRPr="006C7966">
        <w:t>If the</w:t>
      </w:r>
      <w:r>
        <w:t xml:space="preserve"> request is </w:t>
      </w:r>
      <w:r w:rsidRPr="00120243">
        <w:t>successfully delivered to the PA</w:t>
      </w:r>
      <w:r w:rsidRPr="006C7966">
        <w:t xml:space="preserve"> </w:t>
      </w:r>
      <w:r>
        <w:t xml:space="preserve">the MTL layer MUST send an ACK response message immediately after receiving the request </w:t>
      </w:r>
      <w:r w:rsidRPr="006C7966">
        <w:t xml:space="preserve">to acknowledge to the </w:t>
      </w:r>
      <w:r>
        <w:t>R</w:t>
      </w:r>
      <w:r w:rsidRPr="00E7277F">
        <w:t>A</w:t>
      </w:r>
      <w:r w:rsidRPr="006C7966">
        <w:t xml:space="preserve"> </w:t>
      </w:r>
      <w:r>
        <w:t xml:space="preserve">that </w:t>
      </w:r>
      <w:r w:rsidRPr="006C7966">
        <w:t>the</w:t>
      </w:r>
      <w:r w:rsidRPr="006C7966">
        <w:rPr>
          <w:b/>
          <w:bCs/>
        </w:rPr>
        <w:t xml:space="preserve"> </w:t>
      </w:r>
      <w:r w:rsidRPr="006C7966">
        <w:t>request has been accepted</w:t>
      </w:r>
      <w:r>
        <w:t xml:space="preserve"> by the Coordinator</w:t>
      </w:r>
      <w:r w:rsidRPr="006C7966">
        <w:t xml:space="preserve"> for processing</w:t>
      </w:r>
      <w:r>
        <w:t xml:space="preserve">. </w:t>
      </w:r>
    </w:p>
    <w:p w14:paraId="5D504075" w14:textId="3C8C9B51" w:rsidR="00FB1B65" w:rsidRDefault="00FB1B65" w:rsidP="00FB1B65">
      <w:pPr>
        <w:numPr>
          <w:ilvl w:val="0"/>
          <w:numId w:val="25"/>
        </w:numPr>
        <w:contextualSpacing/>
      </w:pPr>
      <w:r>
        <w:t xml:space="preserve">Note: The </w:t>
      </w:r>
      <w:r w:rsidRPr="00F5365B">
        <w:rPr>
          <w:i/>
        </w:rPr>
        <w:t>reserve</w:t>
      </w:r>
      <w:r w:rsidRPr="006C7966">
        <w:t xml:space="preserve"> operation returns the </w:t>
      </w:r>
      <w:r>
        <w:t>PA</w:t>
      </w:r>
      <w:r w:rsidRPr="006C7966">
        <w:t xml:space="preserve"> allocated </w:t>
      </w:r>
      <w:r w:rsidRPr="00791A95">
        <w:rPr>
          <w:i/>
        </w:rPr>
        <w:t>connectionId</w:t>
      </w:r>
      <w:r w:rsidRPr="006C7966">
        <w:t xml:space="preserve"> for the reservation in the synchronous </w:t>
      </w:r>
      <w:r w:rsidRPr="00791A95">
        <w:rPr>
          <w:i/>
        </w:rPr>
        <w:t>reserveResponse</w:t>
      </w:r>
      <w:r w:rsidRPr="006C7966">
        <w:t xml:space="preserve"> message</w:t>
      </w:r>
      <w:r w:rsidR="00BA2FF0">
        <w:t xml:space="preserve"> (this is distinct from the </w:t>
      </w:r>
      <w:r w:rsidR="00BA2FF0" w:rsidRPr="00910952">
        <w:rPr>
          <w:i/>
        </w:rPr>
        <w:t>reserveConfirmed</w:t>
      </w:r>
      <w:r w:rsidR="00BA2FF0">
        <w:t xml:space="preserve"> and </w:t>
      </w:r>
      <w:r w:rsidR="00BA2FF0" w:rsidRPr="00910952">
        <w:rPr>
          <w:i/>
        </w:rPr>
        <w:t>reserveFailed</w:t>
      </w:r>
      <w:r w:rsidR="00BA2FF0">
        <w:t xml:space="preserve"> asynchronous messages)</w:t>
      </w:r>
      <w:r w:rsidRPr="006C7966">
        <w:t>.</w:t>
      </w:r>
    </w:p>
    <w:p w14:paraId="6AC5C0FC" w14:textId="77777777" w:rsidR="00FB1B65" w:rsidRPr="006C7966" w:rsidRDefault="00FB1B65" w:rsidP="00FB1B65">
      <w:pPr>
        <w:numPr>
          <w:ilvl w:val="0"/>
          <w:numId w:val="25"/>
        </w:numPr>
        <w:contextualSpacing/>
      </w:pPr>
      <w:r w:rsidRPr="006C7966">
        <w:t xml:space="preserve">The </w:t>
      </w:r>
      <w:r>
        <w:t>PA</w:t>
      </w:r>
      <w:r w:rsidRPr="006C7966">
        <w:t xml:space="preserve"> will perform the requested operation, but </w:t>
      </w:r>
      <w:r>
        <w:t xml:space="preserve">MUST NOT send a </w:t>
      </w:r>
      <w:r w:rsidRPr="006C7966">
        <w:t>confirmed/failed</w:t>
      </w:r>
      <w:r>
        <w:t>/error</w:t>
      </w:r>
      <w:r w:rsidRPr="006C7966">
        <w:t xml:space="preserve"> message back to the </w:t>
      </w:r>
      <w:r>
        <w:t>RA.</w:t>
      </w:r>
    </w:p>
    <w:p w14:paraId="3F8986BF" w14:textId="77777777" w:rsidR="00FB1B65" w:rsidRPr="006C7966" w:rsidRDefault="00FB1B65" w:rsidP="00FB1B65">
      <w:pPr>
        <w:numPr>
          <w:ilvl w:val="0"/>
          <w:numId w:val="25"/>
        </w:numPr>
        <w:contextualSpacing/>
      </w:pPr>
      <w:r w:rsidRPr="006C7966">
        <w:t xml:space="preserve">The </w:t>
      </w:r>
      <w:r>
        <w:t>RA SHOULD</w:t>
      </w:r>
      <w:r w:rsidRPr="006C7966">
        <w:t xml:space="preserve"> use the </w:t>
      </w:r>
      <w:r w:rsidRPr="00046455">
        <w:rPr>
          <w:i/>
        </w:rPr>
        <w:t>querySummary</w:t>
      </w:r>
      <w:r w:rsidRPr="00791A95">
        <w:rPr>
          <w:i/>
        </w:rPr>
        <w:t>Sync</w:t>
      </w:r>
      <w:r w:rsidRPr="006C7966">
        <w:t xml:space="preserve"> operation to synchronously retrieve reservation information based on the </w:t>
      </w:r>
      <w:r w:rsidRPr="00791A95">
        <w:rPr>
          <w:i/>
        </w:rPr>
        <w:t>connectionId</w:t>
      </w:r>
      <w:r w:rsidRPr="006C7966">
        <w:t>, monitoring the state machine transitions to determine progress and result of operation.</w:t>
      </w:r>
      <w:r>
        <w:t xml:space="preserve">  Alternatively, the queryResultSync operation can be used to retrieve any operation result messaged (confirmed, failed, error) generated against the </w:t>
      </w:r>
      <w:r w:rsidRPr="00791A95">
        <w:rPr>
          <w:i/>
        </w:rPr>
        <w:t>connectionId</w:t>
      </w:r>
      <w:r>
        <w:t>.</w:t>
      </w:r>
    </w:p>
    <w:p w14:paraId="1A032954" w14:textId="77777777" w:rsidR="00FB1B65" w:rsidRPr="006C7966" w:rsidRDefault="00FB1B65" w:rsidP="00FB1B65">
      <w:pPr>
        <w:numPr>
          <w:ilvl w:val="0"/>
          <w:numId w:val="25"/>
        </w:numPr>
        <w:contextualSpacing/>
      </w:pPr>
      <w:r w:rsidRPr="006C7966">
        <w:t xml:space="preserve">Notifications generated against a </w:t>
      </w:r>
      <w:r w:rsidRPr="00791A95">
        <w:rPr>
          <w:i/>
        </w:rPr>
        <w:t>connectionId</w:t>
      </w:r>
      <w:r w:rsidRPr="006C7966">
        <w:t xml:space="preserve"> are identified in the r</w:t>
      </w:r>
      <w:r>
        <w:t>eservation query result, and SHOULD</w:t>
      </w:r>
      <w:r w:rsidRPr="006C7966">
        <w:t xml:space="preserve"> be retrieved using the </w:t>
      </w:r>
      <w:r w:rsidRPr="00116A6C">
        <w:rPr>
          <w:i/>
        </w:rPr>
        <w:t>queryNotification</w:t>
      </w:r>
      <w:r w:rsidRPr="00791A95">
        <w:rPr>
          <w:i/>
        </w:rPr>
        <w:t>Sync</w:t>
      </w:r>
      <w:r w:rsidRPr="006C7966">
        <w:t xml:space="preserve"> operation.</w:t>
      </w:r>
    </w:p>
    <w:p w14:paraId="7A6C0B08" w14:textId="77777777" w:rsidR="0089607E" w:rsidRDefault="0089607E" w:rsidP="00FB1B65"/>
    <w:p w14:paraId="0C3DC05B" w14:textId="2BD466DA" w:rsidR="00FB1B65" w:rsidRDefault="00DC733B" w:rsidP="00DC733B">
      <w:pPr>
        <w:jc w:val="center"/>
      </w:pPr>
      <w:r>
        <w:rPr>
          <w:noProof/>
        </w:rPr>
        <w:lastRenderedPageBreak/>
        <w:drawing>
          <wp:inline distT="0" distB="0" distL="0" distR="0" wp14:anchorId="30953E93" wp14:editId="3ECFE086">
            <wp:extent cx="3200400" cy="321286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async-req-sync-retriv.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3212869"/>
                    </a:xfrm>
                    <a:prstGeom prst="rect">
                      <a:avLst/>
                    </a:prstGeom>
                  </pic:spPr>
                </pic:pic>
              </a:graphicData>
            </a:graphic>
          </wp:inline>
        </w:drawing>
      </w:r>
    </w:p>
    <w:p w14:paraId="38091569" w14:textId="77777777" w:rsidR="00FB1B65" w:rsidRPr="006C7966" w:rsidRDefault="00FB1B65" w:rsidP="00DC733B">
      <w:pPr>
        <w:pStyle w:val="Caption"/>
        <w:jc w:val="center"/>
      </w:pPr>
      <w:bookmarkStart w:id="582" w:name="_Ref377032391"/>
      <w:r w:rsidRPr="006C7966">
        <w:t xml:space="preserve">Figure </w:t>
      </w:r>
      <w:r w:rsidR="00075FC8">
        <w:fldChar w:fldCharType="begin"/>
      </w:r>
      <w:r>
        <w:instrText xml:space="preserve"> SEQ Figure \* ARABIC </w:instrText>
      </w:r>
      <w:r w:rsidR="00075FC8">
        <w:fldChar w:fldCharType="separate"/>
      </w:r>
      <w:r w:rsidR="00D5423B">
        <w:rPr>
          <w:noProof/>
        </w:rPr>
        <w:t>11</w:t>
      </w:r>
      <w:r w:rsidR="00075FC8">
        <w:rPr>
          <w:noProof/>
        </w:rPr>
        <w:fldChar w:fldCharType="end"/>
      </w:r>
      <w:bookmarkEnd w:id="582"/>
      <w:r w:rsidRPr="006C7966">
        <w:t xml:space="preserve">: </w:t>
      </w:r>
      <w:r>
        <w:t>Asynchronous request with synchronous retrieval of the information.</w:t>
      </w:r>
    </w:p>
    <w:p w14:paraId="4F873961" w14:textId="77777777" w:rsidR="00FB1B65" w:rsidRDefault="00FB1B65" w:rsidP="00FB1B65"/>
    <w:p w14:paraId="11B12F15" w14:textId="77777777" w:rsidR="00FB1B65" w:rsidRPr="006C7966" w:rsidRDefault="00FB1B65" w:rsidP="00FB1B65">
      <w:pPr>
        <w:pStyle w:val="nobreak"/>
        <w:keepNext w:val="0"/>
      </w:pPr>
      <w:r w:rsidRPr="006C7966">
        <w:t>As the MTL defines only basic message transport capabilities, the NSA requires more intelligent message and process coordination to function.  These capabilities are defined in a logical entity called the coordinator.  Even though both the MTL and Coordinator are part of the NSA, the Coordinator is integral to the NSI Stack, whereas the MTL is functionally distinct and can be readily substituted.</w:t>
      </w:r>
    </w:p>
    <w:p w14:paraId="12043503" w14:textId="77777777" w:rsidR="00F977B0" w:rsidRDefault="00F977B0" w:rsidP="00F977B0"/>
    <w:p w14:paraId="4672823D" w14:textId="77777777" w:rsidR="00BD0532" w:rsidRPr="006C7966" w:rsidRDefault="00BD0532" w:rsidP="00BD0532"/>
    <w:p w14:paraId="31FB494F" w14:textId="77777777" w:rsidR="00BD0532" w:rsidRDefault="00B54B14" w:rsidP="00B54B14">
      <w:pPr>
        <w:pStyle w:val="Heading2"/>
      </w:pPr>
      <w:bookmarkStart w:id="583" w:name="_Toc437518599"/>
      <w:r>
        <w:t>Message format and handling</w:t>
      </w:r>
      <w:bookmarkEnd w:id="583"/>
    </w:p>
    <w:p w14:paraId="10382BCD" w14:textId="77777777" w:rsidR="00B54B14" w:rsidRPr="00B54B14" w:rsidRDefault="00B54B14" w:rsidP="00B54B14">
      <w:pPr>
        <w:pStyle w:val="nobreak"/>
      </w:pPr>
    </w:p>
    <w:p w14:paraId="55F5119E" w14:textId="77777777" w:rsidR="00B54B14" w:rsidRPr="006C7966" w:rsidRDefault="00B54B14" w:rsidP="00B54B14">
      <w:pPr>
        <w:pStyle w:val="Heading3"/>
      </w:pPr>
      <w:bookmarkStart w:id="584" w:name="_Toc437518600"/>
      <w:r w:rsidRPr="006C7966">
        <w:t>Standard Compliance</w:t>
      </w:r>
      <w:bookmarkEnd w:id="584"/>
    </w:p>
    <w:p w14:paraId="35B1B271" w14:textId="77777777" w:rsidR="00BD0532" w:rsidRPr="006C7966" w:rsidRDefault="00BD0532" w:rsidP="00BD0532">
      <w:r w:rsidRPr="006C7966">
        <w:t>The NSI CS protocol is specified using WSDL 1.1 and utilizes the SOAP 1.1 message encoding as identified by the namespaces:</w:t>
      </w:r>
    </w:p>
    <w:p w14:paraId="7D175CEF" w14:textId="77777777" w:rsidR="00BD0532" w:rsidRPr="006C7966" w:rsidRDefault="00BD0532" w:rsidP="00BD0532"/>
    <w:p w14:paraId="04552C65" w14:textId="77777777" w:rsidR="00BD0532" w:rsidRPr="006C7966" w:rsidRDefault="00BD0532" w:rsidP="008E0367">
      <w:pPr>
        <w:numPr>
          <w:ilvl w:val="0"/>
          <w:numId w:val="49"/>
        </w:numPr>
        <w:ind w:left="709" w:hanging="371"/>
        <w:contextualSpacing/>
      </w:pPr>
      <w:r w:rsidRPr="006C7966">
        <w:t>soap - "http://schemas.xmlsoap.org/soap/envelope/"</w:t>
      </w:r>
    </w:p>
    <w:p w14:paraId="5294E400" w14:textId="77777777" w:rsidR="00BD0532" w:rsidRPr="006C7966" w:rsidRDefault="00BD0532" w:rsidP="008E0367">
      <w:pPr>
        <w:numPr>
          <w:ilvl w:val="0"/>
          <w:numId w:val="49"/>
        </w:numPr>
        <w:ind w:left="709" w:hanging="371"/>
        <w:contextualSpacing/>
      </w:pPr>
      <w:r w:rsidRPr="006C7966">
        <w:t>xsi - "http://www.w3.org/2001/XMLSchema-instance"</w:t>
      </w:r>
    </w:p>
    <w:p w14:paraId="34FBAE84" w14:textId="77777777" w:rsidR="00BD0532" w:rsidRPr="006C7966" w:rsidRDefault="00BD0532" w:rsidP="008E0367">
      <w:pPr>
        <w:numPr>
          <w:ilvl w:val="0"/>
          <w:numId w:val="49"/>
        </w:numPr>
        <w:ind w:left="709" w:hanging="371"/>
        <w:contextualSpacing/>
      </w:pPr>
      <w:r w:rsidRPr="006C7966">
        <w:t>xsd - "http://www.w3.org/2001/XMLSchema"</w:t>
      </w:r>
    </w:p>
    <w:p w14:paraId="3662C19D" w14:textId="77777777" w:rsidR="00BD0532" w:rsidRPr="006C7966" w:rsidRDefault="00BD0532" w:rsidP="008E0367">
      <w:pPr>
        <w:numPr>
          <w:ilvl w:val="0"/>
          <w:numId w:val="49"/>
        </w:numPr>
        <w:ind w:left="709" w:hanging="371"/>
        <w:contextualSpacing/>
      </w:pPr>
      <w:r w:rsidRPr="006C7966">
        <w:t>soapenc - "http://schemas.xmlsoap.org/soap/encoding/"</w:t>
      </w:r>
    </w:p>
    <w:p w14:paraId="05AA7EB4" w14:textId="77777777" w:rsidR="00BD0532" w:rsidRPr="006C7966" w:rsidRDefault="00BD0532" w:rsidP="008E0367">
      <w:pPr>
        <w:numPr>
          <w:ilvl w:val="0"/>
          <w:numId w:val="49"/>
        </w:numPr>
        <w:ind w:left="709" w:hanging="371"/>
        <w:contextualSpacing/>
      </w:pPr>
      <w:r w:rsidRPr="006C7966">
        <w:t>wsdl - "http://schemas.xmlsoap.org/wsdl/"</w:t>
      </w:r>
    </w:p>
    <w:p w14:paraId="78CB6A9F" w14:textId="77777777" w:rsidR="00BD0532" w:rsidRPr="006C7966" w:rsidRDefault="00BD0532" w:rsidP="008E0367">
      <w:pPr>
        <w:numPr>
          <w:ilvl w:val="0"/>
          <w:numId w:val="49"/>
        </w:numPr>
        <w:ind w:left="709" w:hanging="371"/>
        <w:contextualSpacing/>
      </w:pPr>
      <w:r w:rsidRPr="006C7966">
        <w:t>soapbind - "http://schemas.xmlsoap.org/wsdl/soap/"</w:t>
      </w:r>
    </w:p>
    <w:p w14:paraId="2EC64E8C" w14:textId="77777777" w:rsidR="00BD0532" w:rsidRPr="006C7966" w:rsidRDefault="00BD0532" w:rsidP="00BD0532"/>
    <w:p w14:paraId="08C02336" w14:textId="15DB1E15" w:rsidR="00BD0532" w:rsidRPr="006C7966" w:rsidRDefault="00BD0532" w:rsidP="00BD0532">
      <w:r>
        <w:t>T</w:t>
      </w:r>
      <w:r w:rsidRPr="006C7966">
        <w:t xml:space="preserve">he specific NSI CS operation being invoked </w:t>
      </w:r>
      <w:r>
        <w:t xml:space="preserve">is identified </w:t>
      </w:r>
      <w:r w:rsidR="00C24FAE">
        <w:t xml:space="preserve">by the NSI-CS element carried in the SOAP message body.  In addition, the </w:t>
      </w:r>
      <w:del w:id="585" w:author="Chin Guok" w:date="2015-07-28T13:44:00Z">
        <w:r w:rsidR="00C24FAE" w:rsidDel="00F5381B">
          <w:delText xml:space="preserve">the </w:delText>
        </w:r>
      </w:del>
      <w:r w:rsidR="00C24FAE">
        <w:t xml:space="preserve">operation is uniquely identified </w:t>
      </w:r>
      <w:r w:rsidRPr="006C7966">
        <w:t>using the “Soapaction:” element in the HTTP header as per section 6.1.1 of “Simple Object Access Protocol (SOAP) 1.1” found at http://www.w3.org/TR/SOAP.</w:t>
      </w:r>
      <w:r w:rsidR="00E411A9">
        <w:t xml:space="preserve"> </w:t>
      </w:r>
      <w:r w:rsidRPr="006C7966">
        <w:t xml:space="preserve"> This allow</w:t>
      </w:r>
      <w:r>
        <w:t>s</w:t>
      </w:r>
      <w:r w:rsidRPr="006C7966">
        <w:t xml:space="preserve"> for better compatibility between SOAP implementations even though it is not explicitly required as per WS-I Basic Profile 1.1 http://www.ws-i.org/Profiles/BasicProfile-1.1-2006-04-10.html.</w:t>
      </w:r>
    </w:p>
    <w:p w14:paraId="4E1373A2" w14:textId="77777777" w:rsidR="00BD0532" w:rsidRDefault="00BD0532" w:rsidP="00102833"/>
    <w:p w14:paraId="5B47DD59" w14:textId="77777777" w:rsidR="0051785C" w:rsidRPr="006C7966" w:rsidRDefault="0051785C" w:rsidP="0051785C">
      <w:pPr>
        <w:pStyle w:val="Heading3"/>
      </w:pPr>
      <w:bookmarkStart w:id="586" w:name="_Toc437518601"/>
      <w:r w:rsidRPr="006C7966">
        <w:lastRenderedPageBreak/>
        <w:t xml:space="preserve">Message </w:t>
      </w:r>
      <w:r w:rsidR="00B54B14">
        <w:t>checks</w:t>
      </w:r>
      <w:bookmarkEnd w:id="586"/>
    </w:p>
    <w:p w14:paraId="6F0394D1" w14:textId="77777777" w:rsidR="0051785C" w:rsidRPr="006C7966" w:rsidRDefault="0051785C" w:rsidP="0051785C">
      <w:r w:rsidRPr="006C7966">
        <w:t xml:space="preserve">Additional error condition handling: </w:t>
      </w:r>
      <w:r w:rsidR="00E001C3">
        <w:t xml:space="preserve">Received messages must pass the </w:t>
      </w:r>
      <w:r w:rsidRPr="006C7966">
        <w:t xml:space="preserve">following set of checks </w:t>
      </w:r>
      <w:r w:rsidR="00E001C3">
        <w:t xml:space="preserve">in order </w:t>
      </w:r>
      <w:r w:rsidRPr="006C7966">
        <w:t xml:space="preserve">to be considered </w:t>
      </w:r>
      <w:r w:rsidR="00D27F93" w:rsidRPr="006C7966">
        <w:t>valid</w:t>
      </w:r>
      <w:r>
        <w:t xml:space="preserve"> and handed on to the relevant state machine</w:t>
      </w:r>
      <w:r w:rsidRPr="006C7966">
        <w:t>, otherwise a message transport layer fault will be returned:</w:t>
      </w:r>
    </w:p>
    <w:p w14:paraId="77710EEF" w14:textId="77777777" w:rsidR="0051785C" w:rsidRPr="006C7966" w:rsidRDefault="0051785C" w:rsidP="0051785C">
      <w:pPr>
        <w:pStyle w:val="ListParagraph"/>
        <w:numPr>
          <w:ilvl w:val="0"/>
          <w:numId w:val="13"/>
        </w:numPr>
      </w:pPr>
      <w:r w:rsidRPr="006C7966">
        <w:t>HTTP authentication – if the message does not have valid credentials it will be rejected with an HTTP 40x message.</w:t>
      </w:r>
    </w:p>
    <w:p w14:paraId="4756CE26" w14:textId="3836742C" w:rsidR="0051785C" w:rsidRPr="006C7966" w:rsidRDefault="0051785C" w:rsidP="0051785C">
      <w:pPr>
        <w:pStyle w:val="ListParagraph"/>
        <w:numPr>
          <w:ilvl w:val="0"/>
          <w:numId w:val="13"/>
        </w:numPr>
      </w:pPr>
      <w:r w:rsidRPr="000F4BC5">
        <w:rPr>
          <w:i/>
        </w:rPr>
        <w:t>correlationId</w:t>
      </w:r>
      <w:r w:rsidRPr="006C7966">
        <w:t xml:space="preserve"> - needed for any acknowledgment, </w:t>
      </w:r>
      <w:r w:rsidR="00E60212">
        <w:t>confirmed</w:t>
      </w:r>
      <w:r w:rsidRPr="006C7966">
        <w:t>, failed</w:t>
      </w:r>
      <w:r w:rsidR="00E60212">
        <w:t>, or error</w:t>
      </w:r>
      <w:r w:rsidRPr="006C7966">
        <w:t xml:space="preserve"> message</w:t>
      </w:r>
      <w:r w:rsidR="00E60212">
        <w:t xml:space="preserve"> to be returned to the </w:t>
      </w:r>
      <w:r w:rsidR="00E60212" w:rsidRPr="00B22F2D">
        <w:rPr>
          <w:i/>
        </w:rPr>
        <w:t>requesterNSA</w:t>
      </w:r>
      <w:r w:rsidRPr="006C7966">
        <w:t>.</w:t>
      </w:r>
      <w:r w:rsidR="00E411A9">
        <w:t xml:space="preserve"> </w:t>
      </w:r>
      <w:r>
        <w:t>MUST</w:t>
      </w:r>
      <w:r w:rsidRPr="006C7966">
        <w:t xml:space="preserve"> be unique within the context of the </w:t>
      </w:r>
      <w:r w:rsidRPr="00B22F2D">
        <w:rPr>
          <w:i/>
        </w:rPr>
        <w:t>providerNSA</w:t>
      </w:r>
      <w:r w:rsidRPr="006C7966">
        <w:t xml:space="preserve"> otherwise the request cannot be accepted.</w:t>
      </w:r>
      <w:r w:rsidR="00E001C3">
        <w:t xml:space="preserve"> See Section </w:t>
      </w:r>
      <w:r w:rsidR="00075FC8">
        <w:fldChar w:fldCharType="begin"/>
      </w:r>
      <w:r w:rsidR="00E001C3">
        <w:instrText xml:space="preserve"> REF _Ref359323158 \n \h </w:instrText>
      </w:r>
      <w:r w:rsidR="00075FC8">
        <w:fldChar w:fldCharType="separate"/>
      </w:r>
      <w:r w:rsidR="00D5423B">
        <w:t>6.1.2</w:t>
      </w:r>
      <w:r w:rsidR="00075FC8">
        <w:fldChar w:fldCharType="end"/>
      </w:r>
      <w:r w:rsidR="00E001C3">
        <w:t xml:space="preserve"> for a description of correlationIds.</w:t>
      </w:r>
    </w:p>
    <w:p w14:paraId="682F7439" w14:textId="4656FB3A" w:rsidR="0051785C" w:rsidRPr="006C7966" w:rsidRDefault="0051785C" w:rsidP="0051785C">
      <w:pPr>
        <w:pStyle w:val="ListParagraph"/>
        <w:numPr>
          <w:ilvl w:val="0"/>
          <w:numId w:val="13"/>
        </w:numPr>
      </w:pPr>
      <w:r w:rsidRPr="00791A95">
        <w:rPr>
          <w:i/>
        </w:rPr>
        <w:t>replyTo</w:t>
      </w:r>
      <w:r w:rsidRPr="006C7966">
        <w:t xml:space="preserve"> - the </w:t>
      </w:r>
      <w:r w:rsidR="00E60212">
        <w:t>confirmed</w:t>
      </w:r>
      <w:r w:rsidRPr="006C7966">
        <w:t>, failed</w:t>
      </w:r>
      <w:r w:rsidR="00E60212">
        <w:t>, or error message will be sent b</w:t>
      </w:r>
      <w:r w:rsidRPr="006C7966">
        <w:t>ack to this location.</w:t>
      </w:r>
      <w:r w:rsidR="00E411A9">
        <w:t xml:space="preserve"> </w:t>
      </w:r>
      <w:r w:rsidR="00651AC0">
        <w:t>T</w:t>
      </w:r>
      <w:r w:rsidRPr="006C7966">
        <w:t>he contents of the endpoint</w:t>
      </w:r>
      <w:r w:rsidR="00651AC0">
        <w:t xml:space="preserve"> do not need to be validated</w:t>
      </w:r>
      <w:r w:rsidRPr="006C7966">
        <w:t xml:space="preserve">, </w:t>
      </w:r>
      <w:r w:rsidR="00E24A54">
        <w:t xml:space="preserve">the PA SOULD check  the presence of data in the </w:t>
      </w:r>
      <w:r w:rsidR="00075FC8" w:rsidRPr="007040F7">
        <w:rPr>
          <w:i/>
        </w:rPr>
        <w:t>replyTo</w:t>
      </w:r>
      <w:r w:rsidR="00E24A54">
        <w:t xml:space="preserve"> field</w:t>
      </w:r>
      <w:r w:rsidRPr="006C7966">
        <w:t>.</w:t>
      </w:r>
      <w:r w:rsidR="00651AC0">
        <w:t xml:space="preserve">  The </w:t>
      </w:r>
      <w:r w:rsidR="00075FC8" w:rsidRPr="007040F7">
        <w:rPr>
          <w:i/>
        </w:rPr>
        <w:t>replyTo</w:t>
      </w:r>
      <w:r w:rsidR="00651AC0">
        <w:t xml:space="preserve"> field may left empty to indicate the need to synchronous operation.</w:t>
      </w:r>
    </w:p>
    <w:p w14:paraId="7F8AA889" w14:textId="275B0B3F" w:rsidR="0051785C" w:rsidRPr="006C7966" w:rsidRDefault="0051785C" w:rsidP="0051785C">
      <w:pPr>
        <w:pStyle w:val="ListParagraph"/>
        <w:numPr>
          <w:ilvl w:val="0"/>
          <w:numId w:val="13"/>
        </w:numPr>
      </w:pPr>
      <w:del w:id="587" w:author="Chin Guok" w:date="2015-07-28T14:28:00Z">
        <w:r w:rsidRPr="006C7966" w:rsidDel="00057CA0">
          <w:rPr>
            <w:i/>
          </w:rPr>
          <w:delText>Reservation</w:delText>
        </w:r>
        <w:r w:rsidRPr="006C7966" w:rsidDel="00057CA0">
          <w:delText xml:space="preserve"> </w:delText>
        </w:r>
      </w:del>
      <w:ins w:id="588" w:author="Chin Guok" w:date="2015-07-28T14:28:00Z">
        <w:r w:rsidR="00057CA0">
          <w:rPr>
            <w:i/>
          </w:rPr>
          <w:t>Operation Body</w:t>
        </w:r>
        <w:r w:rsidR="00057CA0" w:rsidRPr="006C7966">
          <w:t xml:space="preserve"> </w:t>
        </w:r>
      </w:ins>
      <w:r w:rsidRPr="006C7966">
        <w:t xml:space="preserve">– if the </w:t>
      </w:r>
      <w:del w:id="589" w:author="Chin Guok" w:date="2015-07-28T14:16:00Z">
        <w:r w:rsidRPr="006C7966" w:rsidDel="001D1E38">
          <w:delText xml:space="preserve">reservation </w:delText>
        </w:r>
      </w:del>
      <w:ins w:id="590" w:author="Chin Guok" w:date="2015-07-28T14:16:00Z">
        <w:r w:rsidR="001D1E38">
          <w:t>operation (e.g resv.rq, provision.req)</w:t>
        </w:r>
        <w:r w:rsidR="001D1E38" w:rsidRPr="006C7966">
          <w:t xml:space="preserve"> </w:t>
        </w:r>
        <w:r w:rsidR="001D1E38">
          <w:t xml:space="preserve">and corresponding </w:t>
        </w:r>
      </w:ins>
      <w:r w:rsidRPr="006C7966">
        <w:t xml:space="preserve">parameters are not present then </w:t>
      </w:r>
      <w:r>
        <w:t>the message is</w:t>
      </w:r>
      <w:r w:rsidRPr="006C7966">
        <w:t xml:space="preserve"> reject</w:t>
      </w:r>
      <w:r>
        <w:t>ed</w:t>
      </w:r>
      <w:r w:rsidRPr="006C7966">
        <w:t>.</w:t>
      </w:r>
    </w:p>
    <w:p w14:paraId="05709D50" w14:textId="5897EE28" w:rsidR="0051785C" w:rsidRPr="006C7966" w:rsidRDefault="0051785C" w:rsidP="0051785C">
      <w:pPr>
        <w:pStyle w:val="ListParagraph"/>
        <w:numPr>
          <w:ilvl w:val="0"/>
          <w:numId w:val="13"/>
        </w:numPr>
      </w:pPr>
      <w:r w:rsidRPr="006C7966">
        <w:rPr>
          <w:i/>
        </w:rPr>
        <w:t>requesterNSA</w:t>
      </w:r>
      <w:r w:rsidRPr="006C7966">
        <w:t xml:space="preserve"> and </w:t>
      </w:r>
      <w:r w:rsidRPr="006C7966">
        <w:rPr>
          <w:i/>
        </w:rPr>
        <w:t>providerNSA</w:t>
      </w:r>
      <w:r w:rsidRPr="006C7966">
        <w:t xml:space="preserve"> – </w:t>
      </w:r>
      <w:r>
        <w:t>MUST</w:t>
      </w:r>
      <w:r w:rsidRPr="006C7966">
        <w:t xml:space="preserve"> be present </w:t>
      </w:r>
      <w:r w:rsidR="00E60212">
        <w:t>for processing to proceed.</w:t>
      </w:r>
      <w:r w:rsidR="00E411A9">
        <w:t xml:space="preserve"> </w:t>
      </w:r>
      <w:r w:rsidR="00E60212">
        <w:t xml:space="preserve">The </w:t>
      </w:r>
      <w:r w:rsidR="00E60212" w:rsidRPr="006C7966">
        <w:rPr>
          <w:i/>
        </w:rPr>
        <w:t>providerNSA</w:t>
      </w:r>
      <w:r w:rsidR="00E60212">
        <w:t xml:space="preserve"> must </w:t>
      </w:r>
      <w:r w:rsidRPr="006C7966">
        <w:t xml:space="preserve">resolve to an </w:t>
      </w:r>
      <w:r w:rsidRPr="006C7966">
        <w:rPr>
          <w:i/>
        </w:rPr>
        <w:t>NSnetwork</w:t>
      </w:r>
      <w:r w:rsidRPr="006C7966">
        <w:t xml:space="preserve"> in topology.</w:t>
      </w:r>
      <w:r w:rsidR="00E411A9">
        <w:t xml:space="preserve"> </w:t>
      </w:r>
      <w:r w:rsidRPr="006C7966">
        <w:t xml:space="preserve">Also, the </w:t>
      </w:r>
      <w:r w:rsidRPr="006C7966">
        <w:rPr>
          <w:i/>
        </w:rPr>
        <w:t>providerNSA</w:t>
      </w:r>
      <w:r w:rsidRPr="006C7966">
        <w:t xml:space="preserve"> </w:t>
      </w:r>
      <w:r>
        <w:t>MUST</w:t>
      </w:r>
      <w:r w:rsidRPr="006C7966">
        <w:t xml:space="preserve"> be the </w:t>
      </w:r>
      <w:r w:rsidRPr="006C7966">
        <w:rPr>
          <w:i/>
        </w:rPr>
        <w:t>NSnetwork</w:t>
      </w:r>
      <w:r w:rsidRPr="006C7966">
        <w:t xml:space="preserve"> that the NSA is managing or the message will be rejected.</w:t>
      </w:r>
    </w:p>
    <w:p w14:paraId="4C4FBE2F" w14:textId="08B007F0" w:rsidR="0051785C" w:rsidRPr="006C7966" w:rsidRDefault="0051785C" w:rsidP="0051785C">
      <w:pPr>
        <w:pStyle w:val="ListParagraph"/>
        <w:numPr>
          <w:ilvl w:val="0"/>
          <w:numId w:val="13"/>
        </w:numPr>
      </w:pPr>
      <w:r w:rsidRPr="00791A95">
        <w:rPr>
          <w:i/>
        </w:rPr>
        <w:t>connectionId</w:t>
      </w:r>
      <w:r w:rsidRPr="006C7966">
        <w:t xml:space="preserve"> – this is used as the primary reference attribute for Reservation state machines and </w:t>
      </w:r>
      <w:r>
        <w:t>MUST</w:t>
      </w:r>
      <w:r w:rsidRPr="006C7966">
        <w:t xml:space="preserve"> be present.</w:t>
      </w:r>
      <w:r w:rsidR="00E411A9">
        <w:t xml:space="preserve"> </w:t>
      </w:r>
      <w:r>
        <w:t xml:space="preserve">If the message is for the first </w:t>
      </w:r>
      <w:r w:rsidRPr="003A6C93">
        <w:rPr>
          <w:i/>
        </w:rPr>
        <w:t>reserve</w:t>
      </w:r>
      <w:r>
        <w:t xml:space="preserve"> request then the </w:t>
      </w:r>
      <w:r w:rsidRPr="003A6C93">
        <w:rPr>
          <w:i/>
        </w:rPr>
        <w:t>connectionId</w:t>
      </w:r>
      <w:r>
        <w:t xml:space="preserve"> is left empty and </w:t>
      </w:r>
      <w:r w:rsidR="00651AC0">
        <w:t xml:space="preserve">SHOULD </w:t>
      </w:r>
      <w:r>
        <w:t xml:space="preserve">be </w:t>
      </w:r>
      <w:r w:rsidR="00E60212">
        <w:t xml:space="preserve">assigned </w:t>
      </w:r>
      <w:r>
        <w:t xml:space="preserve">by the </w:t>
      </w:r>
      <w:r w:rsidR="00E60212" w:rsidRPr="006C7966">
        <w:rPr>
          <w:i/>
        </w:rPr>
        <w:t>providerNSA</w:t>
      </w:r>
      <w:r>
        <w:t>.</w:t>
      </w:r>
    </w:p>
    <w:p w14:paraId="2A3FECCA" w14:textId="04B0EF34" w:rsidR="0051785C" w:rsidRDefault="0051785C" w:rsidP="00BA2FF0">
      <w:pPr>
        <w:pStyle w:val="ListParagraph"/>
        <w:numPr>
          <w:ilvl w:val="0"/>
          <w:numId w:val="13"/>
        </w:numPr>
        <w:rPr>
          <w:ins w:id="591" w:author="Chin Guok" w:date="2015-07-28T14:58:00Z"/>
        </w:rPr>
      </w:pPr>
      <w:r w:rsidRPr="006C7966">
        <w:t xml:space="preserve">If any of these fields are missing or invalid the NSA will return a message transport fault containing the </w:t>
      </w:r>
      <w:r w:rsidRPr="006C7966">
        <w:rPr>
          <w:i/>
        </w:rPr>
        <w:t>NSI</w:t>
      </w:r>
      <w:r w:rsidRPr="00E7277F">
        <w:rPr>
          <w:i/>
        </w:rPr>
        <w:t>ServiceException</w:t>
      </w:r>
      <w:r w:rsidRPr="006C7966">
        <w:t xml:space="preserve"> set to an appropriate error message.</w:t>
      </w:r>
      <w:r w:rsidR="00E411A9">
        <w:t xml:space="preserve"> </w:t>
      </w:r>
      <w:r w:rsidRPr="006C7966">
        <w:t>Typically this will be MISSING_PARAMETER - "</w:t>
      </w:r>
      <w:r w:rsidR="004C6CC6">
        <w:t>00101</w:t>
      </w:r>
      <w:r w:rsidRPr="006C7966">
        <w:t>", "Invalid or missing parameter" for this generic case and specify attributes identifying the parameter in question.</w:t>
      </w:r>
      <w:r w:rsidR="00BA2FF0">
        <w:t xml:space="preserve"> </w:t>
      </w:r>
      <w:r w:rsidR="00BA2FF0" w:rsidRPr="00BA2FF0">
        <w:t xml:space="preserve">In some cases lower layer errors may mean that it is not possible to send an </w:t>
      </w:r>
      <w:r w:rsidR="00BA2FF0" w:rsidRPr="008E0367">
        <w:rPr>
          <w:i/>
        </w:rPr>
        <w:t>NSIServiceException</w:t>
      </w:r>
      <w:r w:rsidR="00BA2FF0" w:rsidRPr="00BA2FF0">
        <w:t>, in this case a SOAP exception is appropriate.</w:t>
      </w:r>
    </w:p>
    <w:p w14:paraId="4DE1F706" w14:textId="77777777" w:rsidR="00547C50" w:rsidRDefault="00547C50">
      <w:pPr>
        <w:pStyle w:val="ListParagraph"/>
        <w:rPr>
          <w:ins w:id="592" w:author="Chin Guok" w:date="2015-07-28T14:19:00Z"/>
        </w:rPr>
        <w:pPrChange w:id="593" w:author="Chin Guok" w:date="2015-07-28T14:58:00Z">
          <w:pPr>
            <w:pStyle w:val="ListParagraph"/>
            <w:numPr>
              <w:numId w:val="13"/>
            </w:numPr>
            <w:ind w:hanging="360"/>
          </w:pPr>
        </w:pPrChange>
      </w:pPr>
    </w:p>
    <w:p w14:paraId="2C2D7BDA" w14:textId="484F05D2" w:rsidR="001D1E38" w:rsidRDefault="001D1E38">
      <w:pPr>
        <w:pPrChange w:id="594" w:author="Chin Guok" w:date="2015-07-28T14:19:00Z">
          <w:pPr>
            <w:pStyle w:val="ListParagraph"/>
            <w:numPr>
              <w:numId w:val="13"/>
            </w:numPr>
            <w:ind w:hanging="360"/>
          </w:pPr>
        </w:pPrChange>
      </w:pPr>
      <w:ins w:id="595" w:author="Chin Guok" w:date="2015-07-28T14:19:00Z">
        <w:r>
          <w:t xml:space="preserve">If any of the above parameters are </w:t>
        </w:r>
      </w:ins>
      <w:ins w:id="596" w:author="Chin Guok" w:date="2015-07-28T14:26:00Z">
        <w:r w:rsidR="00057CA0">
          <w:t>malformed or omitted from</w:t>
        </w:r>
      </w:ins>
      <w:ins w:id="597" w:author="Chin Guok" w:date="2015-07-28T14:19:00Z">
        <w:r>
          <w:t xml:space="preserve"> the request message, the provider may not have the necessary information to return a failed or error message using the </w:t>
        </w:r>
      </w:ins>
      <w:ins w:id="598" w:author="Chin Guok" w:date="2015-07-28T14:21:00Z">
        <w:r>
          <w:t xml:space="preserve">(asynchronous) </w:t>
        </w:r>
      </w:ins>
      <w:ins w:id="599" w:author="Chin Guok" w:date="2015-07-28T14:19:00Z">
        <w:r>
          <w:t xml:space="preserve">callback mechanism.  As such, the provider </w:t>
        </w:r>
      </w:ins>
      <w:ins w:id="600" w:author="Chin Guok" w:date="2015-07-28T14:21:00Z">
        <w:r w:rsidR="00057CA0">
          <w:t>can use a</w:t>
        </w:r>
        <w:r>
          <w:t xml:space="preserve"> (synchronous) SOAP fault to indicate </w:t>
        </w:r>
      </w:ins>
      <w:ins w:id="601" w:author="Chin Guok" w:date="2015-07-28T14:26:00Z">
        <w:r w:rsidR="00057CA0">
          <w:t xml:space="preserve">a </w:t>
        </w:r>
      </w:ins>
      <w:ins w:id="602" w:author="Chin Guok" w:date="2015-07-28T14:22:00Z">
        <w:r>
          <w:t xml:space="preserve">problem.  If the requester receiving the SOAP fault is an AG, it should </w:t>
        </w:r>
        <w:r w:rsidR="00057CA0">
          <w:t>n</w:t>
        </w:r>
        <w:r>
          <w:t xml:space="preserve">ot propagate the SOAP fault up stream verbatim, but translate it into an appropriate failed or error message.  The example </w:t>
        </w:r>
      </w:ins>
      <w:ins w:id="603" w:author="Chin Guok" w:date="2015-07-28T16:24:00Z">
        <w:r w:rsidR="004B5717">
          <w:t xml:space="preserve">(see Figure 12) </w:t>
        </w:r>
      </w:ins>
      <w:ins w:id="604" w:author="Chin Guok" w:date="2015-07-28T14:22:00Z">
        <w:r>
          <w:t xml:space="preserve">below shows </w:t>
        </w:r>
      </w:ins>
      <w:ins w:id="605" w:author="Chin Guok" w:date="2015-07-28T14:23:00Z">
        <w:r w:rsidR="00057CA0">
          <w:t xml:space="preserve">how a SOAP fault generated due to a malformed </w:t>
        </w:r>
        <w:r w:rsidR="00057CA0" w:rsidRPr="00EC6DBA">
          <w:rPr>
            <w:i/>
            <w:rPrChange w:id="606" w:author="Chin Guok" w:date="2015-07-28T16:18:00Z">
              <w:rPr/>
            </w:rPrChange>
          </w:rPr>
          <w:t>reserve</w:t>
        </w:r>
      </w:ins>
      <w:ins w:id="607" w:author="Chin Guok" w:date="2015-07-28T14:24:00Z">
        <w:r w:rsidR="00057CA0">
          <w:t xml:space="preserve"> message is translated </w:t>
        </w:r>
      </w:ins>
      <w:ins w:id="608" w:author="Chin Guok" w:date="2015-07-28T14:25:00Z">
        <w:r w:rsidR="00057CA0">
          <w:t xml:space="preserve">by the AG </w:t>
        </w:r>
      </w:ins>
      <w:ins w:id="609" w:author="Chin Guok" w:date="2015-07-28T14:24:00Z">
        <w:r w:rsidR="00057CA0">
          <w:t xml:space="preserve">to a </w:t>
        </w:r>
        <w:r w:rsidR="00057CA0" w:rsidRPr="00EC6DBA">
          <w:rPr>
            <w:i/>
            <w:rPrChange w:id="610" w:author="Chin Guok" w:date="2015-07-28T16:19:00Z">
              <w:rPr/>
            </w:rPrChange>
          </w:rPr>
          <w:t>reservedFailed</w:t>
        </w:r>
        <w:r w:rsidR="00057CA0">
          <w:t xml:space="preserve"> message</w:t>
        </w:r>
      </w:ins>
      <w:ins w:id="611" w:author="Chin Guok" w:date="2015-07-28T14:25:00Z">
        <w:r w:rsidR="00057CA0">
          <w:t xml:space="preserve"> to the uPA.</w:t>
        </w:r>
      </w:ins>
    </w:p>
    <w:p w14:paraId="716BC172" w14:textId="4C6C40EC" w:rsidR="0051785C" w:rsidRDefault="00EC6DBA" w:rsidP="0051785C">
      <w:pPr>
        <w:rPr>
          <w:ins w:id="612" w:author="Chin Guok" w:date="2015-07-28T16:20:00Z"/>
        </w:rPr>
      </w:pPr>
      <w:ins w:id="613" w:author="Chin Guok" w:date="2015-07-28T16:22:00Z">
        <w:r>
          <w:rPr>
            <w:noProof/>
          </w:rPr>
          <w:lastRenderedPageBreak/>
          <w:drawing>
            <wp:inline distT="0" distB="0" distL="0" distR="0" wp14:anchorId="70037061" wp14:editId="0F29DD5C">
              <wp:extent cx="5612130" cy="2912108"/>
              <wp:effectExtent l="0" t="0" r="127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resv-soap-fault.png"/>
                      <pic:cNvPicPr/>
                    </pic:nvPicPr>
                    <pic:blipFill>
                      <a:blip r:embed="rId26">
                        <a:extLst>
                          <a:ext uri="{28A0092B-C50C-407E-A947-70E740481C1C}">
                            <a14:useLocalDpi xmlns:a14="http://schemas.microsoft.com/office/drawing/2010/main" val="0"/>
                          </a:ext>
                        </a:extLst>
                      </a:blip>
                      <a:stretch>
                        <a:fillRect/>
                      </a:stretch>
                    </pic:blipFill>
                    <pic:spPr>
                      <a:xfrm>
                        <a:off x="0" y="0"/>
                        <a:ext cx="5612130" cy="2912108"/>
                      </a:xfrm>
                      <a:prstGeom prst="rect">
                        <a:avLst/>
                      </a:prstGeom>
                    </pic:spPr>
                  </pic:pic>
                </a:graphicData>
              </a:graphic>
            </wp:inline>
          </w:drawing>
        </w:r>
      </w:ins>
    </w:p>
    <w:p w14:paraId="23D8C3EC" w14:textId="72B68D0B" w:rsidR="00EC6DBA" w:rsidRDefault="00EC6DBA">
      <w:pPr>
        <w:jc w:val="center"/>
        <w:rPr>
          <w:ins w:id="614" w:author="Chin Guok" w:date="2015-07-28T16:23:00Z"/>
        </w:rPr>
        <w:pPrChange w:id="615" w:author="Chin Guok" w:date="2015-07-28T16:23:00Z">
          <w:pPr/>
        </w:pPrChange>
      </w:pPr>
      <w:ins w:id="616" w:author="Chin Guok" w:date="2015-07-28T16:22:00Z">
        <w:r>
          <w:t>Figure 12: Example of SOAP fault</w:t>
        </w:r>
      </w:ins>
      <w:ins w:id="617" w:author="Chin Guok" w:date="2015-07-28T16:23:00Z">
        <w:r>
          <w:t xml:space="preserve"> translation to NSI failed message</w:t>
        </w:r>
      </w:ins>
    </w:p>
    <w:p w14:paraId="604DC63F" w14:textId="77777777" w:rsidR="00EC6DBA" w:rsidRPr="006C7966" w:rsidRDefault="00EC6DBA">
      <w:pPr>
        <w:jc w:val="center"/>
        <w:pPrChange w:id="618" w:author="Chin Guok" w:date="2015-07-28T16:23:00Z">
          <w:pPr/>
        </w:pPrChange>
      </w:pPr>
    </w:p>
    <w:p w14:paraId="4DE917DE" w14:textId="77777777" w:rsidR="0051785C" w:rsidRPr="006C7966" w:rsidRDefault="0051785C" w:rsidP="0051785C">
      <w:pPr>
        <w:pStyle w:val="Heading3"/>
      </w:pPr>
      <w:bookmarkStart w:id="619" w:name="_Toc437518602"/>
      <w:r w:rsidRPr="006C7966">
        <w:t>ACK handling</w:t>
      </w:r>
      <w:bookmarkEnd w:id="619"/>
    </w:p>
    <w:p w14:paraId="02457765" w14:textId="3608E594" w:rsidR="0051785C" w:rsidRPr="006C7966" w:rsidRDefault="0051785C" w:rsidP="0051785C">
      <w:r w:rsidRPr="006C7966">
        <w:t xml:space="preserve">Delays on the transport layer can result in ACK arriving after the </w:t>
      </w:r>
      <w:r w:rsidR="00425DDC">
        <w:t>confirmed/failed</w:t>
      </w:r>
      <w:r w:rsidRPr="006C7966">
        <w:t xml:space="preserve"> message.</w:t>
      </w:r>
      <w:r w:rsidR="00E411A9">
        <w:t xml:space="preserve"> </w:t>
      </w:r>
      <w:r w:rsidRPr="006C7966">
        <w:t xml:space="preserve">The following guidelines are recommended for handling web-service ACKs: </w:t>
      </w:r>
    </w:p>
    <w:p w14:paraId="3E0205B4" w14:textId="77777777" w:rsidR="0051785C" w:rsidRPr="006C7966" w:rsidRDefault="0051785C" w:rsidP="0051785C"/>
    <w:p w14:paraId="6EA1A414" w14:textId="73611B0A" w:rsidR="0051785C" w:rsidRPr="006C7966" w:rsidRDefault="0051785C" w:rsidP="0051785C">
      <w:pPr>
        <w:pStyle w:val="ListParagraph"/>
        <w:numPr>
          <w:ilvl w:val="0"/>
          <w:numId w:val="14"/>
        </w:numPr>
      </w:pPr>
      <w:r w:rsidRPr="006C7966">
        <w:t xml:space="preserve">For protocol robustness, the NSA </w:t>
      </w:r>
      <w:r w:rsidR="00D10D78">
        <w:t>SHOULD</w:t>
      </w:r>
      <w:r w:rsidR="00D10D78" w:rsidRPr="006C7966">
        <w:t xml:space="preserve"> </w:t>
      </w:r>
      <w:r w:rsidRPr="006C7966">
        <w:t xml:space="preserve">accept any </w:t>
      </w:r>
      <w:r w:rsidR="00425DDC">
        <w:t>confirmed/failed</w:t>
      </w:r>
      <w:r w:rsidRPr="006C7966">
        <w:t xml:space="preserve"> messages even if these are received out-of-order </w:t>
      </w:r>
      <w:r w:rsidR="00D10D78">
        <w:t>with respect to</w:t>
      </w:r>
      <w:r w:rsidRPr="006C7966">
        <w:t xml:space="preserve"> the ACK, i.e. before the associate ACK has been received.</w:t>
      </w:r>
    </w:p>
    <w:p w14:paraId="4A20945E" w14:textId="6F57556D" w:rsidR="0051785C" w:rsidRPr="006C7966" w:rsidRDefault="0051785C" w:rsidP="0051785C">
      <w:pPr>
        <w:pStyle w:val="ListParagraph"/>
        <w:numPr>
          <w:ilvl w:val="0"/>
          <w:numId w:val="14"/>
        </w:numPr>
      </w:pPr>
      <w:r w:rsidRPr="006C7966">
        <w:t xml:space="preserve">The receipt of a </w:t>
      </w:r>
      <w:r w:rsidR="00425DDC">
        <w:t>confirmed/failed</w:t>
      </w:r>
      <w:r w:rsidRPr="006C7966">
        <w:t xml:space="preserve"> message cancels out the need to receive an ACK.</w:t>
      </w:r>
      <w:r w:rsidR="00E411A9">
        <w:t xml:space="preserve"> </w:t>
      </w:r>
      <w:r w:rsidRPr="006C7966">
        <w:t xml:space="preserve">So the NSA should not only continue to process the </w:t>
      </w:r>
      <w:r w:rsidR="00425DDC">
        <w:t>confirmed/failed</w:t>
      </w:r>
      <w:r w:rsidRPr="006C7966">
        <w:t xml:space="preserve"> message, but not gate on or wait for the ACK, i.e</w:t>
      </w:r>
      <w:r w:rsidR="00067027">
        <w:t>.</w:t>
      </w:r>
      <w:r w:rsidRPr="006C7966">
        <w:t xml:space="preserve"> consequent-messages may be sent without waiting on the receipt of the ACK. </w:t>
      </w:r>
    </w:p>
    <w:p w14:paraId="5EE8B2C9" w14:textId="77777777" w:rsidR="0051785C" w:rsidRPr="006C7966" w:rsidRDefault="0051785C" w:rsidP="0051785C">
      <w:pPr>
        <w:pStyle w:val="ListParagraph"/>
        <w:numPr>
          <w:ilvl w:val="0"/>
          <w:numId w:val="14"/>
        </w:numPr>
      </w:pPr>
      <w:r>
        <w:t>As a best practice the</w:t>
      </w:r>
      <w:r w:rsidRPr="006C7966">
        <w:t xml:space="preserve"> NSA </w:t>
      </w:r>
      <w:r>
        <w:t>SHOULD</w:t>
      </w:r>
      <w:r w:rsidRPr="006C7966">
        <w:t xml:space="preserve"> send the ACK before sending the associated </w:t>
      </w:r>
      <w:r w:rsidR="00425DDC">
        <w:t>confirmed/failed</w:t>
      </w:r>
      <w:r w:rsidRPr="006C7966">
        <w:t xml:space="preserve"> message.</w:t>
      </w:r>
    </w:p>
    <w:p w14:paraId="201FC4A7" w14:textId="1E76B739" w:rsidR="0051785C" w:rsidRPr="006C7966" w:rsidRDefault="00D10D78" w:rsidP="0051785C">
      <w:pPr>
        <w:pStyle w:val="ListParagraph"/>
        <w:numPr>
          <w:ilvl w:val="0"/>
          <w:numId w:val="14"/>
        </w:numPr>
      </w:pPr>
      <w:r>
        <w:t xml:space="preserve">TCP will </w:t>
      </w:r>
      <w:r w:rsidR="0051785C" w:rsidRPr="006C7966">
        <w:t xml:space="preserve">take care of ACK retransmission in case of a packet loss. </w:t>
      </w:r>
    </w:p>
    <w:p w14:paraId="7DC80944" w14:textId="4B5FD162" w:rsidR="0051785C" w:rsidRPr="006C7966" w:rsidDel="00EC6DBA" w:rsidRDefault="0051785C" w:rsidP="0051785C">
      <w:pPr>
        <w:pStyle w:val="ListParagraph"/>
        <w:numPr>
          <w:ilvl w:val="0"/>
          <w:numId w:val="14"/>
        </w:numPr>
        <w:rPr>
          <w:del w:id="620" w:author="Chin Guok" w:date="2015-07-28T16:23:00Z"/>
        </w:rPr>
      </w:pPr>
      <w:r w:rsidRPr="006C7966">
        <w:t xml:space="preserve">If the message transport layer is </w:t>
      </w:r>
      <w:r w:rsidR="005D1B52">
        <w:t>unable to transmit packets</w:t>
      </w:r>
      <w:r w:rsidRPr="006C7966">
        <w:t>, the ACKs will eventually timeout and generate a message transport error that the NSA will need to handle.</w:t>
      </w:r>
    </w:p>
    <w:p w14:paraId="08CC9559" w14:textId="0B337333" w:rsidR="00BD0532" w:rsidDel="00EC6DBA" w:rsidRDefault="00BD0532">
      <w:pPr>
        <w:pStyle w:val="ListParagraph"/>
        <w:numPr>
          <w:ilvl w:val="0"/>
          <w:numId w:val="14"/>
        </w:numPr>
        <w:rPr>
          <w:ins w:id="621" w:author="Guy Roberts" w:date="2015-07-20T13:35:00Z"/>
          <w:del w:id="622" w:author="Chin Guok" w:date="2015-07-28T16:23:00Z"/>
        </w:rPr>
        <w:pPrChange w:id="623" w:author="Chin Guok" w:date="2015-07-28T16:23:00Z">
          <w:pPr/>
        </w:pPrChange>
      </w:pPr>
    </w:p>
    <w:p w14:paraId="3E4CBEB2" w14:textId="5E5A9AAB" w:rsidR="00512C6D" w:rsidDel="00EC6DBA" w:rsidRDefault="00512C6D">
      <w:pPr>
        <w:pStyle w:val="ListParagraph"/>
        <w:rPr>
          <w:ins w:id="624" w:author="Guy Roberts" w:date="2015-07-20T13:35:00Z"/>
          <w:del w:id="625" w:author="Chin Guok" w:date="2015-07-28T16:23:00Z"/>
        </w:rPr>
        <w:pPrChange w:id="626" w:author="Chin Guok" w:date="2015-07-28T16:23:00Z">
          <w:pPr>
            <w:pStyle w:val="Heading2"/>
          </w:pPr>
        </w:pPrChange>
      </w:pPr>
      <w:commentRangeStart w:id="627"/>
      <w:ins w:id="628" w:author="Guy Roberts" w:date="2015-07-20T13:35:00Z">
        <w:del w:id="629" w:author="Chin Guok" w:date="2015-07-28T16:23:00Z">
          <w:r w:rsidDel="00EC6DBA">
            <w:delText>SOAP faults</w:delText>
          </w:r>
        </w:del>
      </w:ins>
      <w:commentRangeEnd w:id="627"/>
      <w:ins w:id="630" w:author="Guy Roberts" w:date="2015-07-20T13:41:00Z">
        <w:del w:id="631" w:author="Chin Guok" w:date="2015-07-28T16:23:00Z">
          <w:r w:rsidDel="00EC6DBA">
            <w:rPr>
              <w:rStyle w:val="CommentReference"/>
              <w:b/>
            </w:rPr>
            <w:commentReference w:id="627"/>
          </w:r>
        </w:del>
      </w:ins>
    </w:p>
    <w:p w14:paraId="61784101" w14:textId="64F0DE33" w:rsidR="00512C6D" w:rsidDel="00EC6DBA" w:rsidRDefault="00512C6D">
      <w:pPr>
        <w:pStyle w:val="ListParagraph"/>
        <w:rPr>
          <w:ins w:id="632" w:author="Guy Roberts" w:date="2015-07-20T13:39:00Z"/>
          <w:del w:id="633" w:author="Chin Guok" w:date="2015-07-28T16:23:00Z"/>
          <w:rFonts w:eastAsia="Times New Roman"/>
        </w:rPr>
        <w:pPrChange w:id="634" w:author="Chin Guok" w:date="2015-07-28T16:23:00Z">
          <w:pPr>
            <w:pStyle w:val="Heading2"/>
          </w:pPr>
        </w:pPrChange>
      </w:pPr>
      <w:ins w:id="635" w:author="Guy Roberts" w:date="2015-07-20T13:39:00Z">
        <w:del w:id="636" w:author="Chin Guok" w:date="2015-07-28T16:23:00Z">
          <w:r w:rsidDel="00EC6DBA">
            <w:rPr>
              <w:rFonts w:eastAsia="Times New Roman"/>
            </w:rPr>
            <w:delText>T</w:delText>
          </w:r>
          <w:r w:rsidRPr="00E9086D" w:rsidDel="00EC6DBA">
            <w:rPr>
              <w:rFonts w:eastAsia="Times New Roman"/>
            </w:rPr>
            <w:delText>he generation of a SOAP fault during an NSI message exchange is typically caused by misconfiguration, software failure, or malformed NSI messages.  These are classified as unrecoverable errors.  They should not be considered MTL timeout errors since this class of errors are considered "possibly" recoverable by a message resend.  The SOAP fault is terminal and may require human intervention, and as a result, needs to be signalled appropriately upstream to maintain proper NSI state machine consistency</w:delText>
          </w:r>
          <w:r w:rsidDel="00EC6DBA">
            <w:rPr>
              <w:rFonts w:eastAsia="Times New Roman"/>
            </w:rPr>
            <w:delText>.</w:delText>
          </w:r>
        </w:del>
      </w:ins>
    </w:p>
    <w:p w14:paraId="34C87EC1" w14:textId="07893E5F" w:rsidR="00512C6D" w:rsidDel="00EC6DBA" w:rsidRDefault="00512C6D">
      <w:pPr>
        <w:pStyle w:val="ListParagraph"/>
        <w:rPr>
          <w:ins w:id="637" w:author="Guy Roberts" w:date="2015-07-20T13:39:00Z"/>
          <w:del w:id="638" w:author="Chin Guok" w:date="2015-07-28T16:23:00Z"/>
        </w:rPr>
        <w:pPrChange w:id="639" w:author="Chin Guok" w:date="2015-07-28T16:23:00Z">
          <w:pPr>
            <w:pStyle w:val="Heading2"/>
          </w:pPr>
        </w:pPrChange>
      </w:pPr>
    </w:p>
    <w:p w14:paraId="287E10D8" w14:textId="08CA48B3" w:rsidR="00512C6D" w:rsidDel="00EC6DBA" w:rsidRDefault="00512C6D">
      <w:pPr>
        <w:pStyle w:val="ListParagraph"/>
        <w:rPr>
          <w:ins w:id="640" w:author="Guy Roberts" w:date="2015-07-20T13:39:00Z"/>
          <w:del w:id="641" w:author="Chin Guok" w:date="2015-07-28T16:23:00Z"/>
        </w:rPr>
        <w:pPrChange w:id="642" w:author="Chin Guok" w:date="2015-07-28T16:23:00Z">
          <w:pPr>
            <w:pStyle w:val="Heading2"/>
          </w:pPr>
        </w:pPrChange>
      </w:pPr>
      <w:ins w:id="643" w:author="Guy Roberts" w:date="2015-07-20T13:39:00Z">
        <w:del w:id="644" w:author="Chin Guok" w:date="2015-07-28T16:23:00Z">
          <w:r w:rsidDel="00EC6DBA">
            <w:rPr>
              <w:rFonts w:eastAsia="Times New Roman"/>
            </w:rPr>
            <w:delText xml:space="preserve">A </w:delText>
          </w:r>
        </w:del>
      </w:ins>
      <w:ins w:id="645" w:author="Guy Roberts" w:date="2015-07-20T13:40:00Z">
        <w:del w:id="646" w:author="Chin Guok" w:date="2015-07-28T16:23:00Z">
          <w:r w:rsidRPr="00512C6D" w:rsidDel="00EC6DBA">
            <w:rPr>
              <w:rFonts w:eastAsia="Times New Roman"/>
              <w:i/>
              <w:rPrChange w:id="647" w:author="Guy Roberts" w:date="2015-07-20T13:40:00Z">
                <w:rPr>
                  <w:rFonts w:eastAsia="Times New Roman"/>
                  <w:b w:val="0"/>
                </w:rPr>
              </w:rPrChange>
            </w:rPr>
            <w:delText>reserve</w:delText>
          </w:r>
        </w:del>
      </w:ins>
      <w:ins w:id="648" w:author="Guy Roberts" w:date="2015-07-20T13:39:00Z">
        <w:del w:id="649" w:author="Chin Guok" w:date="2015-07-28T16:23:00Z">
          <w:r w:rsidRPr="00512C6D" w:rsidDel="00EC6DBA">
            <w:rPr>
              <w:rFonts w:eastAsia="Times New Roman"/>
              <w:i/>
              <w:rPrChange w:id="650" w:author="Guy Roberts" w:date="2015-07-20T13:40:00Z">
                <w:rPr>
                  <w:rFonts w:eastAsia="Times New Roman"/>
                  <w:b w:val="0"/>
                </w:rPr>
              </w:rPrChange>
            </w:rPr>
            <w:delText>Failed</w:delText>
          </w:r>
          <w:r w:rsidRPr="00E9086D" w:rsidDel="00EC6DBA">
            <w:rPr>
              <w:rFonts w:eastAsia="Times New Roman"/>
            </w:rPr>
            <w:delText xml:space="preserve"> messages </w:delText>
          </w:r>
        </w:del>
      </w:ins>
      <w:ins w:id="651" w:author="Guy Roberts" w:date="2015-07-20T13:40:00Z">
        <w:del w:id="652" w:author="Chin Guok" w:date="2015-07-28T16:23:00Z">
          <w:r w:rsidDel="00EC6DBA">
            <w:rPr>
              <w:rFonts w:eastAsia="Times New Roman"/>
            </w:rPr>
            <w:delText>is used for</w:delText>
          </w:r>
        </w:del>
      </w:ins>
      <w:ins w:id="653" w:author="Guy Roberts" w:date="2015-07-20T13:39:00Z">
        <w:del w:id="654" w:author="Chin Guok" w:date="2015-07-28T16:23:00Z">
          <w:r w:rsidRPr="00E9086D" w:rsidDel="00EC6DBA">
            <w:rPr>
              <w:rFonts w:eastAsia="Times New Roman"/>
            </w:rPr>
            <w:delText xml:space="preserve"> those operations supporting them, and error messages for those </w:delText>
          </w:r>
        </w:del>
      </w:ins>
      <w:ins w:id="655" w:author="Guy Roberts" w:date="2015-07-20T13:40:00Z">
        <w:del w:id="656" w:author="Chin Guok" w:date="2015-07-28T16:23:00Z">
          <w:r w:rsidDel="00EC6DBA">
            <w:rPr>
              <w:rFonts w:eastAsia="Times New Roman"/>
            </w:rPr>
            <w:delText xml:space="preserve">messages </w:delText>
          </w:r>
        </w:del>
      </w:ins>
      <w:ins w:id="657" w:author="Guy Roberts" w:date="2015-07-20T13:39:00Z">
        <w:del w:id="658" w:author="Chin Guok" w:date="2015-07-28T16:23:00Z">
          <w:r w:rsidRPr="00E9086D" w:rsidDel="00EC6DBA">
            <w:rPr>
              <w:rFonts w:eastAsia="Times New Roman"/>
            </w:rPr>
            <w:delText>that do not</w:delText>
          </w:r>
        </w:del>
      </w:ins>
      <w:ins w:id="659" w:author="Guy Roberts" w:date="2015-07-20T13:40:00Z">
        <w:del w:id="660" w:author="Chin Guok" w:date="2015-07-28T16:23:00Z">
          <w:r w:rsidDel="00EC6DBA">
            <w:rPr>
              <w:rFonts w:eastAsia="Times New Roman"/>
            </w:rPr>
            <w:delText xml:space="preserve"> support </w:delText>
          </w:r>
          <w:r w:rsidRPr="006A77EE" w:rsidDel="00EC6DBA">
            <w:rPr>
              <w:rFonts w:eastAsia="Times New Roman"/>
              <w:i/>
            </w:rPr>
            <w:delText>reserveFailed</w:delText>
          </w:r>
          <w:r w:rsidDel="00EC6DBA">
            <w:rPr>
              <w:rFonts w:eastAsia="Times New Roman"/>
              <w:i/>
            </w:rPr>
            <w:delText>.</w:delText>
          </w:r>
        </w:del>
      </w:ins>
    </w:p>
    <w:p w14:paraId="0758E4CC" w14:textId="53539F4B" w:rsidR="00512C6D" w:rsidRPr="001F7200" w:rsidDel="00EC6DBA" w:rsidRDefault="00512C6D">
      <w:pPr>
        <w:pStyle w:val="ListParagraph"/>
        <w:rPr>
          <w:ins w:id="661" w:author="Guy Roberts" w:date="2015-07-20T13:35:00Z"/>
          <w:del w:id="662" w:author="Chin Guok" w:date="2015-07-28T16:23:00Z"/>
        </w:rPr>
        <w:pPrChange w:id="663" w:author="Chin Guok" w:date="2015-07-28T16:23:00Z">
          <w:pPr>
            <w:pStyle w:val="Heading2"/>
          </w:pPr>
        </w:pPrChange>
      </w:pPr>
    </w:p>
    <w:p w14:paraId="0A0583E8" w14:textId="4C91DD46" w:rsidR="00512C6D" w:rsidDel="00EC6DBA" w:rsidRDefault="00512C6D">
      <w:pPr>
        <w:pStyle w:val="ListParagraph"/>
        <w:rPr>
          <w:ins w:id="664" w:author="Guy Roberts" w:date="2015-07-20T13:41:00Z"/>
          <w:del w:id="665" w:author="Chin Guok" w:date="2015-07-28T16:23:00Z"/>
          <w:rFonts w:eastAsia="Times New Roman"/>
        </w:rPr>
        <w:pPrChange w:id="666" w:author="Chin Guok" w:date="2015-07-28T16:23:00Z">
          <w:pPr>
            <w:pStyle w:val="Heading2"/>
          </w:pPr>
        </w:pPrChange>
      </w:pPr>
      <w:ins w:id="667" w:author="Guy Roberts" w:date="2015-07-20T13:41:00Z">
        <w:del w:id="668" w:author="Chin Guok" w:date="2015-07-28T16:23:00Z">
          <w:r w:rsidRPr="00E9086D" w:rsidDel="00EC6DBA">
            <w:rPr>
              <w:rFonts w:eastAsia="Times New Roman"/>
            </w:rPr>
            <w:delText xml:space="preserve">Here is an example flow for the </w:delText>
          </w:r>
          <w:r w:rsidRPr="00751088" w:rsidDel="00EC6DBA">
            <w:rPr>
              <w:rFonts w:eastAsia="Times New Roman"/>
              <w:i/>
            </w:rPr>
            <w:delText>reserve</w:delText>
          </w:r>
          <w:r w:rsidRPr="00E9086D" w:rsidDel="00EC6DBA">
            <w:rPr>
              <w:rFonts w:eastAsia="Times New Roman"/>
            </w:rPr>
            <w:delText xml:space="preserve"> message passing through an aggregator to a PA.  The aggregator receives a SOAP Fault for the </w:delText>
          </w:r>
          <w:r w:rsidRPr="00751088" w:rsidDel="00EC6DBA">
            <w:rPr>
              <w:rFonts w:eastAsia="Times New Roman"/>
              <w:i/>
            </w:rPr>
            <w:delText>reserve</w:delText>
          </w:r>
          <w:r w:rsidRPr="00E9086D" w:rsidDel="00EC6DBA">
            <w:rPr>
              <w:rFonts w:eastAsia="Times New Roman"/>
            </w:rPr>
            <w:delText xml:space="preserve"> operation from the PA, and must map it through to a </w:delText>
          </w:r>
          <w:r w:rsidRPr="00751088" w:rsidDel="00EC6DBA">
            <w:rPr>
              <w:rFonts w:eastAsia="Times New Roman"/>
              <w:i/>
            </w:rPr>
            <w:delText>reserveFailed</w:delText>
          </w:r>
          <w:r w:rsidRPr="00E9086D" w:rsidDel="00EC6DBA">
            <w:rPr>
              <w:rFonts w:eastAsia="Times New Roman"/>
            </w:rPr>
            <w:delText xml:space="preserve"> message and update its local state machine.  This </w:delText>
          </w:r>
          <w:r w:rsidRPr="00751088" w:rsidDel="00EC6DBA">
            <w:rPr>
              <w:rFonts w:eastAsia="Times New Roman"/>
              <w:i/>
            </w:rPr>
            <w:delText>reserveFailed</w:delText>
          </w:r>
          <w:r w:rsidRPr="00E9086D" w:rsidDel="00EC6DBA">
            <w:rPr>
              <w:rFonts w:eastAsia="Times New Roman"/>
            </w:rPr>
            <w:delText xml:space="preserve"> flows up the the RA which transitions its state machine to Reserve Failed </w:delText>
          </w:r>
          <w:r w:rsidDel="00EC6DBA">
            <w:rPr>
              <w:rFonts w:eastAsia="Times New Roman"/>
            </w:rPr>
            <w:delText xml:space="preserve">state </w:delText>
          </w:r>
          <w:r w:rsidRPr="00E9086D" w:rsidDel="00EC6DBA">
            <w:rPr>
              <w:rFonts w:eastAsia="Times New Roman"/>
            </w:rPr>
            <w:delText xml:space="preserve">and can take corrective action. </w:delText>
          </w:r>
        </w:del>
      </w:ins>
    </w:p>
    <w:p w14:paraId="34173A68" w14:textId="12E2B746" w:rsidR="00512C6D" w:rsidDel="00EC6DBA" w:rsidRDefault="00512C6D">
      <w:pPr>
        <w:pStyle w:val="ListParagraph"/>
        <w:rPr>
          <w:ins w:id="669" w:author="Guy Roberts" w:date="2015-07-20T13:41:00Z"/>
          <w:del w:id="670" w:author="Chin Guok" w:date="2015-07-28T16:23:00Z"/>
          <w:rFonts w:eastAsia="Times New Roman"/>
        </w:rPr>
        <w:pPrChange w:id="671" w:author="Chin Guok" w:date="2015-07-28T16:23:00Z">
          <w:pPr>
            <w:pStyle w:val="Heading2"/>
          </w:pPr>
        </w:pPrChange>
      </w:pPr>
    </w:p>
    <w:p w14:paraId="2D88AACB" w14:textId="4FD73050" w:rsidR="00512C6D" w:rsidRPr="001F7200" w:rsidDel="00EC6DBA" w:rsidRDefault="00512C6D">
      <w:pPr>
        <w:pStyle w:val="ListParagraph"/>
        <w:rPr>
          <w:ins w:id="672" w:author="Guy Roberts" w:date="2015-07-20T13:35:00Z"/>
          <w:del w:id="673" w:author="Chin Guok" w:date="2015-07-28T16:23:00Z"/>
        </w:rPr>
        <w:pPrChange w:id="674" w:author="Chin Guok" w:date="2015-07-28T16:23:00Z">
          <w:pPr>
            <w:pStyle w:val="Heading2"/>
          </w:pPr>
        </w:pPrChange>
      </w:pPr>
      <w:ins w:id="675" w:author="Guy Roberts" w:date="2015-07-20T13:45:00Z">
        <w:del w:id="676" w:author="Chin Guok" w:date="2015-07-28T16:23:00Z">
          <w:r w:rsidRPr="00630386" w:rsidDel="00EC6DBA">
            <w:rPr>
              <w:noProof/>
            </w:rPr>
            <w:drawing>
              <wp:inline distT="0" distB="0" distL="0" distR="0" wp14:anchorId="17D952EA" wp14:editId="2503507C">
                <wp:extent cx="5603240" cy="3555365"/>
                <wp:effectExtent l="0" t="0" r="0" b="6985"/>
                <wp:docPr id="455" name="Picture 455" descr="\\chfile02.win.dante.org.uk\homes\guy\OGF_NSI\GFD NSI docs\NSI CS Protocol\figures\Coord&amp;MT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win.dante.org.uk\homes\guy\OGF_NSI\GFD NSI docs\NSI CS Protocol\figures\Coord&amp;MTL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3240" cy="3555365"/>
                        </a:xfrm>
                        <a:prstGeom prst="rect">
                          <a:avLst/>
                        </a:prstGeom>
                        <a:noFill/>
                        <a:ln>
                          <a:noFill/>
                        </a:ln>
                      </pic:spPr>
                    </pic:pic>
                  </a:graphicData>
                </a:graphic>
              </wp:inline>
            </w:drawing>
          </w:r>
        </w:del>
      </w:ins>
    </w:p>
    <w:p w14:paraId="1693C72D" w14:textId="77777777" w:rsidR="00512C6D" w:rsidRDefault="00512C6D">
      <w:pPr>
        <w:pStyle w:val="ListParagraph"/>
        <w:numPr>
          <w:ilvl w:val="0"/>
          <w:numId w:val="14"/>
        </w:numPr>
        <w:rPr>
          <w:ins w:id="677" w:author="Guy Roberts" w:date="2015-07-17T16:41:00Z"/>
        </w:rPr>
        <w:pPrChange w:id="678" w:author="Chin Guok" w:date="2015-07-28T16:23:00Z">
          <w:pPr/>
        </w:pPrChange>
      </w:pPr>
    </w:p>
    <w:p w14:paraId="684279C9" w14:textId="59470F94" w:rsidR="00CC3F65" w:rsidRPr="00BD0532" w:rsidDel="00CC3F65" w:rsidRDefault="00CC3F65" w:rsidP="00102833">
      <w:pPr>
        <w:rPr>
          <w:del w:id="679" w:author="Guy Roberts" w:date="2015-07-17T16:41:00Z"/>
        </w:rPr>
      </w:pPr>
      <w:bookmarkStart w:id="680" w:name="_Toc437518603"/>
      <w:bookmarkEnd w:id="680"/>
    </w:p>
    <w:p w14:paraId="2B8A33CD" w14:textId="5BD45A18" w:rsidR="00144A6A" w:rsidRDefault="00144A6A" w:rsidP="00144A6A">
      <w:pPr>
        <w:pStyle w:val="Heading1"/>
        <w:keepNext w:val="0"/>
      </w:pPr>
      <w:bookmarkStart w:id="681" w:name="_Ref377029051"/>
      <w:bookmarkStart w:id="682" w:name="_Toc437518604"/>
      <w:r w:rsidRPr="006C7966">
        <w:t>NSI Process Coordination</w:t>
      </w:r>
      <w:bookmarkEnd w:id="681"/>
      <w:bookmarkEnd w:id="682"/>
    </w:p>
    <w:p w14:paraId="6FF20959" w14:textId="77777777" w:rsidR="005722FA" w:rsidRPr="006C7966" w:rsidRDefault="005722FA" w:rsidP="005722FA"/>
    <w:p w14:paraId="335D9F48" w14:textId="77777777" w:rsidR="001878C2" w:rsidRPr="006C7966" w:rsidRDefault="00FC1B46" w:rsidP="00CE21E1">
      <w:pPr>
        <w:pStyle w:val="Heading2"/>
        <w:keepNext w:val="0"/>
      </w:pPr>
      <w:bookmarkStart w:id="683" w:name="_Toc437518605"/>
      <w:r>
        <w:t>The Coordinator</w:t>
      </w:r>
      <w:bookmarkEnd w:id="683"/>
    </w:p>
    <w:p w14:paraId="08225ED9" w14:textId="77777777" w:rsidR="00C41E15" w:rsidRDefault="00C41E15" w:rsidP="00CE21E1">
      <w:pPr>
        <w:pStyle w:val="nobreak"/>
        <w:keepNext w:val="0"/>
      </w:pPr>
      <w:r w:rsidRPr="006C7966">
        <w:t xml:space="preserve">The Message coordinator forms a normative part of the NSI CS protocol </w:t>
      </w:r>
      <w:r>
        <w:t>and MUST be implemented.</w:t>
      </w:r>
    </w:p>
    <w:p w14:paraId="299D614E" w14:textId="77777777" w:rsidR="00C41E15" w:rsidRDefault="00C41E15" w:rsidP="00CE21E1">
      <w:pPr>
        <w:pStyle w:val="nobreak"/>
        <w:keepNext w:val="0"/>
      </w:pPr>
    </w:p>
    <w:p w14:paraId="15AAC933" w14:textId="77777777" w:rsidR="001878C2" w:rsidRPr="006C7966" w:rsidRDefault="00C41E15" w:rsidP="00CE21E1">
      <w:pPr>
        <w:pStyle w:val="nobreak"/>
        <w:keepNext w:val="0"/>
      </w:pPr>
      <w:r>
        <w:t xml:space="preserve">The </w:t>
      </w:r>
      <w:r w:rsidRPr="006C7966">
        <w:t>Message coordinator</w:t>
      </w:r>
      <w:r>
        <w:t xml:space="preserve"> has the following roles</w:t>
      </w:r>
      <w:r w:rsidR="001878C2" w:rsidRPr="006C7966">
        <w:t>:</w:t>
      </w:r>
    </w:p>
    <w:p w14:paraId="53F57787"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coordinate,</w:t>
      </w:r>
      <w:r w:rsidR="00A72A3A" w:rsidRPr="006C7966">
        <w:t xml:space="preserve"> </w:t>
      </w:r>
      <w:r w:rsidRPr="006C7966">
        <w:t>track,</w:t>
      </w:r>
      <w:r w:rsidR="00A72A3A" w:rsidRPr="006C7966">
        <w:t xml:space="preserve"> </w:t>
      </w:r>
      <w:r w:rsidRPr="006C7966">
        <w:t>and</w:t>
      </w:r>
      <w:r w:rsidR="00A72A3A" w:rsidRPr="006C7966">
        <w:t xml:space="preserve"> </w:t>
      </w:r>
      <w:r w:rsidRPr="006C7966">
        <w:t>aggregate</w:t>
      </w:r>
      <w:r w:rsidR="00A72A3A" w:rsidRPr="006C7966">
        <w:t xml:space="preserve"> </w:t>
      </w:r>
      <w:r w:rsidRPr="006C7966">
        <w:t>(if</w:t>
      </w:r>
      <w:r w:rsidR="00A72A3A" w:rsidRPr="006C7966">
        <w:t xml:space="preserve"> </w:t>
      </w:r>
      <w:r w:rsidRPr="006C7966">
        <w:t>necessary)</w:t>
      </w:r>
      <w:r w:rsidR="00A72A3A" w:rsidRPr="006C7966">
        <w:t xml:space="preserve"> </w:t>
      </w:r>
      <w:r w:rsidRPr="006C7966">
        <w:t>message</w:t>
      </w:r>
      <w:r w:rsidR="00A72A3A" w:rsidRPr="006C7966">
        <w:t xml:space="preserve"> </w:t>
      </w:r>
      <w:r w:rsidRPr="006C7966">
        <w:t>requests,</w:t>
      </w:r>
      <w:r w:rsidR="00A72A3A" w:rsidRPr="006C7966">
        <w:t xml:space="preserve"> </w:t>
      </w:r>
      <w:r w:rsidRPr="006C7966">
        <w:t>replies,</w:t>
      </w:r>
      <w:r w:rsidR="00A72A3A" w:rsidRPr="006C7966">
        <w:t xml:space="preserve"> </w:t>
      </w:r>
      <w:r w:rsidRPr="006C7966">
        <w:t>and</w:t>
      </w:r>
      <w:r w:rsidR="00A72A3A" w:rsidRPr="006C7966">
        <w:t xml:space="preserve"> </w:t>
      </w:r>
      <w:r w:rsidRPr="006C7966">
        <w:t>notifications</w:t>
      </w:r>
    </w:p>
    <w:p w14:paraId="0AF75342"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process</w:t>
      </w:r>
      <w:r w:rsidR="00A72A3A" w:rsidRPr="006C7966">
        <w:t xml:space="preserve"> </w:t>
      </w:r>
      <w:r w:rsidRPr="006C7966">
        <w:t>or</w:t>
      </w:r>
      <w:r w:rsidR="00A72A3A" w:rsidRPr="006C7966">
        <w:t xml:space="preserve"> </w:t>
      </w:r>
      <w:r w:rsidRPr="006C7966">
        <w:t>forward</w:t>
      </w:r>
      <w:r w:rsidR="00A72A3A" w:rsidRPr="006C7966">
        <w:t xml:space="preserve"> </w:t>
      </w:r>
      <w:r w:rsidRPr="006C7966">
        <w:t>notifications</w:t>
      </w:r>
      <w:r w:rsidR="00A72A3A" w:rsidRPr="006C7966">
        <w:t xml:space="preserve"> </w:t>
      </w:r>
      <w:r w:rsidRPr="006C7966">
        <w:t>as</w:t>
      </w:r>
      <w:r w:rsidR="00A72A3A" w:rsidRPr="006C7966">
        <w:t xml:space="preserve"> </w:t>
      </w:r>
      <w:r w:rsidRPr="006C7966">
        <w:t>necessary</w:t>
      </w:r>
    </w:p>
    <w:p w14:paraId="4D41BCF4" w14:textId="77777777" w:rsidR="001878C2" w:rsidRPr="006C7966" w:rsidRDefault="001878C2" w:rsidP="008E0367">
      <w:pPr>
        <w:pStyle w:val="nobreak"/>
        <w:keepNext w:val="0"/>
        <w:numPr>
          <w:ilvl w:val="0"/>
          <w:numId w:val="50"/>
        </w:numPr>
        <w:ind w:left="709" w:hanging="371"/>
      </w:pPr>
      <w:r w:rsidRPr="006C7966">
        <w:t>To</w:t>
      </w:r>
      <w:r w:rsidR="00A72A3A" w:rsidRPr="006C7966">
        <w:t xml:space="preserve"> </w:t>
      </w:r>
      <w:r w:rsidRPr="006C7966">
        <w:t>service</w:t>
      </w:r>
      <w:r w:rsidR="00A72A3A" w:rsidRPr="006C7966">
        <w:t xml:space="preserve"> </w:t>
      </w:r>
      <w:r w:rsidRPr="006C7966">
        <w:t>query</w:t>
      </w:r>
      <w:r w:rsidR="00A72A3A" w:rsidRPr="006C7966">
        <w:t xml:space="preserve"> </w:t>
      </w:r>
      <w:r w:rsidRPr="006C7966">
        <w:t>requests</w:t>
      </w:r>
    </w:p>
    <w:p w14:paraId="6DFABC66" w14:textId="679D4075" w:rsidR="00B867B3" w:rsidRPr="006C7966" w:rsidRDefault="00E411A9" w:rsidP="00B867B3">
      <w:pPr>
        <w:jc w:val="center"/>
      </w:pPr>
      <w:r>
        <w:t xml:space="preserve">  </w:t>
      </w:r>
      <w:r w:rsidR="00B867B3">
        <w:t xml:space="preserve"> </w:t>
      </w:r>
    </w:p>
    <w:p w14:paraId="471A7423" w14:textId="77777777" w:rsidR="008625FE" w:rsidRPr="006C7966" w:rsidRDefault="008625FE" w:rsidP="008625FE">
      <w:pPr>
        <w:pStyle w:val="Heading3"/>
      </w:pPr>
      <w:bookmarkStart w:id="684" w:name="_Toc437518606"/>
      <w:r w:rsidRPr="006C7966">
        <w:t>Communications</w:t>
      </w:r>
      <w:bookmarkEnd w:id="684"/>
    </w:p>
    <w:p w14:paraId="5CE64FE2" w14:textId="16F1544D" w:rsidR="008625FE" w:rsidRPr="006C7966" w:rsidRDefault="008625FE" w:rsidP="008625FE">
      <w:pPr>
        <w:pStyle w:val="nobreak"/>
        <w:keepNext w:val="0"/>
      </w:pPr>
      <w:r w:rsidRPr="006C7966">
        <w:t xml:space="preserve">Reliable communications </w:t>
      </w:r>
      <w:r w:rsidR="00067027">
        <w:t>are</w:t>
      </w:r>
      <w:r w:rsidR="00067027" w:rsidRPr="006C7966">
        <w:t xml:space="preserve"> </w:t>
      </w:r>
      <w:r w:rsidRPr="006C7966">
        <w:t>essential to the reliable operation of the NSI.</w:t>
      </w:r>
      <w:r w:rsidR="00E411A9">
        <w:t xml:space="preserve"> </w:t>
      </w:r>
      <w:r w:rsidRPr="006C7966">
        <w:t xml:space="preserve">As the MTL provides only basic message transport capabilities, it is the responsibility of the Coordinator to keep track of </w:t>
      </w:r>
      <w:r w:rsidRPr="006C7966">
        <w:lastRenderedPageBreak/>
        <w:t>message states and make decisions accordingly.</w:t>
      </w:r>
      <w:r w:rsidR="00E411A9">
        <w:t xml:space="preserve"> </w:t>
      </w:r>
      <w:r w:rsidRPr="006C7966">
        <w:t xml:space="preserve">To do this, the Coordinator </w:t>
      </w:r>
      <w:r>
        <w:t>MUST maintain</w:t>
      </w:r>
      <w:r w:rsidRPr="006C7966">
        <w:t xml:space="preserve"> the following information on a per NSI request message basis:</w:t>
      </w:r>
    </w:p>
    <w:p w14:paraId="0A9383E5" w14:textId="77777777" w:rsidR="008625FE" w:rsidRPr="006C7966" w:rsidRDefault="008625FE" w:rsidP="008625FE"/>
    <w:p w14:paraId="5837A628" w14:textId="433BBFBA" w:rsidR="008625FE" w:rsidRPr="006C7966" w:rsidRDefault="008625FE" w:rsidP="008E0367">
      <w:pPr>
        <w:pStyle w:val="nobreak"/>
        <w:keepNext w:val="0"/>
        <w:numPr>
          <w:ilvl w:val="0"/>
          <w:numId w:val="51"/>
        </w:numPr>
        <w:ind w:left="709" w:hanging="371"/>
      </w:pPr>
      <w:r w:rsidRPr="006C7966">
        <w:t>Who</w:t>
      </w:r>
      <w:r w:rsidR="00067027">
        <w:t>m</w:t>
      </w:r>
      <w:r w:rsidRPr="006C7966">
        <w:t xml:space="preserve"> </w:t>
      </w:r>
      <w:r w:rsidR="00067027" w:rsidRPr="006C7966">
        <w:t xml:space="preserve">was </w:t>
      </w:r>
      <w:r w:rsidRPr="006C7966">
        <w:t>the (NSI request) message sent to</w:t>
      </w:r>
      <w:r w:rsidR="006023D3">
        <w:t>?</w:t>
      </w:r>
    </w:p>
    <w:p w14:paraId="69EE2EAF" w14:textId="77777777" w:rsidR="008625FE" w:rsidRPr="006C7966" w:rsidRDefault="008625FE" w:rsidP="008E0367">
      <w:pPr>
        <w:pStyle w:val="nobreak"/>
        <w:keepNext w:val="0"/>
        <w:numPr>
          <w:ilvl w:val="0"/>
          <w:numId w:val="51"/>
        </w:numPr>
        <w:ind w:left="709" w:hanging="371"/>
      </w:pPr>
      <w:r w:rsidRPr="006C7966">
        <w:t>Was the message received (i.e. ack’ed) or not (i.e. MTL timeout)</w:t>
      </w:r>
      <w:r w:rsidR="006023D3">
        <w:t>?</w:t>
      </w:r>
    </w:p>
    <w:p w14:paraId="7181EDD3" w14:textId="77777777" w:rsidR="008625FE" w:rsidRPr="006C7966" w:rsidRDefault="008625FE" w:rsidP="008E0367">
      <w:pPr>
        <w:pStyle w:val="nobreak"/>
        <w:keepNext w:val="0"/>
        <w:numPr>
          <w:ilvl w:val="0"/>
          <w:numId w:val="51"/>
        </w:numPr>
        <w:ind w:left="709" w:hanging="371"/>
      </w:pPr>
      <w:r w:rsidRPr="006C7966">
        <w:t>Which NSA has sent back an NSI reply (e.g.</w:t>
      </w:r>
      <w:r w:rsidR="006023D3">
        <w:t xml:space="preserve"> </w:t>
      </w:r>
      <w:r w:rsidRPr="006C7966">
        <w:t>confirm</w:t>
      </w:r>
      <w:r w:rsidR="00E96AC7">
        <w:t>ed</w:t>
      </w:r>
      <w:r w:rsidRPr="006C7966">
        <w:t>, fail</w:t>
      </w:r>
      <w:r w:rsidR="00E96AC7">
        <w:t>ed</w:t>
      </w:r>
      <w:r w:rsidRPr="006C7966">
        <w:t xml:space="preserve">, </w:t>
      </w:r>
      <w:r w:rsidR="006023D3">
        <w:t>error</w:t>
      </w:r>
      <w:r w:rsidRPr="006C7966">
        <w:t xml:space="preserve">) for the initial NSI </w:t>
      </w:r>
      <w:r w:rsidR="006023D3" w:rsidRPr="006C7966">
        <w:t>request</w:t>
      </w:r>
      <w:r w:rsidR="006023D3">
        <w:t>?</w:t>
      </w:r>
    </w:p>
    <w:p w14:paraId="208DBA54" w14:textId="77777777" w:rsidR="00CE21E1" w:rsidRPr="006C7966" w:rsidRDefault="00CE21E1" w:rsidP="00CE21E1"/>
    <w:p w14:paraId="7831F9F6" w14:textId="77777777" w:rsidR="00CE21E1" w:rsidRPr="006C7966" w:rsidRDefault="00CE21E1" w:rsidP="00CE21E1"/>
    <w:p w14:paraId="304F3D37" w14:textId="77777777" w:rsidR="001878C2" w:rsidRPr="006C7966" w:rsidRDefault="001878C2" w:rsidP="00FC1B46">
      <w:pPr>
        <w:pStyle w:val="Heading3"/>
      </w:pPr>
      <w:bookmarkStart w:id="685" w:name="_Ref359323158"/>
      <w:bookmarkStart w:id="686" w:name="_Toc437518607"/>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bookmarkEnd w:id="685"/>
      <w:bookmarkEnd w:id="686"/>
    </w:p>
    <w:p w14:paraId="6AEC41B7" w14:textId="690AD3AE" w:rsidR="001878C2" w:rsidRPr="006C7966" w:rsidRDefault="001878C2" w:rsidP="00CE21E1">
      <w:pPr>
        <w:pStyle w:val="nobreak"/>
        <w:keepNext w:val="0"/>
      </w:pPr>
      <w:r w:rsidRPr="006C7966">
        <w:t>For</w:t>
      </w:r>
      <w:r w:rsidR="00A72A3A" w:rsidRPr="006C7966">
        <w:t xml:space="preserve"> </w:t>
      </w:r>
      <w:r w:rsidRPr="006C7966">
        <w:t>each</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Pr="006C7966">
        <w:t>maintain</w:t>
      </w:r>
      <w:r w:rsidR="00E92540">
        <w:t>s</w:t>
      </w:r>
      <w:r w:rsidR="00A72A3A" w:rsidRPr="006C7966">
        <w:t xml:space="preserve"> </w:t>
      </w:r>
      <w:r w:rsidRPr="006C7966">
        <w:t>several</w:t>
      </w:r>
      <w:r w:rsidR="00A72A3A" w:rsidRPr="006C7966">
        <w:t xml:space="preserve"> </w:t>
      </w:r>
      <w:r w:rsidRPr="006C7966">
        <w:t>pieces</w:t>
      </w:r>
      <w:r w:rsidR="00A72A3A" w:rsidRPr="006C7966">
        <w:t xml:space="preserve"> </w:t>
      </w:r>
      <w:r w:rsidRPr="006C7966">
        <w:t>of</w:t>
      </w:r>
      <w:r w:rsidR="00A72A3A" w:rsidRPr="006C7966">
        <w:t xml:space="preserve"> </w:t>
      </w:r>
      <w:r w:rsidRPr="006C7966">
        <w:t>information</w:t>
      </w:r>
      <w:r w:rsidR="00A72A3A" w:rsidRPr="006C7966">
        <w:t xml:space="preserve"> </w:t>
      </w:r>
      <w:r w:rsidRPr="006C7966">
        <w:t>that</w:t>
      </w:r>
      <w:r w:rsidR="00A72A3A" w:rsidRPr="006C7966">
        <w:t xml:space="preserve"> </w:t>
      </w:r>
      <w:r w:rsidRPr="006C7966">
        <w:t>are</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those</w:t>
      </w:r>
      <w:r w:rsidR="00A72A3A" w:rsidRPr="006C7966">
        <w:t xml:space="preserve"> </w:t>
      </w:r>
      <w:r w:rsidRPr="006C7966">
        <w:t>messages.</w:t>
      </w:r>
      <w:r w:rsidR="00E411A9">
        <w:t xml:space="preserve"> </w:t>
      </w:r>
      <w:r w:rsidRPr="006C7966">
        <w:t>This</w:t>
      </w:r>
      <w:r w:rsidR="00A72A3A" w:rsidRPr="006C7966">
        <w:t xml:space="preserve"> </w:t>
      </w:r>
      <w:r w:rsidRPr="006C7966">
        <w:t>is</w:t>
      </w:r>
      <w:r w:rsidR="00A72A3A" w:rsidRPr="006C7966">
        <w:t xml:space="preserve"> </w:t>
      </w:r>
      <w:r w:rsidRPr="006C7966">
        <w:t>particularly</w:t>
      </w:r>
      <w:r w:rsidR="00A72A3A" w:rsidRPr="006C7966">
        <w:t xml:space="preserve"> </w:t>
      </w:r>
      <w:r w:rsidRPr="006C7966">
        <w:t>important</w:t>
      </w:r>
      <w:r w:rsidR="00A72A3A" w:rsidRPr="006C7966">
        <w:t xml:space="preserve"> </w:t>
      </w:r>
      <w:r w:rsidRPr="006C7966">
        <w:t>for</w:t>
      </w:r>
      <w:r w:rsidR="00A72A3A" w:rsidRPr="006C7966">
        <w:t xml:space="preserve"> </w:t>
      </w:r>
      <w:r w:rsidRPr="006C7966">
        <w:t>the</w:t>
      </w:r>
      <w:r w:rsidR="00A72A3A" w:rsidRPr="006C7966">
        <w:t xml:space="preserve"> </w:t>
      </w:r>
      <w:r w:rsidRPr="006C7966">
        <w:t>Aggregator</w:t>
      </w:r>
      <w:r w:rsidR="00A72A3A" w:rsidRPr="006C7966">
        <w:t xml:space="preserve"> </w:t>
      </w:r>
      <w:r w:rsidRPr="006C7966">
        <w:t>NSAs</w:t>
      </w:r>
      <w:r w:rsidR="00A72A3A" w:rsidRPr="006C7966">
        <w:t xml:space="preserve"> </w:t>
      </w:r>
      <w:r w:rsidRPr="006C7966">
        <w:t>(AG)</w:t>
      </w:r>
      <w:r w:rsidR="00E92540">
        <w:t xml:space="preserve"> </w:t>
      </w:r>
      <w:r w:rsidR="006023D3">
        <w:t>that</w:t>
      </w:r>
      <w:r w:rsidR="006023D3" w:rsidRPr="006C7966">
        <w:t xml:space="preserve"> </w:t>
      </w:r>
      <w:r w:rsidR="00E92540">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in</w:t>
      </w:r>
      <w:r w:rsidR="00A72A3A" w:rsidRPr="006C7966">
        <w:t xml:space="preserve"> </w:t>
      </w:r>
      <w:r w:rsidRPr="006C7966">
        <w:t>the</w:t>
      </w:r>
      <w:r w:rsidR="00A72A3A" w:rsidRPr="006C7966">
        <w:t xml:space="preserve"> </w:t>
      </w:r>
      <w:r w:rsidRPr="006C7966">
        <w:t>request</w:t>
      </w:r>
      <w:r w:rsidR="00A72A3A" w:rsidRPr="006C7966">
        <w:t xml:space="preserve"> </w:t>
      </w:r>
      <w:r w:rsidRPr="006C7966">
        <w:t>workflow.</w:t>
      </w:r>
      <w:r w:rsidR="00E411A9">
        <w:t xml:space="preserve"> </w:t>
      </w:r>
      <w:r w:rsidRPr="006C7966">
        <w:t>The</w:t>
      </w:r>
      <w:r w:rsidR="00A72A3A" w:rsidRPr="006C7966">
        <w:t xml:space="preserve"> </w:t>
      </w:r>
      <w:r w:rsidRPr="006C7966">
        <w:t>information</w:t>
      </w:r>
      <w:r w:rsidR="00A72A3A" w:rsidRPr="006C7966">
        <w:t xml:space="preserve"> </w:t>
      </w:r>
      <w:r w:rsidRPr="006C7966">
        <w:t>that</w:t>
      </w:r>
      <w:r w:rsidR="00E92540">
        <w:t xml:space="preserve"> MUST</w:t>
      </w:r>
      <w:r w:rsidR="00A72A3A" w:rsidRPr="006C7966">
        <w:t xml:space="preserve"> </w:t>
      </w:r>
      <w:r w:rsidRPr="006C7966">
        <w:t>be</w:t>
      </w:r>
      <w:r w:rsidR="00A72A3A" w:rsidRPr="006C7966">
        <w:t xml:space="preserve"> </w:t>
      </w:r>
      <w:r w:rsidRPr="006C7966">
        <w:t>retained</w:t>
      </w:r>
      <w:r w:rsidR="00A72A3A" w:rsidRPr="006C7966">
        <w:t xml:space="preserve"> </w:t>
      </w:r>
      <w:r w:rsidRPr="006C7966">
        <w:t>includes:</w:t>
      </w:r>
    </w:p>
    <w:p w14:paraId="04A2086A" w14:textId="77777777" w:rsidR="001878C2" w:rsidRPr="006C7966" w:rsidRDefault="001878C2" w:rsidP="008E0367">
      <w:pPr>
        <w:pStyle w:val="nobreak"/>
        <w:keepNext w:val="0"/>
        <w:numPr>
          <w:ilvl w:val="0"/>
          <w:numId w:val="52"/>
        </w:numPr>
        <w:ind w:left="709" w:hanging="371"/>
      </w:pPr>
      <w:r w:rsidRPr="006C7966">
        <w:t>NSA</w:t>
      </w:r>
      <w:r w:rsidR="00A72A3A" w:rsidRPr="006C7966">
        <w:t xml:space="preserve"> </w:t>
      </w:r>
      <w:r w:rsidRPr="006C7966">
        <w:t>IDs:</w:t>
      </w:r>
      <w:r w:rsidR="00A72A3A" w:rsidRPr="006C7966">
        <w:t xml:space="preserve"> </w:t>
      </w:r>
      <w:r w:rsidRPr="006C7966">
        <w:t>A</w:t>
      </w:r>
      <w:r w:rsidR="00A72A3A" w:rsidRPr="006C7966">
        <w:t xml:space="preserve"> </w:t>
      </w:r>
      <w:r w:rsidRPr="006C7966">
        <w:t>list</w:t>
      </w:r>
      <w:r w:rsidR="00A72A3A" w:rsidRPr="006C7966">
        <w:t xml:space="preserve"> </w:t>
      </w:r>
      <w:r w:rsidRPr="006C7966">
        <w:t>of</w:t>
      </w:r>
      <w:r w:rsidR="00A72A3A" w:rsidRPr="006C7966">
        <w:t xml:space="preserve"> </w:t>
      </w:r>
      <w:r w:rsidRPr="006C7966">
        <w:t>NSA</w:t>
      </w:r>
      <w:r w:rsidR="00A72A3A" w:rsidRPr="006C7966">
        <w:t xml:space="preserve"> </w:t>
      </w:r>
      <w:r w:rsidRPr="006C7966">
        <w:t>that</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sent</w:t>
      </w:r>
      <w:r w:rsidR="00A72A3A" w:rsidRPr="006C7966">
        <w:t xml:space="preserve"> </w:t>
      </w:r>
      <w:r w:rsidRPr="006C7966">
        <w:t>to.</w:t>
      </w:r>
    </w:p>
    <w:p w14:paraId="57297298" w14:textId="77777777" w:rsidR="001878C2" w:rsidRPr="006C7966" w:rsidRDefault="001878C2" w:rsidP="008E0367">
      <w:pPr>
        <w:pStyle w:val="nobreak"/>
        <w:keepNext w:val="0"/>
        <w:numPr>
          <w:ilvl w:val="0"/>
          <w:numId w:val="52"/>
        </w:numPr>
        <w:ind w:left="709" w:hanging="371"/>
      </w:pPr>
      <w:r w:rsidRPr="006C7966">
        <w:t>Connection</w:t>
      </w:r>
      <w:r w:rsidR="00A72A3A" w:rsidRPr="006C7966">
        <w:t xml:space="preserve"> </w:t>
      </w:r>
      <w:r w:rsidRPr="006C7966">
        <w:t>ID:</w:t>
      </w:r>
      <w:r w:rsidR="00A72A3A" w:rsidRPr="006C7966">
        <w:t xml:space="preserve"> </w:t>
      </w:r>
      <w:r w:rsidRPr="006C7966">
        <w:t>The</w:t>
      </w:r>
      <w:r w:rsidR="00A72A3A" w:rsidRPr="006C7966">
        <w:t xml:space="preserve"> </w:t>
      </w:r>
      <w:r w:rsidRPr="006C7966">
        <w:t>name</w:t>
      </w:r>
      <w:r w:rsidR="00A72A3A" w:rsidRPr="006C7966">
        <w:t xml:space="preserve"> </w:t>
      </w:r>
      <w:r w:rsidRPr="006C7966">
        <w:t>that</w:t>
      </w:r>
      <w:r w:rsidR="00A72A3A" w:rsidRPr="006C7966">
        <w:t xml:space="preserve"> </w:t>
      </w:r>
      <w:r w:rsidRPr="006C7966">
        <w:t>uniquely</w:t>
      </w:r>
      <w:r w:rsidR="00A72A3A" w:rsidRPr="006C7966">
        <w:t xml:space="preserve"> </w:t>
      </w:r>
      <w:r w:rsidRPr="006C7966">
        <w:t>identifies</w:t>
      </w:r>
      <w:r w:rsidR="00A72A3A" w:rsidRPr="006C7966">
        <w:t xml:space="preserve"> </w:t>
      </w:r>
      <w:r w:rsidRPr="006C7966">
        <w:t>the</w:t>
      </w:r>
      <w:r w:rsidR="00A72A3A" w:rsidRPr="006C7966">
        <w:t xml:space="preserve"> </w:t>
      </w:r>
      <w:r w:rsidRPr="006C7966">
        <w:t>connection</w:t>
      </w:r>
      <w:r w:rsidR="00A72A3A" w:rsidRPr="006C7966">
        <w:t xml:space="preserve"> </w:t>
      </w:r>
      <w:r w:rsidRPr="006C7966">
        <w:t>request/reservation</w:t>
      </w:r>
      <w:r w:rsidR="00A72A3A" w:rsidRPr="006C7966">
        <w:t xml:space="preserve"> </w:t>
      </w:r>
      <w:r w:rsidRPr="006C7966">
        <w:t>(see</w:t>
      </w:r>
      <w:r w:rsidR="00A72A3A" w:rsidRPr="006C7966">
        <w:t xml:space="preserve"> </w:t>
      </w:r>
      <w:r w:rsidRPr="006C7966">
        <w:t>“ogf_nsi_connection_types_v2_0.xsd”</w:t>
      </w:r>
      <w:r w:rsidR="00A72A3A" w:rsidRPr="006C7966">
        <w:t xml:space="preserve"> </w:t>
      </w:r>
      <w:r w:rsidRPr="006C7966">
        <w:t>for</w:t>
      </w:r>
      <w:r w:rsidR="00A72A3A" w:rsidRPr="006C7966">
        <w:t xml:space="preserve"> </w:t>
      </w:r>
      <w:r w:rsidRPr="006C7966">
        <w:t>more</w:t>
      </w:r>
      <w:r w:rsidR="00A72A3A" w:rsidRPr="006C7966">
        <w:t xml:space="preserve"> </w:t>
      </w:r>
      <w:r w:rsidRPr="006C7966">
        <w:t>detail).</w:t>
      </w:r>
    </w:p>
    <w:p w14:paraId="6C1E11E0" w14:textId="5F67A62E" w:rsidR="001878C2" w:rsidRPr="006C7966" w:rsidRDefault="001878C2" w:rsidP="008E0367">
      <w:pPr>
        <w:pStyle w:val="nobreak"/>
        <w:keepNext w:val="0"/>
        <w:numPr>
          <w:ilvl w:val="0"/>
          <w:numId w:val="52"/>
        </w:numPr>
        <w:ind w:left="709" w:hanging="371"/>
      </w:pPr>
      <w:r w:rsidRPr="006C7966">
        <w:t>Correlation</w:t>
      </w:r>
      <w:r w:rsidR="00A72A3A" w:rsidRPr="006C7966">
        <w:t xml:space="preserve"> </w:t>
      </w:r>
      <w:r w:rsidRPr="006C7966">
        <w:t>ID:</w:t>
      </w:r>
      <w:r w:rsidR="00A72A3A" w:rsidRPr="006C7966">
        <w:t xml:space="preserve"> </w:t>
      </w:r>
      <w:r w:rsidRPr="006C7966">
        <w:t>The</w:t>
      </w:r>
      <w:r w:rsidR="00A72A3A" w:rsidRPr="006C7966">
        <w:t xml:space="preserve"> </w:t>
      </w:r>
      <w:r w:rsidRPr="006C7966">
        <w:t>label</w:t>
      </w:r>
      <w:r w:rsidR="00A72A3A" w:rsidRPr="006C7966">
        <w:t xml:space="preserve"> </w:t>
      </w:r>
      <w:r w:rsidRPr="006C7966">
        <w:t>that</w:t>
      </w:r>
      <w:r w:rsidR="00A72A3A" w:rsidRPr="006C7966">
        <w:t xml:space="preserve"> </w:t>
      </w:r>
      <w:r w:rsidRPr="006C7966">
        <w:t>identifies</w:t>
      </w:r>
      <w:r w:rsidR="00A72A3A" w:rsidRPr="006C7966">
        <w:t xml:space="preserve"> </w:t>
      </w:r>
      <w:r w:rsidRPr="006C7966">
        <w:t>messages</w:t>
      </w:r>
      <w:r w:rsidR="00A72A3A" w:rsidRPr="006C7966">
        <w:t xml:space="preserve"> </w:t>
      </w:r>
      <w:r w:rsidRPr="006C7966">
        <w:t>associated</w:t>
      </w:r>
      <w:r w:rsidR="00A72A3A" w:rsidRPr="006C7966">
        <w:t xml:space="preserve"> </w:t>
      </w:r>
      <w:r w:rsidRPr="006C7966">
        <w:t>to</w:t>
      </w:r>
      <w:r w:rsidR="00A72A3A" w:rsidRPr="006C7966">
        <w:t xml:space="preserve"> </w:t>
      </w:r>
      <w:r w:rsidRPr="006C7966">
        <w:t>a</w:t>
      </w:r>
      <w:r w:rsidR="00A72A3A" w:rsidRPr="006C7966">
        <w:t xml:space="preserve"> </w:t>
      </w:r>
      <w:r w:rsidRPr="006C7966">
        <w:t>unique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E411A9">
        <w:t xml:space="preserve"> </w:t>
      </w:r>
      <w:r w:rsidRPr="006C7966">
        <w:t>This</w:t>
      </w:r>
      <w:r w:rsidR="00A72A3A" w:rsidRPr="006C7966">
        <w:t xml:space="preserve"> </w:t>
      </w:r>
      <w:r w:rsidRPr="006C7966">
        <w:t>is</w:t>
      </w:r>
      <w:r w:rsidR="00A72A3A" w:rsidRPr="006C7966">
        <w:t xml:space="preserve"> </w:t>
      </w:r>
      <w:r w:rsidRPr="006C7966">
        <w:t>used</w:t>
      </w:r>
      <w:r w:rsidR="00A72A3A" w:rsidRPr="006C7966">
        <w:t xml:space="preserve"> </w:t>
      </w:r>
      <w:r w:rsidRPr="006C7966">
        <w:t>to</w:t>
      </w:r>
      <w:r w:rsidR="00A72A3A" w:rsidRPr="006C7966">
        <w:t xml:space="preserve"> </w:t>
      </w:r>
      <w:r w:rsidRPr="006C7966">
        <w:t>associate</w:t>
      </w:r>
      <w:r w:rsidR="00A72A3A" w:rsidRPr="006C7966">
        <w:t xml:space="preserve"> </w:t>
      </w:r>
      <w:r w:rsidRPr="006C7966">
        <w:t>NSI</w:t>
      </w:r>
      <w:r w:rsidR="00A72A3A" w:rsidRPr="006C7966">
        <w:t xml:space="preserve"> </w:t>
      </w:r>
      <w:r w:rsidRPr="006C7966">
        <w:t>replies</w:t>
      </w:r>
      <w:r w:rsidR="00A72A3A" w:rsidRPr="006C7966">
        <w:t xml:space="preserve"> </w:t>
      </w:r>
      <w:r w:rsidRPr="006C7966">
        <w:t>to</w:t>
      </w:r>
      <w:r w:rsidR="00A72A3A" w:rsidRPr="006C7966">
        <w:t xml:space="preserve"> </w:t>
      </w:r>
      <w:r w:rsidRPr="006C7966">
        <w:t>requests,</w:t>
      </w:r>
      <w:r w:rsidR="00A72A3A" w:rsidRPr="006C7966">
        <w:t xml:space="preserve"> </w:t>
      </w:r>
      <w:r w:rsidRPr="006C7966">
        <w:t>and</w:t>
      </w:r>
      <w:r w:rsidR="00A72A3A" w:rsidRPr="006C7966">
        <w:t xml:space="preserve"> </w:t>
      </w:r>
      <w:r w:rsidRPr="006C7966">
        <w:t>also</w:t>
      </w:r>
      <w:r w:rsidR="00A72A3A" w:rsidRPr="006C7966">
        <w:t xml:space="preserve"> </w:t>
      </w:r>
      <w:r w:rsidRPr="006C7966">
        <w:t>to</w:t>
      </w:r>
      <w:r w:rsidR="00A72A3A" w:rsidRPr="006C7966">
        <w:t xml:space="preserve"> </w:t>
      </w:r>
      <w:r w:rsidRPr="006C7966">
        <w:t>identify</w:t>
      </w:r>
      <w:r w:rsidR="00A72A3A" w:rsidRPr="006C7966">
        <w:t xml:space="preserve"> </w:t>
      </w:r>
      <w:r w:rsidRPr="006C7966">
        <w:t>messages</w:t>
      </w:r>
      <w:r w:rsidR="00A72A3A" w:rsidRPr="006C7966">
        <w:t xml:space="preserve"> </w:t>
      </w:r>
      <w:r w:rsidRPr="006C7966">
        <w:t>for</w:t>
      </w:r>
      <w:r w:rsidR="00A72A3A" w:rsidRPr="006C7966">
        <w:t xml:space="preserve"> </w:t>
      </w:r>
      <w:r w:rsidRPr="006C7966">
        <w:t>re-delivery</w:t>
      </w:r>
      <w:r w:rsidR="00A72A3A" w:rsidRPr="006C7966">
        <w:t xml:space="preserve"> </w:t>
      </w:r>
      <w:r w:rsidRPr="006C7966">
        <w:t>(i.e.</w:t>
      </w:r>
      <w:r w:rsidR="00A72A3A" w:rsidRPr="006C7966">
        <w:t xml:space="preserve"> </w:t>
      </w:r>
      <w:r w:rsidRPr="006C7966">
        <w:t>message</w:t>
      </w:r>
      <w:r w:rsidR="00A72A3A" w:rsidRPr="006C7966">
        <w:t xml:space="preserve"> </w:t>
      </w:r>
      <w:r w:rsidRPr="006C7966">
        <w:t>retries).</w:t>
      </w:r>
    </w:p>
    <w:p w14:paraId="58A0A45A" w14:textId="77777777" w:rsidR="001878C2" w:rsidRPr="006C7966" w:rsidRDefault="001878C2" w:rsidP="008E0367">
      <w:pPr>
        <w:pStyle w:val="nobreak"/>
        <w:keepNext w:val="0"/>
        <w:numPr>
          <w:ilvl w:val="0"/>
          <w:numId w:val="52"/>
        </w:numPr>
        <w:ind w:left="709" w:hanging="371"/>
      </w:pPr>
      <w:r w:rsidRPr="006C7966">
        <w:t>Message</w:t>
      </w:r>
      <w:r w:rsidR="00A72A3A" w:rsidRPr="006C7966">
        <w:t xml:space="preserve"> </w:t>
      </w:r>
      <w:r w:rsidRPr="006C7966">
        <w:t>status:</w:t>
      </w:r>
      <w:r w:rsidR="00A72A3A" w:rsidRPr="006C7966">
        <w:t xml:space="preserve"> </w:t>
      </w:r>
      <w:r w:rsidRPr="006C7966">
        <w:t>This</w:t>
      </w:r>
      <w:r w:rsidR="00A72A3A" w:rsidRPr="006C7966">
        <w:t xml:space="preserve"> </w:t>
      </w:r>
      <w:r w:rsidRPr="006C7966">
        <w:t>provides</w:t>
      </w:r>
      <w:r w:rsidR="00A72A3A" w:rsidRPr="006C7966">
        <w:t xml:space="preserve"> </w:t>
      </w:r>
      <w:r w:rsidRPr="006C7966">
        <w:t>the</w:t>
      </w:r>
      <w:r w:rsidR="00A72A3A" w:rsidRPr="006C7966">
        <w:t xml:space="preserve"> </w:t>
      </w:r>
      <w:r w:rsidRPr="006C7966">
        <w:t>message</w:t>
      </w:r>
      <w:r w:rsidR="00A72A3A" w:rsidRPr="006C7966">
        <w:t xml:space="preserve"> </w:t>
      </w:r>
      <w:r w:rsidRPr="006C7966">
        <w:t>state</w:t>
      </w:r>
      <w:r w:rsidR="00A72A3A" w:rsidRPr="006C7966">
        <w:t xml:space="preserve"> </w:t>
      </w:r>
      <w:r w:rsidRPr="006C7966">
        <w:t>for</w:t>
      </w:r>
      <w:r w:rsidR="00A72A3A" w:rsidRPr="006C7966">
        <w:t xml:space="preserve"> </w:t>
      </w:r>
      <w:r w:rsidRPr="006C7966">
        <w:t>each</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requests</w:t>
      </w:r>
      <w:r w:rsidR="00A72A3A" w:rsidRPr="006C7966">
        <w:t xml:space="preserve"> </w:t>
      </w:r>
      <w:r w:rsidRPr="006C7966">
        <w:t>sent</w:t>
      </w:r>
      <w:r w:rsidR="00A72A3A" w:rsidRPr="006C7966">
        <w:t xml:space="preserve"> </w:t>
      </w:r>
      <w:r w:rsidRPr="006C7966">
        <w:t>to</w:t>
      </w:r>
      <w:r w:rsidR="00A72A3A" w:rsidRPr="006C7966">
        <w:t xml:space="preserve"> </w:t>
      </w:r>
      <w:r w:rsidRPr="006C7966">
        <w:t>the</w:t>
      </w:r>
      <w:r w:rsidR="00A72A3A" w:rsidRPr="006C7966">
        <w:t xml:space="preserve"> </w:t>
      </w:r>
      <w:r w:rsidRPr="006C7966">
        <w:t>various</w:t>
      </w:r>
      <w:r w:rsidR="00A72A3A" w:rsidRPr="006C7966">
        <w:t xml:space="preserve"> </w:t>
      </w:r>
      <w:r w:rsidRPr="006C7966">
        <w:t>NSAs</w:t>
      </w:r>
      <w:r w:rsidR="00A72A3A" w:rsidRPr="006C7966">
        <w:t xml:space="preserve"> </w:t>
      </w: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current</w:t>
      </w:r>
      <w:r w:rsidR="00A72A3A" w:rsidRPr="006C7966">
        <w:t xml:space="preserve"> </w:t>
      </w:r>
      <w:r w:rsidRPr="006C7966">
        <w:t>status,</w:t>
      </w:r>
      <w:r w:rsidR="00A72A3A" w:rsidRPr="006C7966">
        <w:t xml:space="preserve"> </w:t>
      </w:r>
      <w:r w:rsidRPr="006C7966">
        <w:t>such</w:t>
      </w:r>
      <w:r w:rsidR="00A72A3A" w:rsidRPr="006C7966">
        <w:t xml:space="preserve"> </w:t>
      </w:r>
      <w:r w:rsidRPr="006C7966">
        <w:t>as;</w:t>
      </w:r>
      <w:r w:rsidR="00A72A3A" w:rsidRPr="006C7966">
        <w:t xml:space="preserve"> </w:t>
      </w:r>
      <w:r w:rsidRPr="006C7966">
        <w:t>MTL</w:t>
      </w:r>
      <w:r w:rsidR="00A72A3A" w:rsidRPr="006C7966">
        <w:t xml:space="preserve"> </w:t>
      </w:r>
      <w:r w:rsidRPr="006C7966">
        <w:t>sent,</w:t>
      </w:r>
      <w:r w:rsidR="00A72A3A" w:rsidRPr="006C7966">
        <w:t xml:space="preserve"> </w:t>
      </w:r>
      <w:r w:rsidRPr="006C7966">
        <w:t>MTL</w:t>
      </w:r>
      <w:r w:rsidR="00A72A3A" w:rsidRPr="006C7966">
        <w:t xml:space="preserve"> </w:t>
      </w:r>
      <w:r w:rsidRPr="006C7966">
        <w:t>receipt</w:t>
      </w:r>
      <w:r w:rsidR="00A72A3A" w:rsidRPr="006C7966">
        <w:t xml:space="preserve"> </w:t>
      </w:r>
      <w:r w:rsidRPr="006C7966">
        <w:t>acknowledged,</w:t>
      </w:r>
      <w:r w:rsidR="00A72A3A" w:rsidRPr="006C7966">
        <w:t xml:space="preserve"> </w:t>
      </w:r>
      <w:r w:rsidRPr="006C7966">
        <w:t>MTL</w:t>
      </w:r>
      <w:r w:rsidR="00A72A3A" w:rsidRPr="006C7966">
        <w:t xml:space="preserve"> </w:t>
      </w:r>
      <w:r w:rsidRPr="006C7966">
        <w:t>timeout,</w:t>
      </w:r>
      <w:r w:rsidR="00A72A3A" w:rsidRPr="006C7966">
        <w:t xml:space="preserve"> </w:t>
      </w:r>
      <w:r w:rsidRPr="006C7966">
        <w:t>and</w:t>
      </w:r>
      <w:r w:rsidR="00A72A3A" w:rsidRPr="006C7966">
        <w:t xml:space="preserve"> </w:t>
      </w:r>
      <w:r w:rsidRPr="006C7966">
        <w:t>Coordinator</w:t>
      </w:r>
      <w:r w:rsidR="00A72A3A" w:rsidRPr="006C7966">
        <w:t xml:space="preserve"> </w:t>
      </w:r>
      <w:r w:rsidRPr="006C7966">
        <w:t>timeout.</w:t>
      </w:r>
    </w:p>
    <w:p w14:paraId="25CDF2C7" w14:textId="77777777" w:rsidR="00CE21E1" w:rsidRPr="006C7966" w:rsidRDefault="00CE21E1" w:rsidP="00CE21E1"/>
    <w:p w14:paraId="68E78D37" w14:textId="34A0FF9C" w:rsidR="001878C2" w:rsidRPr="006C7966" w:rsidRDefault="001878C2" w:rsidP="00CE21E1">
      <w:pPr>
        <w:pStyle w:val="nobreak"/>
        <w:keepNext w:val="0"/>
      </w:pPr>
      <w:r w:rsidRPr="006C7966">
        <w:t>In</w:t>
      </w:r>
      <w:r w:rsidR="00A72A3A" w:rsidRPr="006C7966">
        <w:t xml:space="preserve"> </w:t>
      </w:r>
      <w:r w:rsidRPr="006C7966">
        <w:t>addition</w:t>
      </w:r>
      <w:r w:rsidR="00A72A3A" w:rsidRPr="006C7966">
        <w:t xml:space="preserve"> </w:t>
      </w:r>
      <w:r w:rsidRPr="006C7966">
        <w:t>to</w:t>
      </w:r>
      <w:r w:rsidR="00A72A3A" w:rsidRPr="006C7966">
        <w:t xml:space="preserve"> </w:t>
      </w:r>
      <w:r w:rsidRPr="006C7966">
        <w:t>the</w:t>
      </w:r>
      <w:r w:rsidR="00A72A3A" w:rsidRPr="006C7966">
        <w:t xml:space="preserve"> </w:t>
      </w:r>
      <w:r w:rsidRPr="006C7966">
        <w:t>detailed</w:t>
      </w:r>
      <w:r w:rsidR="00A72A3A" w:rsidRPr="006C7966">
        <w:t xml:space="preserve"> </w:t>
      </w:r>
      <w:r w:rsidRPr="006C7966">
        <w:t>information</w:t>
      </w:r>
      <w:r w:rsidR="00A72A3A" w:rsidRPr="006C7966">
        <w:t xml:space="preserve"> </w:t>
      </w:r>
      <w:r w:rsidRPr="006C7966">
        <w:t>of</w:t>
      </w:r>
      <w:r w:rsidR="00A72A3A" w:rsidRPr="006C7966">
        <w:t xml:space="preserve"> </w:t>
      </w:r>
      <w:r w:rsidRPr="006C7966">
        <w:t>the</w:t>
      </w:r>
      <w:r w:rsidR="00A72A3A" w:rsidRPr="006C7966">
        <w:t xml:space="preserve"> </w:t>
      </w:r>
      <w:r w:rsidRPr="006C7966">
        <w:t>status</w:t>
      </w:r>
      <w:r w:rsidR="00A72A3A" w:rsidRPr="006C7966">
        <w:t xml:space="preserve"> </w:t>
      </w:r>
      <w:r w:rsidRPr="006C7966">
        <w:t>for</w:t>
      </w:r>
      <w:r w:rsidR="00A72A3A" w:rsidRPr="006C7966">
        <w:t xml:space="preserve"> </w:t>
      </w:r>
      <w:r w:rsidRPr="006C7966">
        <w:t>each</w:t>
      </w:r>
      <w:r w:rsidR="00A72A3A" w:rsidRPr="006C7966">
        <w:t xml:space="preserve"> </w:t>
      </w:r>
      <w:r w:rsidRPr="006C7966">
        <w:t>child</w:t>
      </w:r>
      <w:r w:rsidR="00A72A3A" w:rsidRPr="006C7966">
        <w:t xml:space="preserve"> </w:t>
      </w:r>
      <w:r w:rsidRPr="006C7966">
        <w:t>NSA</w:t>
      </w:r>
      <w:r w:rsidR="00357B4C" w:rsidRPr="006C7966">
        <w:rPr>
          <w:lang w:eastAsia="ja-JP"/>
        </w:rPr>
        <w:t>,</w:t>
      </w:r>
      <w:r w:rsidR="00A72A3A" w:rsidRPr="006C7966">
        <w:t xml:space="preserve"> </w:t>
      </w:r>
      <w:r w:rsidRPr="006C7966">
        <w:t>NSI</w:t>
      </w:r>
      <w:r w:rsidR="00A72A3A" w:rsidRPr="006C7966">
        <w:t xml:space="preserve"> </w:t>
      </w:r>
      <w:r w:rsidRPr="006C7966">
        <w:t>request</w:t>
      </w:r>
      <w:r w:rsidR="00A72A3A" w:rsidRPr="006C7966">
        <w:t xml:space="preserve"> </w:t>
      </w:r>
      <w:r w:rsidRPr="006C7966">
        <w:t>(see</w:t>
      </w:r>
      <w:r w:rsidR="00A72A3A" w:rsidRPr="006C7966">
        <w:t xml:space="preserve"> </w:t>
      </w:r>
      <w:r w:rsidRPr="006C7966">
        <w:t>“request_segment_list(Conn_ID,</w:t>
      </w:r>
      <w:r w:rsidR="00A72A3A" w:rsidRPr="006C7966">
        <w:t xml:space="preserve"> </w:t>
      </w:r>
      <w:r w:rsidRPr="006C7966">
        <w:t>NSA)”</w:t>
      </w:r>
      <w:r w:rsidR="00A72A3A" w:rsidRPr="006C7966">
        <w:t xml:space="preserve"> </w:t>
      </w:r>
      <w:r w:rsidRPr="006C7966">
        <w:t>in</w:t>
      </w:r>
      <w:r w:rsidR="00602C89">
        <w:t xml:space="preserve"> </w:t>
      </w:r>
      <w:r w:rsidR="00075FC8">
        <w:fldChar w:fldCharType="begin"/>
      </w:r>
      <w:r w:rsidR="00602C89">
        <w:instrText xml:space="preserve"> REF _Ref359323326 \h </w:instrText>
      </w:r>
      <w:r w:rsidR="00075FC8">
        <w:fldChar w:fldCharType="separate"/>
      </w:r>
      <w:ins w:id="687" w:author="John MacAuley" w:date="2016-01-08T16:24:00Z">
        <w:r w:rsidR="00D5423B" w:rsidRPr="006C7966">
          <w:t xml:space="preserve">Figure </w:t>
        </w:r>
        <w:r w:rsidR="00D5423B">
          <w:rPr>
            <w:noProof/>
          </w:rPr>
          <w:t>13</w:t>
        </w:r>
      </w:ins>
      <w:del w:id="688" w:author="John MacAuley" w:date="2016-01-08T16:24:00Z">
        <w:r w:rsidR="00BD4BAA" w:rsidRPr="006C7966" w:rsidDel="00D5423B">
          <w:delText xml:space="preserve">Figure </w:delText>
        </w:r>
        <w:r w:rsidR="00BD4BAA" w:rsidDel="00D5423B">
          <w:rPr>
            <w:noProof/>
          </w:rPr>
          <w:delText>13</w:delText>
        </w:r>
      </w:del>
      <w:r w:rsidR="00075FC8">
        <w:fldChar w:fldCharType="end"/>
      </w:r>
      <w:r w:rsidRPr="006C7966">
        <w:t>.),</w:t>
      </w:r>
      <w:r w:rsidR="00A72A3A" w:rsidRPr="006C7966">
        <w:t xml:space="preserve"> </w:t>
      </w:r>
      <w:r w:rsidRPr="006C7966">
        <w:t>the</w:t>
      </w:r>
      <w:r w:rsidR="00A72A3A" w:rsidRPr="006C7966">
        <w:t xml:space="preserve"> </w:t>
      </w:r>
      <w:r w:rsidRPr="006C7966">
        <w:t>Coordinator</w:t>
      </w:r>
      <w:r w:rsidR="00A72A3A" w:rsidRPr="006C7966">
        <w:t xml:space="preserve"> </w:t>
      </w:r>
      <w:r w:rsidR="00E92540">
        <w:t>MUST</w:t>
      </w:r>
      <w:r w:rsidR="00A72A3A" w:rsidRPr="006C7966">
        <w:t xml:space="preserve"> </w:t>
      </w:r>
      <w:r w:rsidRPr="006C7966">
        <w:t>also</w:t>
      </w:r>
      <w:r w:rsidR="00A72A3A" w:rsidRPr="006C7966">
        <w:t xml:space="preserve"> </w:t>
      </w:r>
      <w:r w:rsidRPr="006C7966">
        <w:t>maintain</w:t>
      </w:r>
      <w:r w:rsidR="00A72A3A" w:rsidRPr="006C7966">
        <w:t xml:space="preserve"> </w:t>
      </w:r>
      <w:r w:rsidRPr="006C7966">
        <w:t>an</w:t>
      </w:r>
      <w:r w:rsidR="00A72A3A" w:rsidRPr="006C7966">
        <w:t xml:space="preserve"> </w:t>
      </w:r>
      <w:r w:rsidRPr="006C7966">
        <w:t>aggregate</w:t>
      </w:r>
      <w:r w:rsidR="00A72A3A" w:rsidRPr="006C7966">
        <w:t xml:space="preserve"> </w:t>
      </w:r>
      <w:r w:rsidRPr="006C7966">
        <w:t>message</w:t>
      </w:r>
      <w:r w:rsidR="00A72A3A" w:rsidRPr="006C7966">
        <w:t xml:space="preserve"> </w:t>
      </w:r>
      <w:r w:rsidRPr="006C7966">
        <w:t>status</w:t>
      </w:r>
      <w:r w:rsidR="00A72A3A" w:rsidRPr="006C7966">
        <w:t xml:space="preserve"> </w:t>
      </w:r>
      <w:r w:rsidRPr="006C7966">
        <w:t>indicating</w:t>
      </w:r>
      <w:r w:rsidR="00A72A3A" w:rsidRPr="006C7966">
        <w:t xml:space="preserve"> </w:t>
      </w:r>
      <w:r w:rsidRPr="006C7966">
        <w:t>if</w:t>
      </w:r>
      <w:r w:rsidR="00A72A3A" w:rsidRPr="006C7966">
        <w:t xml:space="preserve"> </w:t>
      </w:r>
      <w:r w:rsidRPr="006C7966">
        <w:t>the</w:t>
      </w:r>
      <w:r w:rsidR="00A72A3A" w:rsidRPr="006C7966">
        <w:t xml:space="preserve"> </w:t>
      </w:r>
      <w:r w:rsidRPr="006C7966">
        <w:t>messages</w:t>
      </w:r>
      <w:r w:rsidR="00A72A3A" w:rsidRPr="006C7966">
        <w:t xml:space="preserve"> </w:t>
      </w:r>
      <w:r w:rsidRPr="006C7966">
        <w:t>were</w:t>
      </w:r>
      <w:r w:rsidR="00A72A3A" w:rsidRPr="006C7966">
        <w:t xml:space="preserve"> </w:t>
      </w:r>
      <w:r w:rsidRPr="006C7966">
        <w:t>delivered</w:t>
      </w:r>
      <w:r w:rsidR="00A72A3A" w:rsidRPr="006C7966">
        <w:t xml:space="preserve"> </w:t>
      </w:r>
      <w:r w:rsidRPr="006C7966">
        <w:t>successfully</w:t>
      </w:r>
      <w:r w:rsidR="00A72A3A" w:rsidRPr="006C7966">
        <w:t xml:space="preserve"> </w:t>
      </w:r>
      <w:r w:rsidRPr="006C7966">
        <w:t>to</w:t>
      </w:r>
      <w:r w:rsidR="00A72A3A" w:rsidRPr="006C7966">
        <w:t xml:space="preserve"> </w:t>
      </w:r>
      <w:r w:rsidRPr="006C7966">
        <w:t>all</w:t>
      </w:r>
      <w:r w:rsidR="00A72A3A" w:rsidRPr="006C7966">
        <w:t xml:space="preserve"> </w:t>
      </w:r>
      <w:r w:rsidRPr="006C7966">
        <w:t>the</w:t>
      </w:r>
      <w:r w:rsidR="00A72A3A" w:rsidRPr="006C7966">
        <w:t xml:space="preserve"> </w:t>
      </w:r>
      <w:r w:rsidRPr="006C7966">
        <w:t>children</w:t>
      </w:r>
      <w:r w:rsidR="00A72A3A" w:rsidRPr="006C7966">
        <w:t xml:space="preserve"> </w:t>
      </w:r>
      <w:r w:rsidRPr="006C7966">
        <w:t>(see</w:t>
      </w:r>
      <w:r w:rsidR="00A72A3A" w:rsidRPr="006C7966">
        <w:t xml:space="preserve"> </w:t>
      </w:r>
      <w:r w:rsidRPr="006C7966">
        <w:t>“request_list(Conn_ID)”</w:t>
      </w:r>
      <w:r w:rsidR="00602C89">
        <w:t xml:space="preserve"> in</w:t>
      </w:r>
      <w:r w:rsidR="00A72A3A" w:rsidRPr="006C7966">
        <w:t xml:space="preserve"> </w:t>
      </w:r>
      <w:r w:rsidR="00075FC8">
        <w:fldChar w:fldCharType="begin"/>
      </w:r>
      <w:r w:rsidR="00602C89">
        <w:instrText xml:space="preserve"> REF _Ref359323326 \h </w:instrText>
      </w:r>
      <w:r w:rsidR="00075FC8">
        <w:fldChar w:fldCharType="separate"/>
      </w:r>
      <w:ins w:id="689" w:author="John MacAuley" w:date="2016-01-08T16:24:00Z">
        <w:r w:rsidR="00D5423B" w:rsidRPr="006C7966">
          <w:t xml:space="preserve">Figure </w:t>
        </w:r>
        <w:r w:rsidR="00D5423B">
          <w:rPr>
            <w:noProof/>
          </w:rPr>
          <w:t>13</w:t>
        </w:r>
      </w:ins>
      <w:del w:id="690" w:author="John MacAuley" w:date="2016-01-08T16:24:00Z">
        <w:r w:rsidR="00BD4BAA" w:rsidRPr="006C7966" w:rsidDel="00D5423B">
          <w:delText xml:space="preserve">Figure </w:delText>
        </w:r>
        <w:r w:rsidR="00BD4BAA" w:rsidDel="00D5423B">
          <w:rPr>
            <w:noProof/>
          </w:rPr>
          <w:delText>13</w:delText>
        </w:r>
      </w:del>
      <w:r w:rsidR="00075FC8">
        <w:fldChar w:fldCharType="end"/>
      </w:r>
      <w:r w:rsidRPr="006C7966">
        <w:t>.).</w:t>
      </w:r>
    </w:p>
    <w:p w14:paraId="18234E95" w14:textId="162D7F67" w:rsidR="00F67EA2" w:rsidDel="00CC3F65" w:rsidRDefault="00F67EA2" w:rsidP="00CE21E1">
      <w:pPr>
        <w:rPr>
          <w:del w:id="691" w:author="Guy Roberts" w:date="2015-07-17T16:42:00Z"/>
        </w:rPr>
      </w:pPr>
    </w:p>
    <w:p w14:paraId="1D8A7223" w14:textId="77777777" w:rsidR="00F67EA2" w:rsidRDefault="00F67EA2" w:rsidP="00CE21E1"/>
    <w:p w14:paraId="6349718B" w14:textId="77777777" w:rsidR="001878C2" w:rsidRPr="006C7966" w:rsidRDefault="00C51B5E" w:rsidP="00FC1B46">
      <w:pPr>
        <w:pStyle w:val="Heading3"/>
      </w:pPr>
      <w:bookmarkStart w:id="692" w:name="_Toc437518608"/>
      <w:r>
        <w:t xml:space="preserve">Correlation Ids and </w:t>
      </w:r>
      <w:r w:rsidR="001878C2" w:rsidRPr="006C7966">
        <w:t>Failure</w:t>
      </w:r>
      <w:r w:rsidR="00A72A3A" w:rsidRPr="006C7966">
        <w:t xml:space="preserve"> </w:t>
      </w:r>
      <w:r w:rsidR="001878C2" w:rsidRPr="006C7966">
        <w:t>Recover</w:t>
      </w:r>
      <w:r w:rsidR="00CE21E1" w:rsidRPr="006C7966">
        <w:t>y</w:t>
      </w:r>
      <w:bookmarkEnd w:id="692"/>
    </w:p>
    <w:p w14:paraId="1395D09E" w14:textId="667013AC" w:rsidR="00177B3D" w:rsidRPr="006C7966" w:rsidRDefault="004D6950" w:rsidP="00177B3D">
      <w:r>
        <w:t>In NSI CS</w:t>
      </w:r>
      <w:r w:rsidR="00177B3D" w:rsidRPr="006C7966">
        <w:t xml:space="preserve">, there is no inherent expectation that any interim NSAs (i.e not the uRAs) make a decision and take action when </w:t>
      </w:r>
      <w:r w:rsidR="00867D72">
        <w:t>they</w:t>
      </w:r>
      <w:r w:rsidR="00867D72" w:rsidRPr="006C7966">
        <w:t xml:space="preserve"> </w:t>
      </w:r>
      <w:r w:rsidR="00177B3D" w:rsidRPr="006C7966">
        <w:t>receive a message delivery failure notification.</w:t>
      </w:r>
      <w:r w:rsidR="00E411A9">
        <w:t xml:space="preserve"> </w:t>
      </w:r>
      <w:commentRangeStart w:id="693"/>
      <w:r w:rsidR="00177B3D" w:rsidRPr="006C7966">
        <w:t>Any Aggregator</w:t>
      </w:r>
      <w:r w:rsidR="00F7259B">
        <w:t xml:space="preserve"> </w:t>
      </w:r>
      <w:r w:rsidR="00F7259B" w:rsidRPr="006C7966">
        <w:t xml:space="preserve">(AG) </w:t>
      </w:r>
      <w:r w:rsidR="00177B3D" w:rsidRPr="006C7966">
        <w:t xml:space="preserve">that receives the delivery failure notification MUST forward it up the workflow </w:t>
      </w:r>
      <w:r>
        <w:t>tree.</w:t>
      </w:r>
      <w:r w:rsidR="00E411A9">
        <w:t xml:space="preserve"> </w:t>
      </w:r>
      <w:r w:rsidR="00177B3D" w:rsidRPr="006C7966">
        <w:t xml:space="preserve">When an </w:t>
      </w:r>
      <w:r w:rsidR="00F7259B">
        <w:t>AG</w:t>
      </w:r>
      <w:r w:rsidR="00177B3D" w:rsidRPr="006C7966">
        <w:t xml:space="preserve"> forwards a notification event up the tree, it SHOULD retain the information concerning the original failure, such as </w:t>
      </w:r>
      <w:r w:rsidR="00F7259B" w:rsidRPr="00F7259B">
        <w:rPr>
          <w:i/>
        </w:rPr>
        <w:t>nsaId</w:t>
      </w:r>
      <w:r w:rsidR="00177B3D" w:rsidRPr="006C7966">
        <w:t xml:space="preserve">, </w:t>
      </w:r>
      <w:r w:rsidR="00177B3D" w:rsidRPr="00F7259B">
        <w:rPr>
          <w:i/>
        </w:rPr>
        <w:t>connection</w:t>
      </w:r>
      <w:r w:rsidR="00F7259B" w:rsidRPr="00F7259B">
        <w:rPr>
          <w:i/>
        </w:rPr>
        <w:t>I</w:t>
      </w:r>
      <w:r w:rsidR="00177B3D" w:rsidRPr="00F7259B">
        <w:rPr>
          <w:i/>
        </w:rPr>
        <w:t>d</w:t>
      </w:r>
      <w:r w:rsidR="00177B3D" w:rsidRPr="006C7966">
        <w:t xml:space="preserve">, and error information. </w:t>
      </w:r>
      <w:commentRangeEnd w:id="693"/>
      <w:r w:rsidR="00C56F56">
        <w:rPr>
          <w:rStyle w:val="CommentReference"/>
        </w:rPr>
        <w:commentReference w:id="693"/>
      </w:r>
      <w:r w:rsidR="00177B3D" w:rsidRPr="006C7966">
        <w:t>There may be cases where local policy prevents this, in which case the information can be removed or altered.</w:t>
      </w:r>
    </w:p>
    <w:p w14:paraId="7570FF2F" w14:textId="77777777" w:rsidR="00177B3D" w:rsidRPr="006C7966" w:rsidRDefault="00177B3D" w:rsidP="00177B3D"/>
    <w:p w14:paraId="0AFA9A59" w14:textId="77777777" w:rsidR="00177B3D" w:rsidRPr="006C7966" w:rsidRDefault="00177B3D" w:rsidP="00177B3D">
      <w:r w:rsidRPr="006C7966">
        <w:t>On receiving the message delivery failure notification, the uRA has two choices:</w:t>
      </w:r>
    </w:p>
    <w:p w14:paraId="4B000DF1" w14:textId="77777777" w:rsidR="00177B3D" w:rsidRPr="006C7966" w:rsidRDefault="00177B3D" w:rsidP="00177B3D">
      <w:pPr>
        <w:pStyle w:val="ListParagraph"/>
        <w:numPr>
          <w:ilvl w:val="0"/>
          <w:numId w:val="22"/>
        </w:numPr>
      </w:pPr>
      <w:r w:rsidRPr="006C7966">
        <w:t xml:space="preserve">Terminate the reservation; this is done by sending down a </w:t>
      </w:r>
      <w:r w:rsidRPr="00F7259B">
        <w:rPr>
          <w:i/>
        </w:rPr>
        <w:t>terminate</w:t>
      </w:r>
      <w:r w:rsidRPr="006C7966">
        <w:t xml:space="preserve"> request through the workflow tree.</w:t>
      </w:r>
    </w:p>
    <w:p w14:paraId="5C23A693" w14:textId="570FDF0A" w:rsidR="00177B3D" w:rsidRPr="006C7966" w:rsidRDefault="00177B3D" w:rsidP="00BA2FF0">
      <w:pPr>
        <w:pStyle w:val="ListParagraph"/>
        <w:numPr>
          <w:ilvl w:val="0"/>
          <w:numId w:val="22"/>
        </w:numPr>
      </w:pPr>
      <w:r w:rsidRPr="006C7966">
        <w:t>Request redelivery of the original message; this is done by resending down the original message through the workflow tree.</w:t>
      </w:r>
      <w:r w:rsidR="00BA2FF0">
        <w:t xml:space="preserve">  </w:t>
      </w:r>
      <w:r w:rsidR="00BA2FF0" w:rsidRPr="00BA2FF0">
        <w:t>Requesting message redelivery is allowed for all message types.</w:t>
      </w:r>
    </w:p>
    <w:p w14:paraId="5EBA2EF1" w14:textId="77777777" w:rsidR="00177B3D" w:rsidRPr="006C7966" w:rsidRDefault="00177B3D" w:rsidP="00177B3D"/>
    <w:p w14:paraId="27A7AFB7" w14:textId="0DEAF9A2" w:rsidR="00177B3D" w:rsidRDefault="00177B3D" w:rsidP="00177B3D">
      <w:r w:rsidRPr="006C7966">
        <w:t>When the original message is resent down the workflow tree, it will contain the original</w:t>
      </w:r>
      <w:r w:rsidR="00F7259B">
        <w:t xml:space="preserve"> </w:t>
      </w:r>
      <w:r w:rsidR="00F7259B" w:rsidRPr="00F7259B">
        <w:rPr>
          <w:i/>
        </w:rPr>
        <w:t>correlationId</w:t>
      </w:r>
      <w:r w:rsidRPr="006C7966">
        <w:t>.</w:t>
      </w:r>
      <w:r w:rsidR="00E411A9">
        <w:t xml:space="preserve"> </w:t>
      </w:r>
      <w:r w:rsidRPr="006C7966">
        <w:t xml:space="preserve">AGs receiving the duplicate request </w:t>
      </w:r>
      <w:r w:rsidR="002D5FC5">
        <w:t>should</w:t>
      </w:r>
      <w:r w:rsidRPr="006C7966">
        <w:t xml:space="preserve"> only attempt redelivery of the message to children that it did not receive an acknowledgement for (i.e. MTL timeout) or reply to </w:t>
      </w:r>
      <w:del w:id="694" w:author="Guy Roberts" w:date="2015-07-20T13:55:00Z">
        <w:r w:rsidRPr="006C7966" w:rsidDel="00AA1F01">
          <w:delText xml:space="preserve"> </w:delText>
        </w:r>
      </w:del>
      <w:r w:rsidRPr="006C7966">
        <w:t>the original message</w:t>
      </w:r>
      <w:r w:rsidR="00867D72">
        <w:t xml:space="preserve"> </w:t>
      </w:r>
      <w:r w:rsidR="00867D72" w:rsidRPr="006C7966">
        <w:t>(i.e. Coordinator timeout)</w:t>
      </w:r>
      <w:r w:rsidRPr="006C7966">
        <w:t>.</w:t>
      </w:r>
      <w:r w:rsidR="00E411A9">
        <w:t xml:space="preserve"> </w:t>
      </w:r>
      <w:r w:rsidRPr="006C7966">
        <w:t xml:space="preserve">If the </w:t>
      </w:r>
      <w:r w:rsidR="00F7259B">
        <w:t xml:space="preserve">message sent with the original </w:t>
      </w:r>
      <w:r w:rsidR="00F7259B" w:rsidRPr="00F7259B">
        <w:rPr>
          <w:i/>
        </w:rPr>
        <w:t>c</w:t>
      </w:r>
      <w:r w:rsidRPr="00F7259B">
        <w:rPr>
          <w:i/>
        </w:rPr>
        <w:t>orrelation</w:t>
      </w:r>
      <w:r w:rsidR="00F7259B" w:rsidRPr="00F7259B">
        <w:rPr>
          <w:i/>
        </w:rPr>
        <w:t>Id</w:t>
      </w:r>
      <w:r w:rsidRPr="006C7966">
        <w:t xml:space="preserve"> does not match the original message (e.g. different message parameters/content), the message is rejected and an error returned. </w:t>
      </w:r>
    </w:p>
    <w:p w14:paraId="670CC2FD" w14:textId="77777777" w:rsidR="000B24E5" w:rsidRPr="006C7966" w:rsidRDefault="000B24E5" w:rsidP="00177B3D"/>
    <w:p w14:paraId="6FA156FF" w14:textId="77777777" w:rsidR="00C51B5E" w:rsidRDefault="007E7162" w:rsidP="001A1E9B">
      <w:r w:rsidRPr="000B24E5">
        <w:t xml:space="preserve">The RA MUST leave the </w:t>
      </w:r>
      <w:r w:rsidRPr="000B24E5">
        <w:rPr>
          <w:i/>
        </w:rPr>
        <w:t>connectionId</w:t>
      </w:r>
      <w:r w:rsidRPr="000B24E5">
        <w:t xml:space="preserve"> field empty in the initial reservation request.</w:t>
      </w:r>
    </w:p>
    <w:p w14:paraId="1B9374D7" w14:textId="77777777" w:rsidR="007E7162" w:rsidRDefault="007E7162" w:rsidP="001A1E9B"/>
    <w:p w14:paraId="02F62DDB" w14:textId="528ECEA5" w:rsidR="00C51B5E" w:rsidRPr="00B4170F" w:rsidRDefault="00C51B5E" w:rsidP="001A1E9B">
      <w:r w:rsidRPr="00B4170F">
        <w:t xml:space="preserve">The workflow in case of resend is shown in </w:t>
      </w:r>
      <w:r w:rsidR="00075FC8" w:rsidRPr="00D27F93">
        <w:fldChar w:fldCharType="begin"/>
      </w:r>
      <w:r w:rsidRPr="00B4170F">
        <w:instrText xml:space="preserve"> REF _Ref370289998 \h </w:instrText>
      </w:r>
      <w:r w:rsidR="00075FC8" w:rsidRPr="00D27F93">
        <w:fldChar w:fldCharType="separate"/>
      </w:r>
      <w:ins w:id="695" w:author="John MacAuley" w:date="2016-01-08T16:24:00Z">
        <w:r w:rsidR="00D5423B" w:rsidRPr="006C7966">
          <w:t xml:space="preserve">Figure </w:t>
        </w:r>
        <w:r w:rsidR="00D5423B">
          <w:rPr>
            <w:noProof/>
          </w:rPr>
          <w:t>12</w:t>
        </w:r>
      </w:ins>
      <w:del w:id="696" w:author="John MacAuley" w:date="2016-01-08T16:24:00Z">
        <w:r w:rsidR="00BD4BAA" w:rsidRPr="006C7966" w:rsidDel="00D5423B">
          <w:delText xml:space="preserve">Figure </w:delText>
        </w:r>
        <w:r w:rsidR="00BD4BAA" w:rsidDel="00D5423B">
          <w:rPr>
            <w:noProof/>
          </w:rPr>
          <w:delText>12</w:delText>
        </w:r>
      </w:del>
      <w:r w:rsidR="00075FC8" w:rsidRPr="00D27F93">
        <w:fldChar w:fldCharType="end"/>
      </w:r>
      <w:r w:rsidR="00B70FEC" w:rsidRPr="00B4170F">
        <w:t>:</w:t>
      </w:r>
    </w:p>
    <w:p w14:paraId="3949E48E" w14:textId="77777777" w:rsidR="00F44238" w:rsidRPr="00B4170F" w:rsidRDefault="00F44238" w:rsidP="007E20EC">
      <w:pPr>
        <w:pStyle w:val="ListParagraph"/>
        <w:numPr>
          <w:ilvl w:val="0"/>
          <w:numId w:val="33"/>
        </w:numPr>
        <w:ind w:left="709"/>
        <w:rPr>
          <w:lang w:val="en-GB"/>
        </w:rPr>
      </w:pPr>
      <w:r w:rsidRPr="00B4170F">
        <w:t>NSA-1 (uRA) makes request to NSA-2 (AG) with correlation ID (CorrID) “uRA-1”</w:t>
      </w:r>
    </w:p>
    <w:p w14:paraId="62D1E5B1" w14:textId="77777777" w:rsidR="00F44238" w:rsidRPr="00B4170F" w:rsidRDefault="00F44238" w:rsidP="007E20EC">
      <w:pPr>
        <w:pStyle w:val="ListParagraph"/>
        <w:numPr>
          <w:ilvl w:val="0"/>
          <w:numId w:val="33"/>
        </w:numPr>
        <w:ind w:left="709"/>
        <w:rPr>
          <w:lang w:val="en-GB"/>
        </w:rPr>
      </w:pPr>
      <w:r w:rsidRPr="00B4170F">
        <w:lastRenderedPageBreak/>
        <w:t>NSA-2 forward the request to NSA-3 (uPA) with CorrID “AG-1”</w:t>
      </w:r>
    </w:p>
    <w:p w14:paraId="29659A6F" w14:textId="77777777" w:rsidR="00F44238" w:rsidRPr="00B4170F" w:rsidRDefault="00F44238" w:rsidP="007E20EC">
      <w:pPr>
        <w:pStyle w:val="ListParagraph"/>
        <w:numPr>
          <w:ilvl w:val="0"/>
          <w:numId w:val="33"/>
        </w:numPr>
        <w:ind w:left="709"/>
        <w:rPr>
          <w:lang w:val="en-GB"/>
        </w:rPr>
      </w:pPr>
      <w:r w:rsidRPr="00B4170F">
        <w:t>NSA-2 forward the request to NSA-4 (uPA) with CorrID “AG-2”</w:t>
      </w:r>
    </w:p>
    <w:p w14:paraId="39E253B7" w14:textId="77777777" w:rsidR="00F44238" w:rsidRPr="00B4170F" w:rsidRDefault="00F44238" w:rsidP="007E20EC">
      <w:pPr>
        <w:pStyle w:val="ListParagraph"/>
        <w:numPr>
          <w:ilvl w:val="0"/>
          <w:numId w:val="33"/>
        </w:numPr>
        <w:ind w:left="709"/>
        <w:rPr>
          <w:lang w:val="en-GB"/>
        </w:rPr>
      </w:pPr>
      <w:r w:rsidRPr="00B4170F">
        <w:t>NSA-3 replies to the request with the corresponding CorrID “AG-1”</w:t>
      </w:r>
    </w:p>
    <w:p w14:paraId="3AB26095" w14:textId="4B9A7DDC" w:rsidR="00F44238" w:rsidRPr="00B4170F" w:rsidRDefault="00F44238" w:rsidP="007E20EC">
      <w:pPr>
        <w:pStyle w:val="ListParagraph"/>
        <w:numPr>
          <w:ilvl w:val="0"/>
          <w:numId w:val="33"/>
        </w:numPr>
        <w:ind w:left="709"/>
        <w:rPr>
          <w:lang w:val="en-GB"/>
        </w:rPr>
      </w:pPr>
      <w:r w:rsidRPr="00B4170F">
        <w:t xml:space="preserve">NSA-2 does not receive a reply from NSA-4, which flags either an MTL timeout (no </w:t>
      </w:r>
      <w:r w:rsidR="005D1B52">
        <w:t>ACK</w:t>
      </w:r>
      <w:r w:rsidRPr="00B4170F">
        <w:t>), or a Coordiinator timeout (no reply)</w:t>
      </w:r>
    </w:p>
    <w:p w14:paraId="68300A72" w14:textId="77777777" w:rsidR="00F44238" w:rsidRPr="00B4170F" w:rsidRDefault="00F44238" w:rsidP="007E20EC">
      <w:pPr>
        <w:pStyle w:val="ListParagraph"/>
        <w:numPr>
          <w:ilvl w:val="0"/>
          <w:numId w:val="33"/>
        </w:numPr>
        <w:ind w:left="709"/>
        <w:rPr>
          <w:lang w:val="en-GB"/>
        </w:rPr>
      </w:pPr>
      <w:r w:rsidRPr="00B4170F">
        <w:t>NSA-2 returns an MTL/Coor Timeout error to NSA-1 with the corresponding CorrID “uRA-1” of the initial request</w:t>
      </w:r>
    </w:p>
    <w:p w14:paraId="160D9AD9" w14:textId="29A64A5E" w:rsidR="00F44238" w:rsidRPr="00B4170F" w:rsidRDefault="00F44238" w:rsidP="007E20EC">
      <w:pPr>
        <w:pStyle w:val="ListParagraph"/>
        <w:numPr>
          <w:ilvl w:val="0"/>
          <w:numId w:val="33"/>
        </w:numPr>
        <w:ind w:left="709"/>
        <w:rPr>
          <w:lang w:val="en-GB"/>
        </w:rPr>
      </w:pPr>
      <w:r w:rsidRPr="00B4170F">
        <w:t>NSA-1 decides to resend the initial request for redelivery, which contains the original CorrID “uRA-1”</w:t>
      </w:r>
      <w:r w:rsidR="00BA2FF0">
        <w:t xml:space="preserve">  </w:t>
      </w:r>
      <w:r w:rsidR="00BA2FF0" w:rsidRPr="00BA2FF0">
        <w:t>As long as the message transaction remains incomplete all partial messages SHOULD be retained.</w:t>
      </w:r>
    </w:p>
    <w:p w14:paraId="22FA2BBC" w14:textId="77777777" w:rsidR="00F44238" w:rsidRPr="00B4170F" w:rsidRDefault="00F44238" w:rsidP="007E20EC">
      <w:pPr>
        <w:pStyle w:val="ListParagraph"/>
        <w:numPr>
          <w:ilvl w:val="0"/>
          <w:numId w:val="33"/>
        </w:numPr>
        <w:ind w:left="709"/>
        <w:rPr>
          <w:lang w:val="en-GB"/>
        </w:rPr>
      </w:pPr>
      <w:r w:rsidRPr="00B4170F">
        <w:t>NSA-2 resends the message to NSA-4 (the only child that was non-responsive) with a</w:t>
      </w:r>
      <w:r w:rsidR="00867D72">
        <w:t>n</w:t>
      </w:r>
      <w:r w:rsidRPr="00B4170F">
        <w:t xml:space="preserve"> initial CorrID “AG-2”</w:t>
      </w:r>
    </w:p>
    <w:p w14:paraId="726C87E9" w14:textId="77777777" w:rsidR="00F44238" w:rsidRPr="00B4170F" w:rsidRDefault="00F44238" w:rsidP="007E20EC">
      <w:pPr>
        <w:pStyle w:val="ListParagraph"/>
        <w:numPr>
          <w:ilvl w:val="0"/>
          <w:numId w:val="33"/>
        </w:numPr>
        <w:ind w:left="709"/>
        <w:rPr>
          <w:lang w:val="en-GB"/>
        </w:rPr>
      </w:pPr>
      <w:r w:rsidRPr="00B4170F">
        <w:t>NSA-4 replies to the request with the corresponding CorrID “AG-2”</w:t>
      </w:r>
    </w:p>
    <w:p w14:paraId="48A6F3D3" w14:textId="00DB4CAC" w:rsidR="00F44238" w:rsidRPr="00B22F2D" w:rsidRDefault="00F44238" w:rsidP="007E20EC">
      <w:pPr>
        <w:pStyle w:val="ListParagraph"/>
        <w:numPr>
          <w:ilvl w:val="0"/>
          <w:numId w:val="33"/>
        </w:numPr>
        <w:ind w:left="709"/>
        <w:rPr>
          <w:lang w:val="en-GB"/>
        </w:rPr>
      </w:pPr>
      <w:r w:rsidRPr="00B4170F">
        <w:t>NSA-2 aggregates the replies from NSA-3 and NSA-4, and send</w:t>
      </w:r>
      <w:r w:rsidR="005D1B52">
        <w:t>s the aggregated reply</w:t>
      </w:r>
      <w:r w:rsidRPr="00B4170F">
        <w:t>to NSA-1 with the corresponding CorrID “uRA-1”</w:t>
      </w:r>
    </w:p>
    <w:p w14:paraId="47E4BAFF" w14:textId="77777777" w:rsidR="00C51B5E" w:rsidRPr="00B4170F" w:rsidRDefault="00C51B5E" w:rsidP="00B22F2D">
      <w:pPr>
        <w:rPr>
          <w:lang w:val="en-GB"/>
        </w:rPr>
      </w:pPr>
    </w:p>
    <w:p w14:paraId="2CE69E35" w14:textId="769182D9" w:rsidR="00C51B5E" w:rsidRPr="00B4170F" w:rsidRDefault="00C51B5E" w:rsidP="00C51B5E">
      <w:pPr>
        <w:rPr>
          <w:lang w:val="en-GB"/>
        </w:rPr>
      </w:pPr>
      <w:r w:rsidRPr="00B4170F">
        <w:rPr>
          <w:i/>
          <w:iCs/>
        </w:rPr>
        <w:t>*NB: If NSA-4 did not receive the initial request from NSA-2 (CorrID = AG-2), NSA-4 will process the request accordingly and return a reply (corrID = AG-2).</w:t>
      </w:r>
      <w:r w:rsidR="00E411A9">
        <w:rPr>
          <w:i/>
          <w:iCs/>
        </w:rPr>
        <w:t xml:space="preserve"> </w:t>
      </w:r>
      <w:r w:rsidRPr="00B4170F">
        <w:rPr>
          <w:i/>
          <w:iCs/>
        </w:rPr>
        <w:t xml:space="preserve">However if NSA-4 did send a reply to the initial request from NSA-2, but </w:t>
      </w:r>
      <w:r w:rsidR="00867D72">
        <w:rPr>
          <w:i/>
          <w:iCs/>
        </w:rPr>
        <w:t>this</w:t>
      </w:r>
      <w:r w:rsidR="00867D72" w:rsidRPr="00B4170F">
        <w:rPr>
          <w:i/>
          <w:iCs/>
        </w:rPr>
        <w:t xml:space="preserve"> </w:t>
      </w:r>
      <w:r w:rsidRPr="00B4170F">
        <w:rPr>
          <w:i/>
          <w:iCs/>
        </w:rPr>
        <w:t>was not received by NSA-2, then</w:t>
      </w:r>
      <w:r w:rsidR="00867D72">
        <w:rPr>
          <w:i/>
          <w:iCs/>
        </w:rPr>
        <w:t>,</w:t>
      </w:r>
      <w:r w:rsidRPr="00B4170F">
        <w:rPr>
          <w:i/>
          <w:iCs/>
        </w:rPr>
        <w:t xml:space="preserve"> when NSA-4 receives the “duplicate” request from NSA-2 (CorrID = AG-2), it can simply return the initial reply message (CorrID = AG-2) and not re-process the duplicate request. </w:t>
      </w:r>
    </w:p>
    <w:p w14:paraId="6A369CE5" w14:textId="77777777" w:rsidR="00C51B5E" w:rsidRDefault="00C51B5E" w:rsidP="001A1E9B"/>
    <w:p w14:paraId="4C2DDC6D" w14:textId="77777777" w:rsidR="00C51B5E" w:rsidRDefault="00C51B5E" w:rsidP="001A1E9B">
      <w:r>
        <w:rPr>
          <w:noProof/>
        </w:rPr>
        <w:drawing>
          <wp:inline distT="0" distB="0" distL="0" distR="0" wp14:anchorId="315E881E" wp14:editId="1298B341">
            <wp:extent cx="5409488" cy="4059467"/>
            <wp:effectExtent l="0" t="0" r="1270" b="0"/>
            <wp:docPr id="30" name="Picture 30" descr="\\CHFILE02\Folders\guy\Desktop\nsi\NSI-CS_correlationID-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FILE02\Folders\guy\Desktop\nsi\NSI-CS_correlationID-v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1190" cy="4060744"/>
                    </a:xfrm>
                    <a:prstGeom prst="rect">
                      <a:avLst/>
                    </a:prstGeom>
                    <a:noFill/>
                    <a:ln>
                      <a:noFill/>
                    </a:ln>
                  </pic:spPr>
                </pic:pic>
              </a:graphicData>
            </a:graphic>
          </wp:inline>
        </w:drawing>
      </w:r>
    </w:p>
    <w:p w14:paraId="166E1645" w14:textId="77777777" w:rsidR="00C51B5E" w:rsidRDefault="00C51B5E" w:rsidP="001A1E9B"/>
    <w:p w14:paraId="18591249" w14:textId="4755A569" w:rsidR="00C51B5E" w:rsidRPr="006C7966" w:rsidRDefault="00C51B5E" w:rsidP="00C51B5E">
      <w:pPr>
        <w:pStyle w:val="Caption"/>
        <w:jc w:val="center"/>
      </w:pPr>
      <w:bookmarkStart w:id="697" w:name="_Ref370289998"/>
      <w:r w:rsidRPr="006C7966">
        <w:t xml:space="preserve">Figure </w:t>
      </w:r>
      <w:fldSimple w:instr=" SEQ Figure \* ARABIC ">
        <w:r w:rsidR="00D5423B">
          <w:rPr>
            <w:noProof/>
          </w:rPr>
          <w:t>12</w:t>
        </w:r>
      </w:fldSimple>
      <w:bookmarkEnd w:id="697"/>
      <w:r w:rsidRPr="006C7966">
        <w:t xml:space="preserve">: </w:t>
      </w:r>
      <w:r>
        <w:t>workflow when attempting a message re-send.</w:t>
      </w:r>
    </w:p>
    <w:p w14:paraId="2C1F3D5B" w14:textId="77777777" w:rsidR="00C51B5E" w:rsidRDefault="00C51B5E" w:rsidP="001A1E9B"/>
    <w:p w14:paraId="4581A6CC" w14:textId="77777777" w:rsidR="00C51B5E" w:rsidRPr="006C7966" w:rsidRDefault="00C51B5E" w:rsidP="001A1E9B"/>
    <w:p w14:paraId="19E8B8AD" w14:textId="14C48E36" w:rsidR="001878C2" w:rsidRPr="006C7966" w:rsidRDefault="001878C2" w:rsidP="00FC1B46">
      <w:pPr>
        <w:pStyle w:val="Heading3"/>
      </w:pPr>
      <w:bookmarkStart w:id="698" w:name="_Toc437518609"/>
      <w:r w:rsidRPr="006C7966">
        <w:lastRenderedPageBreak/>
        <w:t>Information</w:t>
      </w:r>
      <w:r w:rsidR="00177B3D" w:rsidRPr="006C7966">
        <w:t xml:space="preserve"> maintained by the Coordinator</w:t>
      </w:r>
      <w:bookmarkEnd w:id="698"/>
      <w:r w:rsidR="00E411A9">
        <w:t xml:space="preserve"> </w:t>
      </w:r>
    </w:p>
    <w:p w14:paraId="10019327" w14:textId="77777777" w:rsidR="001878C2" w:rsidRPr="006C7966" w:rsidRDefault="001878C2" w:rsidP="00CE21E1">
      <w:pPr>
        <w:pStyle w:val="nobreak"/>
        <w:keepNext w:val="0"/>
      </w:pPr>
      <w:r w:rsidRPr="006C7966">
        <w:t>While</w:t>
      </w:r>
      <w:r w:rsidR="00A72A3A" w:rsidRPr="006C7966">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(see</w:t>
      </w:r>
      <w:r w:rsidR="00A72A3A" w:rsidRPr="006C7966">
        <w:t xml:space="preserve"> </w:t>
      </w:r>
      <w:r w:rsidR="00602C89">
        <w:t xml:space="preserve">Section </w:t>
      </w:r>
      <w:r w:rsidR="00075FC8">
        <w:fldChar w:fldCharType="begin"/>
      </w:r>
      <w:r w:rsidR="00602C89">
        <w:instrText xml:space="preserve"> REF _Ref359323158 \r \h </w:instrText>
      </w:r>
      <w:r w:rsidR="00075FC8">
        <w:fldChar w:fldCharType="separate"/>
      </w:r>
      <w:r w:rsidR="00D5423B">
        <w:t>6.1.2</w:t>
      </w:r>
      <w:r w:rsidR="00075FC8">
        <w:fldChar w:fldCharType="end"/>
      </w:r>
      <w:r w:rsidR="00602C89">
        <w:t xml:space="preserve"> </w:t>
      </w:r>
      <w:r w:rsidRPr="006C7966">
        <w:t>Per</w:t>
      </w:r>
      <w:r w:rsidR="00A72A3A" w:rsidRPr="006C7966">
        <w:t xml:space="preserve"> </w:t>
      </w:r>
      <w:r w:rsidRPr="006C7966">
        <w:t>Request</w:t>
      </w:r>
      <w:r w:rsidR="00A72A3A" w:rsidRPr="006C7966">
        <w:t xml:space="preserve"> </w:t>
      </w:r>
      <w:r w:rsidRPr="006C7966">
        <w:t>Information</w:t>
      </w:r>
      <w:r w:rsidR="00A72A3A" w:rsidRPr="006C7966">
        <w:t xml:space="preserve"> </w:t>
      </w:r>
      <w:r w:rsidRPr="006C7966">
        <w:t>Elements)</w:t>
      </w:r>
      <w:r w:rsidR="00A72A3A" w:rsidRPr="006C7966">
        <w:t xml:space="preserve"> </w:t>
      </w:r>
      <w:r w:rsidRPr="006C7966">
        <w:t>will</w:t>
      </w:r>
      <w:r w:rsidR="00A72A3A" w:rsidRPr="006C7966">
        <w:t xml:space="preserve"> </w:t>
      </w:r>
      <w:r w:rsidRPr="006C7966">
        <w:t>only</w:t>
      </w:r>
      <w:r w:rsidR="00A72A3A" w:rsidRPr="006C7966">
        <w:t xml:space="preserve"> </w:t>
      </w:r>
      <w:r w:rsidRPr="006C7966">
        <w:t>persist</w:t>
      </w:r>
      <w:r w:rsidR="00A72A3A" w:rsidRPr="006C7966">
        <w:t xml:space="preserve"> </w:t>
      </w:r>
      <w:r w:rsidRPr="006C7966">
        <w:t>for</w:t>
      </w:r>
      <w:r w:rsidR="00A72A3A" w:rsidRPr="006C7966">
        <w:t xml:space="preserve"> </w:t>
      </w:r>
      <w:r w:rsidRPr="006C7966">
        <w:t>the</w:t>
      </w:r>
      <w:r w:rsidR="00A72A3A" w:rsidRPr="006C7966">
        <w:t xml:space="preserve"> </w:t>
      </w:r>
      <w:r w:rsidRPr="006C7966">
        <w:t>duration</w:t>
      </w:r>
      <w:r w:rsidR="00A72A3A" w:rsidRPr="006C7966">
        <w:t xml:space="preserve"> </w:t>
      </w:r>
      <w:r w:rsidRPr="006C7966">
        <w:t>of</w:t>
      </w:r>
      <w:r w:rsidR="00A72A3A" w:rsidRPr="006C7966">
        <w:t xml:space="preserve"> </w:t>
      </w:r>
      <w:r w:rsidRPr="006C7966">
        <w:t>the</w:t>
      </w:r>
      <w:r w:rsidR="00A72A3A" w:rsidRPr="006C7966">
        <w:t xml:space="preserve"> </w:t>
      </w:r>
      <w:r w:rsidRPr="006C7966">
        <w:t>NSI</w:t>
      </w:r>
      <w:r w:rsidR="00A72A3A" w:rsidRPr="006C7966">
        <w:t xml:space="preserve"> </w:t>
      </w:r>
      <w:r w:rsidRPr="006C7966">
        <w:t>request/reply</w:t>
      </w:r>
      <w:r w:rsidR="00A72A3A" w:rsidRPr="006C7966">
        <w:t xml:space="preserve"> </w:t>
      </w:r>
      <w:r w:rsidRPr="006C7966">
        <w:t>interaction,</w:t>
      </w:r>
      <w:r w:rsidR="00A72A3A" w:rsidRPr="006C7966">
        <w:t xml:space="preserve"> </w:t>
      </w:r>
      <w:r w:rsidRPr="006C7966">
        <w:t>the</w:t>
      </w:r>
      <w:r w:rsidR="00A72A3A" w:rsidRPr="006C7966">
        <w:t xml:space="preserve"> </w:t>
      </w:r>
      <w:r w:rsidRPr="006C7966">
        <w:t>Coordinator</w:t>
      </w:r>
      <w:r w:rsidR="00A72A3A" w:rsidRPr="006C7966">
        <w:t xml:space="preserve"> </w:t>
      </w:r>
      <w:r w:rsidR="002D5FC5">
        <w:t>MUST</w:t>
      </w:r>
      <w:r w:rsidR="00A72A3A" w:rsidRPr="006C7966">
        <w:t xml:space="preserve"> </w:t>
      </w:r>
      <w:r w:rsidRPr="006C7966">
        <w:t>also</w:t>
      </w:r>
      <w:r w:rsidR="00A72A3A" w:rsidRPr="006C7966">
        <w:t xml:space="preserve"> </w:t>
      </w:r>
      <w:r w:rsidRPr="006C7966">
        <w:t>store</w:t>
      </w:r>
      <w:r w:rsidR="00A72A3A" w:rsidRPr="006C7966">
        <w:t xml:space="preserve"> </w:t>
      </w:r>
      <w:r w:rsidRPr="006C7966">
        <w:t>information</w:t>
      </w:r>
      <w:r w:rsidR="00A72A3A" w:rsidRPr="006C7966">
        <w:t xml:space="preserve"> </w:t>
      </w:r>
      <w:r w:rsidRPr="006C7966">
        <w:t>associated</w:t>
      </w:r>
      <w:r w:rsidR="00A72A3A" w:rsidRPr="006C7966">
        <w:t xml:space="preserve"> </w:t>
      </w:r>
      <w:r w:rsidRPr="006C7966">
        <w:t>with</w:t>
      </w:r>
      <w:r w:rsidR="00A72A3A" w:rsidRPr="006C7966">
        <w:t xml:space="preserve"> </w:t>
      </w:r>
      <w:r w:rsidRPr="006C7966">
        <w:t>the</w:t>
      </w:r>
      <w:r w:rsidR="00A72A3A" w:rsidRPr="006C7966">
        <w:t xml:space="preserve"> </w:t>
      </w:r>
      <w:r w:rsidRPr="006C7966">
        <w:t>entire</w:t>
      </w:r>
      <w:r w:rsidR="00A72A3A" w:rsidRPr="006C7966">
        <w:t xml:space="preserve"> </w:t>
      </w:r>
      <w:r w:rsidRPr="006C7966">
        <w:t>reservation.</w:t>
      </w:r>
    </w:p>
    <w:p w14:paraId="2776EB87" w14:textId="77777777" w:rsidR="001A1E9B" w:rsidRPr="006C7966" w:rsidRDefault="001A1E9B" w:rsidP="001A1E9B"/>
    <w:p w14:paraId="183661E7" w14:textId="77777777" w:rsidR="001878C2" w:rsidRPr="006C7966" w:rsidRDefault="00A72A3A" w:rsidP="00CE21E1">
      <w:pPr>
        <w:pStyle w:val="nobreak"/>
        <w:keepNext w:val="0"/>
      </w:pPr>
      <w:r w:rsidRPr="006C7966">
        <w:t xml:space="preserve"> </w:t>
      </w:r>
      <w:r w:rsidR="00FE72A7" w:rsidRPr="006C7966">
        <w:rPr>
          <w:noProof/>
        </w:rPr>
        <w:drawing>
          <wp:inline distT="0" distB="0" distL="0" distR="0" wp14:anchorId="07217B9D" wp14:editId="2A8FF5F3">
            <wp:extent cx="5401310" cy="382841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3828415"/>
                    </a:xfrm>
                    <a:prstGeom prst="rect">
                      <a:avLst/>
                    </a:prstGeom>
                    <a:noFill/>
                  </pic:spPr>
                </pic:pic>
              </a:graphicData>
            </a:graphic>
          </wp:inline>
        </w:drawing>
      </w:r>
    </w:p>
    <w:p w14:paraId="795695CF" w14:textId="53905C99" w:rsidR="001878C2" w:rsidRPr="006C7966" w:rsidRDefault="00F631B5" w:rsidP="002A3D74">
      <w:pPr>
        <w:pStyle w:val="Caption"/>
        <w:jc w:val="center"/>
      </w:pPr>
      <w:bookmarkStart w:id="699" w:name="_Ref359323326"/>
      <w:r w:rsidRPr="006C7966">
        <w:t xml:space="preserve">Figure </w:t>
      </w:r>
      <w:r w:rsidR="00075FC8" w:rsidRPr="006C7966">
        <w:fldChar w:fldCharType="begin"/>
      </w:r>
      <w:r w:rsidR="008C548C" w:rsidRPr="006C7966">
        <w:instrText xml:space="preserve"> SEQ Figure \* ARABIC </w:instrText>
      </w:r>
      <w:r w:rsidR="00075FC8" w:rsidRPr="006C7966">
        <w:fldChar w:fldCharType="separate"/>
      </w:r>
      <w:r w:rsidR="00D5423B">
        <w:rPr>
          <w:noProof/>
        </w:rPr>
        <w:t>13</w:t>
      </w:r>
      <w:r w:rsidR="00075FC8" w:rsidRPr="006C7966">
        <w:fldChar w:fldCharType="end"/>
      </w:r>
      <w:bookmarkEnd w:id="699"/>
      <w:r w:rsidRPr="006C7966">
        <w:t xml:space="preserve">: </w:t>
      </w:r>
      <w:r w:rsidR="001878C2" w:rsidRPr="006C7966">
        <w:t>Information</w:t>
      </w:r>
      <w:r w:rsidR="00A72A3A" w:rsidRPr="006C7966">
        <w:t xml:space="preserve"> </w:t>
      </w:r>
      <w:r w:rsidR="001878C2" w:rsidRPr="006C7966">
        <w:t>maintained</w:t>
      </w:r>
      <w:r w:rsidR="00A72A3A" w:rsidRPr="006C7966">
        <w:t xml:space="preserve"> </w:t>
      </w:r>
      <w:r w:rsidR="001878C2" w:rsidRPr="006C7966">
        <w:t>by</w:t>
      </w:r>
      <w:r w:rsidR="00A72A3A" w:rsidRPr="006C7966">
        <w:t xml:space="preserve"> </w:t>
      </w:r>
      <w:r w:rsidR="001878C2" w:rsidRPr="006C7966">
        <w:t>Coordinator</w:t>
      </w:r>
      <w:r w:rsidR="00A72A3A" w:rsidRPr="006C7966">
        <w:t xml:space="preserve"> </w:t>
      </w:r>
      <w:r w:rsidR="001878C2" w:rsidRPr="006C7966">
        <w:t>for</w:t>
      </w:r>
      <w:r w:rsidR="00A72A3A" w:rsidRPr="006C7966">
        <w:t xml:space="preserve"> </w:t>
      </w:r>
      <w:r w:rsidR="001878C2" w:rsidRPr="006C7966">
        <w:t>each</w:t>
      </w:r>
      <w:r w:rsidR="00A72A3A" w:rsidRPr="006C7966">
        <w:t xml:space="preserve"> </w:t>
      </w:r>
      <w:r w:rsidR="001878C2" w:rsidRPr="006C7966">
        <w:t>Connection</w:t>
      </w:r>
      <w:r w:rsidR="00A72A3A" w:rsidRPr="006C7966">
        <w:t xml:space="preserve"> </w:t>
      </w:r>
      <w:r w:rsidR="001878C2" w:rsidRPr="006C7966">
        <w:t>Reservation</w:t>
      </w:r>
      <w:r w:rsidR="00A72A3A" w:rsidRPr="006C7966">
        <w:t xml:space="preserve"> </w:t>
      </w:r>
      <w:r w:rsidR="001878C2" w:rsidRPr="006C7966">
        <w:t>and</w:t>
      </w:r>
      <w:r w:rsidR="00A72A3A" w:rsidRPr="006C7966">
        <w:t xml:space="preserve"> </w:t>
      </w:r>
      <w:r w:rsidR="001878C2" w:rsidRPr="006C7966">
        <w:t>NSI</w:t>
      </w:r>
      <w:r w:rsidR="00A72A3A" w:rsidRPr="006C7966">
        <w:t xml:space="preserve"> </w:t>
      </w:r>
      <w:r w:rsidR="001878C2" w:rsidRPr="006C7966">
        <w:t>Request</w:t>
      </w:r>
    </w:p>
    <w:p w14:paraId="09BE1D90" w14:textId="77777777" w:rsidR="001A1E9B" w:rsidRPr="006C7966" w:rsidRDefault="001A1E9B" w:rsidP="001A1E9B"/>
    <w:p w14:paraId="5D80DE6C" w14:textId="77777777" w:rsidR="001878C2" w:rsidRPr="006C7966" w:rsidRDefault="001878C2" w:rsidP="00FC1B46">
      <w:pPr>
        <w:pStyle w:val="Heading3"/>
      </w:pPr>
      <w:bookmarkStart w:id="700" w:name="_Toc437518610"/>
      <w:r w:rsidRPr="006C7966">
        <w:t>Per</w:t>
      </w:r>
      <w:r w:rsidR="00A72A3A" w:rsidRPr="006C7966">
        <w:t xml:space="preserve"> </w:t>
      </w:r>
      <w:r w:rsidRPr="006C7966">
        <w:t>Reservation</w:t>
      </w:r>
      <w:r w:rsidR="00A72A3A" w:rsidRPr="006C7966">
        <w:t xml:space="preserve"> </w:t>
      </w:r>
      <w:r w:rsidRPr="006C7966">
        <w:t>Information</w:t>
      </w:r>
      <w:r w:rsidR="00A72A3A" w:rsidRPr="006C7966">
        <w:t xml:space="preserve"> </w:t>
      </w:r>
      <w:r w:rsidRPr="006C7966">
        <w:t>Elements</w:t>
      </w:r>
      <w:bookmarkEnd w:id="700"/>
    </w:p>
    <w:p w14:paraId="33E1CF85" w14:textId="2305DB30" w:rsidR="00B64F8F" w:rsidRPr="006C7966" w:rsidRDefault="00B64F8F" w:rsidP="00B64F8F">
      <w:r w:rsidRPr="006C7966">
        <w:t>To support the query function in NSI CS</w:t>
      </w:r>
      <w:del w:id="701" w:author="Guy Roberts" w:date="2015-12-10T13:32:00Z">
        <w:r w:rsidRPr="006C7966" w:rsidDel="000732C4">
          <w:delText xml:space="preserve"> v2.0</w:delText>
        </w:r>
      </w:del>
      <w:r w:rsidRPr="006C7966">
        <w:t xml:space="preserve">, an AG Coordinator </w:t>
      </w:r>
      <w:r w:rsidR="002D5FC5">
        <w:t>MUST</w:t>
      </w:r>
      <w:r w:rsidRPr="006C7966">
        <w:t xml:space="preserve"> track the current state (i.e. RSM, PSM, LSM) of all its children as well as the condition of the data plane status.</w:t>
      </w:r>
      <w:r w:rsidR="00E411A9">
        <w:t xml:space="preserve"> </w:t>
      </w:r>
      <w:r w:rsidRPr="006C7966">
        <w:t>This information is persistent but updated over the lifetime of the reservation (see “connection_segment_list(Conn_ID, NSA)” in</w:t>
      </w:r>
      <w:r w:rsidR="00CD354F">
        <w:t xml:space="preserve"> </w:t>
      </w:r>
      <w:r w:rsidR="00075FC8">
        <w:fldChar w:fldCharType="begin"/>
      </w:r>
      <w:r w:rsidR="00CD354F">
        <w:instrText xml:space="preserve"> REF _Ref359323326 \h </w:instrText>
      </w:r>
      <w:r w:rsidR="00075FC8">
        <w:fldChar w:fldCharType="separate"/>
      </w:r>
      <w:ins w:id="702" w:author="John MacAuley" w:date="2016-01-08T16:24:00Z">
        <w:r w:rsidR="00D5423B" w:rsidRPr="006C7966">
          <w:t xml:space="preserve">Figure </w:t>
        </w:r>
        <w:r w:rsidR="00D5423B">
          <w:rPr>
            <w:noProof/>
          </w:rPr>
          <w:t>13</w:t>
        </w:r>
      </w:ins>
      <w:del w:id="703" w:author="John MacAuley" w:date="2016-01-08T16:24:00Z">
        <w:r w:rsidR="00BD4BAA" w:rsidRPr="006C7966" w:rsidDel="00D5423B">
          <w:delText xml:space="preserve">Figure </w:delText>
        </w:r>
        <w:r w:rsidR="00BD4BAA" w:rsidDel="00D5423B">
          <w:rPr>
            <w:noProof/>
          </w:rPr>
          <w:delText>13</w:delText>
        </w:r>
      </w:del>
      <w:r w:rsidR="00075FC8">
        <w:fldChar w:fldCharType="end"/>
      </w:r>
      <w:r w:rsidRPr="006C7966">
        <w:t>).</w:t>
      </w:r>
    </w:p>
    <w:p w14:paraId="78E2E593" w14:textId="58C0A411" w:rsidR="00B64F8F" w:rsidRPr="006C7966" w:rsidRDefault="00410D1B" w:rsidP="007E20EC">
      <w:pPr>
        <w:pStyle w:val="ListParagraph"/>
        <w:numPr>
          <w:ilvl w:val="0"/>
          <w:numId w:val="53"/>
        </w:numPr>
      </w:pPr>
      <w:r w:rsidRPr="00410D1B">
        <w:t>NSAs</w:t>
      </w:r>
      <w:r w:rsidR="00B64F8F" w:rsidRPr="006C7966">
        <w:t>: A list of</w:t>
      </w:r>
      <w:r>
        <w:t xml:space="preserve"> the</w:t>
      </w:r>
      <w:r w:rsidR="00B64F8F" w:rsidRPr="006C7966">
        <w:t xml:space="preserve"> </w:t>
      </w:r>
      <w:r w:rsidRPr="007E20EC">
        <w:rPr>
          <w:i/>
        </w:rPr>
        <w:t>nsaId</w:t>
      </w:r>
      <w:r>
        <w:t xml:space="preserve"> </w:t>
      </w:r>
      <w:r w:rsidR="00B64F8F" w:rsidRPr="006C7966">
        <w:t>that are part of the connection request workflow tree.</w:t>
      </w:r>
    </w:p>
    <w:p w14:paraId="338E2473" w14:textId="7163003B" w:rsidR="00B64F8F" w:rsidRPr="006C7966" w:rsidRDefault="00B64F8F" w:rsidP="007E20EC">
      <w:pPr>
        <w:pStyle w:val="ListParagraph"/>
        <w:numPr>
          <w:ilvl w:val="0"/>
          <w:numId w:val="53"/>
        </w:numPr>
      </w:pPr>
      <w:r w:rsidRPr="006C7966">
        <w:t>Connection</w:t>
      </w:r>
      <w:r w:rsidR="00B907FF">
        <w:t xml:space="preserve"> IDs: </w:t>
      </w:r>
      <w:r w:rsidR="00410D1B">
        <w:t xml:space="preserve">The </w:t>
      </w:r>
      <w:r w:rsidR="00B907FF" w:rsidRPr="007E20EC">
        <w:rPr>
          <w:i/>
        </w:rPr>
        <w:t>connectionId</w:t>
      </w:r>
      <w:r w:rsidRPr="006C7966">
        <w:t xml:space="preserve"> associated with each NSA in the workflow tree.</w:t>
      </w:r>
    </w:p>
    <w:p w14:paraId="6F1926EB" w14:textId="7E0CD263" w:rsidR="00B64F8F" w:rsidRPr="006C7966" w:rsidRDefault="00B64F8F" w:rsidP="007E20EC">
      <w:pPr>
        <w:pStyle w:val="ListParagraph"/>
        <w:numPr>
          <w:ilvl w:val="0"/>
          <w:numId w:val="53"/>
        </w:numPr>
      </w:pPr>
      <w:r w:rsidRPr="006C7966">
        <w:t xml:space="preserve">Source and Destination STPs: The </w:t>
      </w:r>
      <w:r w:rsidRPr="007E20EC">
        <w:rPr>
          <w:i/>
        </w:rPr>
        <w:t>source</w:t>
      </w:r>
      <w:r w:rsidR="00B907FF" w:rsidRPr="007E20EC">
        <w:rPr>
          <w:i/>
        </w:rPr>
        <w:t>STP</w:t>
      </w:r>
      <w:r w:rsidR="00B907FF">
        <w:t xml:space="preserve"> and </w:t>
      </w:r>
      <w:r w:rsidR="00B907FF" w:rsidRPr="007E20EC">
        <w:rPr>
          <w:i/>
        </w:rPr>
        <w:t>destSTP</w:t>
      </w:r>
      <w:r w:rsidRPr="006C7966">
        <w:t xml:space="preserve"> of each </w:t>
      </w:r>
      <w:r w:rsidR="00B907FF">
        <w:t xml:space="preserve">Connection </w:t>
      </w:r>
      <w:r w:rsidRPr="006C7966">
        <w:t xml:space="preserve">segment </w:t>
      </w:r>
      <w:r w:rsidR="00B907FF">
        <w:t>that composes</w:t>
      </w:r>
      <w:r w:rsidRPr="006C7966">
        <w:t xml:space="preserve"> the end-to-end </w:t>
      </w:r>
      <w:r w:rsidR="00B907FF">
        <w:t>Connection.</w:t>
      </w:r>
    </w:p>
    <w:p w14:paraId="32F6E8BA" w14:textId="4CF02304" w:rsidR="00B64F8F" w:rsidRDefault="00B64F8F" w:rsidP="007E20EC">
      <w:pPr>
        <w:pStyle w:val="ListParagraph"/>
        <w:numPr>
          <w:ilvl w:val="0"/>
          <w:numId w:val="53"/>
        </w:numPr>
        <w:rPr>
          <w:ins w:id="704" w:author="Guy Roberts" w:date="2015-07-17T16:43:00Z"/>
        </w:rPr>
      </w:pPr>
      <w:r w:rsidRPr="006C7966">
        <w:t>Reservation Parameters: A list of reservation parameters (e.g</w:t>
      </w:r>
      <w:r w:rsidRPr="00B907FF">
        <w:t xml:space="preserve">. </w:t>
      </w:r>
      <w:r w:rsidR="00B907FF" w:rsidRPr="007E20EC">
        <w:rPr>
          <w:rFonts w:eastAsia="Times New Roman"/>
          <w:i/>
        </w:rPr>
        <w:t>startTime</w:t>
      </w:r>
      <w:r w:rsidRPr="00B907FF">
        <w:t>,</w:t>
      </w:r>
      <w:r w:rsidR="00B907FF" w:rsidRPr="00B907FF">
        <w:t xml:space="preserve"> </w:t>
      </w:r>
      <w:r w:rsidR="00B907FF" w:rsidRPr="007E20EC">
        <w:rPr>
          <w:rFonts w:eastAsia="Times New Roman"/>
          <w:i/>
        </w:rPr>
        <w:t>endTime</w:t>
      </w:r>
      <w:r w:rsidRPr="007E20EC">
        <w:rPr>
          <w:sz w:val="24"/>
        </w:rPr>
        <w:t xml:space="preserve"> </w:t>
      </w:r>
      <w:r w:rsidR="00735C7F" w:rsidRPr="007E20EC">
        <w:rPr>
          <w:i/>
        </w:rPr>
        <w:t>capacity</w:t>
      </w:r>
      <w:r w:rsidRPr="006C7966">
        <w:t>, etc</w:t>
      </w:r>
      <w:r w:rsidR="00DF504E">
        <w:t>.</w:t>
      </w:r>
      <w:r w:rsidRPr="006C7966">
        <w:t>) associated with each NSA segment</w:t>
      </w:r>
    </w:p>
    <w:p w14:paraId="79ADC922" w14:textId="77777777" w:rsidR="00CC3F65" w:rsidRDefault="00CC3F65" w:rsidP="00CC3F65">
      <w:pPr>
        <w:pStyle w:val="ListParagraph"/>
        <w:numPr>
          <w:ilvl w:val="0"/>
          <w:numId w:val="53"/>
        </w:numPr>
        <w:rPr>
          <w:ins w:id="705" w:author="Guy Roberts" w:date="2015-07-17T16:43:00Z"/>
        </w:rPr>
      </w:pPr>
      <w:commentRangeStart w:id="706"/>
      <w:ins w:id="707" w:author="Guy Roberts" w:date="2015-07-17T16:43:00Z">
        <w:r>
          <w:t xml:space="preserve">If an RA receives a Connection request with a </w:t>
        </w:r>
        <w:r w:rsidRPr="00CC3F65">
          <w:rPr>
            <w:i/>
            <w:rPrChange w:id="708" w:author="Guy Roberts" w:date="2015-07-17T16:43:00Z">
              <w:rPr/>
            </w:rPrChange>
          </w:rPr>
          <w:t>startTime</w:t>
        </w:r>
        <w:r>
          <w:t xml:space="preserve"> in the past, this should be treated as ‘now’.  The RA should not change the </w:t>
        </w:r>
        <w:r w:rsidRPr="00CC3F65">
          <w:rPr>
            <w:i/>
            <w:rPrChange w:id="709" w:author="Guy Roberts" w:date="2015-07-17T16:43:00Z">
              <w:rPr/>
            </w:rPrChange>
          </w:rPr>
          <w:t>startTime</w:t>
        </w:r>
        <w:r>
          <w:t xml:space="preserve"> and keep it as part of the record of the reservation</w:t>
        </w:r>
        <w:commentRangeEnd w:id="706"/>
        <w:r>
          <w:rPr>
            <w:rStyle w:val="CommentReference"/>
          </w:rPr>
          <w:commentReference w:id="706"/>
        </w:r>
      </w:ins>
    </w:p>
    <w:p w14:paraId="6A7D55B4" w14:textId="1B0A1983" w:rsidR="00CC3F65" w:rsidRPr="006C7966" w:rsidDel="00CC3F65" w:rsidRDefault="00CC3F65" w:rsidP="007E20EC">
      <w:pPr>
        <w:pStyle w:val="ListParagraph"/>
        <w:numPr>
          <w:ilvl w:val="0"/>
          <w:numId w:val="53"/>
        </w:numPr>
        <w:rPr>
          <w:del w:id="710" w:author="Guy Roberts" w:date="2015-07-17T16:43:00Z"/>
        </w:rPr>
      </w:pPr>
    </w:p>
    <w:p w14:paraId="454AFC04" w14:textId="337C1E74" w:rsidR="00B64F8F" w:rsidRPr="006C7966" w:rsidRDefault="00B64F8F" w:rsidP="007E20EC">
      <w:pPr>
        <w:pStyle w:val="ListParagraph"/>
        <w:numPr>
          <w:ilvl w:val="0"/>
          <w:numId w:val="53"/>
        </w:numPr>
      </w:pPr>
      <w:r w:rsidRPr="006C7966">
        <w:t>RSM States: State of children’s Reservation State Machine and current committed reservation version number</w:t>
      </w:r>
    </w:p>
    <w:p w14:paraId="68B2F420" w14:textId="3BA9255A" w:rsidR="00B64F8F" w:rsidRPr="006C7966" w:rsidRDefault="00B64F8F" w:rsidP="007E20EC">
      <w:pPr>
        <w:pStyle w:val="ListParagraph"/>
        <w:numPr>
          <w:ilvl w:val="0"/>
          <w:numId w:val="53"/>
        </w:numPr>
      </w:pPr>
      <w:r w:rsidRPr="006C7966">
        <w:t>PSM States: State of children’s Provision State Machine</w:t>
      </w:r>
    </w:p>
    <w:p w14:paraId="344C6530" w14:textId="630AC609" w:rsidR="00B64F8F" w:rsidRPr="006C7966" w:rsidRDefault="00B64F8F" w:rsidP="007E20EC">
      <w:pPr>
        <w:pStyle w:val="ListParagraph"/>
        <w:numPr>
          <w:ilvl w:val="0"/>
          <w:numId w:val="53"/>
        </w:numPr>
      </w:pPr>
      <w:r w:rsidRPr="006C7966">
        <w:t>LSM States: State of Children’s Lifecycle State Machine</w:t>
      </w:r>
    </w:p>
    <w:p w14:paraId="71D2BC0D" w14:textId="2F5C2707" w:rsidR="001A1E9B" w:rsidRPr="006C7966" w:rsidRDefault="00B64F8F" w:rsidP="007E20EC">
      <w:pPr>
        <w:pStyle w:val="ListParagraph"/>
        <w:numPr>
          <w:ilvl w:val="0"/>
          <w:numId w:val="53"/>
        </w:numPr>
      </w:pPr>
      <w:r w:rsidRPr="006C7966">
        <w:lastRenderedPageBreak/>
        <w:t xml:space="preserve">Data plane states: The status of the children’s data plane (i.e. </w:t>
      </w:r>
      <w:r w:rsidR="00A92984">
        <w:t>active/not active</w:t>
      </w:r>
      <w:r w:rsidRPr="006C7966">
        <w:t xml:space="preserve">), the version of the reservation instantiated in the data plane if it is </w:t>
      </w:r>
      <w:r w:rsidR="00A92984">
        <w:t>active</w:t>
      </w:r>
      <w:r w:rsidRPr="006C7966">
        <w:t xml:space="preserve"> (see</w:t>
      </w:r>
      <w:r w:rsidR="002B7B00">
        <w:t xml:space="preserve"> Sections </w:t>
      </w:r>
      <w:r w:rsidR="00075FC8">
        <w:fldChar w:fldCharType="begin"/>
      </w:r>
      <w:r w:rsidR="002B7B00">
        <w:instrText xml:space="preserve"> REF _Ref359322924 \r \h </w:instrText>
      </w:r>
      <w:r w:rsidR="00075FC8">
        <w:fldChar w:fldCharType="separate"/>
      </w:r>
      <w:r w:rsidR="00D5423B">
        <w:t>6.1.6</w:t>
      </w:r>
      <w:r w:rsidR="00075FC8">
        <w:fldChar w:fldCharType="end"/>
      </w:r>
      <w:r w:rsidR="002B7B00">
        <w:t xml:space="preserve"> and </w:t>
      </w:r>
      <w:r w:rsidR="00075FC8">
        <w:fldChar w:fldCharType="begin"/>
      </w:r>
      <w:r w:rsidR="002B7B00">
        <w:instrText xml:space="preserve"> REF _Ref359322944 \r \h </w:instrText>
      </w:r>
      <w:r w:rsidR="00075FC8">
        <w:fldChar w:fldCharType="separate"/>
      </w:r>
      <w:r w:rsidR="00D5423B">
        <w:t>6.1.7</w:t>
      </w:r>
      <w:r w:rsidR="00075FC8">
        <w:fldChar w:fldCharType="end"/>
      </w:r>
      <w:r w:rsidR="00E411A9">
        <w:t xml:space="preserve"> </w:t>
      </w:r>
      <w:r w:rsidRPr="006C7966">
        <w:t>for more details), and if the version is consistent.</w:t>
      </w:r>
    </w:p>
    <w:p w14:paraId="3C8521DA" w14:textId="77777777" w:rsidR="00B64F8F" w:rsidRPr="006C7966" w:rsidRDefault="00B64F8F" w:rsidP="001A1E9B"/>
    <w:p w14:paraId="5A708E06" w14:textId="77777777" w:rsidR="001878C2" w:rsidRPr="006C7966" w:rsidRDefault="001878C2" w:rsidP="00FC1B46">
      <w:pPr>
        <w:pStyle w:val="Heading3"/>
      </w:pPr>
      <w:bookmarkStart w:id="711" w:name="_Ref359322924"/>
      <w:bookmarkStart w:id="712" w:name="_Toc437518611"/>
      <w:r w:rsidRPr="006C7966">
        <w:t>Reservation</w:t>
      </w:r>
      <w:r w:rsidR="00A72A3A" w:rsidRPr="006C7966">
        <w:t xml:space="preserve"> </w:t>
      </w:r>
      <w:r w:rsidRPr="006C7966">
        <w:t>Versioning</w:t>
      </w:r>
      <w:r w:rsidR="00A72A3A" w:rsidRPr="006C7966">
        <w:t xml:space="preserve"> </w:t>
      </w:r>
      <w:r w:rsidRPr="006C7966">
        <w:t>Information</w:t>
      </w:r>
      <w:bookmarkEnd w:id="711"/>
      <w:bookmarkEnd w:id="712"/>
    </w:p>
    <w:p w14:paraId="2B055040" w14:textId="4D3C0950" w:rsidR="001878C2" w:rsidRPr="006C7966" w:rsidRDefault="001878C2" w:rsidP="00CE21E1">
      <w:pPr>
        <w:pStyle w:val="nobreak"/>
        <w:keepNext w:val="0"/>
      </w:pPr>
      <w:r w:rsidRPr="006C7966">
        <w:t>To</w:t>
      </w:r>
      <w:r w:rsidR="00A72A3A" w:rsidRPr="006C7966">
        <w:t xml:space="preserve"> </w:t>
      </w:r>
      <w:r w:rsidRPr="006C7966">
        <w:t>support</w:t>
      </w:r>
      <w:r w:rsidR="00A72A3A" w:rsidRPr="006C7966">
        <w:t xml:space="preserve"> </w:t>
      </w:r>
      <w:r w:rsidRPr="006C7966">
        <w:t>the</w:t>
      </w:r>
      <w:r w:rsidR="00A72A3A" w:rsidRPr="006C7966">
        <w:t xml:space="preserve"> </w:t>
      </w:r>
      <w:r w:rsidRPr="006C7966">
        <w:t>modification</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the</w:t>
      </w:r>
      <w:r w:rsidR="00A72A3A" w:rsidRPr="006C7966">
        <w:t xml:space="preserve"> </w:t>
      </w:r>
      <w:r w:rsidRPr="006C7966">
        <w:t>notion</w:t>
      </w:r>
      <w:r w:rsidR="00A72A3A" w:rsidRPr="006C7966">
        <w:t xml:space="preserve"> </w:t>
      </w:r>
      <w:r w:rsidRPr="006C7966">
        <w:t>of</w:t>
      </w:r>
      <w:r w:rsidR="00A72A3A" w:rsidRPr="006C7966">
        <w:t xml:space="preserve"> </w:t>
      </w:r>
      <w:r w:rsidRPr="006C7966">
        <w:t>versioning</w:t>
      </w:r>
      <w:r w:rsidR="00A72A3A" w:rsidRPr="006C7966">
        <w:t xml:space="preserve"> </w:t>
      </w:r>
      <w:r w:rsidRPr="006C7966">
        <w:t>has</w:t>
      </w:r>
      <w:r w:rsidR="00A72A3A" w:rsidRPr="006C7966">
        <w:t xml:space="preserve"> </w:t>
      </w:r>
      <w:r w:rsidRPr="006C7966">
        <w:t>been</w:t>
      </w:r>
      <w:r w:rsidR="00A72A3A" w:rsidRPr="006C7966">
        <w:t xml:space="preserve"> </w:t>
      </w:r>
      <w:r w:rsidRPr="006C7966">
        <w:t>introduced</w:t>
      </w:r>
      <w:r w:rsidR="00A72A3A" w:rsidRPr="006C7966">
        <w:t xml:space="preserve"> </w:t>
      </w:r>
      <w:r w:rsidRPr="006C7966">
        <w:t>to</w:t>
      </w:r>
      <w:r w:rsidR="00A72A3A" w:rsidRPr="006C7966">
        <w:t xml:space="preserve"> </w:t>
      </w:r>
      <w:r w:rsidRPr="006C7966">
        <w:t>identify</w:t>
      </w:r>
      <w:r w:rsidR="00A72A3A" w:rsidRPr="006C7966">
        <w:t xml:space="preserve"> </w:t>
      </w:r>
      <w:r w:rsidRPr="006C7966">
        <w:t>the</w:t>
      </w:r>
      <w:r w:rsidR="00A72A3A" w:rsidRPr="006C7966">
        <w:t xml:space="preserve"> </w:t>
      </w:r>
      <w:r w:rsidRPr="006C7966">
        <w:t>instance</w:t>
      </w:r>
      <w:r w:rsidR="00A72A3A" w:rsidRPr="006C7966">
        <w:t xml:space="preserve"> </w:t>
      </w:r>
      <w:r w:rsidRPr="006C7966">
        <w:t>of</w:t>
      </w:r>
      <w:r w:rsidR="00A72A3A" w:rsidRPr="006C7966">
        <w:t xml:space="preserve"> </w:t>
      </w:r>
      <w:r w:rsidRPr="006C7966">
        <w:t>a</w:t>
      </w:r>
      <w:r w:rsidR="00A72A3A" w:rsidRPr="006C7966">
        <w:t xml:space="preserve"> </w:t>
      </w:r>
      <w:r w:rsidRPr="006C7966">
        <w:t>reservation</w:t>
      </w:r>
      <w:r w:rsidR="00A72A3A" w:rsidRPr="006C7966">
        <w:t xml:space="preserve"> </w:t>
      </w:r>
      <w:r w:rsidRPr="006C7966">
        <w:t>over</w:t>
      </w:r>
      <w:r w:rsidR="00A72A3A" w:rsidRPr="006C7966">
        <w:t xml:space="preserve"> </w:t>
      </w:r>
      <w:r w:rsidRPr="006C7966">
        <w:t>its</w:t>
      </w:r>
      <w:r w:rsidR="00A72A3A" w:rsidRPr="006C7966">
        <w:t xml:space="preserve"> </w:t>
      </w:r>
      <w:r w:rsidRPr="006C7966">
        <w:t>lifetime.</w:t>
      </w:r>
      <w:r w:rsidR="00E411A9">
        <w:t xml:space="preserve"> </w:t>
      </w:r>
      <w:r w:rsidR="00C82C49">
        <w:t>Versioning MUST be used as follows</w:t>
      </w:r>
      <w:r w:rsidRPr="006C7966">
        <w:t>:</w:t>
      </w:r>
    </w:p>
    <w:p w14:paraId="05E47973" w14:textId="77777777"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integer</w:t>
      </w:r>
      <w:r w:rsidR="00A72A3A" w:rsidRPr="006C7966">
        <w:t xml:space="preserve"> </w:t>
      </w:r>
      <w:r w:rsidRPr="006C7966">
        <w:t>values</w:t>
      </w:r>
      <w:r w:rsidR="00A72A3A" w:rsidRPr="006C7966">
        <w:t xml:space="preserve"> </w:t>
      </w:r>
      <w:r w:rsidRPr="006C7966">
        <w:t>≥</w:t>
      </w:r>
      <w:r w:rsidR="00A72A3A" w:rsidRPr="006C7966">
        <w:t xml:space="preserve"> </w:t>
      </w:r>
      <w:r w:rsidRPr="006C7966">
        <w:t>0</w:t>
      </w:r>
      <w:r w:rsidR="00A72A3A" w:rsidRPr="006C7966">
        <w:t xml:space="preserve"> </w:t>
      </w:r>
      <w:r w:rsidRPr="006C7966">
        <w:t>(zero)</w:t>
      </w:r>
    </w:p>
    <w:p w14:paraId="2913EE38" w14:textId="77777777" w:rsidR="00A706DA"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assigned</w:t>
      </w:r>
      <w:r w:rsidR="00A72A3A" w:rsidRPr="006C7966">
        <w:t xml:space="preserve"> </w:t>
      </w:r>
      <w:r w:rsidRPr="006C7966">
        <w:t>by</w:t>
      </w:r>
      <w:r w:rsidR="00A72A3A" w:rsidRPr="006C7966">
        <w:t xml:space="preserve"> </w:t>
      </w:r>
      <w:r w:rsidRPr="006C7966">
        <w:t>the</w:t>
      </w:r>
      <w:r w:rsidR="00A72A3A" w:rsidRPr="006C7966">
        <w:t xml:space="preserve"> </w:t>
      </w:r>
      <w:r w:rsidRPr="006C7966">
        <w:t>RA</w:t>
      </w:r>
      <w:r w:rsidR="00A72A3A" w:rsidRPr="006C7966">
        <w:t xml:space="preserve"> </w:t>
      </w:r>
      <w:r w:rsidRPr="006C7966">
        <w:t>when</w:t>
      </w:r>
      <w:r w:rsidR="00A72A3A" w:rsidRPr="006C7966">
        <w:t xml:space="preserve"> </w:t>
      </w:r>
      <w:r w:rsidRPr="006C7966">
        <w:t>a</w:t>
      </w:r>
      <w:r w:rsidR="00A72A3A" w:rsidRPr="006C7966">
        <w:t xml:space="preserve"> </w:t>
      </w:r>
      <w:r w:rsidRPr="006C7966">
        <w:t>reservation</w:t>
      </w:r>
      <w:r w:rsidR="00A72A3A" w:rsidRPr="006C7966">
        <w:t xml:space="preserve"> </w:t>
      </w:r>
      <w:r w:rsidRPr="006C7966">
        <w:t>request</w:t>
      </w:r>
      <w:r w:rsidR="00A72A3A" w:rsidRPr="006C7966">
        <w:t xml:space="preserve"> </w:t>
      </w:r>
      <w:r w:rsidRPr="006C7966">
        <w:t>(i.e.</w:t>
      </w:r>
      <w:r w:rsidR="00A72A3A" w:rsidRPr="006C7966">
        <w:t xml:space="preserve"> </w:t>
      </w:r>
      <w:r w:rsidRPr="006C7966">
        <w:t>NSI_rsv.rq)</w:t>
      </w:r>
      <w:r w:rsidR="00A72A3A" w:rsidRPr="006C7966">
        <w:t xml:space="preserve"> </w:t>
      </w:r>
      <w:r w:rsidRPr="006C7966">
        <w:t>is</w:t>
      </w:r>
      <w:r w:rsidR="00A72A3A" w:rsidRPr="006C7966">
        <w:t xml:space="preserve"> </w:t>
      </w:r>
      <w:r w:rsidRPr="006C7966">
        <w:t>made</w:t>
      </w:r>
      <w:r w:rsidR="00A72A3A" w:rsidRPr="006C7966">
        <w:t xml:space="preserve"> </w:t>
      </w:r>
      <w:r w:rsidRPr="006C7966">
        <w:t>to</w:t>
      </w:r>
      <w:r w:rsidR="00A72A3A" w:rsidRPr="006C7966">
        <w:t xml:space="preserve"> </w:t>
      </w:r>
      <w:r w:rsidRPr="006C7966">
        <w:t>a</w:t>
      </w:r>
      <w:r w:rsidR="00A72A3A" w:rsidRPr="006C7966">
        <w:t xml:space="preserve"> </w:t>
      </w:r>
      <w:r w:rsidRPr="006C7966">
        <w:t>PA</w:t>
      </w:r>
    </w:p>
    <w:p w14:paraId="7CA6B215" w14:textId="37EB8B82" w:rsidR="001878C2" w:rsidRPr="006C7966" w:rsidRDefault="001878C2" w:rsidP="007E20EC">
      <w:pPr>
        <w:pStyle w:val="nobreak"/>
        <w:keepNext w:val="0"/>
        <w:numPr>
          <w:ilvl w:val="0"/>
          <w:numId w:val="56"/>
        </w:numPr>
      </w:pPr>
      <w:r w:rsidRPr="006C7966">
        <w:t>If</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is</w:t>
      </w:r>
      <w:r w:rsidR="00A72A3A" w:rsidRPr="006C7966">
        <w:t xml:space="preserve"> </w:t>
      </w:r>
      <w:r w:rsidRPr="006C7966">
        <w:t>not</w:t>
      </w:r>
      <w:r w:rsidR="00A72A3A" w:rsidRPr="006C7966">
        <w:t xml:space="preserve"> </w:t>
      </w:r>
      <w:r w:rsidRPr="006C7966">
        <w:t>specified</w:t>
      </w:r>
      <w:r w:rsidR="00A72A3A" w:rsidRPr="006C7966">
        <w:t xml:space="preserve"> </w:t>
      </w:r>
      <w:r w:rsidRPr="006C7966">
        <w:t>in</w:t>
      </w:r>
      <w:r w:rsidR="00A72A3A" w:rsidRPr="006C7966">
        <w:t xml:space="preserve"> </w:t>
      </w:r>
      <w:r w:rsidRPr="006C7966">
        <w:t>an</w:t>
      </w:r>
      <w:r w:rsidR="00A72A3A" w:rsidRPr="006C7966">
        <w:t xml:space="preserve"> </w:t>
      </w:r>
      <w:r w:rsidRPr="006C7966">
        <w:t>NSI_rsv.rq,</w:t>
      </w:r>
      <w:r w:rsidR="00A72A3A" w:rsidRPr="006C7966">
        <w:t xml:space="preserve"> </w:t>
      </w:r>
      <w:r w:rsidRPr="006C7966">
        <w:t>it</w:t>
      </w:r>
      <w:r w:rsidR="00A72A3A" w:rsidRPr="006C7966">
        <w:t xml:space="preserve"> </w:t>
      </w:r>
      <w:r w:rsidRPr="006C7966">
        <w:t>is</w:t>
      </w:r>
      <w:r w:rsidR="00A72A3A" w:rsidRPr="006C7966">
        <w:t xml:space="preserve"> </w:t>
      </w:r>
      <w:r w:rsidRPr="006C7966">
        <w:t>assumed</w:t>
      </w:r>
      <w:r w:rsidR="00A72A3A" w:rsidRPr="006C7966">
        <w:t xml:space="preserve"> </w:t>
      </w:r>
      <w:r w:rsidRPr="006C7966">
        <w:t>to</w:t>
      </w:r>
      <w:r w:rsidR="00A72A3A" w:rsidRPr="006C7966">
        <w:t xml:space="preserve"> </w:t>
      </w:r>
      <w:r w:rsidRPr="006C7966">
        <w:t>be</w:t>
      </w:r>
      <w:r w:rsidR="00A72A3A" w:rsidRPr="006C7966">
        <w:t xml:space="preserve"> </w:t>
      </w:r>
      <w:r w:rsidRPr="006C7966">
        <w:t>0</w:t>
      </w:r>
      <w:r w:rsidR="00A72A3A" w:rsidRPr="006C7966">
        <w:t xml:space="preserve"> </w:t>
      </w:r>
      <w:r w:rsidRPr="006C7966">
        <w:t>(zero)</w:t>
      </w:r>
      <w:r w:rsidR="00A72A3A" w:rsidRPr="006C7966">
        <w:t xml:space="preserve"> </w:t>
      </w:r>
      <w:r w:rsidRPr="006C7966">
        <w:t>regardless</w:t>
      </w:r>
      <w:r w:rsidR="00A72A3A" w:rsidRPr="006C7966">
        <w:t xml:space="preserve"> </w:t>
      </w:r>
      <w:r w:rsidR="00DF504E">
        <w:t xml:space="preserve">of whether the request is </w:t>
      </w:r>
      <w:r w:rsidR="005D1B52">
        <w:t>the</w:t>
      </w:r>
      <w:r w:rsidRPr="006C7966">
        <w:t>initial</w:t>
      </w:r>
      <w:r w:rsidR="00A72A3A" w:rsidRPr="006C7966">
        <w:t xml:space="preserve"> </w:t>
      </w:r>
      <w:r w:rsidRPr="006C7966">
        <w:t>or</w:t>
      </w:r>
      <w:r w:rsidR="005D1B52">
        <w:t xml:space="preserve"> a</w:t>
      </w:r>
      <w:r w:rsidR="00A72A3A" w:rsidRPr="006C7966">
        <w:t xml:space="preserve"> </w:t>
      </w:r>
      <w:r w:rsidRPr="006C7966">
        <w:t>subsequentrequest</w:t>
      </w:r>
      <w:r w:rsidR="005D1B52">
        <w:t>.</w:t>
      </w:r>
    </w:p>
    <w:p w14:paraId="220AC45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NSI_rsv.rq</w:t>
      </w:r>
      <w:r w:rsidR="00A72A3A" w:rsidRPr="006C7966">
        <w:t xml:space="preserve"> </w:t>
      </w:r>
      <w:r w:rsidRPr="006C7966">
        <w:t>with</w:t>
      </w:r>
      <w:r w:rsidR="00A72A3A" w:rsidRPr="006C7966">
        <w:t xml:space="preserve"> </w:t>
      </w:r>
      <w:r w:rsidRPr="006C7966">
        <w:t>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t>
      </w:r>
      <w:r w:rsidR="00A72A3A" w:rsidRPr="006C7966">
        <w:t xml:space="preserve"> </w:t>
      </w:r>
      <w:r w:rsidRPr="006C7966">
        <w:t>the</w:t>
      </w:r>
      <w:r w:rsidR="00A72A3A" w:rsidRPr="006C7966">
        <w:t xml:space="preserve"> </w:t>
      </w:r>
      <w:r w:rsidRPr="006C7966">
        <w:t>(highest)</w:t>
      </w:r>
      <w:r w:rsidR="00A72A3A" w:rsidRPr="006C7966">
        <w:t xml:space="preserve"> </w:t>
      </w:r>
      <w:r w:rsidRPr="006C7966">
        <w:t>current</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will</w:t>
      </w:r>
      <w:r w:rsidR="00A72A3A" w:rsidRPr="006C7966">
        <w:t xml:space="preserve"> </w:t>
      </w:r>
      <w:r w:rsidRPr="006C7966">
        <w:t>result</w:t>
      </w:r>
      <w:r w:rsidR="00A72A3A" w:rsidRPr="006C7966">
        <w:t xml:space="preserve"> </w:t>
      </w:r>
      <w:r w:rsidRPr="006C7966">
        <w:t>in</w:t>
      </w:r>
      <w:r w:rsidR="00A72A3A" w:rsidRPr="006C7966">
        <w:t xml:space="preserve"> </w:t>
      </w:r>
      <w:r w:rsidRPr="006C7966">
        <w:t>a</w:t>
      </w:r>
      <w:r w:rsidR="00A72A3A" w:rsidRPr="006C7966">
        <w:t xml:space="preserve"> </w:t>
      </w:r>
      <w:r w:rsidRPr="006C7966">
        <w:t>failed</w:t>
      </w:r>
      <w:r w:rsidR="00A72A3A" w:rsidRPr="006C7966">
        <w:t xml:space="preserve"> </w:t>
      </w:r>
      <w:r w:rsidRPr="006C7966">
        <w:t>request</w:t>
      </w:r>
      <w:r w:rsidR="00A72A3A" w:rsidRPr="006C7966">
        <w:t xml:space="preserve"> </w:t>
      </w:r>
      <w:r w:rsidRPr="006C7966">
        <w:t>and</w:t>
      </w:r>
      <w:r w:rsidR="00A72A3A" w:rsidRPr="006C7966">
        <w:t xml:space="preserve"> </w:t>
      </w:r>
      <w:r w:rsidRPr="006C7966">
        <w:t>an</w:t>
      </w:r>
      <w:r w:rsidR="00A72A3A" w:rsidRPr="006C7966">
        <w:t xml:space="preserve"> </w:t>
      </w:r>
      <w:r w:rsidRPr="006C7966">
        <w:t>appropriate</w:t>
      </w:r>
      <w:r w:rsidR="00A72A3A" w:rsidRPr="006C7966">
        <w:t xml:space="preserve"> </w:t>
      </w:r>
      <w:r w:rsidRPr="006C7966">
        <w:t>error</w:t>
      </w:r>
    </w:p>
    <w:p w14:paraId="121C23FE" w14:textId="77777777" w:rsidR="001878C2" w:rsidRPr="006C7966" w:rsidRDefault="001878C2" w:rsidP="007E20EC">
      <w:pPr>
        <w:pStyle w:val="nobreak"/>
        <w:keepNext w:val="0"/>
        <w:numPr>
          <w:ilvl w:val="0"/>
          <w:numId w:val="56"/>
        </w:numPr>
      </w:pPr>
      <w:r w:rsidRPr="006C7966">
        <w:t>A</w:t>
      </w:r>
      <w:r w:rsidR="00A72A3A" w:rsidRPr="006C7966">
        <w:t xml:space="preserve"> </w:t>
      </w:r>
      <w:r w:rsidRPr="006C7966">
        <w:t>uPA</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5C9D729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w:t>
      </w:r>
    </w:p>
    <w:p w14:paraId="1F419785"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(if</w:t>
      </w:r>
      <w:r w:rsidR="00A72A3A" w:rsidRPr="006C7966">
        <w:t xml:space="preserve"> </w:t>
      </w:r>
      <w:r w:rsidRPr="006C7966">
        <w:t>any)</w:t>
      </w:r>
    </w:p>
    <w:p w14:paraId="325E978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by</w:t>
      </w:r>
      <w:r w:rsidR="00A72A3A" w:rsidRPr="006C7966">
        <w:t xml:space="preserve"> </w:t>
      </w:r>
      <w:r w:rsidRPr="006C7966">
        <w:t>the</w:t>
      </w:r>
      <w:r w:rsidR="00A72A3A" w:rsidRPr="006C7966">
        <w:t xml:space="preserve"> </w:t>
      </w:r>
      <w:r w:rsidRPr="006C7966">
        <w:t>NRM</w:t>
      </w:r>
    </w:p>
    <w:p w14:paraId="71E87B3F" w14:textId="77777777" w:rsidR="001878C2" w:rsidRPr="006C7966" w:rsidRDefault="001878C2" w:rsidP="007E20EC">
      <w:pPr>
        <w:pStyle w:val="nobreak"/>
        <w:keepNext w:val="0"/>
        <w:numPr>
          <w:ilvl w:val="0"/>
          <w:numId w:val="56"/>
        </w:numPr>
      </w:pPr>
      <w:r w:rsidRPr="006C7966">
        <w:t>An</w:t>
      </w:r>
      <w:r w:rsidR="00A72A3A" w:rsidRPr="006C7966">
        <w:t xml:space="preserve"> </w:t>
      </w:r>
      <w:r w:rsidRPr="006C7966">
        <w:t>Aggregator</w:t>
      </w:r>
      <w:r w:rsidR="00A72A3A" w:rsidRPr="006C7966">
        <w:t xml:space="preserve"> </w:t>
      </w:r>
      <w:r w:rsidR="00C82C49">
        <w:t>MUST</w:t>
      </w:r>
      <w:r w:rsidR="00A72A3A" w:rsidRPr="006C7966">
        <w:t xml:space="preserve"> </w:t>
      </w:r>
      <w:r w:rsidRPr="006C7966">
        <w:t>keep</w:t>
      </w:r>
      <w:r w:rsidR="00A72A3A" w:rsidRPr="006C7966">
        <w:t xml:space="preserve"> </w:t>
      </w:r>
      <w:r w:rsidRPr="006C7966">
        <w:t>track</w:t>
      </w:r>
      <w:r w:rsidR="00A72A3A" w:rsidRPr="006C7966">
        <w:t xml:space="preserve"> </w:t>
      </w:r>
      <w:r w:rsidRPr="006C7966">
        <w:t>of</w:t>
      </w:r>
    </w:p>
    <w:p w14:paraId="7ECD1239"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currently</w:t>
      </w:r>
      <w:r w:rsidR="00A72A3A" w:rsidRPr="006C7966">
        <w:t xml:space="preserve"> </w:t>
      </w:r>
      <w:r w:rsidRPr="006C7966">
        <w:t>committed</w:t>
      </w:r>
      <w:r w:rsidR="00A72A3A" w:rsidRPr="006C7966">
        <w:t xml:space="preserve"> </w:t>
      </w:r>
      <w:r w:rsidRPr="006C7966">
        <w:t>reservations</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p>
    <w:p w14:paraId="1C411C1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pending</w:t>
      </w:r>
      <w:r w:rsidR="00A72A3A" w:rsidRPr="006C7966">
        <w:t xml:space="preserve"> </w:t>
      </w:r>
      <w:r w:rsidRPr="006C7966">
        <w:t>modification</w:t>
      </w:r>
      <w:r w:rsidR="00A72A3A" w:rsidRPr="006C7966">
        <w:t xml:space="preserve"> </w:t>
      </w:r>
      <w:r w:rsidRPr="006C7966">
        <w:t>request</w:t>
      </w:r>
      <w:r w:rsidR="00A72A3A" w:rsidRPr="006C7966">
        <w:t xml:space="preserve"> </w:t>
      </w:r>
      <w:r w:rsidRPr="006C7966">
        <w:t>(only</w:t>
      </w:r>
      <w:r w:rsidR="00A72A3A" w:rsidRPr="006C7966">
        <w:t xml:space="preserve"> </w:t>
      </w:r>
      <w:r w:rsidRPr="006C7966">
        <w:t>one</w:t>
      </w:r>
      <w:r w:rsidR="00A72A3A" w:rsidRPr="006C7966">
        <w:t xml:space="preserve"> </w:t>
      </w:r>
      <w:r w:rsidRPr="006C7966">
        <w:t>modify</w:t>
      </w:r>
      <w:r w:rsidR="00A72A3A" w:rsidRPr="006C7966">
        <w:t xml:space="preserve"> </w:t>
      </w:r>
      <w:r w:rsidRPr="006C7966">
        <w:t>can</w:t>
      </w:r>
      <w:r w:rsidR="00A72A3A" w:rsidRPr="006C7966">
        <w:t xml:space="preserve"> </w:t>
      </w:r>
      <w:r w:rsidRPr="006C7966">
        <w:t>be</w:t>
      </w:r>
      <w:r w:rsidR="00A72A3A" w:rsidRPr="006C7966">
        <w:t xml:space="preserve"> </w:t>
      </w:r>
      <w:r w:rsidRPr="006C7966">
        <w:t>outstanding</w:t>
      </w:r>
      <w:r w:rsidR="00A72A3A" w:rsidRPr="006C7966">
        <w:t xml:space="preserve"> </w:t>
      </w:r>
      <w:r w:rsidRPr="006C7966">
        <w:t>at</w:t>
      </w:r>
      <w:r w:rsidR="00A72A3A" w:rsidRPr="006C7966">
        <w:t xml:space="preserve"> </w:t>
      </w:r>
      <w:r w:rsidRPr="006C7966">
        <w:t>any</w:t>
      </w:r>
      <w:r w:rsidR="00A72A3A" w:rsidRPr="006C7966">
        <w:t xml:space="preserve"> </w:t>
      </w:r>
      <w:r w:rsidRPr="006C7966">
        <w:t>time)</w:t>
      </w:r>
    </w:p>
    <w:p w14:paraId="08DFF3FB" w14:textId="77777777" w:rsidR="001878C2" w:rsidRPr="006C7966" w:rsidRDefault="001878C2" w:rsidP="007E20EC">
      <w:pPr>
        <w:pStyle w:val="nobreak"/>
        <w:keepNext w:val="0"/>
        <w:numPr>
          <w:ilvl w:val="1"/>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reservations</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in</w:t>
      </w:r>
      <w:r w:rsidR="00A72A3A" w:rsidRPr="006C7966">
        <w:t xml:space="preserve"> </w:t>
      </w:r>
      <w:r w:rsidRPr="006C7966">
        <w:t>each</w:t>
      </w:r>
      <w:r w:rsidR="00A72A3A" w:rsidRPr="006C7966">
        <w:t xml:space="preserve"> </w:t>
      </w:r>
      <w:r w:rsidRPr="006C7966">
        <w:t>child</w:t>
      </w:r>
      <w:r w:rsidR="00A72A3A" w:rsidRPr="006C7966">
        <w:t xml:space="preserve"> </w:t>
      </w:r>
      <w:r w:rsidRPr="006C7966">
        <w:t>segment</w:t>
      </w:r>
      <w:r w:rsidR="00A72A3A" w:rsidRPr="006C7966">
        <w:t xml:space="preserve"> </w:t>
      </w:r>
      <w:r w:rsidRPr="006C7966">
        <w:t>(see</w:t>
      </w:r>
      <w:r w:rsidR="00602C89">
        <w:t xml:space="preserve"> Section </w:t>
      </w:r>
      <w:r w:rsidR="00075FC8">
        <w:fldChar w:fldCharType="begin"/>
      </w:r>
      <w:r w:rsidR="00602C89">
        <w:instrText xml:space="preserve"> REF _Ref359322944 \r \h </w:instrText>
      </w:r>
      <w:r w:rsidR="00075FC8">
        <w:fldChar w:fldCharType="separate"/>
      </w:r>
      <w:r w:rsidR="00D5423B">
        <w:t>6.1.7</w:t>
      </w:r>
      <w:r w:rsidR="00075FC8">
        <w:fldChar w:fldCharType="end"/>
      </w:r>
      <w:r w:rsidR="00602C89" w:rsidRPr="006C7966">
        <w:t xml:space="preserve"> Data Plane Status Information</w:t>
      </w:r>
      <w:r w:rsidRPr="006C7966">
        <w:t>)</w:t>
      </w:r>
    </w:p>
    <w:p w14:paraId="129F9231" w14:textId="6253D15E" w:rsidR="00A706DA" w:rsidRPr="00B4170F" w:rsidRDefault="005C602F" w:rsidP="007E20EC">
      <w:pPr>
        <w:pStyle w:val="nobreak"/>
        <w:keepNext w:val="0"/>
        <w:numPr>
          <w:ilvl w:val="0"/>
          <w:numId w:val="56"/>
        </w:numPr>
      </w:pPr>
      <w:r w:rsidRPr="00B4170F">
        <w:t xml:space="preserve">If a reservation request attempt fails, or a held initial reservation is aborted and the RSM is in the </w:t>
      </w:r>
      <w:r w:rsidR="003772E2">
        <w:t>R</w:t>
      </w:r>
      <w:r w:rsidRPr="00B4170F">
        <w:t>eserveStart state, then no version number will be returned.</w:t>
      </w:r>
    </w:p>
    <w:p w14:paraId="0EB82983" w14:textId="4493E681" w:rsidR="001878C2" w:rsidRPr="006C7966" w:rsidRDefault="001878C2" w:rsidP="007E20EC">
      <w:pPr>
        <w:pStyle w:val="nobreak"/>
        <w:keepNext w:val="0"/>
        <w:numPr>
          <w:ilvl w:val="0"/>
          <w:numId w:val="56"/>
        </w:numPr>
      </w:pPr>
      <w:r w:rsidRPr="006C7966">
        <w:t>Version</w:t>
      </w:r>
      <w:r w:rsidR="00A72A3A" w:rsidRPr="006C7966">
        <w:t xml:space="preserve"> </w:t>
      </w:r>
      <w:r w:rsidRPr="006C7966">
        <w:t>numbers</w:t>
      </w:r>
      <w:r w:rsidR="00A72A3A" w:rsidRPr="006C7966">
        <w:t xml:space="preserve"> </w:t>
      </w:r>
      <w:r w:rsidRPr="006C7966">
        <w:t>of</w:t>
      </w:r>
      <w:r w:rsidR="00A72A3A" w:rsidRPr="006C7966">
        <w:t xml:space="preserve"> </w:t>
      </w:r>
      <w:r w:rsidRPr="006C7966">
        <w:t>failed</w:t>
      </w:r>
      <w:r w:rsidR="00A72A3A" w:rsidRPr="006C7966">
        <w:t xml:space="preserve"> </w:t>
      </w:r>
      <w:r w:rsidRPr="006C7966">
        <w:t>(e.g.</w:t>
      </w:r>
      <w:r w:rsidR="00A72A3A" w:rsidRPr="006C7966">
        <w:t xml:space="preserve"> </w:t>
      </w:r>
      <w:r w:rsidRPr="006C7966">
        <w:t>timed-out)</w:t>
      </w:r>
      <w:r w:rsidR="00A72A3A" w:rsidRPr="006C7966">
        <w:t xml:space="preserve"> </w:t>
      </w:r>
      <w:r w:rsidRPr="006C7966">
        <w:t>or</w:t>
      </w:r>
      <w:r w:rsidR="00A72A3A" w:rsidRPr="006C7966">
        <w:t xml:space="preserve"> </w:t>
      </w:r>
      <w:r w:rsidRPr="006C7966">
        <w:t>aborted</w:t>
      </w:r>
      <w:r w:rsidR="00A72A3A" w:rsidRPr="006C7966">
        <w:t xml:space="preserve"> </w:t>
      </w:r>
      <w:r w:rsidRPr="006C7966">
        <w:t>modifications</w:t>
      </w:r>
      <w:r w:rsidR="00A72A3A" w:rsidRPr="006C7966">
        <w:t xml:space="preserve"> </w:t>
      </w:r>
      <w:r w:rsidRPr="006C7966">
        <w:t>are</w:t>
      </w:r>
      <w:r w:rsidR="00A72A3A" w:rsidRPr="006C7966">
        <w:t xml:space="preserve"> </w:t>
      </w:r>
      <w:r w:rsidRPr="006C7966">
        <w:t>not</w:t>
      </w:r>
      <w:r w:rsidR="00A72A3A" w:rsidRPr="006C7966">
        <w:t xml:space="preserve"> </w:t>
      </w:r>
      <w:r w:rsidRPr="006C7966">
        <w:t>stored,</w:t>
      </w:r>
      <w:r w:rsidR="00A72A3A" w:rsidRPr="006C7966">
        <w:t xml:space="preserve"> </w:t>
      </w:r>
      <w:r w:rsidRPr="006C7966">
        <w:t>and</w:t>
      </w:r>
      <w:r w:rsidR="00A72A3A" w:rsidRPr="006C7966">
        <w:t xml:space="preserve"> </w:t>
      </w:r>
      <w:r w:rsidRPr="006C7966">
        <w:t>therefore</w:t>
      </w:r>
      <w:r w:rsidR="00A72A3A" w:rsidRPr="006C7966">
        <w:t xml:space="preserve"> </w:t>
      </w:r>
      <w:r w:rsidRPr="006C7966">
        <w:t>can</w:t>
      </w:r>
      <w:r w:rsidR="00A72A3A" w:rsidRPr="006C7966">
        <w:t xml:space="preserve"> </w:t>
      </w:r>
      <w:r w:rsidRPr="006C7966">
        <w:t>be</w:t>
      </w:r>
      <w:r w:rsidR="00A72A3A" w:rsidRPr="006C7966">
        <w:t xml:space="preserve"> </w:t>
      </w:r>
      <w:r w:rsidRPr="006C7966">
        <w:t>reused.</w:t>
      </w:r>
      <w:r w:rsidR="00E411A9">
        <w:t xml:space="preserve"> </w:t>
      </w:r>
      <w:r w:rsidRPr="006C7966">
        <w:t>For</w:t>
      </w:r>
      <w:r w:rsidR="00A72A3A" w:rsidRPr="006C7966">
        <w:t xml:space="preserve"> </w:t>
      </w:r>
      <w:r w:rsidRPr="006C7966">
        <w:t>example:</w:t>
      </w:r>
    </w:p>
    <w:p w14:paraId="4A1D338C"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initial</w:t>
      </w:r>
      <w:r w:rsidR="00A72A3A" w:rsidRPr="006C7966">
        <w:t xml:space="preserve"> </w:t>
      </w:r>
      <w:r w:rsidRPr="006C7966">
        <w:t>NSI_req.rq(ver</w:t>
      </w:r>
      <w:r w:rsidR="00A72A3A" w:rsidRPr="006C7966">
        <w:t xml:space="preserve"> </w:t>
      </w:r>
      <w:r w:rsidRPr="006C7966">
        <w:t>=</w:t>
      </w:r>
      <w:r w:rsidR="00A72A3A" w:rsidRPr="006C7966">
        <w:t xml:space="preserve"> </w:t>
      </w:r>
      <w:r w:rsidRPr="006C7966">
        <w:t>2)</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Reservation(v2)</w:t>
      </w:r>
    </w:p>
    <w:p w14:paraId="5D4F5B19" w14:textId="77777777" w:rsidR="001878C2" w:rsidRPr="006C7966" w:rsidRDefault="001878C2" w:rsidP="00602C89">
      <w:pPr>
        <w:pStyle w:val="ListParagraph"/>
        <w:numPr>
          <w:ilvl w:val="0"/>
          <w:numId w:val="26"/>
        </w:numPr>
      </w:pP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5)</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Reservation(v5)</w:t>
      </w:r>
    </w:p>
    <w:p w14:paraId="4866B4BC" w14:textId="77777777" w:rsidR="001878C2" w:rsidRPr="006C7966" w:rsidRDefault="001878C2" w:rsidP="00602C89">
      <w:pPr>
        <w:pStyle w:val="ListParagraph"/>
        <w:numPr>
          <w:ilvl w:val="0"/>
          <w:numId w:val="26"/>
        </w:numPr>
      </w:pPr>
      <w:r w:rsidRPr="006C7966">
        <w:t>Failed</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retains</w:t>
      </w:r>
      <w:r w:rsidR="00A72A3A" w:rsidRPr="006C7966">
        <w:t xml:space="preserve"> </w:t>
      </w:r>
      <w:r w:rsidRPr="006C7966">
        <w:t>Reservation(v5)</w:t>
      </w:r>
    </w:p>
    <w:p w14:paraId="2730644B" w14:textId="77777777" w:rsidR="001878C2" w:rsidRDefault="001878C2" w:rsidP="00602C89">
      <w:pPr>
        <w:pStyle w:val="ListParagraph"/>
        <w:numPr>
          <w:ilvl w:val="0"/>
          <w:numId w:val="26"/>
        </w:numPr>
      </w:pPr>
      <w:r w:rsidRPr="006C7966">
        <w:t>Subsequent</w:t>
      </w:r>
      <w:r w:rsidR="00A72A3A" w:rsidRPr="006C7966">
        <w:t xml:space="preserve"> </w:t>
      </w:r>
      <w:r w:rsidRPr="006C7966">
        <w:t>successful</w:t>
      </w:r>
      <w:r w:rsidR="00A72A3A" w:rsidRPr="006C7966">
        <w:t xml:space="preserve"> </w:t>
      </w:r>
      <w:r w:rsidRPr="006C7966">
        <w:t>modify</w:t>
      </w:r>
      <w:r w:rsidR="00A72A3A" w:rsidRPr="006C7966">
        <w:t xml:space="preserve"> </w:t>
      </w:r>
      <w:r w:rsidRPr="006C7966">
        <w:t>NSI_req.rq(ver</w:t>
      </w:r>
      <w:r w:rsidR="00A72A3A" w:rsidRPr="006C7966">
        <w:t xml:space="preserve"> </w:t>
      </w:r>
      <w:r w:rsidRPr="006C7966">
        <w:t>=</w:t>
      </w:r>
      <w:r w:rsidR="00A72A3A" w:rsidRPr="006C7966">
        <w:t xml:space="preserve"> </w:t>
      </w:r>
      <w:r w:rsidRPr="006C7966">
        <w:t>6)</w:t>
      </w:r>
      <w:r w:rsidR="00A72A3A" w:rsidRPr="006C7966">
        <w:t xml:space="preserve"> </w:t>
      </w:r>
      <w:r w:rsidRPr="006C7966">
        <w:t>results</w:t>
      </w:r>
      <w:r w:rsidR="00A72A3A" w:rsidRPr="006C7966">
        <w:t xml:space="preserve"> </w:t>
      </w:r>
      <w:r w:rsidRPr="006C7966">
        <w:t>in</w:t>
      </w:r>
      <w:r w:rsidR="00A72A3A" w:rsidRPr="006C7966">
        <w:t xml:space="preserve"> </w:t>
      </w:r>
      <w:r w:rsidRPr="006C7966">
        <w:t>Reservation(v6)</w:t>
      </w:r>
    </w:p>
    <w:p w14:paraId="41C381D7" w14:textId="2C71156A" w:rsidR="007E20EC" w:rsidRPr="006C7966" w:rsidRDefault="007E20EC" w:rsidP="008E0367">
      <w:pPr>
        <w:pStyle w:val="ListParagraph"/>
        <w:numPr>
          <w:ilvl w:val="0"/>
          <w:numId w:val="57"/>
        </w:numPr>
      </w:pPr>
      <w:r w:rsidRPr="007E20EC">
        <w:t>Versions numbers of failed reservations can be re-used as long as they are numerically higher than the currently committed reservation number</w:t>
      </w:r>
    </w:p>
    <w:p w14:paraId="06845C7A" w14:textId="77777777" w:rsidR="001A1E9B" w:rsidRPr="006C7966" w:rsidRDefault="001A1E9B" w:rsidP="001A1E9B"/>
    <w:p w14:paraId="1EDC75E3" w14:textId="77777777" w:rsidR="001878C2" w:rsidRPr="006C7966" w:rsidRDefault="001878C2" w:rsidP="00FC1B46">
      <w:pPr>
        <w:pStyle w:val="Heading3"/>
      </w:pPr>
      <w:bookmarkStart w:id="713" w:name="_Ref359322944"/>
      <w:bookmarkStart w:id="714" w:name="_Toc437518612"/>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Information</w:t>
      </w:r>
      <w:bookmarkEnd w:id="713"/>
      <w:bookmarkEnd w:id="714"/>
    </w:p>
    <w:p w14:paraId="0AA33679" w14:textId="77777777" w:rsidR="001878C2" w:rsidRPr="006C7966" w:rsidRDefault="001878C2" w:rsidP="00CE21E1">
      <w:pPr>
        <w:pStyle w:val="nobreak"/>
        <w:keepNext w:val="0"/>
      </w:pPr>
      <w:r w:rsidRPr="006C7966">
        <w:t>To</w:t>
      </w:r>
      <w:r w:rsidR="00A72A3A" w:rsidRPr="006C7966">
        <w:t xml:space="preserve"> </w:t>
      </w:r>
      <w:r w:rsidRPr="006C7966">
        <w:t>reflect</w:t>
      </w:r>
      <w:r w:rsidR="00A72A3A" w:rsidRPr="006C7966">
        <w:t xml:space="preserve"> </w:t>
      </w:r>
      <w:r w:rsidRPr="006C7966">
        <w:t>the</w:t>
      </w:r>
      <w:r w:rsidR="00A72A3A" w:rsidRPr="006C7966">
        <w:t xml:space="preserve"> </w:t>
      </w:r>
      <w:r w:rsidRPr="006C7966">
        <w:t>state</w:t>
      </w:r>
      <w:r w:rsidR="00A72A3A" w:rsidRPr="006C7966">
        <w:t xml:space="preserve"> </w:t>
      </w:r>
      <w:r w:rsidRPr="006C7966">
        <w:t>of</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a</w:t>
      </w:r>
      <w:r w:rsidR="00A72A3A" w:rsidRPr="006C7966">
        <w:t xml:space="preserve"> </w:t>
      </w:r>
      <w:r w:rsidRPr="006C7966">
        <w:t>Coordinator</w:t>
      </w:r>
      <w:r w:rsidR="00911297">
        <w:t xml:space="preserve"> </w:t>
      </w:r>
      <w:r w:rsidR="00911297" w:rsidRPr="00915527">
        <w:t>MUST</w:t>
      </w:r>
      <w:r w:rsidR="00A72A3A" w:rsidRPr="006C7966">
        <w:t xml:space="preserve"> </w:t>
      </w:r>
      <w:r w:rsidRPr="006C7966">
        <w:t>maintain</w:t>
      </w:r>
      <w:r w:rsidR="00A72A3A" w:rsidRPr="006C7966">
        <w:t xml:space="preserve"> </w:t>
      </w:r>
      <w:r w:rsidRPr="006C7966">
        <w:t>three</w:t>
      </w:r>
      <w:r w:rsidR="00A72A3A" w:rsidRPr="006C7966">
        <w:t xml:space="preserve"> </w:t>
      </w:r>
      <w:r w:rsidRPr="006C7966">
        <w:t>flags:</w:t>
      </w:r>
    </w:p>
    <w:p w14:paraId="326D6B7E" w14:textId="45971017" w:rsidR="001878C2" w:rsidRPr="006C7966" w:rsidRDefault="001878C2" w:rsidP="00C21660">
      <w:pPr>
        <w:pStyle w:val="nobreak"/>
        <w:keepNext w:val="0"/>
        <w:numPr>
          <w:ilvl w:val="0"/>
          <w:numId w:val="58"/>
        </w:numPr>
        <w:ind w:left="709" w:hanging="371"/>
      </w:pPr>
      <w:r w:rsidRPr="006C7966">
        <w:t>Activ</w:t>
      </w:r>
      <w:r w:rsidR="00B64F8F" w:rsidRPr="006C7966">
        <w:t>e</w:t>
      </w:r>
      <w:r w:rsidR="00A72A3A" w:rsidRPr="006C7966">
        <w:t xml:space="preserve"> </w:t>
      </w:r>
      <w:r w:rsidRPr="006C7966">
        <w:t>(boolean):</w:t>
      </w:r>
      <w:r w:rsidR="00A72A3A" w:rsidRPr="006C7966">
        <w:t xml:space="preserve"> </w:t>
      </w:r>
      <w:r w:rsidRPr="006C7966">
        <w:t>To</w:t>
      </w:r>
      <w:r w:rsidR="00A72A3A" w:rsidRPr="006C7966">
        <w:t xml:space="preserve"> </w:t>
      </w:r>
      <w:r w:rsidRPr="006C7966">
        <w:t>indicate</w:t>
      </w:r>
      <w:r w:rsidR="00A72A3A" w:rsidRPr="006C7966">
        <w:t xml:space="preserve"> </w:t>
      </w:r>
      <w:r w:rsidRPr="006C7966">
        <w:t>whether</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7E20EC">
        <w:t xml:space="preserve"> of that Connection</w:t>
      </w:r>
      <w:r w:rsidR="00A72A3A" w:rsidRPr="006C7966">
        <w:t xml:space="preserve"> </w:t>
      </w:r>
      <w:r w:rsidRPr="006C7966">
        <w:t>is</w:t>
      </w:r>
      <w:r w:rsidR="00A72A3A" w:rsidRPr="006C7966">
        <w:t xml:space="preserve"> </w:t>
      </w:r>
      <w:r w:rsidR="00A92984">
        <w:t>active (</w:t>
      </w:r>
      <w:r w:rsidRPr="006C7966">
        <w:t>in-service</w:t>
      </w:r>
      <w:r w:rsidR="00A72A3A" w:rsidRPr="006C7966">
        <w:t xml:space="preserve"> </w:t>
      </w:r>
      <w:r w:rsidRPr="006C7966">
        <w:t>or</w:t>
      </w:r>
      <w:r w:rsidR="00A72A3A" w:rsidRPr="006C7966">
        <w:t xml:space="preserve"> </w:t>
      </w:r>
      <w:r w:rsidRPr="006C7966">
        <w:t>out-of-service</w:t>
      </w:r>
      <w:r w:rsidR="00A92984">
        <w:t>)</w:t>
      </w:r>
    </w:p>
    <w:p w14:paraId="2AC188B5" w14:textId="77777777" w:rsidR="001878C2" w:rsidRPr="006C7966" w:rsidRDefault="001878C2" w:rsidP="00C21660">
      <w:pPr>
        <w:pStyle w:val="nobreak"/>
        <w:keepNext w:val="0"/>
        <w:numPr>
          <w:ilvl w:val="2"/>
          <w:numId w:val="16"/>
        </w:numPr>
        <w:ind w:left="1276"/>
      </w:pPr>
      <w:r w:rsidRPr="006C7966">
        <w:t>uPA:</w:t>
      </w:r>
    </w:p>
    <w:p w14:paraId="5DA6499D"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active</w:t>
      </w:r>
    </w:p>
    <w:p w14:paraId="4F62FF4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3E80835" w14:textId="77777777" w:rsidR="001878C2" w:rsidRPr="006C7966" w:rsidRDefault="001878C2" w:rsidP="00C21660">
      <w:pPr>
        <w:pStyle w:val="nobreak"/>
        <w:keepNext w:val="0"/>
        <w:numPr>
          <w:ilvl w:val="2"/>
          <w:numId w:val="16"/>
        </w:numPr>
        <w:ind w:left="1276"/>
      </w:pPr>
      <w:r w:rsidRPr="006C7966">
        <w:t>AG:</w:t>
      </w:r>
    </w:p>
    <w:p w14:paraId="178FA2B0" w14:textId="77777777" w:rsidR="001878C2" w:rsidRPr="006C7966" w:rsidRDefault="001878C2" w:rsidP="00C21660">
      <w:pPr>
        <w:pStyle w:val="nobreak"/>
        <w:keepNext w:val="0"/>
        <w:numPr>
          <w:ilvl w:val="3"/>
          <w:numId w:val="16"/>
        </w:numPr>
        <w:ind w:left="1843"/>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planes</w:t>
      </w:r>
      <w:r w:rsidR="00A72A3A" w:rsidRPr="006C7966">
        <w:t xml:space="preserve"> </w:t>
      </w:r>
      <w:r w:rsidRPr="006C7966">
        <w:t>are</w:t>
      </w:r>
      <w:r w:rsidR="00A72A3A" w:rsidRPr="006C7966">
        <w:t xml:space="preserve"> </w:t>
      </w:r>
      <w:r w:rsidR="00A92984">
        <w:t>active</w:t>
      </w:r>
    </w:p>
    <w:p w14:paraId="7C60EDB6" w14:textId="77777777" w:rsidR="001878C2" w:rsidRPr="006C7966" w:rsidRDefault="001878C2" w:rsidP="00C21660">
      <w:pPr>
        <w:pStyle w:val="nobreak"/>
        <w:keepNext w:val="0"/>
        <w:numPr>
          <w:ilvl w:val="3"/>
          <w:numId w:val="16"/>
        </w:numPr>
        <w:ind w:left="1843"/>
      </w:pPr>
      <w:r w:rsidRPr="006C7966">
        <w:t>False</w:t>
      </w:r>
      <w:r w:rsidR="00A72A3A" w:rsidRPr="006C7966">
        <w:t xml:space="preserve"> </w:t>
      </w:r>
      <w:r w:rsidRPr="006C7966">
        <w:t>=&gt;</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children’s</w:t>
      </w:r>
      <w:r w:rsidR="00A72A3A" w:rsidRPr="006C7966">
        <w:t xml:space="preserve"> </w:t>
      </w:r>
      <w:r w:rsidRPr="006C7966">
        <w:t>data</w:t>
      </w:r>
      <w:r w:rsidR="00A72A3A" w:rsidRPr="006C7966">
        <w:t xml:space="preserve"> </w:t>
      </w:r>
      <w:r w:rsidRPr="006C7966">
        <w:t>plane</w:t>
      </w:r>
      <w:r w:rsidR="00A72A3A" w:rsidRPr="006C7966">
        <w:t xml:space="preserve"> </w:t>
      </w:r>
      <w:r w:rsidRPr="006C7966">
        <w:t>is</w:t>
      </w:r>
      <w:r w:rsidR="00A72A3A" w:rsidRPr="006C7966">
        <w:t xml:space="preserve"> </w:t>
      </w:r>
      <w:r w:rsidR="00A92984">
        <w:t>not active</w:t>
      </w:r>
    </w:p>
    <w:p w14:paraId="2D8C4CAA" w14:textId="77777777" w:rsidR="001878C2" w:rsidRPr="006C7966" w:rsidRDefault="001878C2" w:rsidP="00C21660">
      <w:pPr>
        <w:pStyle w:val="nobreak"/>
        <w:keepNext w:val="0"/>
        <w:numPr>
          <w:ilvl w:val="0"/>
          <w:numId w:val="60"/>
        </w:numPr>
        <w:ind w:left="709" w:hanging="371"/>
      </w:pPr>
      <w:r w:rsidRPr="006C7966">
        <w:t>Version</w:t>
      </w:r>
      <w:r w:rsidR="00A72A3A" w:rsidRPr="006C7966">
        <w:t xml:space="preserve"> </w:t>
      </w:r>
      <w:r w:rsidRPr="006C7966">
        <w:t>(int):</w:t>
      </w:r>
      <w:r w:rsidR="00A72A3A" w:rsidRPr="006C7966">
        <w:t xml:space="preserve"> </w:t>
      </w:r>
      <w:r w:rsidRPr="006C7966">
        <w:t>The</w:t>
      </w:r>
      <w:r w:rsidR="00A72A3A" w:rsidRPr="006C7966">
        <w:t xml:space="preserve"> </w:t>
      </w:r>
      <w:r w:rsidRPr="006C7966">
        <w:t>version</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instantiated</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NB:</w:t>
      </w:r>
      <w:r w:rsidR="00A72A3A" w:rsidRPr="006C7966">
        <w:t xml:space="preserve"> </w:t>
      </w:r>
      <w:r w:rsidRPr="006C7966">
        <w:t>This</w:t>
      </w:r>
      <w:r w:rsidR="00A72A3A" w:rsidRPr="006C7966">
        <w:t xml:space="preserve"> </w:t>
      </w:r>
      <w:r w:rsidRPr="006C7966">
        <w:t>field</w:t>
      </w:r>
      <w:r w:rsidR="00A72A3A" w:rsidRPr="006C7966">
        <w:t xml:space="preserve"> </w:t>
      </w:r>
      <w:r w:rsidRPr="006C7966">
        <w:t>is</w:t>
      </w:r>
      <w:r w:rsidR="00A72A3A" w:rsidRPr="006C7966">
        <w:t xml:space="preserve"> </w:t>
      </w:r>
      <w:r w:rsidRPr="006C7966">
        <w:t>only</w:t>
      </w:r>
      <w:r w:rsidR="00A72A3A" w:rsidRPr="006C7966">
        <w:t xml:space="preserve"> </w:t>
      </w:r>
      <w:r w:rsidRPr="006C7966">
        <w:t>valid</w:t>
      </w:r>
      <w:r w:rsidR="00A72A3A" w:rsidRPr="006C7966">
        <w:t xml:space="preserve"> </w:t>
      </w:r>
      <w:r w:rsidRPr="006C7966">
        <w:t>when</w:t>
      </w:r>
      <w:r w:rsidR="00A72A3A" w:rsidRPr="006C7966">
        <w:t xml:space="preserve"> </w:t>
      </w:r>
      <w:r w:rsidR="00357B4C" w:rsidRPr="006C7966">
        <w:rPr>
          <w:lang w:eastAsia="ja-JP"/>
        </w:rPr>
        <w:t>“</w:t>
      </w:r>
      <w:r w:rsidRPr="006C7966">
        <w:t>Activate</w:t>
      </w:r>
      <w:r w:rsidR="00357B4C" w:rsidRPr="006C7966">
        <w:rPr>
          <w:lang w:eastAsia="ja-JP"/>
        </w:rPr>
        <w:t>”</w:t>
      </w:r>
      <w:r w:rsidR="00A72A3A" w:rsidRPr="006C7966">
        <w:t xml:space="preserve"> </w:t>
      </w:r>
      <w:r w:rsidRPr="006C7966">
        <w:t>is</w:t>
      </w:r>
      <w:r w:rsidR="00A72A3A" w:rsidRPr="006C7966">
        <w:t xml:space="preserve"> </w:t>
      </w:r>
      <w:r w:rsidRPr="006C7966">
        <w:t>true.</w:t>
      </w:r>
    </w:p>
    <w:p w14:paraId="7A65DECF" w14:textId="77777777" w:rsidR="001878C2" w:rsidRPr="006C7966" w:rsidRDefault="001878C2" w:rsidP="00C21660">
      <w:pPr>
        <w:pStyle w:val="nobreak"/>
        <w:keepNext w:val="0"/>
        <w:numPr>
          <w:ilvl w:val="2"/>
          <w:numId w:val="16"/>
        </w:numPr>
        <w:ind w:left="1276"/>
      </w:pPr>
      <w:r w:rsidRPr="006C7966">
        <w:t>uPA:</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p>
    <w:p w14:paraId="3121AF39" w14:textId="77777777" w:rsidR="001878C2" w:rsidRPr="006C7966" w:rsidRDefault="001878C2" w:rsidP="00C21660">
      <w:pPr>
        <w:pStyle w:val="nobreak"/>
        <w:keepNext w:val="0"/>
        <w:numPr>
          <w:ilvl w:val="2"/>
          <w:numId w:val="16"/>
        </w:numPr>
        <w:ind w:left="1276"/>
      </w:pPr>
      <w:r w:rsidRPr="006C7966">
        <w:t>AG:</w:t>
      </w:r>
      <w:r w:rsidR="00A72A3A" w:rsidRPr="006C7966">
        <w:t xml:space="preserve"> </w:t>
      </w:r>
      <w:r w:rsidRPr="006C7966">
        <w:t>Largest</w:t>
      </w:r>
      <w:r w:rsidR="00A72A3A" w:rsidRPr="006C7966">
        <w:t xml:space="preserve"> </w:t>
      </w:r>
      <w:r w:rsidRPr="006C7966">
        <w:t>version</w:t>
      </w:r>
      <w:r w:rsidR="00A72A3A" w:rsidRPr="006C7966">
        <w:t xml:space="preserve"> </w:t>
      </w:r>
      <w:r w:rsidRPr="006C7966">
        <w:t>number</w:t>
      </w:r>
      <w:r w:rsidR="00A72A3A" w:rsidRPr="006C7966">
        <w:t xml:space="preserve"> </w:t>
      </w:r>
      <w:r w:rsidRPr="006C7966">
        <w:t>of</w:t>
      </w:r>
      <w:r w:rsidR="00A72A3A" w:rsidRPr="006C7966">
        <w:t xml:space="preserve"> </w:t>
      </w:r>
      <w:r w:rsidRPr="006C7966">
        <w:t>the</w:t>
      </w:r>
      <w:r w:rsidR="00A72A3A" w:rsidRPr="006C7966">
        <w:t xml:space="preserve"> </w:t>
      </w:r>
      <w:r w:rsidRPr="006C7966">
        <w:t>committed</w:t>
      </w:r>
      <w:r w:rsidR="00A72A3A" w:rsidRPr="006C7966">
        <w:t xml:space="preserve"> </w:t>
      </w:r>
      <w:r w:rsidRPr="006C7966">
        <w:t>reservation</w:t>
      </w:r>
      <w:r w:rsidR="00A72A3A" w:rsidRPr="006C7966">
        <w:t xml:space="preserve"> </w:t>
      </w:r>
      <w:r w:rsidRPr="006C7966">
        <w:t>among</w:t>
      </w:r>
      <w:r w:rsidR="00A72A3A" w:rsidRPr="006C7966">
        <w:t xml:space="preserve"> </w:t>
      </w:r>
      <w:r w:rsidRPr="006C7966">
        <w:t>the</w:t>
      </w:r>
      <w:r w:rsidR="00A72A3A" w:rsidRPr="006C7966">
        <w:t xml:space="preserve"> </w:t>
      </w:r>
      <w:r w:rsidRPr="006C7966">
        <w:t>children</w:t>
      </w:r>
    </w:p>
    <w:p w14:paraId="744BF9A4" w14:textId="77777777" w:rsidR="001878C2" w:rsidRPr="006C7966" w:rsidRDefault="001878C2" w:rsidP="00C21660">
      <w:pPr>
        <w:pStyle w:val="nobreak"/>
        <w:keepNext w:val="0"/>
        <w:numPr>
          <w:ilvl w:val="0"/>
          <w:numId w:val="61"/>
        </w:numPr>
        <w:ind w:left="709" w:hanging="371"/>
      </w:pPr>
      <w:r w:rsidRPr="006C7966">
        <w:t>VersionConsistent</w:t>
      </w:r>
      <w:r w:rsidR="00A72A3A" w:rsidRPr="006C7966">
        <w:t xml:space="preserve"> </w:t>
      </w:r>
      <w:r w:rsidRPr="006C7966">
        <w:t>(boolean):</w:t>
      </w:r>
      <w:r w:rsidR="00A72A3A" w:rsidRPr="006C7966">
        <w:t xml:space="preserve"> </w:t>
      </w:r>
      <w:r w:rsidRPr="006C7966">
        <w:t>Reflects</w:t>
      </w:r>
      <w:r w:rsidR="00A72A3A" w:rsidRPr="006C7966">
        <w:t xml:space="preserve"> </w:t>
      </w:r>
      <w:r w:rsidRPr="006C7966">
        <w:t>if</w:t>
      </w:r>
      <w:r w:rsidR="00A72A3A" w:rsidRPr="006C7966">
        <w:t xml:space="preserve"> </w:t>
      </w:r>
      <w:r w:rsidRPr="006C7966">
        <w:t>the</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consistent</w:t>
      </w:r>
    </w:p>
    <w:p w14:paraId="21B503EA" w14:textId="77777777" w:rsidR="001878C2" w:rsidRPr="006C7966" w:rsidRDefault="001878C2" w:rsidP="00C21660">
      <w:pPr>
        <w:pStyle w:val="nobreak"/>
        <w:keepNext w:val="0"/>
        <w:numPr>
          <w:ilvl w:val="2"/>
          <w:numId w:val="17"/>
        </w:numPr>
        <w:ind w:left="1276"/>
      </w:pPr>
      <w:r w:rsidRPr="006C7966">
        <w:t>uPA:</w:t>
      </w:r>
      <w:r w:rsidR="00A72A3A" w:rsidRPr="006C7966">
        <w:t xml:space="preserve"> </w:t>
      </w:r>
      <w:r w:rsidRPr="006C7966">
        <w:t>This</w:t>
      </w:r>
      <w:r w:rsidR="00A72A3A" w:rsidRPr="006C7966">
        <w:t xml:space="preserve"> </w:t>
      </w:r>
      <w:r w:rsidRPr="006C7966">
        <w:t>is</w:t>
      </w:r>
      <w:r w:rsidR="00A72A3A" w:rsidRPr="006C7966">
        <w:t xml:space="preserve"> </w:t>
      </w:r>
      <w:r w:rsidRPr="006C7966">
        <w:t>always</w:t>
      </w:r>
      <w:r w:rsidR="00A72A3A" w:rsidRPr="006C7966">
        <w:t xml:space="preserve"> </w:t>
      </w:r>
      <w:r w:rsidRPr="006C7966">
        <w:t>True</w:t>
      </w:r>
    </w:p>
    <w:p w14:paraId="3863DAE3" w14:textId="77777777" w:rsidR="001878C2" w:rsidRPr="006C7966" w:rsidRDefault="001878C2" w:rsidP="00C21660">
      <w:pPr>
        <w:pStyle w:val="nobreak"/>
        <w:keepNext w:val="0"/>
        <w:numPr>
          <w:ilvl w:val="2"/>
          <w:numId w:val="17"/>
        </w:numPr>
        <w:ind w:left="1276"/>
      </w:pPr>
      <w:r w:rsidRPr="006C7966">
        <w:t>AG:</w:t>
      </w:r>
    </w:p>
    <w:p w14:paraId="69D0F6C0" w14:textId="77777777" w:rsidR="001878C2" w:rsidRPr="006C7966" w:rsidRDefault="001878C2" w:rsidP="00C21660">
      <w:pPr>
        <w:pStyle w:val="nobreak"/>
        <w:keepNext w:val="0"/>
        <w:numPr>
          <w:ilvl w:val="0"/>
          <w:numId w:val="18"/>
        </w:numPr>
        <w:ind w:left="1843" w:hanging="371"/>
      </w:pPr>
      <w:r w:rsidRPr="006C7966">
        <w:t>True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the</w:t>
      </w:r>
      <w:r w:rsidR="00A72A3A" w:rsidRPr="006C7966">
        <w:t xml:space="preserve"> </w:t>
      </w:r>
      <w:r w:rsidRPr="006C7966">
        <w:t>same</w:t>
      </w:r>
    </w:p>
    <w:p w14:paraId="10971E1C" w14:textId="77777777" w:rsidR="001878C2" w:rsidRPr="006C7966" w:rsidRDefault="001878C2" w:rsidP="00C21660">
      <w:pPr>
        <w:pStyle w:val="nobreak"/>
        <w:keepNext w:val="0"/>
        <w:numPr>
          <w:ilvl w:val="0"/>
          <w:numId w:val="18"/>
        </w:numPr>
        <w:ind w:left="1843" w:hanging="371"/>
      </w:pPr>
      <w:r w:rsidRPr="006C7966">
        <w:t>False</w:t>
      </w:r>
      <w:r w:rsidR="00A72A3A" w:rsidRPr="006C7966">
        <w:t xml:space="preserve"> </w:t>
      </w:r>
      <w:r w:rsidRPr="006C7966">
        <w:t>=&gt;</w:t>
      </w:r>
      <w:r w:rsidR="00A72A3A" w:rsidRPr="006C7966">
        <w:t xml:space="preserve"> </w:t>
      </w:r>
      <w:r w:rsidRPr="006C7966">
        <w:t>all</w:t>
      </w:r>
      <w:r w:rsidR="00A72A3A" w:rsidRPr="006C7966">
        <w:t xml:space="preserve"> </w:t>
      </w:r>
      <w:r w:rsidRPr="006C7966">
        <w:t>children’s</w:t>
      </w:r>
      <w:r w:rsidR="00A72A3A" w:rsidRPr="006C7966">
        <w:t xml:space="preserve"> </w:t>
      </w:r>
      <w:r w:rsidRPr="006C7966">
        <w:t>“Version”</w:t>
      </w:r>
      <w:r w:rsidR="00A72A3A" w:rsidRPr="006C7966">
        <w:t xml:space="preserve"> </w:t>
      </w:r>
      <w:r w:rsidRPr="006C7966">
        <w:t>numbers</w:t>
      </w:r>
      <w:r w:rsidR="00A72A3A" w:rsidRPr="006C7966">
        <w:t xml:space="preserve"> </w:t>
      </w:r>
      <w:r w:rsidRPr="006C7966">
        <w:t>are</w:t>
      </w:r>
      <w:r w:rsidR="00A72A3A" w:rsidRPr="006C7966">
        <w:t xml:space="preserve"> </w:t>
      </w:r>
      <w:r w:rsidRPr="006C7966">
        <w:t>not</w:t>
      </w:r>
      <w:r w:rsidR="00A72A3A" w:rsidRPr="006C7966">
        <w:t xml:space="preserve"> </w:t>
      </w:r>
      <w:r w:rsidRPr="006C7966">
        <w:t>the</w:t>
      </w:r>
      <w:r w:rsidR="00A72A3A" w:rsidRPr="006C7966">
        <w:t xml:space="preserve"> </w:t>
      </w:r>
      <w:r w:rsidRPr="006C7966">
        <w:t>same</w:t>
      </w:r>
    </w:p>
    <w:p w14:paraId="106AE367" w14:textId="77777777" w:rsidR="001878C2" w:rsidRPr="006C7966" w:rsidRDefault="001878C2" w:rsidP="00CE21E1">
      <w:pPr>
        <w:pStyle w:val="nobreak"/>
        <w:keepNext w:val="0"/>
      </w:pPr>
    </w:p>
    <w:p w14:paraId="6FA2A7FA" w14:textId="64B33E3B" w:rsidR="001878C2" w:rsidRPr="006C7966" w:rsidRDefault="001878C2" w:rsidP="00CE21E1">
      <w:pPr>
        <w:pStyle w:val="nobreak"/>
        <w:keepNext w:val="0"/>
      </w:pPr>
      <w:r w:rsidRPr="006C7966">
        <w:lastRenderedPageBreak/>
        <w:t>When</w:t>
      </w:r>
      <w:r w:rsidR="00A72A3A" w:rsidRPr="006C7966">
        <w:t xml:space="preserve"> </w:t>
      </w:r>
      <w:r w:rsidRPr="006C7966">
        <w:t>there</w:t>
      </w:r>
      <w:r w:rsidR="00A72A3A" w:rsidRPr="006C7966">
        <w:t xml:space="preserve"> </w:t>
      </w:r>
      <w:r w:rsidRPr="006C7966">
        <w:t>is</w:t>
      </w:r>
      <w:r w:rsidR="00A72A3A" w:rsidRPr="006C7966">
        <w:t xml:space="preserve"> </w:t>
      </w:r>
      <w:r w:rsidRPr="006C7966">
        <w:t>a</w:t>
      </w:r>
      <w:r w:rsidR="00A72A3A" w:rsidRPr="006C7966">
        <w:t xml:space="preserve"> </w:t>
      </w:r>
      <w:r w:rsidRPr="006C7966">
        <w:t>change</w:t>
      </w:r>
      <w:r w:rsidR="00A72A3A" w:rsidRPr="006C7966">
        <w:t xml:space="preserve"> </w:t>
      </w:r>
      <w:r w:rsidRPr="006C7966">
        <w:t>in</w:t>
      </w:r>
      <w:r w:rsidR="00A72A3A" w:rsidRPr="006C7966">
        <w:t xml:space="preserve"> </w:t>
      </w:r>
      <w:r w:rsidRPr="006C7966">
        <w:t>the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status</w:t>
      </w:r>
      <w:r w:rsidR="00A72A3A" w:rsidRPr="006C7966">
        <w:t xml:space="preserve"> </w:t>
      </w:r>
      <w:r w:rsidRPr="006C7966">
        <w:t>(i.e.</w:t>
      </w:r>
      <w:r w:rsidR="00A72A3A" w:rsidRPr="006C7966">
        <w:t xml:space="preserve"> </w:t>
      </w:r>
      <w:r w:rsidRPr="006C7966">
        <w:t>uPA</w:t>
      </w:r>
      <w:r w:rsidR="00A72A3A" w:rsidRPr="006C7966">
        <w:t xml:space="preserve"> </w:t>
      </w:r>
      <w:r w:rsidRPr="006C7966">
        <w:t>is</w:t>
      </w:r>
      <w:r w:rsidR="00A72A3A" w:rsidRPr="006C7966">
        <w:t xml:space="preserve"> </w:t>
      </w:r>
      <w:r w:rsidRPr="006C7966">
        <w:t>notified</w:t>
      </w:r>
      <w:r w:rsidR="00A72A3A" w:rsidRPr="006C7966">
        <w:t xml:space="preserve"> </w:t>
      </w:r>
      <w:r w:rsidRPr="006C7966">
        <w:t>by</w:t>
      </w:r>
      <w:r w:rsidR="00A72A3A" w:rsidRPr="006C7966">
        <w:t xml:space="preserve"> </w:t>
      </w:r>
      <w:r w:rsidRPr="006C7966">
        <w:t>its</w:t>
      </w:r>
      <w:r w:rsidR="00A72A3A" w:rsidRPr="006C7966">
        <w:t xml:space="preserve"> </w:t>
      </w:r>
      <w:r w:rsidRPr="006C7966">
        <w:t>NRM,</w:t>
      </w:r>
      <w:r w:rsidR="00A72A3A" w:rsidRPr="006C7966">
        <w:t xml:space="preserve"> </w:t>
      </w:r>
      <w:r w:rsidRPr="006C7966">
        <w:t>or</w:t>
      </w:r>
      <w:r w:rsidR="00A72A3A" w:rsidRPr="006C7966">
        <w:t xml:space="preserve"> </w:t>
      </w:r>
      <w:r w:rsidRPr="006C7966">
        <w:t>AG</w:t>
      </w:r>
      <w:r w:rsidR="00A72A3A" w:rsidRPr="006C7966">
        <w:t xml:space="preserve"> </w:t>
      </w:r>
      <w:r w:rsidRPr="006C7966">
        <w:t>notified</w:t>
      </w:r>
      <w:r w:rsidR="00A72A3A" w:rsidRPr="006C7966">
        <w:t xml:space="preserve"> </w:t>
      </w:r>
      <w:r w:rsidRPr="006C7966">
        <w:t>by</w:t>
      </w:r>
      <w:r w:rsidR="00A72A3A" w:rsidRPr="006C7966">
        <w:t xml:space="preserve"> </w:t>
      </w:r>
      <w:r w:rsidRPr="006C7966">
        <w:t>one</w:t>
      </w:r>
      <w:r w:rsidR="00A72A3A" w:rsidRPr="006C7966">
        <w:t xml:space="preserve"> </w:t>
      </w:r>
      <w:r w:rsidRPr="006C7966">
        <w:t>or</w:t>
      </w:r>
      <w:r w:rsidR="00A72A3A" w:rsidRPr="006C7966">
        <w:t xml:space="preserve"> </w:t>
      </w:r>
      <w:r w:rsidRPr="006C7966">
        <w:t>more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the</w:t>
      </w:r>
      <w:r w:rsidR="00A72A3A" w:rsidRPr="006C7966">
        <w:t xml:space="preserve"> </w:t>
      </w:r>
      <w:r w:rsidRPr="006C7966">
        <w:t>Coordinator</w:t>
      </w:r>
      <w:r w:rsidR="00A72A3A" w:rsidRPr="006C7966">
        <w:t xml:space="preserve"> </w:t>
      </w:r>
      <w:r w:rsidR="00911297" w:rsidRPr="00915527">
        <w:t>MUST</w:t>
      </w:r>
      <w:r w:rsidR="00A72A3A" w:rsidRPr="006C7966">
        <w:t xml:space="preserve"> </w:t>
      </w:r>
      <w:r w:rsidRPr="006C7966">
        <w:t>send</w:t>
      </w:r>
      <w:r w:rsidR="00A72A3A" w:rsidRPr="006C7966">
        <w:t xml:space="preserve"> </w:t>
      </w:r>
      <w:r w:rsidRPr="006C7966">
        <w:t>up</w:t>
      </w:r>
      <w:r w:rsidR="00A72A3A" w:rsidRPr="006C7966">
        <w:t xml:space="preserve"> </w:t>
      </w:r>
      <w:r w:rsidRPr="006C7966">
        <w:t>the</w:t>
      </w:r>
      <w:r w:rsidR="00A72A3A" w:rsidRPr="006C7966">
        <w:t xml:space="preserve"> </w:t>
      </w:r>
      <w:r w:rsidRPr="006C7966">
        <w:t>workflow</w:t>
      </w:r>
      <w:r w:rsidR="00A72A3A" w:rsidRPr="006C7966">
        <w:t xml:space="preserve"> </w:t>
      </w:r>
      <w:r w:rsidRPr="006C7966">
        <w:t>tree</w:t>
      </w:r>
      <w:r w:rsidR="00A72A3A" w:rsidRPr="006C7966">
        <w:t xml:space="preserve"> </w:t>
      </w:r>
      <w:r w:rsidRPr="006C7966">
        <w:t>a</w:t>
      </w:r>
      <w:r w:rsidR="00A72A3A" w:rsidRPr="006C7966">
        <w:t xml:space="preserve"> </w:t>
      </w:r>
      <w:r w:rsidRPr="008E0367">
        <w:rPr>
          <w:i/>
        </w:rPr>
        <w:t>DataPlaneStateChange</w:t>
      </w:r>
      <w:r w:rsidR="00A72A3A" w:rsidRPr="006C7966">
        <w:t xml:space="preserve"> </w:t>
      </w:r>
      <w:r w:rsidRPr="006C7966">
        <w:t>notification</w:t>
      </w:r>
      <w:r w:rsidR="00A72A3A" w:rsidRPr="006C7966">
        <w:t xml:space="preserve"> </w:t>
      </w:r>
      <w:r w:rsidRPr="006C7966">
        <w:t>with</w:t>
      </w:r>
      <w:r w:rsidR="00A72A3A" w:rsidRPr="006C7966">
        <w:t xml:space="preserve"> </w:t>
      </w:r>
      <w:r w:rsidRPr="006C7966">
        <w:t>the</w:t>
      </w:r>
      <w:r w:rsidR="00A72A3A" w:rsidRPr="006C7966">
        <w:t xml:space="preserve"> </w:t>
      </w:r>
      <w:r w:rsidRPr="006C7966">
        <w:t>updated</w:t>
      </w:r>
      <w:r w:rsidR="00A72A3A" w:rsidRPr="006C7966">
        <w:t xml:space="preserve"> </w:t>
      </w:r>
      <w:r w:rsidRPr="006C7966">
        <w:t>Activate,</w:t>
      </w:r>
      <w:r w:rsidR="00A72A3A" w:rsidRPr="006C7966">
        <w:t xml:space="preserve"> </w:t>
      </w:r>
      <w:r w:rsidRPr="006C7966">
        <w:t>Version,</w:t>
      </w:r>
      <w:r w:rsidR="00A72A3A" w:rsidRPr="006C7966">
        <w:t xml:space="preserve"> </w:t>
      </w:r>
      <w:r w:rsidRPr="006C7966">
        <w:t>and</w:t>
      </w:r>
      <w:r w:rsidR="00A72A3A" w:rsidRPr="006C7966">
        <w:t xml:space="preserve"> </w:t>
      </w:r>
      <w:r w:rsidRPr="006C7966">
        <w:t>VersionConsistent</w:t>
      </w:r>
      <w:r w:rsidR="00A72A3A" w:rsidRPr="006C7966">
        <w:t xml:space="preserve"> </w:t>
      </w:r>
      <w:r w:rsidRPr="006C7966">
        <w:t>values.</w:t>
      </w:r>
    </w:p>
    <w:p w14:paraId="4E131F8D" w14:textId="4B6756AB" w:rsidR="001878C2" w:rsidRPr="006C7966" w:rsidRDefault="001878C2" w:rsidP="00CE21E1">
      <w:pPr>
        <w:pStyle w:val="nobreak"/>
        <w:keepNext w:val="0"/>
      </w:pPr>
    </w:p>
    <w:p w14:paraId="4EAE3645" w14:textId="78FEB728" w:rsidR="001878C2" w:rsidRPr="006C7966" w:rsidRDefault="001878C2" w:rsidP="00CE21E1">
      <w:pPr>
        <w:pStyle w:val="nobreak"/>
        <w:keepNext w:val="0"/>
      </w:pPr>
      <w:r w:rsidRPr="006C7966">
        <w:t>For</w:t>
      </w:r>
      <w:r w:rsidR="00A72A3A" w:rsidRPr="006C7966">
        <w:t xml:space="preserve"> </w:t>
      </w:r>
      <w:r w:rsidRPr="006C7966">
        <w:t>the</w:t>
      </w:r>
      <w:r w:rsidR="00A72A3A" w:rsidRPr="006C7966">
        <w:t xml:space="preserve"> </w:t>
      </w:r>
      <w:r w:rsidRPr="006C7966">
        <w:t>AG,</w:t>
      </w:r>
      <w:r w:rsidR="00A72A3A" w:rsidRPr="006C7966">
        <w:t xml:space="preserve"> </w:t>
      </w:r>
      <w:r w:rsidRPr="006C7966">
        <w:t>reporting</w:t>
      </w:r>
      <w:r w:rsidR="00A72A3A" w:rsidRPr="006C7966">
        <w:t xml:space="preserve"> </w:t>
      </w:r>
      <w:r w:rsidRPr="006C7966">
        <w:t>the</w:t>
      </w:r>
      <w:r w:rsidR="00A72A3A" w:rsidRPr="006C7966">
        <w:t xml:space="preserve"> </w:t>
      </w:r>
      <w:r w:rsidRPr="006C7966">
        <w:t>aggregate</w:t>
      </w:r>
      <w:r w:rsidR="00A72A3A" w:rsidRPr="006C7966">
        <w:t xml:space="preserve"> </w:t>
      </w:r>
      <w:r w:rsidRPr="006C7966">
        <w:t>data</w:t>
      </w:r>
      <w:r w:rsidR="00A72A3A" w:rsidRPr="006C7966">
        <w:t xml:space="preserve"> </w:t>
      </w:r>
      <w:r w:rsidRPr="006C7966">
        <w:t>plane</w:t>
      </w:r>
      <w:r w:rsidR="00A72A3A" w:rsidRPr="006C7966">
        <w:t xml:space="preserve"> </w:t>
      </w:r>
      <w:r w:rsidRPr="006C7966">
        <w:t>state</w:t>
      </w:r>
      <w:r w:rsidR="00A72A3A" w:rsidRPr="006C7966">
        <w:t xml:space="preserve"> </w:t>
      </w:r>
      <w:r w:rsidRPr="006C7966">
        <w:t>of</w:t>
      </w:r>
      <w:r w:rsidR="00A72A3A" w:rsidRPr="006C7966">
        <w:t xml:space="preserve"> </w:t>
      </w:r>
      <w:r w:rsidRPr="006C7966">
        <w:t>its</w:t>
      </w:r>
      <w:r w:rsidR="00A72A3A" w:rsidRPr="006C7966">
        <w:t xml:space="preserve"> </w:t>
      </w:r>
      <w:r w:rsidRPr="006C7966">
        <w:t>children</w:t>
      </w:r>
      <w:r w:rsidR="00A72A3A" w:rsidRPr="006C7966">
        <w:t xml:space="preserve"> </w:t>
      </w:r>
      <w:r w:rsidRPr="006C7966">
        <w:t>requires</w:t>
      </w:r>
      <w:r w:rsidR="00A72A3A" w:rsidRPr="006C7966">
        <w:t xml:space="preserve"> </w:t>
      </w:r>
      <w:r w:rsidRPr="006C7966">
        <w:t>some</w:t>
      </w:r>
      <w:r w:rsidR="00A72A3A" w:rsidRPr="006C7966">
        <w:t xml:space="preserve"> </w:t>
      </w:r>
      <w:r w:rsidRPr="006C7966">
        <w:t>processing.</w:t>
      </w:r>
      <w:r w:rsidR="00E411A9">
        <w:t xml:space="preserve"> </w:t>
      </w:r>
      <w:r w:rsidRPr="006C7966">
        <w:t>The</w:t>
      </w:r>
      <w:r w:rsidR="00A72A3A" w:rsidRPr="006C7966">
        <w:t xml:space="preserve"> </w:t>
      </w:r>
      <w:r w:rsidRPr="006C7966">
        <w:t>following</w:t>
      </w:r>
      <w:r w:rsidR="00A72A3A" w:rsidRPr="006C7966">
        <w:t xml:space="preserve"> </w:t>
      </w:r>
      <w:r w:rsidRPr="006C7966">
        <w:t>pseudo-code</w:t>
      </w:r>
      <w:r w:rsidR="00A72A3A" w:rsidRPr="006C7966">
        <w:t xml:space="preserve"> </w:t>
      </w:r>
      <w:r w:rsidRPr="006C7966">
        <w:t>describes</w:t>
      </w:r>
      <w:r w:rsidR="00A72A3A" w:rsidRPr="006C7966">
        <w:t xml:space="preserve"> </w:t>
      </w:r>
      <w:r w:rsidRPr="006C7966">
        <w:t>this</w:t>
      </w:r>
      <w:r w:rsidR="00A72A3A" w:rsidRPr="006C7966">
        <w:t xml:space="preserve"> </w:t>
      </w:r>
      <w:r w:rsidRPr="006C7966">
        <w:t>behavior:</w:t>
      </w:r>
    </w:p>
    <w:p w14:paraId="0C64CAF0" w14:textId="77777777" w:rsidR="001878C2" w:rsidRPr="006C7966" w:rsidRDefault="001878C2" w:rsidP="00CE21E1">
      <w:pPr>
        <w:pStyle w:val="nobreak"/>
        <w:keepNext w:val="0"/>
      </w:pPr>
    </w:p>
    <w:p w14:paraId="11CA12CF" w14:textId="77777777" w:rsidR="00781500" w:rsidRPr="00781500" w:rsidRDefault="00781500" w:rsidP="00781500">
      <w:pPr>
        <w:rPr>
          <w:rFonts w:ascii="Consolas" w:hAnsi="Consolas" w:cs="Consolas"/>
          <w:sz w:val="16"/>
        </w:rPr>
      </w:pPr>
      <w:r w:rsidRPr="00781500">
        <w:rPr>
          <w:rFonts w:ascii="Consolas" w:hAnsi="Consolas" w:cs="Consolas"/>
          <w:sz w:val="16"/>
        </w:rPr>
        <w:t>if all of ChildrenDataPlaneStatus[1..n].Active are true then</w:t>
      </w:r>
    </w:p>
    <w:p w14:paraId="10405CD4"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1035EB63"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true</w:t>
      </w:r>
    </w:p>
    <w:p w14:paraId="7F93FB8B"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6B2607BE" w14:textId="77777777" w:rsidR="00781500" w:rsidRPr="00781500" w:rsidRDefault="00781500" w:rsidP="00781500">
      <w:pPr>
        <w:rPr>
          <w:rFonts w:ascii="Consolas" w:hAnsi="Consolas" w:cs="Consolas"/>
          <w:sz w:val="16"/>
        </w:rPr>
      </w:pPr>
      <w:r w:rsidRPr="00781500">
        <w:rPr>
          <w:rFonts w:ascii="Consolas" w:hAnsi="Consolas" w:cs="Consolas"/>
          <w:sz w:val="16"/>
        </w:rPr>
        <w:t>else {</w:t>
      </w:r>
    </w:p>
    <w:p w14:paraId="2D03F4C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DataPlaneStatus.Active = false</w:t>
      </w:r>
    </w:p>
    <w:p w14:paraId="0BD2D176"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31BA5ACF" w14:textId="77777777" w:rsidR="00781500" w:rsidRPr="00781500" w:rsidRDefault="00781500" w:rsidP="00781500">
      <w:pPr>
        <w:rPr>
          <w:rFonts w:ascii="Consolas" w:hAnsi="Consolas" w:cs="Consolas"/>
          <w:sz w:val="16"/>
        </w:rPr>
      </w:pPr>
      <w:r w:rsidRPr="00781500">
        <w:rPr>
          <w:rFonts w:ascii="Consolas" w:hAnsi="Consolas" w:cs="Consolas"/>
          <w:sz w:val="16"/>
        </w:rPr>
        <w:t>DataPlaneStatus.Version = maximum(ChildrenDataPlaneStatus[1..n].Version)</w:t>
      </w:r>
    </w:p>
    <w:p w14:paraId="553A80DA" w14:textId="77777777" w:rsidR="00781500" w:rsidRPr="00781500" w:rsidRDefault="00781500" w:rsidP="00781500">
      <w:pPr>
        <w:rPr>
          <w:rFonts w:ascii="Consolas" w:hAnsi="Consolas" w:cs="Consolas"/>
          <w:sz w:val="16"/>
        </w:rPr>
      </w:pPr>
      <w:r w:rsidRPr="00781500">
        <w:rPr>
          <w:rFonts w:ascii="Consolas" w:hAnsi="Consolas" w:cs="Consolas"/>
          <w:sz w:val="16"/>
        </w:rPr>
        <w:t>If all ChildrenDataPlaneStatus[1..n].Version are the same, and</w:t>
      </w:r>
    </w:p>
    <w:p w14:paraId="406E1A3D"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all of ChildrenDataPlaneStatus[1..n].VersionCosistent are true then</w:t>
      </w:r>
    </w:p>
    <w:p w14:paraId="5AF17757"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7C7C34FF"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true</w:t>
      </w:r>
    </w:p>
    <w:p w14:paraId="440A0629"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w:t>
      </w:r>
    </w:p>
    <w:p w14:paraId="4F9B1F8C" w14:textId="77777777" w:rsidR="00781500" w:rsidRPr="00781500" w:rsidRDefault="00781500" w:rsidP="00781500">
      <w:pPr>
        <w:rPr>
          <w:rFonts w:ascii="Consolas" w:hAnsi="Consolas" w:cs="Consolas"/>
          <w:sz w:val="16"/>
        </w:rPr>
      </w:pPr>
      <w:r w:rsidRPr="00781500">
        <w:rPr>
          <w:rFonts w:ascii="Consolas" w:hAnsi="Consolas" w:cs="Consolas"/>
          <w:sz w:val="16"/>
        </w:rPr>
        <w:t>else</w:t>
      </w:r>
    </w:p>
    <w:p w14:paraId="0D1610BC" w14:textId="77777777" w:rsidR="00781500" w:rsidRPr="00781500" w:rsidRDefault="00781500" w:rsidP="00781500">
      <w:pPr>
        <w:rPr>
          <w:rFonts w:ascii="Consolas" w:hAnsi="Consolas" w:cs="Consolas"/>
          <w:sz w:val="16"/>
        </w:rPr>
      </w:pPr>
      <w:r w:rsidRPr="00781500">
        <w:rPr>
          <w:rFonts w:ascii="Consolas" w:hAnsi="Consolas" w:cs="Consolas"/>
          <w:sz w:val="16"/>
        </w:rPr>
        <w:t>{</w:t>
      </w:r>
    </w:p>
    <w:p w14:paraId="228CABBB" w14:textId="77777777" w:rsidR="00781500" w:rsidRPr="00781500" w:rsidRDefault="00781500" w:rsidP="00781500">
      <w:pPr>
        <w:rPr>
          <w:rFonts w:ascii="Consolas" w:hAnsi="Consolas" w:cs="Consolas"/>
          <w:sz w:val="16"/>
        </w:rPr>
      </w:pPr>
      <w:r w:rsidRPr="00781500">
        <w:rPr>
          <w:rFonts w:ascii="Consolas" w:hAnsi="Consolas" w:cs="Consolas"/>
          <w:sz w:val="16"/>
        </w:rPr>
        <w:t xml:space="preserve">    DataPlaneStatus.VersionConsistent = false</w:t>
      </w:r>
    </w:p>
    <w:p w14:paraId="09A4D797" w14:textId="5EC560A2" w:rsidR="001878C2" w:rsidRPr="006C7966" w:rsidRDefault="00781500" w:rsidP="00DD3ED5">
      <w:pPr>
        <w:rPr>
          <w:sz w:val="16"/>
        </w:rPr>
      </w:pPr>
      <w:r w:rsidRPr="00781500">
        <w:rPr>
          <w:rFonts w:ascii="Consolas" w:hAnsi="Consolas" w:cs="Consolas"/>
          <w:sz w:val="16"/>
        </w:rPr>
        <w:t>}</w:t>
      </w:r>
      <w:r w:rsidR="00E411A9">
        <w:rPr>
          <w:rFonts w:ascii="Consolas" w:hAnsi="Consolas" w:cs="Consolas"/>
          <w:sz w:val="16"/>
        </w:rPr>
        <w:t xml:space="preserve">  </w:t>
      </w:r>
    </w:p>
    <w:p w14:paraId="13EF673E" w14:textId="77777777" w:rsidR="001878C2" w:rsidRPr="006C7966" w:rsidRDefault="001878C2" w:rsidP="00CE21E1"/>
    <w:p w14:paraId="62586F84" w14:textId="77777777" w:rsidR="00DD3ED5" w:rsidRDefault="00DD3ED5" w:rsidP="00CE21E1">
      <w:r w:rsidRPr="006C7966">
        <w:t xml:space="preserve">If the new state of an aggregated data plane is the same as the previous aggregated state, the aggregator does not need to send up a </w:t>
      </w:r>
      <w:r w:rsidR="000F4BC5" w:rsidRPr="000F4BC5">
        <w:rPr>
          <w:i/>
        </w:rPr>
        <w:t>dataPlaneStatus</w:t>
      </w:r>
      <w:r w:rsidRPr="006C7966">
        <w:t xml:space="preserve"> notification message. In case the aggregated data plane status has changed, the aggregator MUST send up a notification.</w:t>
      </w:r>
    </w:p>
    <w:p w14:paraId="522988EA" w14:textId="77777777" w:rsidR="00AB09F0" w:rsidRDefault="00AB09F0" w:rsidP="00CE21E1"/>
    <w:p w14:paraId="6623ABD8" w14:textId="77777777" w:rsidR="00AB09F0" w:rsidRDefault="00AB09F0" w:rsidP="00AB09F0">
      <w:r>
        <w:t xml:space="preserve">The </w:t>
      </w:r>
      <w:r w:rsidRPr="00B843B6">
        <w:t xml:space="preserve">uRA and AG </w:t>
      </w:r>
      <w:r>
        <w:t>MUST accept</w:t>
      </w:r>
      <w:r w:rsidRPr="00B843B6">
        <w:t xml:space="preserve"> </w:t>
      </w:r>
      <w:r w:rsidRPr="00910952">
        <w:rPr>
          <w:i/>
        </w:rPr>
        <w:t>dataPlaneStateChange</w:t>
      </w:r>
      <w:r w:rsidRPr="00B843B6">
        <w:t xml:space="preserve"> notifications </w:t>
      </w:r>
      <w:r>
        <w:t>associated with a</w:t>
      </w:r>
      <w:r w:rsidRPr="00B843B6">
        <w:t xml:space="preserve"> reservation even if they arrive before StartTime</w:t>
      </w:r>
      <w:r>
        <w:t xml:space="preserve">.  The reaon is that </w:t>
      </w:r>
      <w:r w:rsidRPr="00B843B6">
        <w:t>in case there is clock timing issues within network</w:t>
      </w:r>
      <w:r>
        <w:t xml:space="preserve"> notifications will not be lost.</w:t>
      </w:r>
    </w:p>
    <w:p w14:paraId="7356DB30" w14:textId="77777777" w:rsidR="00AB09F0" w:rsidRPr="006C7966" w:rsidRDefault="00AB09F0" w:rsidP="00CE21E1"/>
    <w:p w14:paraId="75BB0B6B" w14:textId="77777777" w:rsidR="00F951AA" w:rsidRDefault="00F951AA" w:rsidP="00CE21E1"/>
    <w:p w14:paraId="23B1FA5D" w14:textId="77777777" w:rsidR="00F951AA" w:rsidRDefault="00F951AA" w:rsidP="00F951AA">
      <w:pPr>
        <w:pStyle w:val="Heading1"/>
      </w:pPr>
      <w:bookmarkStart w:id="715" w:name="_Ref370292162"/>
      <w:bookmarkStart w:id="716" w:name="_Toc437518613"/>
      <w:r>
        <w:t>Service Definitions</w:t>
      </w:r>
      <w:bookmarkEnd w:id="715"/>
      <w:bookmarkEnd w:id="716"/>
    </w:p>
    <w:p w14:paraId="7DDE8A3D" w14:textId="77777777" w:rsidR="00C12705" w:rsidRDefault="00C12705" w:rsidP="00B22F2D">
      <w:pPr>
        <w:pStyle w:val="Heading2"/>
      </w:pPr>
      <w:bookmarkStart w:id="717" w:name="_Toc437518614"/>
      <w:r>
        <w:t>Context</w:t>
      </w:r>
      <w:bookmarkEnd w:id="717"/>
    </w:p>
    <w:p w14:paraId="5D6A38CD" w14:textId="3AE05C1D" w:rsidR="00C12705" w:rsidRDefault="00C12705" w:rsidP="00C12705">
      <w:r>
        <w:t>In NSI CS version 1.x only unidirectional and bidirectional point-to-point services were offered as part of the protocol.</w:t>
      </w:r>
      <w:r w:rsidR="00E411A9">
        <w:t xml:space="preserve"> </w:t>
      </w:r>
      <w:r>
        <w:t>This limitation mean</w:t>
      </w:r>
      <w:r w:rsidR="00E60212">
        <w:t>t</w:t>
      </w:r>
      <w:r>
        <w:t xml:space="preserve"> that new service types could not be added without changing the NSI CS schema.</w:t>
      </w:r>
      <w:r w:rsidR="00E411A9">
        <w:t xml:space="preserve"> </w:t>
      </w:r>
      <w:r>
        <w:t>This limitation has been removed in NSI CS version 2.0.</w:t>
      </w:r>
    </w:p>
    <w:p w14:paraId="4F11E704" w14:textId="77777777" w:rsidR="00C24A30" w:rsidRDefault="00C24A30" w:rsidP="00C12705"/>
    <w:p w14:paraId="7CD8566C" w14:textId="4C3A8858" w:rsidR="00C12705" w:rsidRDefault="00C12705" w:rsidP="00C12705">
      <w:r>
        <w:t xml:space="preserve">Service Definitions are introduced as a mechanism that adds flexibility in the protocol by decoupling the parts of the NSI CS schema used for requesting and provisioning a Connection (the </w:t>
      </w:r>
      <w:r w:rsidR="00E60212">
        <w:t>NSI CS base</w:t>
      </w:r>
      <w:r>
        <w:t xml:space="preserve"> schema) from the schema that describes the requested service and its associated parameters (the </w:t>
      </w:r>
      <w:r w:rsidR="00E60212">
        <w:t xml:space="preserve">service specific schema and </w:t>
      </w:r>
      <w:r>
        <w:t>Service Definition).</w:t>
      </w:r>
      <w:r w:rsidR="00E411A9">
        <w:t xml:space="preserve"> </w:t>
      </w:r>
      <w:r>
        <w:t xml:space="preserve">This decoupling makes it possible for network providers to define new multi-domain services without modifying the base NSI CS protocol. </w:t>
      </w:r>
    </w:p>
    <w:p w14:paraId="12786280" w14:textId="77777777" w:rsidR="00C12705" w:rsidRDefault="00C12705" w:rsidP="00C12705"/>
    <w:p w14:paraId="2F678651" w14:textId="77777777" w:rsidR="00C12705" w:rsidRDefault="00C12705" w:rsidP="00B22F2D">
      <w:pPr>
        <w:pStyle w:val="Heading2"/>
      </w:pPr>
      <w:bookmarkStart w:id="718" w:name="_Toc437518615"/>
      <w:r>
        <w:t>Service D</w:t>
      </w:r>
      <w:r w:rsidRPr="00070880">
        <w:t>efinition</w:t>
      </w:r>
      <w:r w:rsidR="00063AD2">
        <w:t>s</w:t>
      </w:r>
      <w:bookmarkEnd w:id="718"/>
    </w:p>
    <w:p w14:paraId="3198A5A5" w14:textId="77777777" w:rsidR="00C12705" w:rsidRPr="00F9689A" w:rsidRDefault="00C12705" w:rsidP="00C12705">
      <w:r>
        <w:t>The Service D</w:t>
      </w:r>
      <w:r w:rsidRPr="00F9689A">
        <w:t xml:space="preserve">efinition instance describes the requestable elements </w:t>
      </w:r>
      <w:r>
        <w:t>associated with a specific</w:t>
      </w:r>
      <w:r w:rsidRPr="00F9689A">
        <w:t xml:space="preserve"> </w:t>
      </w:r>
      <w:r w:rsidR="00C24A30">
        <w:t>inter</w:t>
      </w:r>
      <w:r w:rsidRPr="00F9689A">
        <w:t>-</w:t>
      </w:r>
      <w:r w:rsidR="00C24A30">
        <w:t>Network</w:t>
      </w:r>
      <w:r w:rsidRPr="00F9689A">
        <w:t xml:space="preserve"> service</w:t>
      </w:r>
      <w:r>
        <w:t xml:space="preserve">, such as Connection </w:t>
      </w:r>
      <w:r w:rsidR="00735C7F">
        <w:t>capacity</w:t>
      </w:r>
      <w:r>
        <w:t xml:space="preserve"> and </w:t>
      </w:r>
      <w:r w:rsidR="00564C93">
        <w:t>endpoints</w:t>
      </w:r>
      <w:r>
        <w:t xml:space="preserve">. The Service Definition (SD) is an XML document </w:t>
      </w:r>
      <w:r w:rsidR="0024392D">
        <w:t>that</w:t>
      </w:r>
      <w:r>
        <w:t xml:space="preserve"> includes:</w:t>
      </w:r>
    </w:p>
    <w:p w14:paraId="48178B13" w14:textId="5B8A2A64" w:rsidR="00EA489D" w:rsidRDefault="00EA489D" w:rsidP="00C12705">
      <w:pPr>
        <w:pStyle w:val="ListParagraph"/>
        <w:numPr>
          <w:ilvl w:val="0"/>
          <w:numId w:val="34"/>
        </w:numPr>
        <w:spacing w:after="160" w:line="259" w:lineRule="auto"/>
      </w:pPr>
      <w:r>
        <w:t>Service</w:t>
      </w:r>
      <w:r w:rsidR="005F5644">
        <w:t>-</w:t>
      </w:r>
      <w:r>
        <w:t>specific schema: References to the service</w:t>
      </w:r>
      <w:r w:rsidR="005F5644">
        <w:t>-</w:t>
      </w:r>
      <w:r>
        <w:t>specific schemas associated with the NSI CS reservation request.</w:t>
      </w:r>
    </w:p>
    <w:p w14:paraId="4A3F3377" w14:textId="5E8937EF" w:rsidR="00C12705" w:rsidRPr="00F9689A" w:rsidRDefault="00C12705" w:rsidP="00C12705">
      <w:pPr>
        <w:pStyle w:val="ListParagraph"/>
        <w:numPr>
          <w:ilvl w:val="0"/>
          <w:numId w:val="34"/>
        </w:numPr>
        <w:spacing w:after="160" w:line="259" w:lineRule="auto"/>
      </w:pPr>
      <w:r>
        <w:t>Service parameters</w:t>
      </w:r>
      <w:r w:rsidRPr="00F9689A">
        <w:t>:</w:t>
      </w:r>
      <w:r w:rsidR="00E411A9">
        <w:t xml:space="preserve"> </w:t>
      </w:r>
      <w:r w:rsidR="00EA489D">
        <w:t>A specification of parameters from the service specific schema such as c</w:t>
      </w:r>
      <w:r w:rsidRPr="00F9689A">
        <w:t xml:space="preserve">onnection </w:t>
      </w:r>
      <w:commentRangeStart w:id="719"/>
      <w:r w:rsidR="00075FC8" w:rsidRPr="007040F7">
        <w:rPr>
          <w:i/>
        </w:rPr>
        <w:t>startTime</w:t>
      </w:r>
      <w:commentRangeEnd w:id="719"/>
      <w:r w:rsidR="00CC3F65">
        <w:rPr>
          <w:rStyle w:val="CommentReference"/>
        </w:rPr>
        <w:commentReference w:id="719"/>
      </w:r>
      <w:r w:rsidRPr="00F9689A">
        <w:t xml:space="preserve">, </w:t>
      </w:r>
      <w:r w:rsidR="00075FC8" w:rsidRPr="007040F7">
        <w:rPr>
          <w:i/>
        </w:rPr>
        <w:t>endTime</w:t>
      </w:r>
      <w:r w:rsidRPr="00F9689A">
        <w:t xml:space="preserve">, </w:t>
      </w:r>
      <w:r>
        <w:t>ingress STP, egress STP, capacity</w:t>
      </w:r>
      <w:r w:rsidR="00EA489D">
        <w:t>, and any restrictions on these values.</w:t>
      </w:r>
    </w:p>
    <w:p w14:paraId="75A634B8" w14:textId="77777777" w:rsidR="00C12705" w:rsidRPr="00F9689A" w:rsidRDefault="00C12705" w:rsidP="00C12705">
      <w:pPr>
        <w:pStyle w:val="ListParagraph"/>
        <w:numPr>
          <w:ilvl w:val="0"/>
          <w:numId w:val="34"/>
        </w:numPr>
        <w:spacing w:after="160" w:line="259" w:lineRule="auto"/>
      </w:pPr>
      <w:r w:rsidRPr="00F9689A">
        <w:lastRenderedPageBreak/>
        <w:t>The SD also describes attributes of the service that are not specified in the reservation request but describe features of the service being offered.</w:t>
      </w:r>
    </w:p>
    <w:p w14:paraId="0441648B" w14:textId="77777777" w:rsidR="00C12705" w:rsidRDefault="00C12705" w:rsidP="00C12705">
      <w:pPr>
        <w:pStyle w:val="ListParagraph"/>
        <w:numPr>
          <w:ilvl w:val="0"/>
          <w:numId w:val="34"/>
        </w:numPr>
        <w:spacing w:after="160" w:line="259" w:lineRule="auto"/>
      </w:pPr>
      <w:r>
        <w:t>The</w:t>
      </w:r>
      <w:r w:rsidR="00741569">
        <w:t xml:space="preserve"> SD describes service-</w:t>
      </w:r>
      <w:r w:rsidRPr="00F9689A">
        <w:t>specific errors and their meanings.</w:t>
      </w:r>
    </w:p>
    <w:p w14:paraId="5BBAD8F9" w14:textId="77777777" w:rsidR="00C12705" w:rsidRDefault="00C12705" w:rsidP="00C12705">
      <w:r w:rsidRPr="00F9689A">
        <w:t>The</w:t>
      </w:r>
      <w:r>
        <w:t>se</w:t>
      </w:r>
      <w:r w:rsidRPr="00F9689A">
        <w:t xml:space="preserve"> </w:t>
      </w:r>
      <w:r>
        <w:t>requestable elements include metadata such as information about</w:t>
      </w:r>
      <w:r w:rsidRPr="00F9689A">
        <w:t xml:space="preserve"> their optionality, modifiability, and the range of allowed values for each. </w:t>
      </w:r>
    </w:p>
    <w:p w14:paraId="2A22B64E" w14:textId="77777777" w:rsidR="00C24A30" w:rsidRDefault="00C24A30" w:rsidP="00C12705"/>
    <w:p w14:paraId="10B88CC1" w14:textId="4A04A747" w:rsidR="00C24A30" w:rsidRDefault="00C24A30" w:rsidP="00C24A30">
      <w:pPr>
        <w:contextualSpacing/>
      </w:pPr>
      <w:r>
        <w:t xml:space="preserve">The SD becomes </w:t>
      </w:r>
      <w:r w:rsidRPr="00070880">
        <w:t>the definit</w:t>
      </w:r>
      <w:r w:rsidR="00741569">
        <w:t>ive source of type (via service-</w:t>
      </w:r>
      <w:r w:rsidRPr="00070880">
        <w:t>specific schema), and units/range definitions for the service.</w:t>
      </w:r>
      <w:r w:rsidR="00E411A9">
        <w:t xml:space="preserve"> </w:t>
      </w:r>
      <w:r w:rsidR="00741569">
        <w:t>If a service-</w:t>
      </w:r>
      <w:r>
        <w:t xml:space="preserve">specific parameter is to be included in a Connection request it MUST also be </w:t>
      </w:r>
      <w:r w:rsidR="00741569">
        <w:t>present</w:t>
      </w:r>
      <w:r>
        <w:t xml:space="preserve"> in the associated Service Definition.</w:t>
      </w:r>
      <w:r w:rsidR="00E411A9">
        <w:t xml:space="preserve"> </w:t>
      </w:r>
      <w:r>
        <w:t>Only parameters that are in the base schema or the nominated Service Definition can be included in a Connection request.</w:t>
      </w:r>
    </w:p>
    <w:p w14:paraId="12FC875B" w14:textId="77777777" w:rsidR="00C24A30" w:rsidRDefault="00C24A30" w:rsidP="00C24A30">
      <w:pPr>
        <w:contextualSpacing/>
      </w:pPr>
    </w:p>
    <w:p w14:paraId="7CE16D38" w14:textId="2F92226A" w:rsidR="00063AD2" w:rsidRDefault="00C24A30" w:rsidP="00063AD2">
      <w:pPr>
        <w:contextualSpacing/>
      </w:pPr>
      <w:r>
        <w:t xml:space="preserve">The SD does not explicitly state which STP labels must be present in a </w:t>
      </w:r>
      <w:r>
        <w:rPr>
          <w:i/>
        </w:rPr>
        <w:t>reserveRequest</w:t>
      </w:r>
      <w:r>
        <w:t xml:space="preserve"> message for it to be valid for a particular SD.</w:t>
      </w:r>
      <w:r w:rsidR="00E411A9">
        <w:t xml:space="preserve"> </w:t>
      </w:r>
      <w:r>
        <w:t>This is necessary since the STP may be opaque (in the case where there is no label) and it will not be possible to interpret whether the STP refers to port, VLAN or something else</w:t>
      </w:r>
      <w:r w:rsidR="00EA489D">
        <w:t xml:space="preserve"> entirely</w:t>
      </w:r>
      <w:r>
        <w:t>.</w:t>
      </w:r>
    </w:p>
    <w:p w14:paraId="6F280244" w14:textId="77777777" w:rsidR="00EF55BB" w:rsidRDefault="00EF55BB" w:rsidP="00C12705"/>
    <w:p w14:paraId="6CEBCD88" w14:textId="77777777" w:rsidR="00EF55BB" w:rsidRPr="006F2FFD" w:rsidRDefault="00EF55BB" w:rsidP="00EF55BB">
      <w:pPr>
        <w:pStyle w:val="Heading2"/>
        <w:keepLines/>
        <w:tabs>
          <w:tab w:val="clear" w:pos="576"/>
        </w:tabs>
        <w:spacing w:before="40" w:line="259" w:lineRule="auto"/>
      </w:pPr>
      <w:bookmarkStart w:id="720" w:name="_Toc437518616"/>
      <w:r w:rsidRPr="006F2FFD">
        <w:t>Using Service Definitions</w:t>
      </w:r>
      <w:bookmarkEnd w:id="720"/>
    </w:p>
    <w:p w14:paraId="2D38CABA" w14:textId="778E95EE" w:rsidR="00EF55BB" w:rsidRPr="003573EA" w:rsidRDefault="00EF55BB" w:rsidP="00EF55BB">
      <w:r>
        <w:t>The requesting agent should select an appropriate SD for their service request.</w:t>
      </w:r>
      <w:r w:rsidR="00E411A9">
        <w:t xml:space="preserve"> </w:t>
      </w:r>
      <w:r>
        <w:t>The SD should describe the service that is needed and be available at all of the NSAs participating in the service – otherwise the request will fail.</w:t>
      </w:r>
      <w:r w:rsidR="00E411A9">
        <w:t xml:space="preserve"> </w:t>
      </w:r>
      <w:r w:rsidR="00F82529">
        <w:t>The P</w:t>
      </w:r>
      <w:r>
        <w:t xml:space="preserve">rovider Agent interprets the incoming Connection </w:t>
      </w:r>
      <w:r w:rsidR="00F82529">
        <w:t>r</w:t>
      </w:r>
      <w:r>
        <w:t xml:space="preserve">equest by inspecting the </w:t>
      </w:r>
      <w:r w:rsidRPr="00B22F2D">
        <w:rPr>
          <w:i/>
        </w:rPr>
        <w:t>serviceType</w:t>
      </w:r>
      <w:r>
        <w:t xml:space="preserve"> field and uses this to fetch the SD</w:t>
      </w:r>
      <w:r w:rsidR="00741569">
        <w:t xml:space="preserve"> and then interpret the service-</w:t>
      </w:r>
      <w:r>
        <w:t xml:space="preserve">specific elements </w:t>
      </w:r>
      <w:r w:rsidR="00E56908">
        <w:t>with</w:t>
      </w:r>
      <w:r>
        <w:t>in the request.</w:t>
      </w:r>
      <w:r w:rsidR="00E411A9">
        <w:t xml:space="preserve"> </w:t>
      </w:r>
      <w:r>
        <w:t>The elements of this workflow are described next.</w:t>
      </w:r>
    </w:p>
    <w:p w14:paraId="24F48C69" w14:textId="77777777" w:rsidR="00C12705" w:rsidRPr="003573EA" w:rsidRDefault="00C12705" w:rsidP="00C12705"/>
    <w:p w14:paraId="54BB5FB3" w14:textId="77777777" w:rsidR="00C12705" w:rsidRDefault="00C12705">
      <w:pPr>
        <w:pStyle w:val="Heading3"/>
      </w:pPr>
      <w:bookmarkStart w:id="721" w:name="_Toc437518617"/>
      <w:r>
        <w:t>Providers agree on a common multi-domain service</w:t>
      </w:r>
      <w:bookmarkEnd w:id="721"/>
    </w:p>
    <w:p w14:paraId="335341C6" w14:textId="5E8C533F" w:rsidR="00C12705" w:rsidRDefault="00C12705" w:rsidP="00C12705">
      <w:r>
        <w:t>The aim of the Service Definition is to allow a federation of network providers to collaborate to define their own service.</w:t>
      </w:r>
      <w:r w:rsidR="00E411A9">
        <w:t xml:space="preserve"> </w:t>
      </w:r>
      <w:r>
        <w:t xml:space="preserve">First the providers have to agree on the </w:t>
      </w:r>
      <w:r w:rsidR="008D722C">
        <w:t>inter-Network</w:t>
      </w:r>
      <w:r>
        <w:t xml:space="preserve"> service that they wish to offer.</w:t>
      </w:r>
      <w:r w:rsidR="00E411A9">
        <w:t xml:space="preserve"> </w:t>
      </w:r>
      <w:r>
        <w:t xml:space="preserve">This implies that the participating providers must agree to </w:t>
      </w:r>
      <w:r w:rsidR="007D16F6">
        <w:t>honor</w:t>
      </w:r>
      <w:r>
        <w:t xml:space="preserve"> a minimum level of service functionality in accordance with this agreement.</w:t>
      </w:r>
      <w:r w:rsidR="00E411A9">
        <w:t xml:space="preserve"> </w:t>
      </w:r>
      <w:r>
        <w:t>This will ensure that any provider issuing a Connection request in the service area can be confident that the request will be delivered as long as sufficient network capacity is available.</w:t>
      </w:r>
    </w:p>
    <w:p w14:paraId="1C0F2A6A" w14:textId="77777777" w:rsidR="00C24A30" w:rsidRDefault="00C24A30" w:rsidP="00C12705"/>
    <w:p w14:paraId="0CDAE40D" w14:textId="77777777" w:rsidR="00C12705" w:rsidRDefault="00C12705" w:rsidP="00C12705">
      <w:r>
        <w:t>Once the service is agreed, the network providers can either use a pre-defined Service Definition template or build a new Service Definition.</w:t>
      </w:r>
    </w:p>
    <w:p w14:paraId="6A69C621" w14:textId="77777777" w:rsidR="00C24A30" w:rsidRDefault="00C24A30" w:rsidP="00C12705"/>
    <w:p w14:paraId="76E2C42A" w14:textId="77777777" w:rsidR="00C12705" w:rsidRDefault="00C12705">
      <w:pPr>
        <w:pStyle w:val="Heading3"/>
      </w:pPr>
      <w:bookmarkStart w:id="722" w:name="_Toc437518618"/>
      <w:r>
        <w:t>Building an XML Service D</w:t>
      </w:r>
      <w:r w:rsidRPr="00070880">
        <w:t>efinition instance</w:t>
      </w:r>
      <w:bookmarkEnd w:id="722"/>
    </w:p>
    <w:p w14:paraId="748C79D6" w14:textId="03728117" w:rsidR="00C12705" w:rsidRDefault="00C12705" w:rsidP="00C12705">
      <w:r>
        <w:t xml:space="preserve">In many situations it is expected that one of the pre-defined set of SDs (such as the </w:t>
      </w:r>
      <w:r w:rsidR="00F82529">
        <w:t>P2P</w:t>
      </w:r>
      <w:r>
        <w:t xml:space="preserve"> </w:t>
      </w:r>
      <w:r w:rsidR="00E56908">
        <w:t>Ethernet VLAN Transfer Service</w:t>
      </w:r>
      <w:r>
        <w:t>) will be suitable for describing a new service.</w:t>
      </w:r>
      <w:r w:rsidR="00E411A9">
        <w:t xml:space="preserve"> </w:t>
      </w:r>
      <w:r>
        <w:t xml:space="preserve">Where a new service is not fully described by an existing SD, then the providers who have developed the new service </w:t>
      </w:r>
      <w:r w:rsidR="008C1E90">
        <w:t>will</w:t>
      </w:r>
      <w:r>
        <w:t xml:space="preserve"> develop a new SD to describe the </w:t>
      </w:r>
      <w:r w:rsidR="008C1E90">
        <w:t xml:space="preserve">details of the </w:t>
      </w:r>
      <w:r>
        <w:t>service</w:t>
      </w:r>
      <w:r w:rsidR="008C1E90">
        <w:t xml:space="preserve">, </w:t>
      </w:r>
      <w:r>
        <w:t>ensur</w:t>
      </w:r>
      <w:r w:rsidR="008C1E90">
        <w:t>ing</w:t>
      </w:r>
      <w:r>
        <w:t xml:space="preserve"> that all requestable parameters are included and fully defined.</w:t>
      </w:r>
    </w:p>
    <w:p w14:paraId="4C2B0D3D" w14:textId="77777777" w:rsidR="00E56908" w:rsidRDefault="00E56908" w:rsidP="00C12705"/>
    <w:p w14:paraId="2AA7B8CD" w14:textId="5ACF1051" w:rsidR="00C12705" w:rsidRDefault="00C12705" w:rsidP="00C12705">
      <w:r>
        <w:t>The following figure shows diagrammatically how a SD is developed.</w:t>
      </w:r>
      <w:r w:rsidR="00E411A9">
        <w:t xml:space="preserve"> </w:t>
      </w:r>
      <w:r>
        <w:t>The SD is built up by incorporating parameters and attributes from a range of source documents.</w:t>
      </w:r>
    </w:p>
    <w:p w14:paraId="7F694991" w14:textId="77777777" w:rsidR="00C12705" w:rsidRDefault="00C12705"/>
    <w:p w14:paraId="05382941" w14:textId="77777777" w:rsidR="00C12705" w:rsidRDefault="00307EF8" w:rsidP="00C12705">
      <w:r>
        <w:rPr>
          <w:noProof/>
        </w:rPr>
        <w:lastRenderedPageBreak/>
        <w:drawing>
          <wp:inline distT="0" distB="0" distL="0" distR="0" wp14:anchorId="6FDB42CA" wp14:editId="499E4594">
            <wp:extent cx="5470525" cy="2552065"/>
            <wp:effectExtent l="0" t="0" r="0" b="0"/>
            <wp:docPr id="265" name="Picture 265" descr="Macintosh HD:Users:hacksaw:Desktop:Screen Shot 2013-12-09 at 5.4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hacksaw:Desktop:Screen Shot 2013-12-09 at 5.43.1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0525" cy="2552065"/>
                    </a:xfrm>
                    <a:prstGeom prst="rect">
                      <a:avLst/>
                    </a:prstGeom>
                    <a:noFill/>
                    <a:ln>
                      <a:noFill/>
                    </a:ln>
                  </pic:spPr>
                </pic:pic>
              </a:graphicData>
            </a:graphic>
          </wp:inline>
        </w:drawing>
      </w:r>
    </w:p>
    <w:p w14:paraId="5693538A" w14:textId="54B1DFC5" w:rsidR="00374FFA" w:rsidRPr="006C7966" w:rsidRDefault="00374FFA" w:rsidP="00374FFA">
      <w:pPr>
        <w:pStyle w:val="Caption"/>
        <w:jc w:val="center"/>
      </w:pPr>
      <w:r w:rsidRPr="006C7966">
        <w:t xml:space="preserve">Figure </w:t>
      </w:r>
      <w:fldSimple w:instr=" SEQ Figure \* ARABIC ">
        <w:r w:rsidR="00D5423B">
          <w:rPr>
            <w:noProof/>
          </w:rPr>
          <w:t>14</w:t>
        </w:r>
      </w:fldSimple>
      <w:r w:rsidRPr="006C7966">
        <w:t xml:space="preserve">: </w:t>
      </w:r>
      <w:r>
        <w:t>Building a Service Definition</w:t>
      </w:r>
    </w:p>
    <w:p w14:paraId="6CF8C66C" w14:textId="77777777" w:rsidR="00C12705" w:rsidRDefault="00C12705" w:rsidP="00C12705"/>
    <w:p w14:paraId="1EE10FA7" w14:textId="77777777" w:rsidR="00C12705" w:rsidRDefault="00C12705" w:rsidP="00C12705">
      <w:r>
        <w:t>The XML SD instance is built up by incorporating the following elements:</w:t>
      </w:r>
    </w:p>
    <w:p w14:paraId="3B223B3B" w14:textId="77777777" w:rsidR="00C12705" w:rsidRDefault="00C12705" w:rsidP="00C12705">
      <w:pPr>
        <w:pStyle w:val="ListParagraph"/>
        <w:numPr>
          <w:ilvl w:val="0"/>
          <w:numId w:val="35"/>
        </w:numPr>
        <w:spacing w:after="160" w:line="259" w:lineRule="auto"/>
      </w:pPr>
      <w:r>
        <w:t xml:space="preserve">Parameters from the NSI CS schema (e.g. </w:t>
      </w:r>
      <w:r w:rsidR="00075FC8" w:rsidRPr="007040F7">
        <w:rPr>
          <w:i/>
        </w:rPr>
        <w:t>startTime</w:t>
      </w:r>
      <w:r>
        <w:t xml:space="preserve">, </w:t>
      </w:r>
      <w:r w:rsidR="00075FC8" w:rsidRPr="007040F7">
        <w:rPr>
          <w:i/>
        </w:rPr>
        <w:t>endTime</w:t>
      </w:r>
      <w:r>
        <w:t>)</w:t>
      </w:r>
    </w:p>
    <w:p w14:paraId="2B471DCD" w14:textId="77777777" w:rsidR="00C12705" w:rsidRDefault="00741569" w:rsidP="00C12705">
      <w:pPr>
        <w:pStyle w:val="ListParagraph"/>
        <w:numPr>
          <w:ilvl w:val="0"/>
          <w:numId w:val="35"/>
        </w:numPr>
        <w:spacing w:after="160" w:line="259" w:lineRule="auto"/>
      </w:pPr>
      <w:r>
        <w:t>Parameters from the service-</w:t>
      </w:r>
      <w:r w:rsidR="00C12705">
        <w:t>specific schema (describes common service</w:t>
      </w:r>
      <w:r>
        <w:t>-</w:t>
      </w:r>
      <w:r w:rsidR="00C12705">
        <w:t>specific types)</w:t>
      </w:r>
    </w:p>
    <w:p w14:paraId="624F135E" w14:textId="77777777" w:rsidR="00C12705" w:rsidRDefault="00C12705" w:rsidP="00C12705">
      <w:pPr>
        <w:pStyle w:val="ListParagraph"/>
        <w:numPr>
          <w:ilvl w:val="0"/>
          <w:numId w:val="35"/>
        </w:numPr>
        <w:spacing w:after="160" w:line="259" w:lineRule="auto"/>
      </w:pPr>
      <w:r>
        <w:t>SLA attributes and technology specific attributes (e.g. monitoring, VLAN framing types)</w:t>
      </w:r>
    </w:p>
    <w:p w14:paraId="0EA6EB72" w14:textId="77777777" w:rsidR="00C12705" w:rsidRDefault="00C12705" w:rsidP="00C12705">
      <w:pPr>
        <w:pStyle w:val="ListParagraph"/>
        <w:numPr>
          <w:ilvl w:val="0"/>
          <w:numId w:val="35"/>
        </w:numPr>
        <w:spacing w:after="160" w:line="259" w:lineRule="auto"/>
      </w:pPr>
      <w:r>
        <w:t>Service errors (i.e. service errors specific to the service type)</w:t>
      </w:r>
    </w:p>
    <w:p w14:paraId="34A33647" w14:textId="77777777" w:rsidR="00C12705" w:rsidRDefault="00C12705" w:rsidP="00C12705"/>
    <w:p w14:paraId="74660EAB" w14:textId="77777777" w:rsidR="00C12705" w:rsidRDefault="00C12705">
      <w:pPr>
        <w:pStyle w:val="Heading3"/>
      </w:pPr>
      <w:bookmarkStart w:id="723" w:name="_Toc437518619"/>
      <w:r>
        <w:t>Using SDs to request a service instance</w:t>
      </w:r>
      <w:bookmarkEnd w:id="723"/>
    </w:p>
    <w:p w14:paraId="0A4D9DE6" w14:textId="73B0C002" w:rsidR="00C12705" w:rsidRDefault="00C12705" w:rsidP="00C12705">
      <w:r>
        <w:t>When creating a Connection request message, the elements included in the message will include the CS base schema elements and elements from the appropriate SD.</w:t>
      </w:r>
      <w:r w:rsidR="00E411A9">
        <w:t xml:space="preserve"> </w:t>
      </w:r>
      <w:r>
        <w:t>In the example shown below</w:t>
      </w:r>
      <w:r w:rsidR="008C1E90">
        <w:t>,</w:t>
      </w:r>
      <w:r>
        <w:t xml:space="preserve"> the </w:t>
      </w:r>
      <w:r w:rsidR="008C1E90">
        <w:t xml:space="preserve">specified </w:t>
      </w:r>
      <w:r w:rsidRPr="00B22F2D">
        <w:rPr>
          <w:i/>
        </w:rPr>
        <w:t>serviceType</w:t>
      </w:r>
      <w:r>
        <w:t xml:space="preserve"> </w:t>
      </w:r>
      <w:r w:rsidR="008C1E90">
        <w:t xml:space="preserve">uniquely </w:t>
      </w:r>
      <w:r>
        <w:t xml:space="preserve">identifies </w:t>
      </w:r>
      <w:r w:rsidR="008C1E90">
        <w:t xml:space="preserve">an SD instance document requiring that </w:t>
      </w:r>
      <w:r>
        <w:t xml:space="preserve">the </w:t>
      </w:r>
      <w:r w:rsidR="00F82529">
        <w:t>P2P</w:t>
      </w:r>
      <w:r>
        <w:t xml:space="preserve"> service element </w:t>
      </w:r>
      <w:r w:rsidR="00CC1660">
        <w:t xml:space="preserve">(psp2) </w:t>
      </w:r>
      <w:r w:rsidR="008C1E90">
        <w:t>must be included in the reservation request.</w:t>
      </w:r>
      <w:r w:rsidR="00E411A9">
        <w:t xml:space="preserve"> </w:t>
      </w:r>
      <w:r w:rsidR="008C1E90">
        <w:t xml:space="preserve">This p2ps element is included as a service specific extension to the existing reservation, with </w:t>
      </w:r>
      <w:r w:rsidR="00987569">
        <w:t xml:space="preserve">service </w:t>
      </w:r>
      <w:r w:rsidR="008C1E90">
        <w:t xml:space="preserve">parameters populated from </w:t>
      </w:r>
      <w:r>
        <w:t>the P2PServcieBaseType.</w:t>
      </w:r>
    </w:p>
    <w:p w14:paraId="5EAF4A0F" w14:textId="77777777" w:rsidR="00C12705" w:rsidRDefault="00C12705" w:rsidP="00C12705"/>
    <w:p w14:paraId="05B9028F" w14:textId="77777777" w:rsidR="00C12705" w:rsidRDefault="00307EF8" w:rsidP="00C12705">
      <w:r>
        <w:rPr>
          <w:noProof/>
        </w:rPr>
        <w:drawing>
          <wp:inline distT="0" distB="0" distL="0" distR="0" wp14:anchorId="57E024E4" wp14:editId="4CF42EC5">
            <wp:extent cx="5478145" cy="2162810"/>
            <wp:effectExtent l="0" t="0" r="8255" b="0"/>
            <wp:docPr id="257" name="Picture 257" descr="Macintosh HD:Users:hacksaw:Desktop:Screen Shot 2013-12-09 at 5.4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hacksaw:Desktop:Screen Shot 2013-12-09 at 5.40.1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145" cy="2162810"/>
                    </a:xfrm>
                    <a:prstGeom prst="rect">
                      <a:avLst/>
                    </a:prstGeom>
                    <a:noFill/>
                    <a:ln>
                      <a:noFill/>
                    </a:ln>
                  </pic:spPr>
                </pic:pic>
              </a:graphicData>
            </a:graphic>
          </wp:inline>
        </w:drawing>
      </w:r>
    </w:p>
    <w:p w14:paraId="25A3EB03" w14:textId="5EC30B6E" w:rsidR="00C12705" w:rsidRDefault="00374FFA" w:rsidP="00B22F2D">
      <w:pPr>
        <w:pStyle w:val="Caption"/>
        <w:jc w:val="center"/>
      </w:pPr>
      <w:r w:rsidRPr="006C7966">
        <w:t xml:space="preserve">Figure </w:t>
      </w:r>
      <w:fldSimple w:instr=" SEQ Figure \* ARABIC ">
        <w:r w:rsidR="00D5423B">
          <w:rPr>
            <w:noProof/>
          </w:rPr>
          <w:t>15</w:t>
        </w:r>
      </w:fldSimple>
      <w:r w:rsidRPr="006C7966">
        <w:t xml:space="preserve">: </w:t>
      </w:r>
      <w:r>
        <w:t>Creating a Connection request using the Service Definition</w:t>
      </w:r>
    </w:p>
    <w:p w14:paraId="1C7B9B5F" w14:textId="77777777" w:rsidR="00C12705" w:rsidRDefault="00C12705" w:rsidP="00C12705"/>
    <w:p w14:paraId="4D0457B7" w14:textId="77777777" w:rsidR="00C12705" w:rsidRDefault="00C12705">
      <w:pPr>
        <w:pStyle w:val="Heading3"/>
      </w:pPr>
      <w:bookmarkStart w:id="724" w:name="_Toc437518620"/>
      <w:r>
        <w:lastRenderedPageBreak/>
        <w:t>Interpreting an incoming request</w:t>
      </w:r>
      <w:bookmarkEnd w:id="724"/>
    </w:p>
    <w:p w14:paraId="3AA5D6E8" w14:textId="7B9A5ACA" w:rsidR="00C12705" w:rsidRDefault="00C12705" w:rsidP="00C12705">
      <w:r>
        <w:t xml:space="preserve">The </w:t>
      </w:r>
      <w:r w:rsidRPr="00B22F2D">
        <w:rPr>
          <w:i/>
        </w:rPr>
        <w:t>serviceType</w:t>
      </w:r>
      <w:r>
        <w:t xml:space="preserve"> element relays the specific service type being requested in the reservation.</w:t>
      </w:r>
      <w:r w:rsidR="00E411A9">
        <w:t xml:space="preserve"> </w:t>
      </w:r>
      <w:r>
        <w:t xml:space="preserve">This service type string maps to a specific Service </w:t>
      </w:r>
      <w:r w:rsidR="00EB3AA8">
        <w:t>Definition</w:t>
      </w:r>
      <w:r>
        <w:t xml:space="preserve"> template defined by the network providers describing the type of service offered, parameters supported in a reservation request (mandatory and optional), defaults for parameters if not specified (as well as maximums and minimums), and other attributes relating to the service offering. The NSA in turn uses this information to determine the specific service parameters carried in the criteria element required to specify the requested service.</w:t>
      </w:r>
    </w:p>
    <w:p w14:paraId="07324A71" w14:textId="77777777" w:rsidR="00C12705" w:rsidRDefault="00C12705" w:rsidP="00C12705"/>
    <w:p w14:paraId="2F5E8175" w14:textId="77777777" w:rsidR="00F55028" w:rsidRDefault="00F55028" w:rsidP="00C12705">
      <w:r>
        <w:rPr>
          <w:noProof/>
        </w:rPr>
        <w:drawing>
          <wp:inline distT="0" distB="0" distL="0" distR="0" wp14:anchorId="4EB323A4" wp14:editId="496B2FE2">
            <wp:extent cx="5478145" cy="3991610"/>
            <wp:effectExtent l="0" t="0" r="8255" b="0"/>
            <wp:docPr id="457" name="Picture 457" descr="Macintosh HD:Users:hacksaw:Desktop:Screen Shot 2013-12-10 at 11.5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cksaw:Desktop:Screen Shot 2013-12-10 at 11.53.29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145" cy="3991610"/>
                    </a:xfrm>
                    <a:prstGeom prst="rect">
                      <a:avLst/>
                    </a:prstGeom>
                    <a:noFill/>
                    <a:ln>
                      <a:noFill/>
                    </a:ln>
                  </pic:spPr>
                </pic:pic>
              </a:graphicData>
            </a:graphic>
          </wp:inline>
        </w:drawing>
      </w:r>
    </w:p>
    <w:p w14:paraId="57992604" w14:textId="6B9A03CC" w:rsidR="00C12705" w:rsidRPr="008A1662" w:rsidRDefault="00F55028" w:rsidP="00B22F2D">
      <w:pPr>
        <w:jc w:val="center"/>
        <w:rPr>
          <w:b/>
        </w:rPr>
      </w:pPr>
      <w:r w:rsidRPr="008A1662">
        <w:rPr>
          <w:b/>
        </w:rPr>
        <w:t xml:space="preserve">Figure </w:t>
      </w:r>
      <w:r w:rsidR="00075FC8" w:rsidRPr="008A1662">
        <w:rPr>
          <w:b/>
        </w:rPr>
        <w:fldChar w:fldCharType="begin"/>
      </w:r>
      <w:r w:rsidR="00A85CD0" w:rsidRPr="008A1662">
        <w:rPr>
          <w:b/>
        </w:rPr>
        <w:instrText xml:space="preserve"> SEQ Figure \* ARABIC </w:instrText>
      </w:r>
      <w:r w:rsidR="00075FC8" w:rsidRPr="008A1662">
        <w:rPr>
          <w:b/>
        </w:rPr>
        <w:fldChar w:fldCharType="separate"/>
      </w:r>
      <w:r w:rsidR="00D5423B">
        <w:rPr>
          <w:b/>
          <w:noProof/>
        </w:rPr>
        <w:t>16</w:t>
      </w:r>
      <w:r w:rsidR="00075FC8" w:rsidRPr="008A1662">
        <w:rPr>
          <w:b/>
          <w:noProof/>
        </w:rPr>
        <w:fldChar w:fldCharType="end"/>
      </w:r>
      <w:r w:rsidRPr="008A1662">
        <w:rPr>
          <w:b/>
        </w:rPr>
        <w:t>: Interpreting a Connection request using the Service Definition</w:t>
      </w:r>
    </w:p>
    <w:p w14:paraId="2954505B" w14:textId="77777777" w:rsidR="00C12705" w:rsidRDefault="00C12705" w:rsidP="00C12705"/>
    <w:p w14:paraId="229B71ED" w14:textId="77777777" w:rsidR="00C12705" w:rsidRDefault="00C12705" w:rsidP="00C12705">
      <w:r>
        <w:t xml:space="preserve">When a </w:t>
      </w:r>
      <w:r w:rsidRPr="00B22F2D">
        <w:rPr>
          <w:i/>
        </w:rPr>
        <w:t>reserveRequest</w:t>
      </w:r>
      <w:r>
        <w:t xml:space="preserve"> arrives the following steps are followed:</w:t>
      </w:r>
    </w:p>
    <w:p w14:paraId="406E53C9" w14:textId="77777777" w:rsidR="00C12705" w:rsidRPr="00A5694D" w:rsidRDefault="00C12705" w:rsidP="00C21660">
      <w:pPr>
        <w:pStyle w:val="ListParagraph"/>
        <w:numPr>
          <w:ilvl w:val="0"/>
          <w:numId w:val="36"/>
        </w:numPr>
        <w:spacing w:after="160" w:line="259" w:lineRule="auto"/>
        <w:ind w:left="709"/>
      </w:pPr>
      <w:r>
        <w:t>E</w:t>
      </w:r>
      <w:r w:rsidRPr="00A5694D">
        <w:t xml:space="preserve">xtract the </w:t>
      </w:r>
      <w:r w:rsidRPr="00B22F2D">
        <w:rPr>
          <w:bCs/>
          <w:i/>
          <w:iCs/>
        </w:rPr>
        <w:t>serviceType</w:t>
      </w:r>
      <w:r w:rsidRPr="00A5694D">
        <w:t xml:space="preserve"> value</w:t>
      </w:r>
      <w:r w:rsidR="007C5A41">
        <w:t>.</w:t>
      </w:r>
    </w:p>
    <w:p w14:paraId="639112D2" w14:textId="77777777" w:rsidR="00C12705" w:rsidRPr="00A5694D" w:rsidRDefault="00C12705" w:rsidP="00C21660">
      <w:pPr>
        <w:pStyle w:val="ListParagraph"/>
        <w:numPr>
          <w:ilvl w:val="0"/>
          <w:numId w:val="36"/>
        </w:numPr>
        <w:spacing w:after="160" w:line="259" w:lineRule="auto"/>
        <w:ind w:left="709"/>
      </w:pPr>
      <w:r w:rsidRPr="00A5694D">
        <w:t xml:space="preserve">Fetch the Service Definition corresponding to the </w:t>
      </w:r>
      <w:r w:rsidRPr="00B22F2D">
        <w:rPr>
          <w:bCs/>
          <w:i/>
          <w:iCs/>
        </w:rPr>
        <w:t>serviceType</w:t>
      </w:r>
      <w:r w:rsidRPr="00A5694D">
        <w:t>.</w:t>
      </w:r>
    </w:p>
    <w:p w14:paraId="4F8BE319" w14:textId="77777777" w:rsidR="00C12705" w:rsidRPr="00A5694D" w:rsidRDefault="00C12705" w:rsidP="00C21660">
      <w:pPr>
        <w:pStyle w:val="ListParagraph"/>
        <w:numPr>
          <w:ilvl w:val="0"/>
          <w:numId w:val="36"/>
        </w:numPr>
        <w:spacing w:after="160" w:line="259" w:lineRule="auto"/>
        <w:ind w:left="709"/>
      </w:pPr>
      <w:r w:rsidRPr="00A5694D">
        <w:t xml:space="preserve">Extract the service </w:t>
      </w:r>
      <w:r w:rsidR="007C5A41">
        <w:t xml:space="preserve">specific </w:t>
      </w:r>
      <w:r w:rsidRPr="00A5694D">
        <w:t xml:space="preserve">elements from </w:t>
      </w:r>
      <w:r w:rsidRPr="00B22F2D">
        <w:rPr>
          <w:bCs/>
          <w:i/>
          <w:iCs/>
        </w:rPr>
        <w:t>criteria</w:t>
      </w:r>
      <w:r w:rsidRPr="00A5694D">
        <w:rPr>
          <w:b/>
          <w:bCs/>
          <w:i/>
          <w:iCs/>
        </w:rPr>
        <w:t xml:space="preserve"> </w:t>
      </w:r>
      <w:r w:rsidR="007C5A41" w:rsidRPr="00B22F2D">
        <w:rPr>
          <w:bCs/>
          <w:iCs/>
        </w:rPr>
        <w:t>as defined in the SD.</w:t>
      </w:r>
    </w:p>
    <w:p w14:paraId="449403A2" w14:textId="77777777" w:rsidR="00C12705" w:rsidRPr="00A5694D" w:rsidRDefault="00C12705" w:rsidP="00C21660">
      <w:pPr>
        <w:pStyle w:val="ListParagraph"/>
        <w:numPr>
          <w:ilvl w:val="0"/>
          <w:numId w:val="36"/>
        </w:numPr>
        <w:spacing w:after="160" w:line="259" w:lineRule="auto"/>
        <w:ind w:left="709"/>
      </w:pPr>
      <w:r w:rsidRPr="00A5694D">
        <w:t xml:space="preserve">Use the Service Definition to validate that these </w:t>
      </w:r>
      <w:r w:rsidR="000314C5">
        <w:t xml:space="preserve">parameters </w:t>
      </w:r>
      <w:r w:rsidRPr="00A5694D">
        <w:t>are allowed for this service and process the service request using both the supplied service parameters and additional information as needed from the Service Definition document.</w:t>
      </w:r>
    </w:p>
    <w:p w14:paraId="7D5C379D" w14:textId="77777777" w:rsidR="00C12705" w:rsidRDefault="00C12705" w:rsidP="00C12705"/>
    <w:p w14:paraId="55CE731A" w14:textId="77777777" w:rsidR="00C12705" w:rsidRDefault="00C12705" w:rsidP="00B22F2D">
      <w:pPr>
        <w:pStyle w:val="Heading2"/>
      </w:pPr>
      <w:bookmarkStart w:id="725" w:name="_Toc437518621"/>
      <w:r>
        <w:t>Service Definitions and a Request workflow</w:t>
      </w:r>
      <w:bookmarkEnd w:id="725"/>
    </w:p>
    <w:p w14:paraId="6C228A07" w14:textId="77777777" w:rsidR="00F94BB4" w:rsidRDefault="00F94BB4" w:rsidP="00F94BB4">
      <w:r>
        <w:t xml:space="preserve">The complete workflow for Connection requests is </w:t>
      </w:r>
      <w:r w:rsidR="00F82529">
        <w:t>summarized</w:t>
      </w:r>
      <w:r>
        <w:t xml:space="preserve"> here:</w:t>
      </w:r>
    </w:p>
    <w:p w14:paraId="041629BB" w14:textId="5B46DBA4" w:rsidR="00F94BB4" w:rsidRPr="00C1499D" w:rsidRDefault="00F94BB4" w:rsidP="007040F7">
      <w:pPr>
        <w:numPr>
          <w:ilvl w:val="0"/>
          <w:numId w:val="37"/>
        </w:numPr>
        <w:spacing w:line="259" w:lineRule="auto"/>
        <w:ind w:left="714" w:hanging="357"/>
      </w:pPr>
      <w:r>
        <w:t>The RA e</w:t>
      </w:r>
      <w:r w:rsidRPr="00C1499D">
        <w:t>nter</w:t>
      </w:r>
      <w:r>
        <w:t>s</w:t>
      </w:r>
      <w:r w:rsidRPr="00C1499D">
        <w:t xml:space="preserve"> </w:t>
      </w:r>
      <w:r>
        <w:t xml:space="preserve">the parameter values associated with the Connection </w:t>
      </w:r>
      <w:r w:rsidRPr="00C1499D">
        <w:t xml:space="preserve">into the </w:t>
      </w:r>
      <w:r w:rsidRPr="001B0FC9">
        <w:rPr>
          <w:i/>
        </w:rPr>
        <w:t>ConnectionRequest</w:t>
      </w:r>
      <w:r>
        <w:t xml:space="preserve"> message</w:t>
      </w:r>
      <w:r w:rsidR="00A45BFF">
        <w:t>, adding s</w:t>
      </w:r>
      <w:r w:rsidR="00741569">
        <w:t>ervice-</w:t>
      </w:r>
      <w:r w:rsidRPr="00C1499D">
        <w:t>specific parameters</w:t>
      </w:r>
      <w:r w:rsidR="00A45BFF">
        <w:t xml:space="preserve"> to the </w:t>
      </w:r>
      <w:r w:rsidR="00075FC8" w:rsidRPr="007040F7">
        <w:rPr>
          <w:i/>
        </w:rPr>
        <w:t>ConnectionRequest</w:t>
      </w:r>
      <w:r w:rsidR="00A45BFF">
        <w:t xml:space="preserve"> as specified in the SD.</w:t>
      </w:r>
      <w:r w:rsidR="00E411A9">
        <w:t xml:space="preserve"> </w:t>
      </w:r>
      <w:r w:rsidR="00A45BFF">
        <w:t>Service-specific parameters</w:t>
      </w:r>
      <w:r w:rsidRPr="00C1499D">
        <w:t xml:space="preserve"> </w:t>
      </w:r>
      <w:r>
        <w:t>MUST</w:t>
      </w:r>
      <w:r w:rsidRPr="00C1499D">
        <w:t xml:space="preserve"> match the parameters in the SD.</w:t>
      </w:r>
      <w:r w:rsidR="00E411A9">
        <w:t xml:space="preserve"> </w:t>
      </w:r>
    </w:p>
    <w:p w14:paraId="614B8FB9" w14:textId="77777777" w:rsidR="00F94BB4" w:rsidRPr="00C1499D" w:rsidRDefault="00F94BB4" w:rsidP="007040F7">
      <w:pPr>
        <w:numPr>
          <w:ilvl w:val="0"/>
          <w:numId w:val="37"/>
        </w:numPr>
        <w:spacing w:line="259" w:lineRule="auto"/>
        <w:ind w:left="714" w:hanging="357"/>
      </w:pPr>
      <w:r w:rsidRPr="00C1499D">
        <w:t xml:space="preserve">The </w:t>
      </w:r>
      <w:r w:rsidRPr="001B0FC9">
        <w:rPr>
          <w:i/>
        </w:rPr>
        <w:t>serviceType</w:t>
      </w:r>
      <w:r w:rsidRPr="00C1499D">
        <w:t xml:space="preserve"> element</w:t>
      </w:r>
      <w:r>
        <w:t xml:space="preserve"> in the </w:t>
      </w:r>
      <w:r w:rsidRPr="001B0FC9">
        <w:rPr>
          <w:i/>
        </w:rPr>
        <w:t>ConnectionRequest</w:t>
      </w:r>
      <w:r>
        <w:rPr>
          <w:i/>
        </w:rPr>
        <w:t xml:space="preserve"> </w:t>
      </w:r>
      <w:r w:rsidRPr="001B0FC9">
        <w:t>message</w:t>
      </w:r>
      <w:r w:rsidRPr="00C1499D">
        <w:t xml:space="preserve"> </w:t>
      </w:r>
      <w:r>
        <w:t>MUST</w:t>
      </w:r>
      <w:r w:rsidRPr="00C1499D">
        <w:t xml:space="preserve"> identify the SD to which the request is directed.</w:t>
      </w:r>
    </w:p>
    <w:p w14:paraId="2AD58D2A" w14:textId="77777777" w:rsidR="00F94BB4" w:rsidRPr="00C1499D" w:rsidRDefault="00F94BB4" w:rsidP="007040F7">
      <w:pPr>
        <w:numPr>
          <w:ilvl w:val="0"/>
          <w:numId w:val="37"/>
        </w:numPr>
        <w:spacing w:line="259" w:lineRule="auto"/>
        <w:ind w:left="714" w:hanging="357"/>
      </w:pPr>
      <w:r w:rsidRPr="00C1499D">
        <w:lastRenderedPageBreak/>
        <w:t xml:space="preserve">The first NSA to receive the </w:t>
      </w:r>
      <w:r w:rsidRPr="001B0FC9">
        <w:rPr>
          <w:i/>
        </w:rPr>
        <w:t>ConnectionRequest</w:t>
      </w:r>
      <w:r w:rsidRPr="00C1499D">
        <w:t xml:space="preserve"> will parse the request against the nominated SD instance to validate the request.</w:t>
      </w:r>
    </w:p>
    <w:p w14:paraId="5D955FBE" w14:textId="77777777" w:rsidR="00F94BB4" w:rsidRPr="00C1499D" w:rsidRDefault="00F94BB4" w:rsidP="007040F7">
      <w:pPr>
        <w:numPr>
          <w:ilvl w:val="0"/>
          <w:numId w:val="37"/>
        </w:numPr>
        <w:spacing w:line="259" w:lineRule="auto"/>
        <w:ind w:left="714" w:hanging="357"/>
      </w:pPr>
      <w:r w:rsidRPr="00C1499D">
        <w:t xml:space="preserve">Once validated, the </w:t>
      </w:r>
      <w:r w:rsidRPr="001B0FC9">
        <w:rPr>
          <w:i/>
        </w:rPr>
        <w:t>ConnectionRequest</w:t>
      </w:r>
      <w:r w:rsidRPr="00C1499D">
        <w:t xml:space="preserve"> will then be passed to the path computation element.</w:t>
      </w:r>
    </w:p>
    <w:p w14:paraId="4686F3E9" w14:textId="77777777" w:rsidR="00F94BB4" w:rsidRPr="00C1499D" w:rsidRDefault="00F94BB4" w:rsidP="007040F7">
      <w:pPr>
        <w:numPr>
          <w:ilvl w:val="0"/>
          <w:numId w:val="37"/>
        </w:numPr>
        <w:spacing w:line="259" w:lineRule="auto"/>
        <w:ind w:left="714" w:hanging="357"/>
      </w:pPr>
      <w:r w:rsidRPr="00C1499D">
        <w:t>A successful path computation will result in a Connection being scheduled.</w:t>
      </w:r>
    </w:p>
    <w:p w14:paraId="4247FD19" w14:textId="77777777" w:rsidR="00F94BB4" w:rsidRPr="00C1499D" w:rsidRDefault="00F94BB4" w:rsidP="007040F7">
      <w:pPr>
        <w:numPr>
          <w:ilvl w:val="0"/>
          <w:numId w:val="37"/>
        </w:numPr>
        <w:spacing w:line="259" w:lineRule="auto"/>
        <w:ind w:left="714" w:hanging="357"/>
      </w:pPr>
      <w:r w:rsidRPr="00C1499D">
        <w:t xml:space="preserve">If the Connection transits another Network, the new </w:t>
      </w:r>
      <w:r w:rsidRPr="001B0FC9">
        <w:rPr>
          <w:i/>
        </w:rPr>
        <w:t>ConnectionRequest</w:t>
      </w:r>
      <w:r w:rsidRPr="00C1499D">
        <w:t xml:space="preserve"> will use the same SD as the one from the uRA</w:t>
      </w:r>
      <w:r w:rsidR="00A45BFF">
        <w:t xml:space="preserve"> </w:t>
      </w:r>
      <w:r w:rsidR="00A45BFF" w:rsidRPr="00C1499D">
        <w:t>(</w:t>
      </w:r>
      <w:r w:rsidR="00A45BFF">
        <w:t>unless</w:t>
      </w:r>
      <w:r w:rsidR="00A45BFF" w:rsidRPr="00C1499D">
        <w:t xml:space="preserve"> adaptation is performed</w:t>
      </w:r>
      <w:r w:rsidR="00A45BFF">
        <w:t xml:space="preserve"> resulting in a new Connection type</w:t>
      </w:r>
      <w:r w:rsidR="00A45BFF" w:rsidRPr="00C1499D">
        <w:t>)</w:t>
      </w:r>
      <w:r w:rsidRPr="00C1499D">
        <w:t>.</w:t>
      </w:r>
    </w:p>
    <w:p w14:paraId="5EC57E8C" w14:textId="77777777" w:rsidR="00F951AA" w:rsidRPr="00F44238" w:rsidRDefault="00F951AA" w:rsidP="00B22F2D">
      <w:pPr>
        <w:pStyle w:val="nobreak"/>
      </w:pPr>
    </w:p>
    <w:p w14:paraId="38862E17" w14:textId="77777777" w:rsidR="00FF3DA8" w:rsidRPr="006C7966" w:rsidRDefault="00FF3DA8" w:rsidP="00F96628">
      <w:pPr>
        <w:pStyle w:val="Heading1"/>
      </w:pPr>
      <w:bookmarkStart w:id="726" w:name="h.bwvrmjj8t0gi"/>
      <w:bookmarkStart w:id="727" w:name="h.n9u19ibjiefi"/>
      <w:bookmarkStart w:id="728" w:name="h.1fqyv4oqlfzq"/>
      <w:bookmarkStart w:id="729" w:name="h.bnh959jsz6q4"/>
      <w:bookmarkStart w:id="730" w:name="_Ref359325235"/>
      <w:bookmarkStart w:id="731" w:name="_Ref359325328"/>
      <w:bookmarkStart w:id="732" w:name="_Toc437518622"/>
      <w:bookmarkEnd w:id="726"/>
      <w:bookmarkEnd w:id="727"/>
      <w:bookmarkEnd w:id="728"/>
      <w:bookmarkEnd w:id="729"/>
      <w:r w:rsidRPr="006C7966">
        <w:t>XML Schema Definitions</w:t>
      </w:r>
      <w:bookmarkEnd w:id="730"/>
      <w:bookmarkEnd w:id="731"/>
      <w:bookmarkEnd w:id="732"/>
    </w:p>
    <w:p w14:paraId="0EA30C17" w14:textId="20274B8A" w:rsidR="001A62C0" w:rsidRPr="006C7966" w:rsidRDefault="00615FCB" w:rsidP="001A62C0">
      <w:r w:rsidRPr="006C7966">
        <w:t xml:space="preserve">The NSI </w:t>
      </w:r>
      <w:r w:rsidR="001A62C0" w:rsidRPr="006C7966">
        <w:t xml:space="preserve">CS </w:t>
      </w:r>
      <w:del w:id="733" w:author="Guy Roberts" w:date="2015-12-10T13:32:00Z">
        <w:r w:rsidRPr="006C7966" w:rsidDel="000732C4">
          <w:delText>v</w:delText>
        </w:r>
        <w:r w:rsidR="001A62C0" w:rsidRPr="006C7966" w:rsidDel="000732C4">
          <w:delText xml:space="preserve">2.0 </w:delText>
        </w:r>
      </w:del>
      <w:r w:rsidR="001A62C0" w:rsidRPr="006C7966">
        <w:t xml:space="preserve">protocol </w:t>
      </w:r>
      <w:r w:rsidRPr="006C7966">
        <w:t xml:space="preserve">makes use of an </w:t>
      </w:r>
      <w:r w:rsidR="001A62C0" w:rsidRPr="006C7966">
        <w:t>XML schema (XSD) to describe the common</w:t>
      </w:r>
      <w:r w:rsidRPr="006C7966">
        <w:t xml:space="preserve"> message header and individual Connection Service</w:t>
      </w:r>
      <w:r w:rsidR="001A62C0" w:rsidRPr="006C7966">
        <w:t xml:space="preserve"> operation elements and types.</w:t>
      </w:r>
      <w:r w:rsidR="00E411A9">
        <w:t xml:space="preserve"> </w:t>
      </w:r>
      <w:r w:rsidRPr="006C7966">
        <w:t>The</w:t>
      </w:r>
      <w:r w:rsidR="001A62C0" w:rsidRPr="006C7966">
        <w:t xml:space="preserve"> Web Service Description Language (WSDL) is used to describe the interface or operation bindings, capturing the request, response, and error (fault) interactions.</w:t>
      </w:r>
      <w:r w:rsidR="00E411A9">
        <w:t xml:space="preserve"> </w:t>
      </w:r>
      <w:r w:rsidR="001A62C0" w:rsidRPr="006C7966">
        <w:t xml:space="preserve">Finally, </w:t>
      </w:r>
      <w:r w:rsidRPr="006C7966">
        <w:t xml:space="preserve">the </w:t>
      </w:r>
      <w:r w:rsidR="001A62C0" w:rsidRPr="006C7966">
        <w:t xml:space="preserve">WSDL is used to provide a SOAP specific transport binding as a reference specification; however, the XML schema definitions can be </w:t>
      </w:r>
      <w:r w:rsidRPr="006C7966">
        <w:t xml:space="preserve">utilized to encapsulate the NCI </w:t>
      </w:r>
      <w:r w:rsidR="001A62C0" w:rsidRPr="006C7966">
        <w:t xml:space="preserve">CS protocol into other transport bindings. This </w:t>
      </w:r>
      <w:r w:rsidRPr="006C7966">
        <w:t>section</w:t>
      </w:r>
      <w:r w:rsidR="001A62C0" w:rsidRPr="006C7966">
        <w:t xml:space="preserve"> provides a</w:t>
      </w:r>
      <w:r w:rsidRPr="006C7966">
        <w:t xml:space="preserve"> detailed overview of the NSI </w:t>
      </w:r>
      <w:r w:rsidR="001A62C0" w:rsidRPr="006C7966">
        <w:t>CS XML schema definitions.</w:t>
      </w:r>
    </w:p>
    <w:p w14:paraId="201378C4" w14:textId="77777777" w:rsidR="001A62C0" w:rsidRPr="006C7966" w:rsidRDefault="001A62C0" w:rsidP="001A62C0"/>
    <w:p w14:paraId="260CC9B3" w14:textId="77777777" w:rsidR="001A62C0" w:rsidRDefault="001A62C0" w:rsidP="001A62C0">
      <w:r w:rsidRPr="006C7966">
        <w:t>The following namespaces are de</w:t>
      </w:r>
      <w:r w:rsidR="00615FCB" w:rsidRPr="006C7966">
        <w:t xml:space="preserve">fined as part of the NSI </w:t>
      </w:r>
      <w:r w:rsidRPr="006C7966">
        <w:t>CS 2.0 protocol:</w:t>
      </w:r>
    </w:p>
    <w:p w14:paraId="53A2B157" w14:textId="77777777" w:rsidR="001A62C0" w:rsidRPr="006C7966" w:rsidRDefault="001A62C0" w:rsidP="001A62C0"/>
    <w:tbl>
      <w:tblPr>
        <w:tblStyle w:val="TableGrid"/>
        <w:tblW w:w="0" w:type="auto"/>
        <w:tblLook w:val="04A0" w:firstRow="1" w:lastRow="0" w:firstColumn="1" w:lastColumn="0" w:noHBand="0" w:noVBand="1"/>
      </w:tblPr>
      <w:tblGrid>
        <w:gridCol w:w="3794"/>
        <w:gridCol w:w="5062"/>
      </w:tblGrid>
      <w:tr w:rsidR="001A62C0" w:rsidRPr="006C7966" w14:paraId="7E33F383" w14:textId="77777777">
        <w:tc>
          <w:tcPr>
            <w:tcW w:w="3794" w:type="dxa"/>
            <w:shd w:val="clear" w:color="auto" w:fill="BDD9FE"/>
          </w:tcPr>
          <w:p w14:paraId="237A443A" w14:textId="77777777" w:rsidR="001A62C0" w:rsidRPr="006C7966" w:rsidRDefault="001A62C0" w:rsidP="001A62C0">
            <w:pPr>
              <w:ind w:left="600"/>
              <w:rPr>
                <w:rFonts w:eastAsia="Times New Roman"/>
                <w:sz w:val="16"/>
              </w:rPr>
            </w:pPr>
            <w:r w:rsidRPr="006C7966">
              <w:rPr>
                <w:rFonts w:eastAsia="Times New Roman"/>
                <w:sz w:val="16"/>
              </w:rPr>
              <w:t>Description</w:t>
            </w:r>
          </w:p>
        </w:tc>
        <w:tc>
          <w:tcPr>
            <w:tcW w:w="5062" w:type="dxa"/>
            <w:shd w:val="clear" w:color="auto" w:fill="BDD9FE"/>
          </w:tcPr>
          <w:p w14:paraId="249834F2" w14:textId="77777777" w:rsidR="001A62C0" w:rsidRPr="006C7966" w:rsidRDefault="001A62C0" w:rsidP="001A62C0">
            <w:pPr>
              <w:ind w:left="600"/>
              <w:rPr>
                <w:rFonts w:eastAsia="Times New Roman"/>
                <w:sz w:val="16"/>
              </w:rPr>
            </w:pPr>
            <w:r w:rsidRPr="006C7966">
              <w:rPr>
                <w:rFonts w:eastAsia="Times New Roman"/>
                <w:sz w:val="16"/>
              </w:rPr>
              <w:t>Namespace URL</w:t>
            </w:r>
          </w:p>
        </w:tc>
      </w:tr>
      <w:tr w:rsidR="001A62C0" w:rsidRPr="006C7966" w14:paraId="5ABE8C27" w14:textId="77777777">
        <w:tc>
          <w:tcPr>
            <w:tcW w:w="3794" w:type="dxa"/>
          </w:tcPr>
          <w:p w14:paraId="2A11F35C" w14:textId="77777777" w:rsidR="001A62C0" w:rsidRPr="006C7966" w:rsidRDefault="001A62C0" w:rsidP="00A5665B">
            <w:pPr>
              <w:rPr>
                <w:rFonts w:eastAsia="Times New Roman"/>
                <w:sz w:val="16"/>
              </w:rPr>
            </w:pPr>
            <w:r w:rsidRPr="006C7966">
              <w:rPr>
                <w:rFonts w:eastAsia="Times New Roman"/>
                <w:sz w:val="16"/>
              </w:rPr>
              <w:t>Common types shared between NSI message header and CS operation definitions.</w:t>
            </w:r>
          </w:p>
        </w:tc>
        <w:tc>
          <w:tcPr>
            <w:tcW w:w="5062" w:type="dxa"/>
          </w:tcPr>
          <w:p w14:paraId="0DB1D330" w14:textId="77777777" w:rsidR="001A62C0" w:rsidRDefault="00A45D8A" w:rsidP="001A62C0">
            <w:pPr>
              <w:ind w:left="600"/>
              <w:rPr>
                <w:rFonts w:eastAsia="Times New Roman"/>
                <w:sz w:val="16"/>
              </w:rPr>
            </w:pPr>
            <w:hyperlink r:id="rId33" w:history="1">
              <w:r w:rsidR="008E14E2" w:rsidRPr="00EB4208">
                <w:rPr>
                  <w:rStyle w:val="Hyperlink"/>
                  <w:rFonts w:eastAsia="Times New Roman"/>
                  <w:sz w:val="16"/>
                </w:rPr>
                <w:t>http://schemas.ogf.org/nsi/2013/12/framework/types</w:t>
              </w:r>
            </w:hyperlink>
          </w:p>
          <w:p w14:paraId="79FF85D7" w14:textId="77777777" w:rsidR="001A62C0" w:rsidRPr="006C7966" w:rsidRDefault="001A62C0" w:rsidP="001A62C0">
            <w:pPr>
              <w:ind w:left="600"/>
              <w:rPr>
                <w:rFonts w:eastAsia="Times New Roman"/>
                <w:sz w:val="16"/>
              </w:rPr>
            </w:pPr>
          </w:p>
        </w:tc>
      </w:tr>
      <w:tr w:rsidR="001A62C0" w:rsidRPr="006C7966" w14:paraId="42E2F3BD" w14:textId="77777777">
        <w:tc>
          <w:tcPr>
            <w:tcW w:w="3794" w:type="dxa"/>
          </w:tcPr>
          <w:p w14:paraId="5B13A888" w14:textId="77777777" w:rsidR="001A62C0" w:rsidRPr="006C7966" w:rsidRDefault="001A62C0" w:rsidP="00A5665B">
            <w:pPr>
              <w:rPr>
                <w:rFonts w:eastAsia="Times New Roman"/>
                <w:sz w:val="16"/>
              </w:rPr>
            </w:pPr>
            <w:r w:rsidRPr="006C7966">
              <w:rPr>
                <w:rFonts w:eastAsia="Times New Roman"/>
                <w:sz w:val="16"/>
              </w:rPr>
              <w:t>NSI message header definition.</w:t>
            </w:r>
          </w:p>
        </w:tc>
        <w:tc>
          <w:tcPr>
            <w:tcW w:w="5062" w:type="dxa"/>
          </w:tcPr>
          <w:p w14:paraId="1C35469F" w14:textId="77777777" w:rsidR="008E14E2" w:rsidRPr="006C7966" w:rsidRDefault="00A45D8A" w:rsidP="008E14E2">
            <w:pPr>
              <w:ind w:left="600"/>
              <w:rPr>
                <w:rFonts w:eastAsia="Times New Roman"/>
                <w:sz w:val="16"/>
              </w:rPr>
            </w:pPr>
            <w:hyperlink r:id="rId34" w:history="1">
              <w:r w:rsidR="008E14E2" w:rsidRPr="00EB4208">
                <w:rPr>
                  <w:rStyle w:val="Hyperlink"/>
                  <w:rFonts w:eastAsia="Times New Roman"/>
                  <w:sz w:val="16"/>
                </w:rPr>
                <w:t>http://schemas.ogf.org/nsi/2013/12/framework/headers</w:t>
              </w:r>
            </w:hyperlink>
          </w:p>
        </w:tc>
      </w:tr>
      <w:tr w:rsidR="001A62C0" w:rsidRPr="006C7966" w14:paraId="2F8469BD" w14:textId="77777777">
        <w:tc>
          <w:tcPr>
            <w:tcW w:w="3794" w:type="dxa"/>
          </w:tcPr>
          <w:p w14:paraId="17AD796C" w14:textId="35A3641C" w:rsidR="001A62C0" w:rsidRPr="006C7966" w:rsidRDefault="001A62C0" w:rsidP="00885E9A">
            <w:pPr>
              <w:rPr>
                <w:rFonts w:eastAsia="Times New Roman"/>
                <w:sz w:val="16"/>
              </w:rPr>
            </w:pPr>
            <w:r w:rsidRPr="006C7966">
              <w:rPr>
                <w:rFonts w:eastAsia="Times New Roman"/>
                <w:sz w:val="16"/>
              </w:rPr>
              <w:t>NSI CS operation</w:t>
            </w:r>
            <w:r w:rsidR="00885E9A">
              <w:rPr>
                <w:rFonts w:eastAsia="Times New Roman"/>
                <w:sz w:val="16"/>
              </w:rPr>
              <w:t>-</w:t>
            </w:r>
            <w:r w:rsidRPr="006C7966">
              <w:rPr>
                <w:rFonts w:eastAsia="Times New Roman"/>
                <w:sz w:val="16"/>
              </w:rPr>
              <w:t>specific type definitions.</w:t>
            </w:r>
          </w:p>
        </w:tc>
        <w:tc>
          <w:tcPr>
            <w:tcW w:w="5062" w:type="dxa"/>
          </w:tcPr>
          <w:p w14:paraId="7517DCF4" w14:textId="77777777" w:rsidR="008E14E2" w:rsidRPr="006C7966" w:rsidRDefault="00A45D8A" w:rsidP="008E14E2">
            <w:pPr>
              <w:ind w:left="600"/>
              <w:rPr>
                <w:rFonts w:eastAsia="Times New Roman"/>
                <w:sz w:val="16"/>
              </w:rPr>
            </w:pPr>
            <w:hyperlink r:id="rId35" w:history="1">
              <w:r w:rsidR="008E14E2" w:rsidRPr="00EB4208">
                <w:rPr>
                  <w:rStyle w:val="Hyperlink"/>
                  <w:rFonts w:eastAsia="Times New Roman"/>
                  <w:sz w:val="16"/>
                </w:rPr>
                <w:t>http://schemas.ogf.org/nsi/2013/12/connection/types</w:t>
              </w:r>
            </w:hyperlink>
          </w:p>
        </w:tc>
      </w:tr>
      <w:tr w:rsidR="001A62C0" w:rsidRPr="006C7966" w14:paraId="0250881E" w14:textId="77777777">
        <w:tc>
          <w:tcPr>
            <w:tcW w:w="3794" w:type="dxa"/>
          </w:tcPr>
          <w:p w14:paraId="05D93D1F" w14:textId="77777777" w:rsidR="001A62C0" w:rsidRPr="006C7966" w:rsidRDefault="001A62C0" w:rsidP="00A5665B">
            <w:pPr>
              <w:rPr>
                <w:rFonts w:eastAsia="Times New Roman"/>
                <w:sz w:val="16"/>
              </w:rPr>
            </w:pPr>
            <w:r w:rsidRPr="006C7966">
              <w:rPr>
                <w:rFonts w:eastAsia="Times New Roman"/>
                <w:sz w:val="16"/>
              </w:rPr>
              <w:t>NSI CS operation definitions</w:t>
            </w:r>
          </w:p>
        </w:tc>
        <w:tc>
          <w:tcPr>
            <w:tcW w:w="5062" w:type="dxa"/>
          </w:tcPr>
          <w:p w14:paraId="7A0A9058" w14:textId="77777777" w:rsidR="008E14E2" w:rsidRPr="006C7966" w:rsidRDefault="00A45D8A" w:rsidP="008E14E2">
            <w:pPr>
              <w:ind w:left="600"/>
              <w:rPr>
                <w:rFonts w:eastAsia="Times New Roman"/>
                <w:sz w:val="16"/>
              </w:rPr>
            </w:pPr>
            <w:hyperlink r:id="rId36" w:history="1">
              <w:r w:rsidR="008E14E2" w:rsidRPr="00EB4208">
                <w:rPr>
                  <w:rStyle w:val="Hyperlink"/>
                  <w:rFonts w:eastAsia="Times New Roman"/>
                  <w:sz w:val="16"/>
                </w:rPr>
                <w:t>http://schemas.ogf.org/nsi/2013/12connection/interface</w:t>
              </w:r>
            </w:hyperlink>
          </w:p>
        </w:tc>
      </w:tr>
      <w:tr w:rsidR="001A62C0" w:rsidRPr="006C7966" w14:paraId="4605D2D9" w14:textId="77777777">
        <w:tc>
          <w:tcPr>
            <w:tcW w:w="3794" w:type="dxa"/>
          </w:tcPr>
          <w:p w14:paraId="66829C05" w14:textId="77777777" w:rsidR="001A62C0" w:rsidRPr="006C7966" w:rsidRDefault="00E7277F" w:rsidP="00A5665B">
            <w:pPr>
              <w:rPr>
                <w:rFonts w:eastAsia="Times New Roman"/>
                <w:sz w:val="16"/>
              </w:rPr>
            </w:pPr>
            <w:r w:rsidRPr="00E7277F">
              <w:rPr>
                <w:rFonts w:eastAsia="Times New Roman"/>
                <w:sz w:val="16"/>
              </w:rPr>
              <w:t>PA</w:t>
            </w:r>
            <w:r w:rsidR="001A62C0" w:rsidRPr="006C7966">
              <w:rPr>
                <w:rFonts w:eastAsia="Times New Roman"/>
                <w:sz w:val="16"/>
              </w:rPr>
              <w:t xml:space="preserve"> interface SOAP binding</w:t>
            </w:r>
          </w:p>
        </w:tc>
        <w:tc>
          <w:tcPr>
            <w:tcW w:w="5062" w:type="dxa"/>
          </w:tcPr>
          <w:p w14:paraId="3BA863B4" w14:textId="77777777" w:rsidR="008E14E2" w:rsidRPr="006C7966" w:rsidRDefault="00A45D8A" w:rsidP="008E14E2">
            <w:pPr>
              <w:ind w:left="600"/>
              <w:rPr>
                <w:rFonts w:eastAsia="Times New Roman"/>
                <w:sz w:val="16"/>
              </w:rPr>
            </w:pPr>
            <w:hyperlink r:id="rId37" w:history="1">
              <w:r w:rsidR="008E14E2" w:rsidRPr="00EB4208">
                <w:rPr>
                  <w:rStyle w:val="Hyperlink"/>
                  <w:rFonts w:eastAsia="Times New Roman"/>
                  <w:sz w:val="16"/>
                </w:rPr>
                <w:t>http://schemas.ogf.org/nsi/2013/12/connection/provider</w:t>
              </w:r>
            </w:hyperlink>
          </w:p>
        </w:tc>
      </w:tr>
      <w:tr w:rsidR="001A62C0" w:rsidRPr="006C7966" w14:paraId="28314E13" w14:textId="77777777">
        <w:tc>
          <w:tcPr>
            <w:tcW w:w="3794" w:type="dxa"/>
          </w:tcPr>
          <w:p w14:paraId="68769C3B" w14:textId="77777777" w:rsidR="001A62C0" w:rsidRPr="006C7966" w:rsidRDefault="00522401" w:rsidP="00A5665B">
            <w:pPr>
              <w:rPr>
                <w:rFonts w:eastAsia="Times New Roman"/>
                <w:sz w:val="16"/>
              </w:rPr>
            </w:pPr>
            <w:r w:rsidRPr="00522401">
              <w:rPr>
                <w:rFonts w:eastAsia="Times New Roman"/>
                <w:sz w:val="16"/>
              </w:rPr>
              <w:t>RA</w:t>
            </w:r>
            <w:r w:rsidR="001A62C0" w:rsidRPr="006C7966">
              <w:rPr>
                <w:rFonts w:eastAsia="Times New Roman"/>
                <w:sz w:val="16"/>
              </w:rPr>
              <w:t xml:space="preserve"> interface SOAP binding</w:t>
            </w:r>
          </w:p>
        </w:tc>
        <w:tc>
          <w:tcPr>
            <w:tcW w:w="5062" w:type="dxa"/>
          </w:tcPr>
          <w:p w14:paraId="295475A0" w14:textId="77777777" w:rsidR="001A62C0" w:rsidRPr="006C7966" w:rsidRDefault="00A45D8A" w:rsidP="008E14E2">
            <w:pPr>
              <w:ind w:left="600"/>
              <w:rPr>
                <w:rFonts w:eastAsia="Times New Roman"/>
                <w:sz w:val="16"/>
              </w:rPr>
            </w:pPr>
            <w:hyperlink r:id="rId38" w:history="1">
              <w:r w:rsidR="008E14E2" w:rsidRPr="00EB4208">
                <w:rPr>
                  <w:rStyle w:val="Hyperlink"/>
                  <w:rFonts w:eastAsia="Times New Roman"/>
                  <w:sz w:val="16"/>
                </w:rPr>
                <w:t>http://schemas.ogf.org/nsi/2013/12/connection/requester</w:t>
              </w:r>
            </w:hyperlink>
          </w:p>
        </w:tc>
      </w:tr>
    </w:tbl>
    <w:p w14:paraId="068CE54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w:t>
      </w:r>
      <w:r w:rsidR="00075FC8" w:rsidRPr="006C7966">
        <w:rPr>
          <w:b/>
        </w:rPr>
        <w:fldChar w:fldCharType="end"/>
      </w:r>
      <w:r w:rsidRPr="006C7966">
        <w:rPr>
          <w:b/>
        </w:rPr>
        <w:t xml:space="preserve"> – </w:t>
      </w:r>
      <w:r w:rsidR="00E13852">
        <w:rPr>
          <w:rFonts w:cs="Arial"/>
          <w:b/>
        </w:rPr>
        <w:t>XML namespaces for NSI CS 2.0</w:t>
      </w:r>
    </w:p>
    <w:p w14:paraId="66458FDD" w14:textId="77777777" w:rsidR="001A62C0" w:rsidRPr="006C7966" w:rsidRDefault="001A62C0" w:rsidP="001A62C0"/>
    <w:p w14:paraId="15AD09C6" w14:textId="77777777" w:rsidR="001A62C0" w:rsidRPr="006C7966" w:rsidRDefault="001A62C0" w:rsidP="00D628FD">
      <w:pPr>
        <w:pStyle w:val="Heading2"/>
      </w:pPr>
      <w:bookmarkStart w:id="734" w:name="_Toc232679048"/>
      <w:bookmarkStart w:id="735" w:name="_Toc437518623"/>
      <w:r w:rsidRPr="006C7966">
        <w:lastRenderedPageBreak/>
        <w:t>NSI CS Versioning</w:t>
      </w:r>
      <w:bookmarkEnd w:id="734"/>
      <w:bookmarkEnd w:id="735"/>
    </w:p>
    <w:p w14:paraId="2A5CA767" w14:textId="62BD12AD" w:rsidR="001A62C0" w:rsidRPr="006C7966" w:rsidRDefault="001A62C0" w:rsidP="001A62C0">
      <w:pPr>
        <w:keepNext/>
      </w:pPr>
      <w:r w:rsidRPr="006C7966">
        <w:t xml:space="preserve">The </w:t>
      </w:r>
      <w:r w:rsidR="004C4334">
        <w:t>common</w:t>
      </w:r>
      <w:r w:rsidRPr="006C7966">
        <w:t xml:space="preserve"> way </w:t>
      </w:r>
      <w:r w:rsidR="004C4334">
        <w:t>of</w:t>
      </w:r>
      <w:r w:rsidRPr="006C7966">
        <w:t xml:space="preserve"> version SOAP and XSD is </w:t>
      </w:r>
      <w:r w:rsidR="004C4334">
        <w:t>by</w:t>
      </w:r>
      <w:r w:rsidRPr="006C7966">
        <w:t xml:space="preserve"> </w:t>
      </w:r>
      <w:r w:rsidR="004C4334">
        <w:t>using</w:t>
      </w:r>
      <w:r w:rsidRPr="006C7966">
        <w:t xml:space="preserve"> XML namespaces.</w:t>
      </w:r>
      <w:r w:rsidR="00E411A9">
        <w:t xml:space="preserve"> </w:t>
      </w:r>
      <w:r w:rsidRPr="006C7966">
        <w:t xml:space="preserve">Each of the WSDL and XSD schema files defined as part of the NSI CS protocol are identified through their designated namespace URL (for example, </w:t>
      </w:r>
      <w:hyperlink r:id="rId39" w:history="1">
        <w:r w:rsidR="004E4E31" w:rsidRPr="004E4E31">
          <w:rPr>
            <w:rStyle w:val="Hyperlink"/>
          </w:rPr>
          <w:t>http://schemas.ogf.org/nsi/2013/12/framework/headers</w:t>
        </w:r>
      </w:hyperlink>
      <w:r w:rsidRPr="006C7966">
        <w:t xml:space="preserve"> for the NSI framework header definition).</w:t>
      </w:r>
      <w:r w:rsidR="00E411A9">
        <w:t xml:space="preserve"> </w:t>
      </w:r>
      <w:r w:rsidRPr="006C7966">
        <w:t>This versioning mechanism is vital for ensuring end-to-end syntax consistency for message exchange; however, these namespaces do not identify specific behavioral aspects of the protocol.</w:t>
      </w:r>
      <w:r w:rsidR="00E411A9">
        <w:t xml:space="preserve"> </w:t>
      </w:r>
      <w:r w:rsidR="004C4334">
        <w:t>To solve this</w:t>
      </w:r>
      <w:r w:rsidRPr="006C7966">
        <w:t xml:space="preserve"> </w:t>
      </w:r>
      <w:r w:rsidR="004C4334">
        <w:t xml:space="preserve">NSI </w:t>
      </w:r>
      <w:del w:id="736" w:author="Guy Roberts" w:date="2015-12-10T13:33:00Z">
        <w:r w:rsidR="004C4334" w:rsidDel="000732C4">
          <w:delText>v2.0</w:delText>
        </w:r>
        <w:r w:rsidRPr="006C7966" w:rsidDel="000732C4">
          <w:delText xml:space="preserve"> </w:delText>
        </w:r>
      </w:del>
      <w:ins w:id="737" w:author="Guy Roberts" w:date="2015-12-10T13:33:00Z">
        <w:r w:rsidR="000732C4">
          <w:t xml:space="preserve">CS </w:t>
        </w:r>
      </w:ins>
      <w:r w:rsidR="004C4334">
        <w:t xml:space="preserve">has </w:t>
      </w:r>
      <w:r w:rsidRPr="006C7966">
        <w:t>introduced a protocol version field within the NSI header to convey both the syntactic and behavior version of the protocol.</w:t>
      </w:r>
      <w:r w:rsidR="00E411A9">
        <w:t xml:space="preserve"> </w:t>
      </w:r>
      <w:r w:rsidRPr="006C7966">
        <w:t>This allow</w:t>
      </w:r>
      <w:r w:rsidR="004C4334">
        <w:t>s</w:t>
      </w:r>
      <w:r w:rsidRPr="006C7966">
        <w:t xml:space="preserve"> additional versions to be defined that can change behavior aspects without upgrading the base WSDL or XSD definitions.</w:t>
      </w:r>
    </w:p>
    <w:p w14:paraId="3F8EF648" w14:textId="77777777" w:rsidR="001A62C0" w:rsidRPr="006C7966" w:rsidRDefault="001A62C0" w:rsidP="001A62C0">
      <w:pPr>
        <w:keepNext/>
      </w:pPr>
    </w:p>
    <w:p w14:paraId="618CC586" w14:textId="77777777" w:rsidR="00D5423B" w:rsidRDefault="00B254BD">
      <w:pPr>
        <w:keepNext/>
        <w:rPr>
          <w:ins w:id="738" w:author="John MacAuley" w:date="2016-01-08T16:24:00Z"/>
          <w:b/>
          <w:noProof/>
        </w:rPr>
        <w:pPrChange w:id="739" w:author="John MacAuley" w:date="2016-01-08T16:24:00Z">
          <w:pPr>
            <w:spacing w:before="120" w:after="120"/>
            <w:jc w:val="center"/>
          </w:pPr>
        </w:pPrChange>
      </w:pPr>
      <w:r>
        <w:t>V</w:t>
      </w:r>
      <w:r w:rsidRPr="006C7966">
        <w:t xml:space="preserve">ersioning </w:t>
      </w:r>
      <w:r>
        <w:t xml:space="preserve">within the </w:t>
      </w:r>
      <w:r w:rsidRPr="006C7966">
        <w:t xml:space="preserve">NSI </w:t>
      </w:r>
      <w:r>
        <w:t>suite of</w:t>
      </w:r>
      <w:r w:rsidRPr="006C7966">
        <w:t xml:space="preserve"> protocol</w:t>
      </w:r>
      <w:r>
        <w:t>s</w:t>
      </w:r>
      <w:r w:rsidRPr="006C7966">
        <w:t xml:space="preserve"> utilize</w:t>
      </w:r>
      <w:r>
        <w:t>s</w:t>
      </w:r>
      <w:r w:rsidRPr="006C7966">
        <w:t xml:space="preserve"> </w:t>
      </w:r>
      <w:r w:rsidRPr="006C7966">
        <w:rPr>
          <w:bCs/>
        </w:rPr>
        <w:t xml:space="preserve">Internet Assigned Numbers Authority (IANA) MIME Media Types as a standard mechanism for distinguishing between releases of </w:t>
      </w:r>
      <w:r>
        <w:rPr>
          <w:bCs/>
        </w:rPr>
        <w:t>each protocol.</w:t>
      </w:r>
      <w:r w:rsidR="00E411A9">
        <w:rPr>
          <w:bCs/>
        </w:rPr>
        <w:t xml:space="preserve"> </w:t>
      </w:r>
      <w:r>
        <w:rPr>
          <w:bCs/>
        </w:rPr>
        <w:t xml:space="preserve">The current NSI CS 2.0 profile utilizes SOAP over HTTP as a transport that has a standard </w:t>
      </w:r>
      <w:r w:rsidRPr="006C7966">
        <w:rPr>
          <w:bCs/>
        </w:rPr>
        <w:t>MIME Media Type</w:t>
      </w:r>
      <w:r>
        <w:rPr>
          <w:bCs/>
        </w:rPr>
        <w:t xml:space="preserve"> of “application/soap+xml”.</w:t>
      </w:r>
      <w:r w:rsidR="00E411A9">
        <w:rPr>
          <w:bCs/>
        </w:rPr>
        <w:t xml:space="preserve"> </w:t>
      </w:r>
      <w:r>
        <w:rPr>
          <w:bCs/>
        </w:rPr>
        <w:t xml:space="preserve">We have created a custom </w:t>
      </w:r>
      <w:r w:rsidRPr="006C7966">
        <w:rPr>
          <w:bCs/>
        </w:rPr>
        <w:t>Media Type</w:t>
      </w:r>
      <w:r>
        <w:rPr>
          <w:bCs/>
        </w:rPr>
        <w:t xml:space="preserve"> for the NSI CS 2.0 SOAP profile to distinguish this protocol, however, it is only used in the </w:t>
      </w:r>
      <w:r w:rsidRPr="00791A95">
        <w:rPr>
          <w:bCs/>
          <w:i/>
        </w:rPr>
        <w:t>protocolVersion</w:t>
      </w:r>
      <w:r w:rsidRPr="006C7966">
        <w:rPr>
          <w:bCs/>
        </w:rPr>
        <w:t xml:space="preserve"> </w:t>
      </w:r>
      <w:r>
        <w:rPr>
          <w:bCs/>
        </w:rPr>
        <w:t xml:space="preserve">field of the SOAP header and not the </w:t>
      </w:r>
      <w:r w:rsidRPr="009C050C">
        <w:rPr>
          <w:rFonts w:ascii="Helvetica" w:hAnsi="Helvetica"/>
          <w:i/>
          <w:color w:val="000000"/>
        </w:rPr>
        <w:t>Content-types</w:t>
      </w:r>
      <w:r>
        <w:rPr>
          <w:bCs/>
        </w:rPr>
        <w:t xml:space="preserve"> field of the HTTP header that remains “application/soap+xml”.</w:t>
      </w:r>
      <w:r w:rsidR="00E411A9">
        <w:rPr>
          <w:bCs/>
        </w:rPr>
        <w:t xml:space="preserve"> </w:t>
      </w:r>
      <w:r w:rsidR="00075FC8" w:rsidRPr="006C7966">
        <w:rPr>
          <w:bCs/>
        </w:rPr>
        <w:fldChar w:fldCharType="begin"/>
      </w:r>
      <w:r w:rsidR="001A62C0" w:rsidRPr="006C7966">
        <w:rPr>
          <w:bCs/>
        </w:rPr>
        <w:instrText xml:space="preserve"> REF _Ref232577338 \h </w:instrText>
      </w:r>
      <w:r w:rsidR="00443EC2">
        <w:rPr>
          <w:bCs/>
        </w:rPr>
        <w:instrText xml:space="preserve"> \* MERGEFORMAT </w:instrText>
      </w:r>
      <w:r w:rsidR="00075FC8" w:rsidRPr="006C7966">
        <w:rPr>
          <w:bCs/>
        </w:rPr>
      </w:r>
      <w:r w:rsidR="00075FC8" w:rsidRPr="006C7966">
        <w:rPr>
          <w:bCs/>
        </w:rPr>
        <w:fldChar w:fldCharType="separate"/>
      </w:r>
    </w:p>
    <w:p w14:paraId="708286DC" w14:textId="77777777" w:rsidR="00D5423B" w:rsidRDefault="00D5423B">
      <w:pPr>
        <w:keepNext/>
        <w:rPr>
          <w:ins w:id="740" w:author="John MacAuley" w:date="2016-01-08T16:24:00Z"/>
          <w:b/>
        </w:rPr>
        <w:pPrChange w:id="741" w:author="John MacAuley" w:date="2016-01-08T16:24:00Z">
          <w:pPr>
            <w:spacing w:before="120" w:after="120"/>
            <w:jc w:val="center"/>
          </w:pPr>
        </w:pPrChange>
      </w:pPr>
    </w:p>
    <w:p w14:paraId="5A7C9650" w14:textId="77777777" w:rsidR="00D5423B" w:rsidRDefault="00D5423B">
      <w:pPr>
        <w:keepNext/>
        <w:rPr>
          <w:ins w:id="742" w:author="John MacAuley" w:date="2016-01-08T16:24:00Z"/>
          <w:b/>
          <w:noProof/>
        </w:rPr>
        <w:pPrChange w:id="743" w:author="John MacAuley" w:date="2016-01-08T16:24:00Z">
          <w:pPr>
            <w:spacing w:before="120" w:after="120"/>
            <w:jc w:val="center"/>
          </w:pPr>
        </w:pPrChange>
      </w:pPr>
    </w:p>
    <w:p w14:paraId="789F6695" w14:textId="77777777" w:rsidR="00D5423B" w:rsidRDefault="00D5423B">
      <w:pPr>
        <w:keepNext/>
        <w:rPr>
          <w:ins w:id="744" w:author="John MacAuley" w:date="2016-01-08T16:24:00Z"/>
          <w:b/>
        </w:rPr>
        <w:pPrChange w:id="745" w:author="John MacAuley" w:date="2016-01-08T16:24:00Z">
          <w:pPr>
            <w:spacing w:before="120" w:after="120"/>
            <w:jc w:val="center"/>
          </w:pPr>
        </w:pPrChange>
      </w:pPr>
    </w:p>
    <w:p w14:paraId="2F69EA35" w14:textId="77777777" w:rsidR="00BD4BAA" w:rsidDel="00D5423B" w:rsidRDefault="00D5423B" w:rsidP="00BD4BAA">
      <w:pPr>
        <w:keepNext/>
        <w:rPr>
          <w:del w:id="746" w:author="John MacAuley" w:date="2016-01-08T16:24:00Z"/>
          <w:b/>
          <w:noProof/>
        </w:rPr>
      </w:pPr>
      <w:ins w:id="747" w:author="John MacAuley" w:date="2016-01-08T16:24:00Z">
        <w:r w:rsidRPr="006C7966">
          <w:rPr>
            <w:b/>
            <w:noProof/>
          </w:rPr>
          <w:t>Table</w:t>
        </w:r>
        <w:r w:rsidRPr="006C7966">
          <w:rPr>
            <w:b/>
          </w:rPr>
          <w:t xml:space="preserve"> </w:t>
        </w:r>
        <w:r>
          <w:rPr>
            <w:b/>
            <w:noProof/>
          </w:rPr>
          <w:t>6</w:t>
        </w:r>
      </w:ins>
    </w:p>
    <w:p w14:paraId="0D4AD065" w14:textId="77777777" w:rsidR="00BD4BAA" w:rsidDel="00D5423B" w:rsidRDefault="00BD4BAA" w:rsidP="00BD4BAA">
      <w:pPr>
        <w:keepNext/>
        <w:rPr>
          <w:del w:id="748" w:author="John MacAuley" w:date="2016-01-08T16:24:00Z"/>
          <w:b/>
        </w:rPr>
      </w:pPr>
    </w:p>
    <w:p w14:paraId="0A295DB4" w14:textId="77777777" w:rsidR="00BD4BAA" w:rsidDel="00D5423B" w:rsidRDefault="00BD4BAA" w:rsidP="00BD4BAA">
      <w:pPr>
        <w:keepNext/>
        <w:rPr>
          <w:del w:id="749" w:author="John MacAuley" w:date="2016-01-08T16:24:00Z"/>
          <w:b/>
          <w:noProof/>
        </w:rPr>
      </w:pPr>
    </w:p>
    <w:p w14:paraId="6FFC7FE7" w14:textId="77777777" w:rsidR="00BD4BAA" w:rsidDel="00D5423B" w:rsidRDefault="00BD4BAA" w:rsidP="00BD4BAA">
      <w:pPr>
        <w:keepNext/>
        <w:rPr>
          <w:del w:id="750" w:author="John MacAuley" w:date="2016-01-08T16:24:00Z"/>
          <w:b/>
        </w:rPr>
      </w:pPr>
    </w:p>
    <w:p w14:paraId="063E065E" w14:textId="77B3479D" w:rsidR="001A62C0" w:rsidRPr="006C7966" w:rsidRDefault="00BD4BAA" w:rsidP="001A62C0">
      <w:pPr>
        <w:keepNext/>
      </w:pPr>
      <w:del w:id="751" w:author="John MacAuley" w:date="2016-01-08T16:24:00Z">
        <w:r w:rsidRPr="006C7966" w:rsidDel="00D5423B">
          <w:rPr>
            <w:b/>
            <w:noProof/>
          </w:rPr>
          <w:delText>Table</w:delText>
        </w:r>
        <w:r w:rsidRPr="006C7966" w:rsidDel="00D5423B">
          <w:rPr>
            <w:b/>
          </w:rPr>
          <w:delText xml:space="preserve"> </w:delText>
        </w:r>
        <w:r w:rsidDel="00D5423B">
          <w:rPr>
            <w:b/>
            <w:noProof/>
          </w:rPr>
          <w:delText>6</w:delText>
        </w:r>
      </w:del>
      <w:r w:rsidR="00075FC8" w:rsidRPr="006C7966">
        <w:rPr>
          <w:bCs/>
        </w:rPr>
        <w:fldChar w:fldCharType="end"/>
      </w:r>
      <w:r w:rsidR="00D10D78">
        <w:rPr>
          <w:bCs/>
        </w:rPr>
        <w:t xml:space="preserve"> </w:t>
      </w:r>
      <w:r w:rsidR="001A62C0" w:rsidRPr="006C7966">
        <w:rPr>
          <w:bCs/>
        </w:rPr>
        <w:t xml:space="preserve"> below enumerates the MIME Media Types defined for each version of the protocol, and the specific protocol interface role the NSA supports.</w:t>
      </w:r>
      <w:r w:rsidR="00E411A9">
        <w:rPr>
          <w:bCs/>
        </w:rPr>
        <w:t xml:space="preserve"> </w:t>
      </w:r>
      <w:r w:rsidR="001A62C0" w:rsidRPr="006C7966">
        <w:rPr>
          <w:bCs/>
        </w:rPr>
        <w:t xml:space="preserve">These are the string values that will be populated in the </w:t>
      </w:r>
      <w:r w:rsidR="00791A95" w:rsidRPr="00791A95">
        <w:rPr>
          <w:bCs/>
          <w:i/>
        </w:rPr>
        <w:t>protocolVersion</w:t>
      </w:r>
      <w:r w:rsidR="001A62C0" w:rsidRPr="006C7966">
        <w:rPr>
          <w:bCs/>
        </w:rPr>
        <w:t xml:space="preserve"> field of the NSI header for each message sent (see section </w:t>
      </w:r>
      <w:r w:rsidR="00075FC8" w:rsidRPr="006C7966">
        <w:rPr>
          <w:bCs/>
        </w:rPr>
        <w:fldChar w:fldCharType="begin"/>
      </w:r>
      <w:r w:rsidR="001A62C0" w:rsidRPr="006C7966">
        <w:rPr>
          <w:bCs/>
        </w:rPr>
        <w:instrText xml:space="preserve"> REF _Ref232577509 \r \h </w:instrText>
      </w:r>
      <w:r w:rsidR="00075FC8" w:rsidRPr="006C7966">
        <w:rPr>
          <w:bCs/>
        </w:rPr>
      </w:r>
      <w:r w:rsidR="00075FC8" w:rsidRPr="006C7966">
        <w:rPr>
          <w:bCs/>
        </w:rPr>
        <w:fldChar w:fldCharType="separate"/>
      </w:r>
      <w:r w:rsidR="00D5423B">
        <w:rPr>
          <w:bCs/>
        </w:rPr>
        <w:t>8.2</w:t>
      </w:r>
      <w:r w:rsidR="00075FC8" w:rsidRPr="006C7966">
        <w:rPr>
          <w:bCs/>
        </w:rPr>
        <w:fldChar w:fldCharType="end"/>
      </w:r>
      <w:r w:rsidR="001A62C0" w:rsidRPr="006C7966">
        <w:rPr>
          <w:bCs/>
        </w:rPr>
        <w:t>).</w:t>
      </w:r>
    </w:p>
    <w:tbl>
      <w:tblPr>
        <w:tblStyle w:val="TableGrid"/>
        <w:tblpPr w:leftFromText="180" w:rightFromText="180" w:vertAnchor="text" w:horzAnchor="page" w:tblpX="2009" w:tblpY="238"/>
        <w:tblW w:w="7905" w:type="dxa"/>
        <w:tblLayout w:type="fixed"/>
        <w:tblLook w:val="04A0" w:firstRow="1" w:lastRow="0" w:firstColumn="1" w:lastColumn="0" w:noHBand="0" w:noVBand="1"/>
      </w:tblPr>
      <w:tblGrid>
        <w:gridCol w:w="1951"/>
        <w:gridCol w:w="1427"/>
        <w:gridCol w:w="4527"/>
      </w:tblGrid>
      <w:tr w:rsidR="001A62C0" w:rsidRPr="006C7966" w14:paraId="4EFE21F2" w14:textId="77777777">
        <w:tc>
          <w:tcPr>
            <w:tcW w:w="1951" w:type="dxa"/>
            <w:shd w:val="clear" w:color="auto" w:fill="A7CAFF"/>
          </w:tcPr>
          <w:p w14:paraId="1486FD9F" w14:textId="77777777" w:rsidR="001A62C0" w:rsidRPr="006C7966" w:rsidRDefault="001A62C0" w:rsidP="001A62C0">
            <w:pPr>
              <w:ind w:left="113"/>
              <w:rPr>
                <w:rFonts w:eastAsia="Times New Roman"/>
                <w:sz w:val="16"/>
              </w:rPr>
            </w:pPr>
            <w:r w:rsidRPr="006C7966">
              <w:rPr>
                <w:rFonts w:eastAsia="Times New Roman"/>
                <w:sz w:val="16"/>
              </w:rPr>
              <w:t>Version</w:t>
            </w:r>
          </w:p>
        </w:tc>
        <w:tc>
          <w:tcPr>
            <w:tcW w:w="1427" w:type="dxa"/>
            <w:shd w:val="clear" w:color="auto" w:fill="A7CAFF"/>
          </w:tcPr>
          <w:p w14:paraId="19BC7C74" w14:textId="77777777" w:rsidR="001A62C0" w:rsidRPr="006C7966" w:rsidRDefault="001A62C0" w:rsidP="001A62C0">
            <w:pPr>
              <w:ind w:left="113"/>
              <w:rPr>
                <w:rFonts w:eastAsia="Times New Roman"/>
                <w:sz w:val="16"/>
              </w:rPr>
            </w:pPr>
            <w:r w:rsidRPr="006C7966">
              <w:rPr>
                <w:rFonts w:eastAsia="Times New Roman"/>
                <w:sz w:val="16"/>
              </w:rPr>
              <w:t>Interface</w:t>
            </w:r>
          </w:p>
        </w:tc>
        <w:tc>
          <w:tcPr>
            <w:tcW w:w="4527" w:type="dxa"/>
            <w:shd w:val="clear" w:color="auto" w:fill="A7CAFF"/>
          </w:tcPr>
          <w:p w14:paraId="6EFF30C0" w14:textId="77777777" w:rsidR="001A62C0" w:rsidRPr="006C7966" w:rsidRDefault="001A62C0" w:rsidP="001A62C0">
            <w:pPr>
              <w:ind w:left="113"/>
              <w:rPr>
                <w:rFonts w:eastAsia="Times New Roman"/>
                <w:sz w:val="16"/>
              </w:rPr>
            </w:pPr>
            <w:r w:rsidRPr="006C7966">
              <w:rPr>
                <w:rFonts w:eastAsia="Times New Roman"/>
                <w:bCs/>
                <w:sz w:val="16"/>
              </w:rPr>
              <w:t>MIME Media Type</w:t>
            </w:r>
          </w:p>
        </w:tc>
      </w:tr>
      <w:tr w:rsidR="001A62C0" w:rsidRPr="006C7966" w14:paraId="1452E762" w14:textId="77777777">
        <w:tc>
          <w:tcPr>
            <w:tcW w:w="1951" w:type="dxa"/>
          </w:tcPr>
          <w:p w14:paraId="066925D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ADD9CA6" w14:textId="77777777" w:rsidR="001A62C0" w:rsidRPr="006C7966" w:rsidRDefault="001A62C0" w:rsidP="001A62C0">
            <w:pPr>
              <w:ind w:left="113"/>
              <w:rPr>
                <w:rFonts w:eastAsia="Times New Roman" w:cs="Arial"/>
                <w:sz w:val="16"/>
                <w:szCs w:val="18"/>
              </w:rPr>
            </w:pPr>
            <w:r w:rsidRPr="006C7966">
              <w:rPr>
                <w:rFonts w:eastAsia="Times New Roman" w:cs="Arial"/>
                <w:color w:val="000000"/>
                <w:sz w:val="16"/>
                <w:szCs w:val="18"/>
              </w:rPr>
              <w:t>Provider</w:t>
            </w:r>
          </w:p>
        </w:tc>
        <w:tc>
          <w:tcPr>
            <w:tcW w:w="4527" w:type="dxa"/>
          </w:tcPr>
          <w:p w14:paraId="72CF4339" w14:textId="77777777" w:rsidR="001A62C0" w:rsidRPr="006C7966" w:rsidRDefault="001A62C0" w:rsidP="00E13852">
            <w:pPr>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.ogf.nsi.cs.v1.provider+</w:t>
            </w:r>
            <w:r w:rsidR="00190023">
              <w:rPr>
                <w:rFonts w:eastAsia="Times New Roman" w:cs="Arial"/>
                <w:color w:val="000000"/>
                <w:sz w:val="16"/>
                <w:szCs w:val="18"/>
              </w:rPr>
              <w:t>soap</w:t>
            </w:r>
            <w:r w:rsidRPr="006C7966">
              <w:rPr>
                <w:rFonts w:eastAsia="Times New Roman" w:cs="Arial"/>
                <w:color w:val="000000"/>
                <w:sz w:val="16"/>
                <w:szCs w:val="18"/>
              </w:rPr>
              <w:t>”</w:t>
            </w:r>
          </w:p>
        </w:tc>
      </w:tr>
      <w:tr w:rsidR="001A62C0" w:rsidRPr="006C7966" w14:paraId="7E60E6DB" w14:textId="77777777">
        <w:tc>
          <w:tcPr>
            <w:tcW w:w="1951" w:type="dxa"/>
          </w:tcPr>
          <w:p w14:paraId="4B834FE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1.0</w:t>
            </w:r>
          </w:p>
        </w:tc>
        <w:tc>
          <w:tcPr>
            <w:tcW w:w="1427" w:type="dxa"/>
          </w:tcPr>
          <w:p w14:paraId="079C23D6"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0C178BF5" w14:textId="77777777" w:rsidR="001A62C0" w:rsidRPr="006C7966" w:rsidRDefault="001A62C0" w:rsidP="001A62C0">
            <w:pPr>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.ogf.nsi.cs.v1.requester+soap”</w:t>
            </w:r>
          </w:p>
        </w:tc>
      </w:tr>
      <w:tr w:rsidR="001A62C0" w:rsidRPr="006C7966" w14:paraId="468C6117" w14:textId="77777777">
        <w:tc>
          <w:tcPr>
            <w:tcW w:w="1951" w:type="dxa"/>
          </w:tcPr>
          <w:p w14:paraId="668549E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2270335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456ECBC7" w14:textId="77777777" w:rsidR="001A62C0" w:rsidRPr="006C7966" w:rsidRDefault="001A62C0" w:rsidP="0067197C">
            <w:pPr>
              <w:tabs>
                <w:tab w:val="left" w:pos="1040"/>
              </w:tabs>
              <w:rPr>
                <w:rFonts w:eastAsia="Times New Roman" w:cs="Arial"/>
                <w:color w:val="000000"/>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.ogf.nsi.cs.v1-1.provider+soap”</w:t>
            </w:r>
          </w:p>
        </w:tc>
      </w:tr>
      <w:tr w:rsidR="001A62C0" w:rsidRPr="006C7966" w14:paraId="6521B802" w14:textId="77777777">
        <w:tc>
          <w:tcPr>
            <w:tcW w:w="1951" w:type="dxa"/>
          </w:tcPr>
          <w:p w14:paraId="12759A5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NSI CS version 1.1</w:t>
            </w:r>
          </w:p>
        </w:tc>
        <w:tc>
          <w:tcPr>
            <w:tcW w:w="1427" w:type="dxa"/>
          </w:tcPr>
          <w:p w14:paraId="44AF573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Requester</w:t>
            </w:r>
          </w:p>
        </w:tc>
        <w:tc>
          <w:tcPr>
            <w:tcW w:w="4527" w:type="dxa"/>
          </w:tcPr>
          <w:p w14:paraId="15B1E819" w14:textId="77777777" w:rsidR="001A62C0" w:rsidRPr="006C7966" w:rsidRDefault="001A62C0" w:rsidP="001A62C0">
            <w:pPr>
              <w:tabs>
                <w:tab w:val="left" w:pos="1040"/>
              </w:tabs>
              <w:rPr>
                <w:rFonts w:eastAsia="Times New Roman" w:cs="Arial"/>
                <w:b/>
                <w:sz w:val="16"/>
                <w:szCs w:val="18"/>
              </w:rPr>
            </w:pPr>
            <w:r w:rsidRPr="006C7966">
              <w:rPr>
                <w:rFonts w:eastAsia="Times New Roman" w:cs="Arial"/>
                <w:color w:val="000000"/>
                <w:sz w:val="16"/>
                <w:szCs w:val="18"/>
              </w:rPr>
              <w:t>“application/v</w:t>
            </w:r>
            <w:r w:rsidR="00A340DE">
              <w:rPr>
                <w:rFonts w:eastAsia="Times New Roman" w:cs="Arial"/>
                <w:color w:val="000000"/>
                <w:sz w:val="16"/>
                <w:szCs w:val="18"/>
              </w:rPr>
              <w:t>nd</w:t>
            </w:r>
            <w:r w:rsidRPr="006C7966">
              <w:rPr>
                <w:rFonts w:eastAsia="Times New Roman" w:cs="Arial"/>
                <w:color w:val="000000"/>
                <w:sz w:val="16"/>
                <w:szCs w:val="18"/>
              </w:rPr>
              <w:t>.ogf.nsi.cs.v1-1.requester+soap”</w:t>
            </w:r>
          </w:p>
        </w:tc>
      </w:tr>
      <w:tr w:rsidR="001A62C0" w:rsidRPr="006C7966" w14:paraId="62F08C0C" w14:textId="77777777">
        <w:tc>
          <w:tcPr>
            <w:tcW w:w="1951" w:type="dxa"/>
          </w:tcPr>
          <w:p w14:paraId="599D1604" w14:textId="77777777" w:rsidR="001A62C0" w:rsidRPr="006C7966" w:rsidRDefault="00A5665B" w:rsidP="001A62C0">
            <w:pPr>
              <w:ind w:left="113"/>
              <w:rPr>
                <w:rFonts w:eastAsia="Times New Roman" w:cs="Arial"/>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7A6289D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Provider</w:t>
            </w:r>
          </w:p>
        </w:tc>
        <w:tc>
          <w:tcPr>
            <w:tcW w:w="4527" w:type="dxa"/>
          </w:tcPr>
          <w:p w14:paraId="314FF180"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44238">
              <w:rPr>
                <w:rFonts w:eastAsia="Times New Roman" w:cs="Arial"/>
                <w:color w:val="000000"/>
                <w:sz w:val="16"/>
                <w:szCs w:val="18"/>
              </w:rPr>
              <w:t>vnd</w:t>
            </w:r>
            <w:r w:rsidRPr="006C7966">
              <w:rPr>
                <w:rFonts w:eastAsia="Times New Roman" w:cs="Arial"/>
                <w:color w:val="000000"/>
                <w:sz w:val="16"/>
                <w:szCs w:val="18"/>
              </w:rPr>
              <w:t>.ogf.nsi.cs.v2.provider+soap”</w:t>
            </w:r>
          </w:p>
        </w:tc>
      </w:tr>
      <w:tr w:rsidR="001A62C0" w:rsidRPr="006C7966" w14:paraId="7B4BE9F7" w14:textId="77777777">
        <w:tc>
          <w:tcPr>
            <w:tcW w:w="1951" w:type="dxa"/>
          </w:tcPr>
          <w:p w14:paraId="41398C50" w14:textId="77777777" w:rsidR="001A62C0" w:rsidRPr="006C7966" w:rsidRDefault="00A5665B" w:rsidP="001A62C0">
            <w:pPr>
              <w:ind w:left="113"/>
              <w:rPr>
                <w:rFonts w:eastAsia="Times New Roman" w:cs="Arial"/>
                <w:color w:val="000000"/>
                <w:sz w:val="16"/>
                <w:szCs w:val="18"/>
              </w:rPr>
            </w:pPr>
            <w:r>
              <w:rPr>
                <w:rFonts w:eastAsia="Times New Roman" w:cs="Arial"/>
                <w:color w:val="000000"/>
                <w:sz w:val="16"/>
                <w:szCs w:val="18"/>
              </w:rPr>
              <w:t>NSI CS version 2</w:t>
            </w:r>
            <w:r w:rsidR="001A62C0" w:rsidRPr="006C7966">
              <w:rPr>
                <w:rFonts w:eastAsia="Times New Roman" w:cs="Arial"/>
                <w:color w:val="000000"/>
                <w:sz w:val="16"/>
                <w:szCs w:val="18"/>
              </w:rPr>
              <w:t>.0</w:t>
            </w:r>
          </w:p>
        </w:tc>
        <w:tc>
          <w:tcPr>
            <w:tcW w:w="1427" w:type="dxa"/>
          </w:tcPr>
          <w:p w14:paraId="57C8BEB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Requester</w:t>
            </w:r>
          </w:p>
        </w:tc>
        <w:tc>
          <w:tcPr>
            <w:tcW w:w="4527" w:type="dxa"/>
          </w:tcPr>
          <w:p w14:paraId="4B4A4528" w14:textId="77777777" w:rsidR="001A62C0" w:rsidRPr="006C7966" w:rsidRDefault="001A62C0" w:rsidP="001A62C0">
            <w:pPr>
              <w:tabs>
                <w:tab w:val="left" w:pos="1040"/>
              </w:tabs>
              <w:rPr>
                <w:rFonts w:eastAsia="Times New Roman" w:cs="Arial"/>
                <w:color w:val="000000"/>
                <w:sz w:val="16"/>
                <w:szCs w:val="18"/>
              </w:rPr>
            </w:pPr>
            <w:r w:rsidRPr="006C7966">
              <w:rPr>
                <w:rFonts w:eastAsia="Times New Roman" w:cs="Arial"/>
                <w:color w:val="000000"/>
                <w:sz w:val="16"/>
                <w:szCs w:val="18"/>
              </w:rPr>
              <w:t>“application/</w:t>
            </w:r>
            <w:r w:rsidR="00F33DA2">
              <w:rPr>
                <w:rFonts w:eastAsia="Times New Roman" w:cs="Arial"/>
                <w:color w:val="000000"/>
                <w:sz w:val="16"/>
                <w:szCs w:val="18"/>
              </w:rPr>
              <w:t>vnd</w:t>
            </w:r>
            <w:r w:rsidRPr="006C7966">
              <w:rPr>
                <w:rFonts w:eastAsia="Times New Roman" w:cs="Arial"/>
                <w:color w:val="000000"/>
                <w:sz w:val="16"/>
                <w:szCs w:val="18"/>
              </w:rPr>
              <w:t>.ogf.nsi.cs.v2.requester+soap”</w:t>
            </w:r>
          </w:p>
        </w:tc>
      </w:tr>
    </w:tbl>
    <w:p w14:paraId="2A5BB227" w14:textId="77777777" w:rsidR="001A62C0" w:rsidRPr="006C7966" w:rsidRDefault="001A62C0" w:rsidP="001A62C0">
      <w:pPr>
        <w:tabs>
          <w:tab w:val="left" w:pos="980"/>
        </w:tabs>
      </w:pPr>
    </w:p>
    <w:p w14:paraId="6D3FA18B" w14:textId="77777777" w:rsidR="00E42C32" w:rsidRDefault="00E42C32" w:rsidP="001A62C0">
      <w:pPr>
        <w:spacing w:before="120" w:after="120"/>
        <w:jc w:val="center"/>
        <w:rPr>
          <w:b/>
        </w:rPr>
      </w:pPr>
      <w:bookmarkStart w:id="752" w:name="_Ref232577338"/>
    </w:p>
    <w:p w14:paraId="3D253560" w14:textId="77777777" w:rsidR="00E42C32" w:rsidRDefault="00E42C32" w:rsidP="001A62C0">
      <w:pPr>
        <w:spacing w:before="120" w:after="120"/>
        <w:jc w:val="center"/>
        <w:rPr>
          <w:b/>
        </w:rPr>
      </w:pPr>
    </w:p>
    <w:p w14:paraId="577D82A8" w14:textId="77777777" w:rsidR="00E42C32" w:rsidRDefault="00E42C32" w:rsidP="001A62C0">
      <w:pPr>
        <w:spacing w:before="120" w:after="120"/>
        <w:jc w:val="center"/>
        <w:rPr>
          <w:b/>
        </w:rPr>
      </w:pPr>
    </w:p>
    <w:p w14:paraId="050A5E9F" w14:textId="77777777" w:rsidR="00E42C32" w:rsidRDefault="00E42C32" w:rsidP="001A62C0">
      <w:pPr>
        <w:spacing w:before="120" w:after="120"/>
        <w:jc w:val="center"/>
        <w:rPr>
          <w:b/>
        </w:rPr>
      </w:pPr>
    </w:p>
    <w:p w14:paraId="1ACE3AB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w:t>
      </w:r>
      <w:r w:rsidR="00075FC8" w:rsidRPr="006C7966">
        <w:rPr>
          <w:b/>
        </w:rPr>
        <w:fldChar w:fldCharType="end"/>
      </w:r>
      <w:bookmarkEnd w:id="752"/>
      <w:r w:rsidRPr="006C7966">
        <w:rPr>
          <w:b/>
        </w:rPr>
        <w:t xml:space="preserve"> – NSI CS protocol version MIME Media Types.</w:t>
      </w:r>
    </w:p>
    <w:p w14:paraId="74B043D1" w14:textId="77777777" w:rsidR="001A62C0" w:rsidRPr="006C7966" w:rsidRDefault="001A62C0" w:rsidP="001A62C0"/>
    <w:p w14:paraId="29269CFE" w14:textId="77777777" w:rsidR="001A62C0" w:rsidRPr="006C7966" w:rsidRDefault="00075FC8" w:rsidP="00D628FD">
      <w:pPr>
        <w:pStyle w:val="Heading2"/>
      </w:pPr>
      <w:bookmarkStart w:id="753" w:name="_Ref232577509"/>
      <w:bookmarkStart w:id="754" w:name="_Toc232679049"/>
      <w:bookmarkStart w:id="755" w:name="_Toc437518624"/>
      <w:r w:rsidRPr="007040F7">
        <w:rPr>
          <w:i/>
        </w:rPr>
        <w:t>nsiHeader</w:t>
      </w:r>
      <w:r w:rsidR="001A62C0" w:rsidRPr="006C7966">
        <w:t xml:space="preserve"> element</w:t>
      </w:r>
      <w:bookmarkEnd w:id="753"/>
      <w:bookmarkEnd w:id="754"/>
      <w:bookmarkEnd w:id="755"/>
    </w:p>
    <w:p w14:paraId="49617DB0" w14:textId="77777777" w:rsidR="001A62C0" w:rsidRPr="006C7966" w:rsidRDefault="001A62C0" w:rsidP="001A62C0"/>
    <w:p w14:paraId="3C1F925E" w14:textId="77777777" w:rsidR="001A62C0" w:rsidRDefault="001A62C0" w:rsidP="001A62C0">
      <w:r w:rsidRPr="006C7966">
        <w:rPr>
          <w:b/>
          <w:i/>
        </w:rPr>
        <w:t>Namespace definition:</w:t>
      </w:r>
      <w:r w:rsidRPr="006C7966">
        <w:t xml:space="preserve"> </w:t>
      </w:r>
      <w:hyperlink r:id="rId40" w:history="1">
        <w:r w:rsidR="008E14E2" w:rsidRPr="00EB4208">
          <w:rPr>
            <w:rStyle w:val="Hyperlink"/>
          </w:rPr>
          <w:t>http://schemas.ogf.org/nsi/2013/12/framework/headers</w:t>
        </w:r>
      </w:hyperlink>
    </w:p>
    <w:p w14:paraId="223EFA4A" w14:textId="77777777" w:rsidR="001A62C0" w:rsidRPr="006C7966" w:rsidRDefault="001A62C0" w:rsidP="001A62C0"/>
    <w:p w14:paraId="6514B010" w14:textId="64F1E36B" w:rsidR="001A62C0" w:rsidRPr="006C7966" w:rsidRDefault="001A62C0" w:rsidP="001A62C0">
      <w:r w:rsidRPr="006C7966">
        <w:t xml:space="preserve">The </w:t>
      </w:r>
      <w:r w:rsidR="00791A95" w:rsidRPr="00791A95">
        <w:rPr>
          <w:i/>
        </w:rPr>
        <w:t>nsiHeader</w:t>
      </w:r>
      <w:r w:rsidRPr="006C7966">
        <w:t xml:space="preserve"> element contai</w:t>
      </w:r>
      <w:r w:rsidR="0067197C">
        <w:t xml:space="preserve">ns attributes common to all NSI </w:t>
      </w:r>
      <w:r w:rsidRPr="006C7966">
        <w:t xml:space="preserve">CS operations, and therefore, is sent as part of every </w:t>
      </w:r>
      <w:r w:rsidR="00791A95">
        <w:t>NSI CS</w:t>
      </w:r>
      <w:r w:rsidRPr="006C7966">
        <w:t xml:space="preserve"> message exchange.</w:t>
      </w:r>
      <w:r w:rsidR="00E411A9">
        <w:t xml:space="preserve"> </w:t>
      </w:r>
      <w:r w:rsidRPr="006C7966">
        <w:t>Attributes included in the header provide protocol versioning, basic message routing for the protocol, and user security infrastructure.</w:t>
      </w:r>
      <w:r w:rsidR="00E411A9">
        <w:t xml:space="preserve"> </w:t>
      </w:r>
      <w:r w:rsidRPr="006C7966">
        <w:t xml:space="preserve">For the SOAP protocol binding, the </w:t>
      </w:r>
      <w:r w:rsidR="00791A95" w:rsidRPr="00791A95">
        <w:rPr>
          <w:i/>
        </w:rPr>
        <w:t>nsiHeader</w:t>
      </w:r>
      <w:r w:rsidRPr="006C7966">
        <w:t xml:space="preserve"> element is encapsulated in the SOAP header, while the NSI specific operation is encapsulated in the SOAP body.</w:t>
      </w:r>
    </w:p>
    <w:p w14:paraId="65B34514" w14:textId="77777777" w:rsidR="001A62C0" w:rsidRPr="006C7966" w:rsidRDefault="001A62C0" w:rsidP="001A62C0"/>
    <w:p w14:paraId="296E065B" w14:textId="77777777" w:rsidR="001A62C0" w:rsidRPr="006C7966" w:rsidRDefault="0096505D" w:rsidP="001A62C0">
      <w:pPr>
        <w:jc w:val="center"/>
      </w:pPr>
      <w:r w:rsidRPr="00B22F2D">
        <w:rPr>
          <w:rFonts w:ascii="Helvetica" w:hAnsi="Helvetica" w:cs="Helvetica"/>
          <w:noProof/>
          <w:sz w:val="24"/>
          <w:szCs w:val="24"/>
        </w:rPr>
        <w:lastRenderedPageBreak/>
        <w:drawing>
          <wp:inline distT="0" distB="0" distL="0" distR="0" wp14:anchorId="3018BAC2" wp14:editId="3FC16D28">
            <wp:extent cx="4251960" cy="3535680"/>
            <wp:effectExtent l="0" t="0" r="0" b="0"/>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1960" cy="3535680"/>
                    </a:xfrm>
                    <a:prstGeom prst="rect">
                      <a:avLst/>
                    </a:prstGeom>
                    <a:noFill/>
                    <a:ln>
                      <a:noFill/>
                    </a:ln>
                  </pic:spPr>
                </pic:pic>
              </a:graphicData>
            </a:graphic>
          </wp:inline>
        </w:drawing>
      </w:r>
    </w:p>
    <w:p w14:paraId="7CF68EB9" w14:textId="2EAE6C25"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17</w:t>
      </w:r>
      <w:r w:rsidR="00075FC8" w:rsidRPr="006C7966">
        <w:rPr>
          <w:b/>
        </w:rPr>
        <w:fldChar w:fldCharType="end"/>
      </w:r>
      <w:r w:rsidRPr="006C7966">
        <w:rPr>
          <w:b/>
        </w:rPr>
        <w:t xml:space="preserve"> – </w:t>
      </w:r>
      <w:r w:rsidR="00791A95" w:rsidRPr="00791A95">
        <w:rPr>
          <w:b/>
          <w:i/>
        </w:rPr>
        <w:t>nsiHeader</w:t>
      </w:r>
      <w:r w:rsidRPr="006C7966">
        <w:rPr>
          <w:b/>
        </w:rPr>
        <w:t xml:space="preserve"> structure.</w:t>
      </w:r>
    </w:p>
    <w:p w14:paraId="19CE3BDB" w14:textId="77777777" w:rsidR="00443EC2" w:rsidRDefault="00443EC2" w:rsidP="00443EC2">
      <w:pPr>
        <w:spacing w:before="120" w:after="120"/>
        <w:rPr>
          <w:b/>
          <w:i/>
          <w:iCs/>
          <w:color w:val="808080" w:themeColor="text1" w:themeTint="7F"/>
          <w:u w:val="single"/>
        </w:rPr>
      </w:pPr>
    </w:p>
    <w:p w14:paraId="17DB02B9" w14:textId="77777777" w:rsidR="00443EC2" w:rsidRPr="006C7966" w:rsidRDefault="00443EC2" w:rsidP="00443EC2">
      <w:pPr>
        <w:spacing w:before="120" w:after="120"/>
        <w:rPr>
          <w:b/>
          <w:i/>
          <w:iCs/>
          <w:color w:val="808080" w:themeColor="text1" w:themeTint="7F"/>
          <w:u w:val="single"/>
        </w:rPr>
      </w:pPr>
      <w:r w:rsidRPr="006C7966">
        <w:rPr>
          <w:b/>
          <w:i/>
          <w:iCs/>
          <w:color w:val="808080" w:themeColor="text1" w:themeTint="7F"/>
          <w:u w:val="single"/>
        </w:rPr>
        <w:t>Parameters</w:t>
      </w:r>
    </w:p>
    <w:p w14:paraId="48043598" w14:textId="77777777" w:rsidR="00443EC2" w:rsidRDefault="00443EC2" w:rsidP="00443EC2">
      <w:r w:rsidRPr="006C7966">
        <w:t xml:space="preserve">The </w:t>
      </w:r>
      <w:r w:rsidRPr="00791A95">
        <w:rPr>
          <w:i/>
        </w:rPr>
        <w:t>nsiHeader</w:t>
      </w:r>
      <w:r w:rsidRPr="006C7966">
        <w:t xml:space="preserve"> has the following parameters (M = Mandatory, O = Optional):</w:t>
      </w:r>
    </w:p>
    <w:p w14:paraId="6488DF82" w14:textId="77777777" w:rsidR="00443EC2" w:rsidRPr="006C7966" w:rsidRDefault="00443EC2" w:rsidP="00443EC2"/>
    <w:tbl>
      <w:tblPr>
        <w:tblStyle w:val="TableGrid"/>
        <w:tblpPr w:leftFromText="180" w:rightFromText="180" w:vertAnchor="text" w:horzAnchor="page" w:tblpX="2009" w:tblpY="238"/>
        <w:tblW w:w="0" w:type="auto"/>
        <w:tblLook w:val="04A0" w:firstRow="1" w:lastRow="0" w:firstColumn="1" w:lastColumn="0" w:noHBand="0" w:noVBand="1"/>
      </w:tblPr>
      <w:tblGrid>
        <w:gridCol w:w="2126"/>
        <w:gridCol w:w="632"/>
        <w:gridCol w:w="5821"/>
      </w:tblGrid>
      <w:tr w:rsidR="001A62C0" w:rsidRPr="006C7966" w14:paraId="170F2B46" w14:textId="77777777">
        <w:tc>
          <w:tcPr>
            <w:tcW w:w="1877" w:type="dxa"/>
            <w:shd w:val="clear" w:color="auto" w:fill="A7CAFF"/>
          </w:tcPr>
          <w:p w14:paraId="71F36F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30A0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21" w:type="dxa"/>
            <w:shd w:val="clear" w:color="auto" w:fill="A7CAFF"/>
          </w:tcPr>
          <w:p w14:paraId="53AFB7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B2455A4" w14:textId="77777777">
        <w:tc>
          <w:tcPr>
            <w:tcW w:w="1877" w:type="dxa"/>
          </w:tcPr>
          <w:p w14:paraId="3BFBC7F7" w14:textId="77777777" w:rsidR="001A62C0" w:rsidRPr="0067197C" w:rsidRDefault="00791A95" w:rsidP="001A62C0">
            <w:pPr>
              <w:ind w:left="113"/>
              <w:rPr>
                <w:rFonts w:eastAsia="Times New Roman" w:cs="Arial"/>
                <w:i/>
                <w:sz w:val="16"/>
                <w:szCs w:val="18"/>
              </w:rPr>
            </w:pPr>
            <w:r w:rsidRPr="00791A95">
              <w:rPr>
                <w:rFonts w:eastAsia="Times New Roman" w:cs="Arial"/>
                <w:i/>
                <w:color w:val="000000"/>
                <w:sz w:val="16"/>
                <w:szCs w:val="18"/>
              </w:rPr>
              <w:t>protocolVersion</w:t>
            </w:r>
          </w:p>
        </w:tc>
        <w:tc>
          <w:tcPr>
            <w:tcW w:w="632" w:type="dxa"/>
          </w:tcPr>
          <w:p w14:paraId="453316A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53F9399E" w14:textId="74778CF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identifying the specific protocol version carried in this NSI message.</w:t>
            </w:r>
            <w:r w:rsidR="00E411A9">
              <w:rPr>
                <w:rFonts w:eastAsia="Times New Roman" w:cs="Arial"/>
                <w:color w:val="000000"/>
                <w:sz w:val="16"/>
                <w:szCs w:val="18"/>
              </w:rPr>
              <w:t xml:space="preserve"> </w:t>
            </w:r>
            <w:r w:rsidRPr="006C7966">
              <w:rPr>
                <w:rFonts w:eastAsia="Times New Roman" w:cs="Arial"/>
                <w:color w:val="000000"/>
                <w:sz w:val="16"/>
                <w:szCs w:val="18"/>
              </w:rPr>
              <w:t>The protocol version is modeled separately from the namespace of the WSDL and XML schema to capture behavioral changes that cannot be modeled in schema definition, and to avoid updating of the schema namespace.</w:t>
            </w:r>
          </w:p>
        </w:tc>
      </w:tr>
      <w:tr w:rsidR="001A62C0" w:rsidRPr="006C7966" w14:paraId="02433998" w14:textId="77777777">
        <w:tc>
          <w:tcPr>
            <w:tcW w:w="1877" w:type="dxa"/>
          </w:tcPr>
          <w:p w14:paraId="5BF635FD" w14:textId="77777777" w:rsidR="001A62C0" w:rsidRPr="0067197C" w:rsidRDefault="000F4BC5" w:rsidP="001A62C0">
            <w:pPr>
              <w:ind w:left="113"/>
              <w:rPr>
                <w:rFonts w:eastAsia="Times New Roman" w:cs="Arial"/>
                <w:b/>
                <w:i/>
                <w:sz w:val="16"/>
                <w:szCs w:val="18"/>
              </w:rPr>
            </w:pPr>
            <w:r w:rsidRPr="000F4BC5">
              <w:rPr>
                <w:rFonts w:eastAsia="Times New Roman" w:cs="Arial"/>
                <w:i/>
                <w:color w:val="000000"/>
                <w:sz w:val="16"/>
                <w:szCs w:val="18"/>
              </w:rPr>
              <w:t>correlationId</w:t>
            </w:r>
          </w:p>
        </w:tc>
        <w:tc>
          <w:tcPr>
            <w:tcW w:w="632" w:type="dxa"/>
          </w:tcPr>
          <w:p w14:paraId="0F821AB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D474588" w14:textId="77777777" w:rsidR="001A62C0" w:rsidRPr="006C7966" w:rsidRDefault="001A62C0" w:rsidP="00A44777">
            <w:pPr>
              <w:ind w:left="113"/>
              <w:rPr>
                <w:rFonts w:eastAsia="Times New Roman" w:cs="Arial"/>
                <w:b/>
                <w:sz w:val="16"/>
                <w:szCs w:val="18"/>
              </w:rPr>
            </w:pPr>
            <w:r w:rsidRPr="006C7966">
              <w:rPr>
                <w:rFonts w:eastAsia="Times New Roman" w:cs="Arial"/>
                <w:color w:val="000000"/>
                <w:sz w:val="16"/>
                <w:szCs w:val="18"/>
              </w:rPr>
              <w:t xml:space="preserve">An identifier provided by the </w:t>
            </w:r>
            <w:r w:rsidR="00A44777">
              <w:rPr>
                <w:rFonts w:eastAsia="Times New Roman" w:cs="Arial"/>
                <w:color w:val="000000"/>
                <w:sz w:val="16"/>
                <w:szCs w:val="18"/>
              </w:rPr>
              <w:t>requester</w:t>
            </w:r>
            <w:r w:rsidR="00A44777" w:rsidRPr="006C7966">
              <w:rPr>
                <w:rFonts w:eastAsia="Times New Roman" w:cs="Arial"/>
                <w:color w:val="000000"/>
                <w:sz w:val="16"/>
                <w:szCs w:val="18"/>
              </w:rPr>
              <w:t xml:space="preserve"> </w:t>
            </w:r>
            <w:r w:rsidRPr="006C7966">
              <w:rPr>
                <w:rFonts w:eastAsia="Times New Roman" w:cs="Arial"/>
                <w:color w:val="000000"/>
                <w:sz w:val="16"/>
                <w:szCs w:val="18"/>
              </w:rPr>
              <w:t>used to correlate to an asynchronous response from the responder. It is recommended that a Universally Unique Identifier (UUID) URN as per IETF RFC 4122 be used as a globally unique value.</w:t>
            </w:r>
          </w:p>
        </w:tc>
      </w:tr>
      <w:tr w:rsidR="001A62C0" w:rsidRPr="006C7966" w14:paraId="2D53E48D" w14:textId="77777777">
        <w:tc>
          <w:tcPr>
            <w:tcW w:w="1877" w:type="dxa"/>
          </w:tcPr>
          <w:p w14:paraId="68051EC2"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requesterNSA</w:t>
            </w:r>
          </w:p>
        </w:tc>
        <w:tc>
          <w:tcPr>
            <w:tcW w:w="632" w:type="dxa"/>
          </w:tcPr>
          <w:p w14:paraId="2779EE9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0BC20559" w14:textId="77777777" w:rsidR="001A62C0" w:rsidRPr="006C7966" w:rsidRDefault="001A62C0" w:rsidP="0067197C">
            <w:pPr>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RA</w:t>
            </w:r>
            <w:r w:rsidRPr="006C7966">
              <w:rPr>
                <w:rFonts w:eastAsia="Times New Roman" w:cs="Arial"/>
                <w:color w:val="000000"/>
                <w:sz w:val="16"/>
                <w:szCs w:val="18"/>
              </w:rPr>
              <w:t xml:space="preserve"> role for the specific NSI operation.</w:t>
            </w:r>
          </w:p>
        </w:tc>
      </w:tr>
      <w:tr w:rsidR="001A62C0" w:rsidRPr="006C7966" w14:paraId="65E098A9" w14:textId="77777777">
        <w:tc>
          <w:tcPr>
            <w:tcW w:w="1877" w:type="dxa"/>
          </w:tcPr>
          <w:p w14:paraId="0673B810" w14:textId="77777777" w:rsidR="001A62C0" w:rsidRPr="0067197C" w:rsidRDefault="001A62C0" w:rsidP="001A62C0">
            <w:pPr>
              <w:ind w:left="113"/>
              <w:rPr>
                <w:rFonts w:eastAsia="Times New Roman" w:cs="Arial"/>
                <w:b/>
                <w:i/>
                <w:sz w:val="16"/>
                <w:szCs w:val="18"/>
              </w:rPr>
            </w:pPr>
            <w:r w:rsidRPr="0067197C">
              <w:rPr>
                <w:rFonts w:eastAsia="Times New Roman" w:cs="Arial"/>
                <w:i/>
                <w:color w:val="000000"/>
                <w:sz w:val="16"/>
                <w:szCs w:val="18"/>
              </w:rPr>
              <w:t>providerNSA</w:t>
            </w:r>
          </w:p>
        </w:tc>
        <w:tc>
          <w:tcPr>
            <w:tcW w:w="632" w:type="dxa"/>
          </w:tcPr>
          <w:p w14:paraId="2068F23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5821" w:type="dxa"/>
          </w:tcPr>
          <w:p w14:paraId="751FF400" w14:textId="77777777" w:rsidR="001A62C0" w:rsidRPr="006C7966" w:rsidRDefault="001A62C0" w:rsidP="0067197C">
            <w:pPr>
              <w:tabs>
                <w:tab w:val="left" w:pos="1040"/>
              </w:tabs>
              <w:ind w:left="113"/>
              <w:rPr>
                <w:rFonts w:eastAsia="Times New Roman" w:cs="Arial"/>
                <w:b/>
                <w:sz w:val="16"/>
                <w:szCs w:val="18"/>
              </w:rPr>
            </w:pPr>
            <w:r w:rsidRPr="006C7966">
              <w:rPr>
                <w:rFonts w:eastAsia="Times New Roman" w:cs="Arial"/>
                <w:color w:val="000000"/>
                <w:sz w:val="16"/>
                <w:szCs w:val="18"/>
              </w:rPr>
              <w:t xml:space="preserve">The NSA identifier for the NSA acting in the </w:t>
            </w:r>
            <w:r w:rsidR="0067197C">
              <w:rPr>
                <w:rFonts w:eastAsia="Times New Roman" w:cs="Arial"/>
                <w:color w:val="000000"/>
                <w:sz w:val="16"/>
                <w:szCs w:val="18"/>
              </w:rPr>
              <w:t>PA</w:t>
            </w:r>
            <w:r w:rsidRPr="006C7966">
              <w:rPr>
                <w:rFonts w:eastAsia="Times New Roman" w:cs="Arial"/>
                <w:color w:val="000000"/>
                <w:sz w:val="16"/>
                <w:szCs w:val="18"/>
              </w:rPr>
              <w:t xml:space="preserve"> role for the specific NSI operation.</w:t>
            </w:r>
          </w:p>
        </w:tc>
      </w:tr>
      <w:tr w:rsidR="001A62C0" w:rsidRPr="006C7966" w14:paraId="35D60A88" w14:textId="77777777">
        <w:tc>
          <w:tcPr>
            <w:tcW w:w="1877" w:type="dxa"/>
          </w:tcPr>
          <w:p w14:paraId="744D848D" w14:textId="77777777" w:rsidR="001A62C0" w:rsidRPr="0067197C" w:rsidRDefault="00791A95" w:rsidP="001A62C0">
            <w:pPr>
              <w:ind w:left="113"/>
              <w:rPr>
                <w:rFonts w:eastAsia="Times New Roman" w:cs="Arial"/>
                <w:i/>
                <w:color w:val="000000"/>
                <w:sz w:val="16"/>
                <w:szCs w:val="18"/>
              </w:rPr>
            </w:pPr>
            <w:r w:rsidRPr="00791A95">
              <w:rPr>
                <w:rFonts w:eastAsia="Times New Roman" w:cs="Arial"/>
                <w:i/>
                <w:color w:val="000000"/>
                <w:sz w:val="16"/>
                <w:szCs w:val="18"/>
              </w:rPr>
              <w:t>replyTo</w:t>
            </w:r>
          </w:p>
        </w:tc>
        <w:tc>
          <w:tcPr>
            <w:tcW w:w="632" w:type="dxa"/>
          </w:tcPr>
          <w:p w14:paraId="5CE30A69"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D133B49" w14:textId="1A023E1D" w:rsidR="001A62C0" w:rsidRPr="006C7966" w:rsidRDefault="001A62C0" w:rsidP="0005097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67197C">
              <w:rPr>
                <w:rFonts w:eastAsia="Times New Roman" w:cs="Arial"/>
                <w:color w:val="000000"/>
                <w:sz w:val="16"/>
                <w:szCs w:val="18"/>
              </w:rPr>
              <w:t>RA</w:t>
            </w:r>
            <w:r w:rsidRPr="006C7966">
              <w:rPr>
                <w:rFonts w:eastAsia="Times New Roman" w:cs="Arial"/>
                <w:color w:val="000000"/>
                <w:sz w:val="16"/>
                <w:szCs w:val="18"/>
              </w:rPr>
              <w:t>'s SOAP endpoint address to which asynchronous messages associated with this operation request will be delivered.</w:t>
            </w:r>
            <w:r w:rsidR="00E411A9">
              <w:rPr>
                <w:rFonts w:eastAsia="Times New Roman" w:cs="Arial"/>
                <w:color w:val="000000"/>
                <w:sz w:val="16"/>
                <w:szCs w:val="18"/>
              </w:rPr>
              <w:t xml:space="preserve"> </w:t>
            </w:r>
            <w:r w:rsidRPr="006C7966">
              <w:rPr>
                <w:rFonts w:eastAsia="Times New Roman" w:cs="Arial"/>
                <w:color w:val="000000"/>
                <w:sz w:val="16"/>
                <w:szCs w:val="18"/>
              </w:rPr>
              <w:t>This is only populated for the original operation request (</w:t>
            </w:r>
            <w:r w:rsidRPr="0067197C">
              <w:rPr>
                <w:rFonts w:eastAsia="Times New Roman" w:cs="Arial"/>
                <w:i/>
                <w:color w:val="000000"/>
                <w:sz w:val="16"/>
                <w:szCs w:val="18"/>
              </w:rPr>
              <w:t>reserve</w:t>
            </w:r>
            <w:r w:rsidRPr="006C7966">
              <w:rPr>
                <w:rFonts w:eastAsia="Times New Roman" w:cs="Arial"/>
                <w:color w:val="000000"/>
                <w:sz w:val="16"/>
                <w:szCs w:val="18"/>
              </w:rPr>
              <w:t xml:space="preserve">, </w:t>
            </w:r>
            <w:r w:rsidRPr="0067197C">
              <w:rPr>
                <w:rFonts w:eastAsia="Times New Roman" w:cs="Arial"/>
                <w:i/>
                <w:color w:val="000000"/>
                <w:sz w:val="16"/>
                <w:szCs w:val="18"/>
              </w:rPr>
              <w:t>provision</w:t>
            </w:r>
            <w:r w:rsidRPr="006C7966">
              <w:rPr>
                <w:rFonts w:eastAsia="Times New Roman" w:cs="Arial"/>
                <w:color w:val="000000"/>
                <w:sz w:val="16"/>
                <w:szCs w:val="18"/>
              </w:rPr>
              <w:t xml:space="preserve">, </w:t>
            </w:r>
            <w:r w:rsidRPr="0067197C">
              <w:rPr>
                <w:rFonts w:eastAsia="Times New Roman" w:cs="Arial"/>
                <w:i/>
                <w:color w:val="000000"/>
                <w:sz w:val="16"/>
                <w:szCs w:val="18"/>
              </w:rPr>
              <w:t>release</w:t>
            </w:r>
            <w:r w:rsidRPr="006C7966">
              <w:rPr>
                <w:rFonts w:eastAsia="Times New Roman" w:cs="Arial"/>
                <w:color w:val="000000"/>
                <w:sz w:val="16"/>
                <w:szCs w:val="18"/>
              </w:rPr>
              <w:t xml:space="preserve">, </w:t>
            </w:r>
            <w:r w:rsidRPr="0067197C">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r w:rsidR="00E411A9">
              <w:rPr>
                <w:rFonts w:eastAsia="Times New Roman" w:cs="Arial"/>
                <w:color w:val="000000"/>
                <w:sz w:val="16"/>
                <w:szCs w:val="18"/>
              </w:rPr>
              <w:t xml:space="preserve"> </w:t>
            </w:r>
            <w:r w:rsidRPr="006C7966">
              <w:rPr>
                <w:rFonts w:eastAsia="Times New Roman" w:cs="Arial"/>
                <w:color w:val="000000"/>
                <w:sz w:val="16"/>
                <w:szCs w:val="18"/>
              </w:rPr>
              <w:t xml:space="preserve">If no endpoint value is provided in an operation request, then it is assumed the </w:t>
            </w:r>
            <w:r w:rsidR="00050970">
              <w:rPr>
                <w:rFonts w:eastAsia="Times New Roman" w:cs="Arial"/>
                <w:color w:val="000000"/>
                <w:sz w:val="16"/>
                <w:szCs w:val="18"/>
              </w:rPr>
              <w:t>RA</w:t>
            </w:r>
            <w:r w:rsidRPr="006C7966">
              <w:rPr>
                <w:rFonts w:eastAsia="Times New Roman" w:cs="Arial"/>
                <w:color w:val="000000"/>
                <w:sz w:val="16"/>
                <w:szCs w:val="18"/>
              </w:rPr>
              <w:t xml:space="preserve"> is not interested in a response and will use alternative mechanism to determine the result (i.e. polling using query).</w:t>
            </w:r>
          </w:p>
        </w:tc>
      </w:tr>
      <w:tr w:rsidR="001A62C0" w:rsidRPr="006C7966" w14:paraId="101F5930" w14:textId="77777777">
        <w:tc>
          <w:tcPr>
            <w:tcW w:w="1877" w:type="dxa"/>
          </w:tcPr>
          <w:p w14:paraId="6F5EC0EB" w14:textId="77777777" w:rsidR="001A62C0" w:rsidRPr="0067197C" w:rsidRDefault="007A02D8" w:rsidP="001A62C0">
            <w:pPr>
              <w:ind w:left="113"/>
              <w:rPr>
                <w:rFonts w:eastAsia="Times New Roman" w:cs="Arial"/>
                <w:i/>
                <w:color w:val="000000"/>
                <w:sz w:val="16"/>
                <w:szCs w:val="18"/>
              </w:rPr>
            </w:pPr>
            <w:r>
              <w:rPr>
                <w:rFonts w:eastAsia="Times New Roman" w:cs="Arial"/>
                <w:i/>
                <w:color w:val="000000"/>
                <w:sz w:val="16"/>
                <w:szCs w:val="18"/>
              </w:rPr>
              <w:t>sessionSecurityAttributes</w:t>
            </w:r>
          </w:p>
        </w:tc>
        <w:tc>
          <w:tcPr>
            <w:tcW w:w="632" w:type="dxa"/>
          </w:tcPr>
          <w:p w14:paraId="211BFC7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49B06BAB" w14:textId="4EE55F5F"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Security attributes associated with the end user's NSI session.</w:t>
            </w:r>
            <w:r w:rsidR="00E411A9">
              <w:rPr>
                <w:rFonts w:eastAsia="Times New Roman" w:cs="Arial"/>
                <w:color w:val="000000"/>
                <w:sz w:val="16"/>
                <w:szCs w:val="18"/>
              </w:rPr>
              <w:t xml:space="preserve"> </w:t>
            </w:r>
            <w:r w:rsidRPr="006C7966">
              <w:rPr>
                <w:rFonts w:eastAsia="Times New Roman" w:cs="Arial"/>
                <w:color w:val="000000"/>
                <w:sz w:val="16"/>
                <w:szCs w:val="18"/>
              </w:rPr>
              <w:t>This field can be used to perform authentication, authorization, and policy enforcement of end user requests.</w:t>
            </w:r>
            <w:r w:rsidR="00E411A9">
              <w:rPr>
                <w:rFonts w:eastAsia="Times New Roman" w:cs="Arial"/>
                <w:color w:val="000000"/>
                <w:sz w:val="16"/>
                <w:szCs w:val="18"/>
              </w:rPr>
              <w:t xml:space="preserve"> </w:t>
            </w:r>
            <w:r w:rsidRPr="006C7966">
              <w:rPr>
                <w:rFonts w:eastAsia="Times New Roman" w:cs="Arial"/>
                <w:color w:val="000000"/>
                <w:sz w:val="16"/>
                <w:szCs w:val="18"/>
              </w:rPr>
              <w:t>It is only provided in the operation request (</w:t>
            </w:r>
            <w:r w:rsidRPr="00050970">
              <w:rPr>
                <w:rFonts w:eastAsia="Times New Roman" w:cs="Arial"/>
                <w:i/>
                <w:color w:val="000000"/>
                <w:sz w:val="16"/>
                <w:szCs w:val="18"/>
              </w:rPr>
              <w:t>reserve</w:t>
            </w:r>
            <w:r w:rsidRPr="006C7966">
              <w:rPr>
                <w:rFonts w:eastAsia="Times New Roman" w:cs="Arial"/>
                <w:color w:val="000000"/>
                <w:sz w:val="16"/>
                <w:szCs w:val="18"/>
              </w:rPr>
              <w:t xml:space="preserve">, </w:t>
            </w:r>
            <w:r w:rsidRPr="00050970">
              <w:rPr>
                <w:rFonts w:eastAsia="Times New Roman" w:cs="Arial"/>
                <w:i/>
                <w:color w:val="000000"/>
                <w:sz w:val="16"/>
                <w:szCs w:val="18"/>
              </w:rPr>
              <w:t>provision</w:t>
            </w:r>
            <w:r w:rsidRPr="006C7966">
              <w:rPr>
                <w:rFonts w:eastAsia="Times New Roman" w:cs="Arial"/>
                <w:color w:val="000000"/>
                <w:sz w:val="16"/>
                <w:szCs w:val="18"/>
              </w:rPr>
              <w:t xml:space="preserve">, </w:t>
            </w:r>
            <w:r w:rsidRPr="00050970">
              <w:rPr>
                <w:rFonts w:eastAsia="Times New Roman" w:cs="Arial"/>
                <w:i/>
                <w:color w:val="000000"/>
                <w:sz w:val="16"/>
                <w:szCs w:val="18"/>
              </w:rPr>
              <w:t>release</w:t>
            </w:r>
            <w:r w:rsidRPr="006C7966">
              <w:rPr>
                <w:rFonts w:eastAsia="Times New Roman" w:cs="Arial"/>
                <w:color w:val="000000"/>
                <w:sz w:val="16"/>
                <w:szCs w:val="18"/>
              </w:rPr>
              <w:t xml:space="preserve">, </w:t>
            </w:r>
            <w:r w:rsidRPr="00050970">
              <w:rPr>
                <w:rFonts w:eastAsia="Times New Roman" w:cs="Arial"/>
                <w:i/>
                <w:color w:val="000000"/>
                <w:sz w:val="16"/>
                <w:szCs w:val="18"/>
              </w:rPr>
              <w:t>terminate</w:t>
            </w:r>
            <w:r w:rsidRPr="006C7966">
              <w:rPr>
                <w:rFonts w:eastAsia="Times New Roman" w:cs="Arial"/>
                <w:color w:val="000000"/>
                <w:sz w:val="16"/>
                <w:szCs w:val="18"/>
              </w:rPr>
              <w:t xml:space="preserve">, and </w:t>
            </w:r>
            <w:r w:rsidR="00791A95">
              <w:rPr>
                <w:rFonts w:eastAsia="Times New Roman" w:cs="Arial"/>
                <w:color w:val="000000"/>
                <w:sz w:val="16"/>
                <w:szCs w:val="18"/>
              </w:rPr>
              <w:t xml:space="preserve">the </w:t>
            </w:r>
            <w:r w:rsidRPr="00050970">
              <w:rPr>
                <w:rFonts w:eastAsia="Times New Roman" w:cs="Arial"/>
                <w:color w:val="000000"/>
                <w:sz w:val="16"/>
                <w:szCs w:val="18"/>
              </w:rPr>
              <w:t>query</w:t>
            </w:r>
            <w:r w:rsidR="00050970">
              <w:rPr>
                <w:rFonts w:eastAsia="Times New Roman" w:cs="Arial"/>
                <w:color w:val="000000"/>
                <w:sz w:val="16"/>
                <w:szCs w:val="18"/>
              </w:rPr>
              <w:t xml:space="preserve"> messages</w:t>
            </w:r>
            <w:r w:rsidRPr="006C7966">
              <w:rPr>
                <w:rFonts w:eastAsia="Times New Roman" w:cs="Arial"/>
                <w:color w:val="000000"/>
                <w:sz w:val="16"/>
                <w:szCs w:val="18"/>
              </w:rPr>
              <w:t>), and not for any additional messaging associated with the operation.</w:t>
            </w:r>
          </w:p>
        </w:tc>
      </w:tr>
      <w:tr w:rsidR="001A62C0" w:rsidRPr="006C7966" w14:paraId="24596FA5" w14:textId="77777777">
        <w:tc>
          <w:tcPr>
            <w:tcW w:w="1877" w:type="dxa"/>
          </w:tcPr>
          <w:p w14:paraId="1DAD46A7" w14:textId="77777777" w:rsidR="001A62C0" w:rsidRPr="0067197C" w:rsidRDefault="001A62C0" w:rsidP="001A62C0">
            <w:pPr>
              <w:ind w:left="113"/>
              <w:rPr>
                <w:rFonts w:eastAsia="Times New Roman" w:cs="Arial"/>
                <w:i/>
                <w:color w:val="000000"/>
                <w:sz w:val="16"/>
                <w:szCs w:val="18"/>
              </w:rPr>
            </w:pPr>
            <w:r w:rsidRPr="0067197C">
              <w:rPr>
                <w:rFonts w:eastAsia="Times New Roman" w:cs="Arial"/>
                <w:i/>
                <w:color w:val="000000"/>
                <w:sz w:val="16"/>
                <w:szCs w:val="18"/>
              </w:rPr>
              <w:t xml:space="preserve">any </w:t>
            </w:r>
            <w:r w:rsidR="00075FC8" w:rsidRPr="007040F7">
              <w:rPr>
                <w:rFonts w:eastAsia="Times New Roman" w:cs="Arial"/>
                <w:color w:val="000000"/>
                <w:sz w:val="16"/>
                <w:szCs w:val="18"/>
              </w:rPr>
              <w:t>element and</w:t>
            </w:r>
            <w:r w:rsidRPr="0067197C">
              <w:rPr>
                <w:rFonts w:eastAsia="Times New Roman" w:cs="Arial"/>
                <w:i/>
                <w:color w:val="000000"/>
                <w:sz w:val="16"/>
                <w:szCs w:val="18"/>
              </w:rPr>
              <w:t xml:space="preserve"> anyAttribute </w:t>
            </w:r>
          </w:p>
        </w:tc>
        <w:tc>
          <w:tcPr>
            <w:tcW w:w="632" w:type="dxa"/>
          </w:tcPr>
          <w:p w14:paraId="1B7C41B2"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821" w:type="dxa"/>
          </w:tcPr>
          <w:p w14:paraId="08F11904" w14:textId="249DB5CA"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elements in the protocol header for exchange between two-peered NSA.</w:t>
            </w:r>
            <w:r w:rsidR="00E411A9">
              <w:rPr>
                <w:rFonts w:eastAsia="Times New Roman" w:cs="Arial"/>
                <w:color w:val="000000"/>
                <w:sz w:val="16"/>
                <w:szCs w:val="18"/>
              </w:rPr>
              <w:t xml:space="preserve"> </w:t>
            </w:r>
            <w:r w:rsidRPr="006C7966">
              <w:rPr>
                <w:rFonts w:eastAsia="Times New Roman" w:cs="Arial"/>
                <w:color w:val="000000"/>
                <w:sz w:val="16"/>
                <w:szCs w:val="18"/>
              </w:rPr>
              <w:t xml:space="preserve">Use of this element field is beyond the current scope of this NSI specification, but may be used in the </w:t>
            </w:r>
            <w:r w:rsidRPr="006C7966">
              <w:rPr>
                <w:rFonts w:eastAsia="Times New Roman" w:cs="Arial"/>
                <w:color w:val="000000"/>
                <w:sz w:val="16"/>
                <w:szCs w:val="18"/>
              </w:rPr>
              <w:lastRenderedPageBreak/>
              <w:t>future to extend the existing protocol without requiring a schema change.</w:t>
            </w:r>
            <w:r w:rsidR="00E411A9">
              <w:rPr>
                <w:rFonts w:eastAsia="Times New Roman" w:cs="Arial"/>
                <w:color w:val="000000"/>
                <w:sz w:val="16"/>
                <w:szCs w:val="18"/>
              </w:rPr>
              <w:t xml:space="preserve"> </w:t>
            </w:r>
            <w:r w:rsidRPr="006C7966">
              <w:rPr>
                <w:rFonts w:eastAsia="Times New Roman" w:cs="Arial"/>
                <w:color w:val="000000"/>
                <w:sz w:val="16"/>
                <w:szCs w:val="18"/>
              </w:rPr>
              <w:t>Additionally, the field can be used between peered NSA to provide additional context not covered in the existing specification, however, this is left up to specific peering agreements.</w:t>
            </w:r>
          </w:p>
        </w:tc>
      </w:tr>
    </w:tbl>
    <w:p w14:paraId="161CC178" w14:textId="77777777" w:rsidR="00443EC2" w:rsidRPr="006C7966" w:rsidRDefault="00443EC2" w:rsidP="00443EC2">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w:t>
      </w:r>
      <w:r w:rsidR="00075FC8" w:rsidRPr="006C7966">
        <w:rPr>
          <w:b/>
        </w:rPr>
        <w:fldChar w:fldCharType="end"/>
      </w:r>
      <w:r w:rsidRPr="006C7966">
        <w:rPr>
          <w:b/>
        </w:rPr>
        <w:t xml:space="preserve"> </w:t>
      </w:r>
      <w:r w:rsidR="007A02D8" w:rsidRPr="00791A95">
        <w:rPr>
          <w:b/>
          <w:i/>
        </w:rPr>
        <w:t>nsiHeader</w:t>
      </w:r>
      <w:r w:rsidR="007A02D8">
        <w:rPr>
          <w:b/>
          <w:i/>
        </w:rPr>
        <w:t xml:space="preserve"> </w:t>
      </w:r>
      <w:r w:rsidR="007A02D8">
        <w:rPr>
          <w:b/>
        </w:rPr>
        <w:t>parameters</w:t>
      </w:r>
    </w:p>
    <w:p w14:paraId="6836D8BB" w14:textId="18216FA7" w:rsidR="001A62C0" w:rsidRPr="006C7966" w:rsidRDefault="001A62C0" w:rsidP="001A62C0">
      <w:r w:rsidRPr="006C7966">
        <w:t>The following table describes each message and its use of the individual header parameters.</w:t>
      </w:r>
      <w:r w:rsidR="00E411A9">
        <w:t xml:space="preserve"> </w:t>
      </w:r>
      <w:r w:rsidRPr="006C7966">
        <w:t xml:space="preserve">The </w:t>
      </w:r>
      <w:r w:rsidRPr="0053702D">
        <w:t>“</w:t>
      </w:r>
      <w:r w:rsidR="00075FC8" w:rsidRPr="007040F7">
        <w:t>Soapaction</w:t>
      </w:r>
      <w:r w:rsidR="005D1B52">
        <w:t>:</w:t>
      </w:r>
      <w:r w:rsidRPr="0053702D">
        <w:t>”</w:t>
      </w:r>
      <w:r w:rsidRPr="006C7966">
        <w:t xml:space="preserve"> parameter identified in the last column of the table is carried in the HTTP request attributes and not the NSI specific header.</w:t>
      </w:r>
    </w:p>
    <w:p w14:paraId="1B256A5B" w14:textId="77777777" w:rsidR="001A62C0" w:rsidRPr="006C7966" w:rsidRDefault="001A62C0" w:rsidP="001A62C0">
      <w:pPr>
        <w:rPr>
          <w:rFonts w:cs="Arial"/>
          <w:sz w:val="16"/>
          <w:szCs w:val="16"/>
        </w:rPr>
      </w:pPr>
    </w:p>
    <w:p w14:paraId="056DF888" w14:textId="77777777" w:rsidR="001A62C0" w:rsidRPr="006C7966" w:rsidRDefault="001A62C0" w:rsidP="001A62C0">
      <w:r w:rsidRPr="006C7966">
        <w:t xml:space="preserve"> </w:t>
      </w:r>
    </w:p>
    <w:tbl>
      <w:tblPr>
        <w:tblStyle w:val="TableGrid"/>
        <w:tblpPr w:leftFromText="180" w:rightFromText="180" w:vertAnchor="text" w:horzAnchor="page" w:tblpX="2209" w:tblpY="146"/>
        <w:tblOverlap w:val="never"/>
        <w:tblW w:w="0" w:type="auto"/>
        <w:tblLook w:val="00A0" w:firstRow="1" w:lastRow="0" w:firstColumn="1" w:lastColumn="0" w:noHBand="0" w:noVBand="0"/>
      </w:tblPr>
      <w:tblGrid>
        <w:gridCol w:w="1281"/>
        <w:gridCol w:w="342"/>
        <w:gridCol w:w="2475"/>
        <w:gridCol w:w="483"/>
        <w:gridCol w:w="495"/>
        <w:gridCol w:w="483"/>
        <w:gridCol w:w="483"/>
        <w:gridCol w:w="750"/>
        <w:gridCol w:w="750"/>
        <w:gridCol w:w="483"/>
        <w:gridCol w:w="750"/>
        <w:gridCol w:w="55"/>
      </w:tblGrid>
      <w:tr w:rsidR="001A62C0" w:rsidRPr="006C7966" w14:paraId="47C1A0E3" w14:textId="77777777">
        <w:trPr>
          <w:trHeight w:val="321"/>
        </w:trPr>
        <w:tc>
          <w:tcPr>
            <w:tcW w:w="1281" w:type="dxa"/>
            <w:tcBorders>
              <w:top w:val="nil"/>
              <w:left w:val="nil"/>
              <w:bottom w:val="nil"/>
              <w:right w:val="nil"/>
            </w:tcBorders>
          </w:tcPr>
          <w:p w14:paraId="66E43A38" w14:textId="77777777" w:rsidR="001A62C0" w:rsidRPr="006C7966" w:rsidRDefault="001A62C0" w:rsidP="001A62C0">
            <w:pPr>
              <w:rPr>
                <w:rFonts w:eastAsia="Times New Roman" w:cs="Arial"/>
                <w:sz w:val="16"/>
                <w:szCs w:val="16"/>
              </w:rPr>
            </w:pPr>
          </w:p>
        </w:tc>
        <w:tc>
          <w:tcPr>
            <w:tcW w:w="2817" w:type="dxa"/>
            <w:gridSpan w:val="2"/>
            <w:tcBorders>
              <w:top w:val="nil"/>
              <w:left w:val="nil"/>
              <w:bottom w:val="nil"/>
              <w:right w:val="nil"/>
            </w:tcBorders>
          </w:tcPr>
          <w:p w14:paraId="5C9A54C1" w14:textId="77777777" w:rsidR="001A62C0" w:rsidRPr="006C7966" w:rsidRDefault="001A62C0" w:rsidP="001A62C0">
            <w:pPr>
              <w:rPr>
                <w:rFonts w:eastAsia="Times New Roman" w:cs="Arial"/>
                <w:sz w:val="16"/>
                <w:szCs w:val="16"/>
              </w:rPr>
            </w:pPr>
          </w:p>
        </w:tc>
        <w:tc>
          <w:tcPr>
            <w:tcW w:w="483" w:type="dxa"/>
            <w:tcBorders>
              <w:top w:val="nil"/>
              <w:left w:val="nil"/>
              <w:bottom w:val="single" w:sz="6" w:space="0" w:color="auto"/>
              <w:right w:val="nil"/>
            </w:tcBorders>
          </w:tcPr>
          <w:p w14:paraId="27B244DC" w14:textId="77777777" w:rsidR="001A62C0" w:rsidRPr="006C7966" w:rsidRDefault="001A62C0" w:rsidP="001A62C0">
            <w:pPr>
              <w:rPr>
                <w:rFonts w:eastAsia="Times New Roman" w:cs="Arial"/>
                <w:i/>
                <w:sz w:val="16"/>
                <w:szCs w:val="16"/>
              </w:rPr>
            </w:pPr>
          </w:p>
        </w:tc>
        <w:tc>
          <w:tcPr>
            <w:tcW w:w="4249" w:type="dxa"/>
            <w:gridSpan w:val="8"/>
            <w:tcBorders>
              <w:top w:val="nil"/>
              <w:left w:val="nil"/>
              <w:bottom w:val="single" w:sz="6" w:space="0" w:color="auto"/>
              <w:right w:val="nil"/>
            </w:tcBorders>
          </w:tcPr>
          <w:p w14:paraId="7D08701A" w14:textId="77777777" w:rsidR="001A62C0" w:rsidRPr="006C7966" w:rsidRDefault="001A62C0" w:rsidP="001A62C0">
            <w:pPr>
              <w:rPr>
                <w:rFonts w:eastAsia="Times New Roman" w:cs="Arial"/>
                <w:i/>
                <w:sz w:val="16"/>
                <w:szCs w:val="16"/>
              </w:rPr>
            </w:pPr>
            <w:r w:rsidRPr="006C7966">
              <w:rPr>
                <w:rFonts w:eastAsia="Times New Roman" w:cs="Arial"/>
                <w:i/>
                <w:sz w:val="16"/>
                <w:szCs w:val="16"/>
              </w:rPr>
              <w:t>Header parameters</w:t>
            </w:r>
          </w:p>
        </w:tc>
      </w:tr>
      <w:tr w:rsidR="001A62C0" w:rsidRPr="006C7966" w14:paraId="3188CFEC" w14:textId="77777777">
        <w:trPr>
          <w:gridAfter w:val="1"/>
          <w:wAfter w:w="55" w:type="dxa"/>
          <w:trHeight w:val="1943"/>
        </w:trPr>
        <w:tc>
          <w:tcPr>
            <w:tcW w:w="4098" w:type="dxa"/>
            <w:gridSpan w:val="3"/>
            <w:tcBorders>
              <w:top w:val="nil"/>
              <w:left w:val="nil"/>
              <w:bottom w:val="nil"/>
              <w:right w:val="nil"/>
            </w:tcBorders>
          </w:tcPr>
          <w:p w14:paraId="6A45FFA6" w14:textId="77777777" w:rsidR="001A62C0" w:rsidRPr="006C7966" w:rsidRDefault="001A62C0" w:rsidP="001A62C0">
            <w:pPr>
              <w:rPr>
                <w:rFonts w:eastAsia="Times New Roman" w:cs="Arial"/>
                <w:sz w:val="16"/>
                <w:szCs w:val="16"/>
              </w:rPr>
            </w:pPr>
            <w:r w:rsidRPr="006C7966">
              <w:rPr>
                <w:rFonts w:eastAsia="Times New Roman" w:cs="Arial"/>
                <w:sz w:val="16"/>
                <w:szCs w:val="16"/>
              </w:rPr>
              <w:t>M = Mandatory</w:t>
            </w:r>
          </w:p>
          <w:p w14:paraId="1A6D85AF" w14:textId="77777777" w:rsidR="001A62C0" w:rsidRPr="006C7966" w:rsidRDefault="001A62C0" w:rsidP="001A62C0">
            <w:pPr>
              <w:rPr>
                <w:rFonts w:eastAsia="Times New Roman" w:cs="Arial"/>
                <w:sz w:val="16"/>
                <w:szCs w:val="16"/>
              </w:rPr>
            </w:pPr>
            <w:r w:rsidRPr="006C7966">
              <w:rPr>
                <w:rFonts w:eastAsia="Times New Roman" w:cs="Arial"/>
                <w:sz w:val="16"/>
                <w:szCs w:val="16"/>
              </w:rPr>
              <w:t>O = Optional</w:t>
            </w:r>
          </w:p>
          <w:p w14:paraId="76AE4025" w14:textId="77777777" w:rsidR="001A62C0" w:rsidRPr="006C7966" w:rsidRDefault="001A62C0" w:rsidP="001A62C0">
            <w:pPr>
              <w:rPr>
                <w:rFonts w:eastAsia="Times New Roman" w:cs="Arial"/>
                <w:sz w:val="16"/>
                <w:szCs w:val="16"/>
              </w:rPr>
            </w:pPr>
            <w:r w:rsidRPr="006C7966">
              <w:rPr>
                <w:rFonts w:eastAsia="Times New Roman" w:cs="Arial"/>
                <w:sz w:val="16"/>
                <w:szCs w:val="16"/>
              </w:rPr>
              <w:t>N/A = Not Applicable</w:t>
            </w:r>
          </w:p>
        </w:tc>
        <w:tc>
          <w:tcPr>
            <w:tcW w:w="483" w:type="dxa"/>
            <w:tcBorders>
              <w:top w:val="nil"/>
              <w:left w:val="nil"/>
              <w:bottom w:val="single" w:sz="6" w:space="0" w:color="auto"/>
              <w:right w:val="nil"/>
            </w:tcBorders>
            <w:textDirection w:val="btLr"/>
          </w:tcPr>
          <w:p w14:paraId="15DFC6C7" w14:textId="77777777" w:rsidR="001A62C0" w:rsidRPr="006C7966" w:rsidRDefault="00791A95" w:rsidP="001A62C0">
            <w:pPr>
              <w:rPr>
                <w:rFonts w:eastAsia="Times New Roman" w:cs="Arial"/>
                <w:i/>
                <w:sz w:val="16"/>
                <w:szCs w:val="16"/>
              </w:rPr>
            </w:pPr>
            <w:r w:rsidRPr="00791A95">
              <w:rPr>
                <w:rFonts w:eastAsia="Times New Roman" w:cs="Arial"/>
                <w:i/>
                <w:sz w:val="16"/>
                <w:szCs w:val="16"/>
              </w:rPr>
              <w:t>protocolVersion</w:t>
            </w:r>
          </w:p>
        </w:tc>
        <w:tc>
          <w:tcPr>
            <w:tcW w:w="495" w:type="dxa"/>
            <w:tcBorders>
              <w:top w:val="nil"/>
              <w:left w:val="nil"/>
              <w:bottom w:val="single" w:sz="6" w:space="0" w:color="auto"/>
              <w:right w:val="nil"/>
            </w:tcBorders>
            <w:textDirection w:val="btLr"/>
          </w:tcPr>
          <w:p w14:paraId="44D9732B" w14:textId="77777777" w:rsidR="001A62C0" w:rsidRPr="006C7966" w:rsidRDefault="000F4BC5" w:rsidP="001A62C0">
            <w:pPr>
              <w:rPr>
                <w:rFonts w:eastAsia="Times New Roman" w:cs="Arial"/>
                <w:i/>
                <w:sz w:val="16"/>
                <w:szCs w:val="16"/>
              </w:rPr>
            </w:pPr>
            <w:r w:rsidRPr="000F4BC5">
              <w:rPr>
                <w:rFonts w:eastAsia="Times New Roman" w:cs="Arial"/>
                <w:i/>
                <w:sz w:val="16"/>
                <w:szCs w:val="16"/>
              </w:rPr>
              <w:t>correlationId</w:t>
            </w:r>
          </w:p>
        </w:tc>
        <w:tc>
          <w:tcPr>
            <w:tcW w:w="483" w:type="dxa"/>
            <w:tcBorders>
              <w:top w:val="nil"/>
              <w:left w:val="nil"/>
              <w:bottom w:val="single" w:sz="6" w:space="0" w:color="auto"/>
              <w:right w:val="nil"/>
            </w:tcBorders>
            <w:textDirection w:val="btLr"/>
          </w:tcPr>
          <w:p w14:paraId="65241F45" w14:textId="77777777" w:rsidR="001A62C0" w:rsidRPr="006C7966" w:rsidRDefault="001A62C0" w:rsidP="001A62C0">
            <w:pPr>
              <w:rPr>
                <w:rFonts w:eastAsia="Times New Roman" w:cs="Arial"/>
                <w:i/>
                <w:sz w:val="16"/>
                <w:szCs w:val="16"/>
              </w:rPr>
            </w:pPr>
            <w:r w:rsidRPr="006C7966">
              <w:rPr>
                <w:rFonts w:eastAsia="Times New Roman" w:cs="Arial"/>
                <w:i/>
                <w:sz w:val="16"/>
                <w:szCs w:val="16"/>
              </w:rPr>
              <w:t>requesterNSA</w:t>
            </w:r>
          </w:p>
        </w:tc>
        <w:tc>
          <w:tcPr>
            <w:tcW w:w="483" w:type="dxa"/>
            <w:tcBorders>
              <w:top w:val="nil"/>
              <w:left w:val="nil"/>
              <w:bottom w:val="single" w:sz="6" w:space="0" w:color="auto"/>
              <w:right w:val="nil"/>
            </w:tcBorders>
            <w:textDirection w:val="btLr"/>
          </w:tcPr>
          <w:p w14:paraId="35D0946D" w14:textId="77777777" w:rsidR="001A62C0" w:rsidRPr="006C7966" w:rsidRDefault="001A62C0" w:rsidP="001A62C0">
            <w:pPr>
              <w:rPr>
                <w:rFonts w:eastAsia="Times New Roman" w:cs="Arial"/>
                <w:i/>
                <w:sz w:val="16"/>
                <w:szCs w:val="16"/>
              </w:rPr>
            </w:pPr>
            <w:r w:rsidRPr="006C7966">
              <w:rPr>
                <w:rFonts w:eastAsia="Times New Roman" w:cs="Arial"/>
                <w:i/>
                <w:sz w:val="16"/>
                <w:szCs w:val="16"/>
              </w:rPr>
              <w:t>providerNSA</w:t>
            </w:r>
          </w:p>
        </w:tc>
        <w:tc>
          <w:tcPr>
            <w:tcW w:w="750" w:type="dxa"/>
            <w:tcBorders>
              <w:top w:val="nil"/>
              <w:left w:val="nil"/>
              <w:bottom w:val="single" w:sz="6" w:space="0" w:color="auto"/>
              <w:right w:val="nil"/>
            </w:tcBorders>
            <w:textDirection w:val="btLr"/>
          </w:tcPr>
          <w:p w14:paraId="1DDAE4D4" w14:textId="77777777" w:rsidR="001A62C0" w:rsidRPr="006C7966" w:rsidRDefault="00791A95" w:rsidP="001A62C0">
            <w:pPr>
              <w:rPr>
                <w:rFonts w:eastAsia="Times New Roman" w:cs="Arial"/>
                <w:i/>
                <w:sz w:val="16"/>
                <w:szCs w:val="16"/>
              </w:rPr>
            </w:pPr>
            <w:r w:rsidRPr="00791A95">
              <w:rPr>
                <w:rFonts w:eastAsia="Times New Roman" w:cs="Arial"/>
                <w:i/>
                <w:sz w:val="16"/>
                <w:szCs w:val="16"/>
              </w:rPr>
              <w:t>replyTo</w:t>
            </w:r>
          </w:p>
        </w:tc>
        <w:tc>
          <w:tcPr>
            <w:tcW w:w="750" w:type="dxa"/>
            <w:tcBorders>
              <w:top w:val="nil"/>
              <w:left w:val="nil"/>
              <w:bottom w:val="single" w:sz="6" w:space="0" w:color="auto"/>
              <w:right w:val="nil"/>
            </w:tcBorders>
            <w:textDirection w:val="btLr"/>
          </w:tcPr>
          <w:p w14:paraId="71895A93" w14:textId="77777777" w:rsidR="001A62C0" w:rsidRPr="006C7966" w:rsidRDefault="007A02D8" w:rsidP="001A62C0">
            <w:pPr>
              <w:rPr>
                <w:rFonts w:eastAsia="Times New Roman" w:cs="Arial"/>
                <w:i/>
                <w:sz w:val="16"/>
                <w:szCs w:val="16"/>
              </w:rPr>
            </w:pPr>
            <w:r>
              <w:rPr>
                <w:rFonts w:eastAsia="Times New Roman" w:cs="Arial"/>
                <w:i/>
                <w:sz w:val="16"/>
                <w:szCs w:val="16"/>
              </w:rPr>
              <w:t>sessionSecurityAttributes</w:t>
            </w:r>
          </w:p>
        </w:tc>
        <w:tc>
          <w:tcPr>
            <w:tcW w:w="483" w:type="dxa"/>
            <w:tcBorders>
              <w:top w:val="nil"/>
              <w:left w:val="nil"/>
              <w:bottom w:val="single" w:sz="6" w:space="0" w:color="auto"/>
              <w:right w:val="nil"/>
            </w:tcBorders>
            <w:textDirection w:val="btLr"/>
          </w:tcPr>
          <w:p w14:paraId="3D64B722" w14:textId="77777777" w:rsidR="001A62C0" w:rsidRPr="006C7966" w:rsidRDefault="001A62C0" w:rsidP="001A62C0">
            <w:pPr>
              <w:rPr>
                <w:rFonts w:eastAsia="Times New Roman" w:cs="Arial"/>
                <w:i/>
                <w:sz w:val="16"/>
                <w:szCs w:val="16"/>
              </w:rPr>
            </w:pPr>
            <w:r w:rsidRPr="006C7966">
              <w:rPr>
                <w:rFonts w:eastAsia="Times New Roman" w:cs="Arial"/>
                <w:i/>
                <w:sz w:val="16"/>
                <w:szCs w:val="16"/>
              </w:rPr>
              <w:t>other</w:t>
            </w:r>
          </w:p>
        </w:tc>
        <w:tc>
          <w:tcPr>
            <w:tcW w:w="750" w:type="dxa"/>
            <w:tcBorders>
              <w:top w:val="nil"/>
              <w:left w:val="nil"/>
              <w:bottom w:val="single" w:sz="6" w:space="0" w:color="auto"/>
              <w:right w:val="nil"/>
            </w:tcBorders>
            <w:textDirection w:val="btLr"/>
          </w:tcPr>
          <w:p w14:paraId="5BD26566" w14:textId="77777777" w:rsidR="001A62C0" w:rsidRPr="006C7966" w:rsidRDefault="001A62C0" w:rsidP="001A62C0">
            <w:pPr>
              <w:rPr>
                <w:rFonts w:eastAsia="Times New Roman" w:cs="Arial"/>
                <w:i/>
                <w:sz w:val="16"/>
                <w:szCs w:val="16"/>
              </w:rPr>
            </w:pPr>
            <w:r w:rsidRPr="006C7966">
              <w:rPr>
                <w:rFonts w:eastAsia="Times New Roman" w:cs="Arial"/>
                <w:i/>
                <w:sz w:val="16"/>
                <w:szCs w:val="16"/>
              </w:rPr>
              <w:t>Soapaction</w:t>
            </w:r>
          </w:p>
        </w:tc>
      </w:tr>
      <w:tr w:rsidR="00035764" w:rsidRPr="006C7966" w14:paraId="6727B9A1" w14:textId="77777777">
        <w:trPr>
          <w:gridAfter w:val="1"/>
          <w:wAfter w:w="55" w:type="dxa"/>
        </w:trPr>
        <w:tc>
          <w:tcPr>
            <w:tcW w:w="1623" w:type="dxa"/>
            <w:gridSpan w:val="2"/>
            <w:tcBorders>
              <w:top w:val="nil"/>
              <w:left w:val="nil"/>
              <w:bottom w:val="nil"/>
              <w:right w:val="single" w:sz="6" w:space="0" w:color="auto"/>
            </w:tcBorders>
          </w:tcPr>
          <w:p w14:paraId="689D70B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AFA1077"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w:t>
            </w:r>
          </w:p>
        </w:tc>
        <w:tc>
          <w:tcPr>
            <w:tcW w:w="483" w:type="dxa"/>
            <w:tcBorders>
              <w:top w:val="single" w:sz="6" w:space="0" w:color="auto"/>
              <w:left w:val="single" w:sz="6" w:space="0" w:color="auto"/>
              <w:bottom w:val="single" w:sz="6" w:space="0" w:color="auto"/>
              <w:right w:val="single" w:sz="6" w:space="0" w:color="auto"/>
            </w:tcBorders>
          </w:tcPr>
          <w:p w14:paraId="6656AC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61DD9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22151D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D6B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1ABD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8E3838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7B39B1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F4FE59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9B97BE1" w14:textId="77777777">
        <w:trPr>
          <w:gridAfter w:val="1"/>
          <w:wAfter w:w="55" w:type="dxa"/>
        </w:trPr>
        <w:tc>
          <w:tcPr>
            <w:tcW w:w="1623" w:type="dxa"/>
            <w:gridSpan w:val="2"/>
            <w:tcBorders>
              <w:top w:val="nil"/>
              <w:left w:val="nil"/>
              <w:bottom w:val="nil"/>
              <w:right w:val="single" w:sz="6" w:space="0" w:color="auto"/>
            </w:tcBorders>
          </w:tcPr>
          <w:p w14:paraId="7A0945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0B6952A" w14:textId="77777777" w:rsidR="00035764" w:rsidRPr="00050970" w:rsidRDefault="00035764" w:rsidP="00035764">
            <w:pPr>
              <w:rPr>
                <w:rFonts w:eastAsia="Times New Roman" w:cs="Arial"/>
                <w:i/>
                <w:sz w:val="16"/>
                <w:szCs w:val="16"/>
              </w:rPr>
            </w:pPr>
            <w:r w:rsidRPr="00791A95">
              <w:rPr>
                <w:rFonts w:eastAsia="Times New Roman" w:cs="Arial"/>
                <w:i/>
                <w:sz w:val="16"/>
                <w:szCs w:val="16"/>
              </w:rPr>
              <w:t>reserveResponse</w:t>
            </w:r>
          </w:p>
        </w:tc>
        <w:tc>
          <w:tcPr>
            <w:tcW w:w="483" w:type="dxa"/>
            <w:tcBorders>
              <w:top w:val="single" w:sz="6" w:space="0" w:color="auto"/>
              <w:left w:val="single" w:sz="6" w:space="0" w:color="auto"/>
              <w:bottom w:val="single" w:sz="6" w:space="0" w:color="auto"/>
              <w:right w:val="single" w:sz="6" w:space="0" w:color="auto"/>
            </w:tcBorders>
          </w:tcPr>
          <w:p w14:paraId="078555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34E3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51614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B274C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DA594D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44C9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8A450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2C2E4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134EC7" w14:textId="77777777">
        <w:trPr>
          <w:gridAfter w:val="1"/>
          <w:wAfter w:w="55" w:type="dxa"/>
        </w:trPr>
        <w:tc>
          <w:tcPr>
            <w:tcW w:w="1623" w:type="dxa"/>
            <w:gridSpan w:val="2"/>
            <w:tcBorders>
              <w:top w:val="nil"/>
              <w:left w:val="nil"/>
              <w:bottom w:val="nil"/>
              <w:right w:val="single" w:sz="6" w:space="0" w:color="auto"/>
            </w:tcBorders>
          </w:tcPr>
          <w:p w14:paraId="4BD22A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8A8C61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w:t>
            </w:r>
          </w:p>
        </w:tc>
        <w:tc>
          <w:tcPr>
            <w:tcW w:w="483" w:type="dxa"/>
            <w:tcBorders>
              <w:top w:val="single" w:sz="6" w:space="0" w:color="auto"/>
              <w:left w:val="single" w:sz="6" w:space="0" w:color="auto"/>
              <w:bottom w:val="single" w:sz="6" w:space="0" w:color="auto"/>
              <w:right w:val="single" w:sz="6" w:space="0" w:color="auto"/>
            </w:tcBorders>
          </w:tcPr>
          <w:p w14:paraId="5DC4D7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39671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9B083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F9648F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37B28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6CE2D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EB5DB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C3EAC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C3D660" w14:textId="77777777">
        <w:trPr>
          <w:gridAfter w:val="1"/>
          <w:wAfter w:w="55" w:type="dxa"/>
        </w:trPr>
        <w:tc>
          <w:tcPr>
            <w:tcW w:w="1623" w:type="dxa"/>
            <w:gridSpan w:val="2"/>
            <w:tcBorders>
              <w:top w:val="nil"/>
              <w:left w:val="nil"/>
              <w:bottom w:val="nil"/>
              <w:right w:val="single" w:sz="6" w:space="0" w:color="auto"/>
            </w:tcBorders>
          </w:tcPr>
          <w:p w14:paraId="53C20AB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623352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reserveConfirmedACK</w:t>
            </w:r>
          </w:p>
        </w:tc>
        <w:tc>
          <w:tcPr>
            <w:tcW w:w="483" w:type="dxa"/>
            <w:tcBorders>
              <w:top w:val="single" w:sz="6" w:space="0" w:color="auto"/>
              <w:left w:val="single" w:sz="6" w:space="0" w:color="auto"/>
              <w:bottom w:val="single" w:sz="6" w:space="0" w:color="auto"/>
              <w:right w:val="single" w:sz="6" w:space="0" w:color="auto"/>
            </w:tcBorders>
          </w:tcPr>
          <w:p w14:paraId="1FBAE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FEFDD9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1479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C94F4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97D2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28D86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1A680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D3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190B26" w14:textId="77777777">
        <w:trPr>
          <w:gridAfter w:val="1"/>
          <w:wAfter w:w="55" w:type="dxa"/>
        </w:trPr>
        <w:tc>
          <w:tcPr>
            <w:tcW w:w="1623" w:type="dxa"/>
            <w:gridSpan w:val="2"/>
            <w:tcBorders>
              <w:top w:val="nil"/>
              <w:left w:val="nil"/>
              <w:bottom w:val="nil"/>
              <w:right w:val="single" w:sz="6" w:space="0" w:color="auto"/>
            </w:tcBorders>
          </w:tcPr>
          <w:p w14:paraId="23041FF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04AAFE0"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w:t>
            </w:r>
          </w:p>
        </w:tc>
        <w:tc>
          <w:tcPr>
            <w:tcW w:w="483" w:type="dxa"/>
            <w:tcBorders>
              <w:top w:val="single" w:sz="6" w:space="0" w:color="auto"/>
              <w:left w:val="single" w:sz="6" w:space="0" w:color="auto"/>
              <w:bottom w:val="single" w:sz="6" w:space="0" w:color="auto"/>
              <w:right w:val="single" w:sz="6" w:space="0" w:color="auto"/>
            </w:tcBorders>
          </w:tcPr>
          <w:p w14:paraId="7C4A153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11CCE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91B7D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EA30C9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0264B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81EED37"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57F381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C978D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4421491" w14:textId="77777777">
        <w:trPr>
          <w:gridAfter w:val="1"/>
          <w:wAfter w:w="55" w:type="dxa"/>
        </w:trPr>
        <w:tc>
          <w:tcPr>
            <w:tcW w:w="1623" w:type="dxa"/>
            <w:gridSpan w:val="2"/>
            <w:tcBorders>
              <w:top w:val="nil"/>
              <w:left w:val="nil"/>
              <w:bottom w:val="nil"/>
              <w:right w:val="single" w:sz="6" w:space="0" w:color="auto"/>
            </w:tcBorders>
          </w:tcPr>
          <w:p w14:paraId="24CDA38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0702AE"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reserveFailedACK</w:t>
            </w:r>
          </w:p>
        </w:tc>
        <w:tc>
          <w:tcPr>
            <w:tcW w:w="483" w:type="dxa"/>
            <w:tcBorders>
              <w:top w:val="single" w:sz="6" w:space="0" w:color="auto"/>
              <w:left w:val="single" w:sz="6" w:space="0" w:color="auto"/>
              <w:bottom w:val="single" w:sz="6" w:space="0" w:color="auto"/>
              <w:right w:val="single" w:sz="6" w:space="0" w:color="auto"/>
            </w:tcBorders>
          </w:tcPr>
          <w:p w14:paraId="27FE8D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78DC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A23E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4669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D3FFD9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AF1293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0C6A0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F05956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80968FB" w14:textId="77777777">
        <w:trPr>
          <w:gridAfter w:val="1"/>
          <w:wAfter w:w="55" w:type="dxa"/>
        </w:trPr>
        <w:tc>
          <w:tcPr>
            <w:tcW w:w="1623" w:type="dxa"/>
            <w:gridSpan w:val="2"/>
            <w:tcBorders>
              <w:top w:val="nil"/>
              <w:left w:val="nil"/>
              <w:bottom w:val="nil"/>
              <w:right w:val="single" w:sz="6" w:space="0" w:color="auto"/>
            </w:tcBorders>
          </w:tcPr>
          <w:p w14:paraId="261BFD2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ACBB26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387450D"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4770C95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CE891E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1322476"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AD78A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8FAFBA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F94429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5CB019A" w14:textId="77777777" w:rsidR="00035764" w:rsidRPr="006C7966" w:rsidRDefault="00035764" w:rsidP="00035764">
            <w:pPr>
              <w:jc w:val="center"/>
              <w:rPr>
                <w:rFonts w:eastAsia="Times New Roman" w:cs="Arial"/>
                <w:sz w:val="16"/>
                <w:szCs w:val="16"/>
              </w:rPr>
            </w:pPr>
          </w:p>
        </w:tc>
      </w:tr>
      <w:tr w:rsidR="00035764" w:rsidRPr="006C7966" w14:paraId="1384400A" w14:textId="77777777">
        <w:trPr>
          <w:gridAfter w:val="1"/>
          <w:wAfter w:w="55" w:type="dxa"/>
        </w:trPr>
        <w:tc>
          <w:tcPr>
            <w:tcW w:w="1623" w:type="dxa"/>
            <w:gridSpan w:val="2"/>
            <w:tcBorders>
              <w:top w:val="nil"/>
              <w:left w:val="nil"/>
              <w:bottom w:val="nil"/>
              <w:right w:val="single" w:sz="6" w:space="0" w:color="auto"/>
            </w:tcBorders>
          </w:tcPr>
          <w:p w14:paraId="5C0D3E9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3265BA2"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w:t>
            </w:r>
          </w:p>
        </w:tc>
        <w:tc>
          <w:tcPr>
            <w:tcW w:w="483" w:type="dxa"/>
            <w:tcBorders>
              <w:top w:val="single" w:sz="6" w:space="0" w:color="auto"/>
              <w:left w:val="single" w:sz="6" w:space="0" w:color="auto"/>
              <w:bottom w:val="single" w:sz="6" w:space="0" w:color="auto"/>
              <w:right w:val="single" w:sz="6" w:space="0" w:color="auto"/>
            </w:tcBorders>
          </w:tcPr>
          <w:p w14:paraId="7195FB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D445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7B37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D0B7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CABF53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BEB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9FB11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EBC8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1F0FA48" w14:textId="77777777">
        <w:trPr>
          <w:gridAfter w:val="1"/>
          <w:wAfter w:w="55" w:type="dxa"/>
        </w:trPr>
        <w:tc>
          <w:tcPr>
            <w:tcW w:w="1623" w:type="dxa"/>
            <w:gridSpan w:val="2"/>
            <w:tcBorders>
              <w:top w:val="nil"/>
              <w:left w:val="nil"/>
              <w:bottom w:val="nil"/>
              <w:right w:val="single" w:sz="6" w:space="0" w:color="auto"/>
            </w:tcBorders>
          </w:tcPr>
          <w:p w14:paraId="53997D0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25D39C6"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reserveCommitACK</w:t>
            </w:r>
          </w:p>
        </w:tc>
        <w:tc>
          <w:tcPr>
            <w:tcW w:w="483" w:type="dxa"/>
            <w:tcBorders>
              <w:top w:val="single" w:sz="6" w:space="0" w:color="auto"/>
              <w:left w:val="single" w:sz="6" w:space="0" w:color="auto"/>
              <w:bottom w:val="single" w:sz="6" w:space="0" w:color="auto"/>
              <w:right w:val="single" w:sz="6" w:space="0" w:color="auto"/>
            </w:tcBorders>
          </w:tcPr>
          <w:p w14:paraId="0D7E33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D87B5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A5A99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B695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951A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E216C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34E46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CED98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58494B" w14:textId="77777777">
        <w:trPr>
          <w:gridAfter w:val="1"/>
          <w:wAfter w:w="55" w:type="dxa"/>
        </w:trPr>
        <w:tc>
          <w:tcPr>
            <w:tcW w:w="1623" w:type="dxa"/>
            <w:gridSpan w:val="2"/>
            <w:tcBorders>
              <w:top w:val="nil"/>
              <w:left w:val="nil"/>
              <w:bottom w:val="nil"/>
              <w:right w:val="single" w:sz="6" w:space="0" w:color="auto"/>
            </w:tcBorders>
          </w:tcPr>
          <w:p w14:paraId="74BE78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A0F25D1"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reserveCommitConfirmed</w:t>
            </w:r>
          </w:p>
        </w:tc>
        <w:tc>
          <w:tcPr>
            <w:tcW w:w="483" w:type="dxa"/>
            <w:tcBorders>
              <w:top w:val="single" w:sz="6" w:space="0" w:color="auto"/>
              <w:left w:val="single" w:sz="6" w:space="0" w:color="auto"/>
              <w:bottom w:val="single" w:sz="6" w:space="0" w:color="auto"/>
              <w:right w:val="single" w:sz="6" w:space="0" w:color="auto"/>
            </w:tcBorders>
          </w:tcPr>
          <w:p w14:paraId="422AA0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85116E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E95D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8BDD4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9AB9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BCD760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366EB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7416F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A1DDBBF" w14:textId="77777777">
        <w:trPr>
          <w:gridAfter w:val="1"/>
          <w:wAfter w:w="55" w:type="dxa"/>
        </w:trPr>
        <w:tc>
          <w:tcPr>
            <w:tcW w:w="1623" w:type="dxa"/>
            <w:gridSpan w:val="2"/>
            <w:tcBorders>
              <w:top w:val="nil"/>
              <w:left w:val="nil"/>
              <w:bottom w:val="nil"/>
              <w:right w:val="single" w:sz="6" w:space="0" w:color="auto"/>
            </w:tcBorders>
          </w:tcPr>
          <w:p w14:paraId="2A00BE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9954E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reserveCommitConfirmedACK</w:t>
            </w:r>
          </w:p>
        </w:tc>
        <w:tc>
          <w:tcPr>
            <w:tcW w:w="483" w:type="dxa"/>
            <w:tcBorders>
              <w:top w:val="single" w:sz="6" w:space="0" w:color="auto"/>
              <w:left w:val="single" w:sz="6" w:space="0" w:color="auto"/>
              <w:bottom w:val="single" w:sz="6" w:space="0" w:color="auto"/>
              <w:right w:val="single" w:sz="6" w:space="0" w:color="auto"/>
            </w:tcBorders>
          </w:tcPr>
          <w:p w14:paraId="6FEECA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CAF4F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24C5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4BD9A4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8D4A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1204B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FFB7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34070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A914319" w14:textId="77777777">
        <w:trPr>
          <w:gridAfter w:val="1"/>
          <w:wAfter w:w="55" w:type="dxa"/>
        </w:trPr>
        <w:tc>
          <w:tcPr>
            <w:tcW w:w="1623" w:type="dxa"/>
            <w:gridSpan w:val="2"/>
            <w:tcBorders>
              <w:top w:val="nil"/>
              <w:left w:val="nil"/>
              <w:bottom w:val="nil"/>
              <w:right w:val="single" w:sz="6" w:space="0" w:color="auto"/>
            </w:tcBorders>
          </w:tcPr>
          <w:p w14:paraId="668432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9481AB" w14:textId="77777777" w:rsidR="00035764" w:rsidRPr="00050970" w:rsidRDefault="00035764" w:rsidP="00035764">
            <w:pPr>
              <w:rPr>
                <w:rFonts w:eastAsia="Times New Roman" w:cs="Arial"/>
                <w:i/>
                <w:sz w:val="16"/>
                <w:szCs w:val="16"/>
              </w:rPr>
            </w:pPr>
            <w:r w:rsidRPr="00E7277F">
              <w:rPr>
                <w:rFonts w:eastAsia="Times New Roman" w:cs="Arial"/>
                <w:i/>
                <w:sz w:val="16"/>
                <w:szCs w:val="16"/>
              </w:rPr>
              <w:t>reserveCommitFailed</w:t>
            </w:r>
          </w:p>
        </w:tc>
        <w:tc>
          <w:tcPr>
            <w:tcW w:w="483" w:type="dxa"/>
            <w:tcBorders>
              <w:top w:val="single" w:sz="6" w:space="0" w:color="auto"/>
              <w:left w:val="single" w:sz="6" w:space="0" w:color="auto"/>
              <w:bottom w:val="single" w:sz="6" w:space="0" w:color="auto"/>
              <w:right w:val="single" w:sz="6" w:space="0" w:color="auto"/>
            </w:tcBorders>
          </w:tcPr>
          <w:p w14:paraId="743F88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469B7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AF6F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F88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3417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27564A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CA36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420D4D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6CDD38A" w14:textId="77777777">
        <w:trPr>
          <w:gridAfter w:val="1"/>
          <w:wAfter w:w="55" w:type="dxa"/>
        </w:trPr>
        <w:tc>
          <w:tcPr>
            <w:tcW w:w="1623" w:type="dxa"/>
            <w:gridSpan w:val="2"/>
            <w:tcBorders>
              <w:top w:val="nil"/>
              <w:left w:val="nil"/>
              <w:bottom w:val="nil"/>
              <w:right w:val="single" w:sz="6" w:space="0" w:color="auto"/>
            </w:tcBorders>
          </w:tcPr>
          <w:p w14:paraId="21C7E29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C4C596E" w14:textId="77777777" w:rsidR="00035764" w:rsidRPr="00050970" w:rsidRDefault="00035764" w:rsidP="00035764">
            <w:pPr>
              <w:rPr>
                <w:rFonts w:eastAsia="Times New Roman" w:cs="Arial"/>
                <w:i/>
                <w:sz w:val="16"/>
                <w:szCs w:val="16"/>
              </w:rPr>
            </w:pPr>
            <w:r w:rsidRPr="00E95EF4">
              <w:rPr>
                <w:rFonts w:eastAsia="Times New Roman" w:cs="Arial"/>
                <w:i/>
                <w:sz w:val="16"/>
                <w:szCs w:val="16"/>
              </w:rPr>
              <w:t>reserveCommitFailedACK</w:t>
            </w:r>
          </w:p>
        </w:tc>
        <w:tc>
          <w:tcPr>
            <w:tcW w:w="483" w:type="dxa"/>
            <w:tcBorders>
              <w:top w:val="single" w:sz="6" w:space="0" w:color="auto"/>
              <w:left w:val="single" w:sz="6" w:space="0" w:color="auto"/>
              <w:bottom w:val="single" w:sz="6" w:space="0" w:color="auto"/>
              <w:right w:val="single" w:sz="6" w:space="0" w:color="auto"/>
            </w:tcBorders>
          </w:tcPr>
          <w:p w14:paraId="680F88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6F987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C162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3D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C779A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37A73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BABFFD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0826E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97295A5" w14:textId="77777777">
        <w:trPr>
          <w:gridAfter w:val="1"/>
          <w:wAfter w:w="55" w:type="dxa"/>
        </w:trPr>
        <w:tc>
          <w:tcPr>
            <w:tcW w:w="1623" w:type="dxa"/>
            <w:gridSpan w:val="2"/>
            <w:tcBorders>
              <w:top w:val="nil"/>
              <w:left w:val="nil"/>
              <w:bottom w:val="nil"/>
              <w:right w:val="single" w:sz="6" w:space="0" w:color="auto"/>
            </w:tcBorders>
          </w:tcPr>
          <w:p w14:paraId="013939F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72651F"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9E114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10AC7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9EBE6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5FBA6E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23F915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BB775C5"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2DE52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BBDF4D" w14:textId="77777777" w:rsidR="00035764" w:rsidRPr="006C7966" w:rsidRDefault="00035764" w:rsidP="00035764">
            <w:pPr>
              <w:jc w:val="center"/>
              <w:rPr>
                <w:rFonts w:eastAsia="Times New Roman" w:cs="Arial"/>
                <w:sz w:val="16"/>
                <w:szCs w:val="16"/>
              </w:rPr>
            </w:pPr>
          </w:p>
        </w:tc>
      </w:tr>
      <w:tr w:rsidR="00035764" w:rsidRPr="006C7966" w14:paraId="49C7E6B5" w14:textId="77777777">
        <w:trPr>
          <w:gridAfter w:val="1"/>
          <w:wAfter w:w="55" w:type="dxa"/>
        </w:trPr>
        <w:tc>
          <w:tcPr>
            <w:tcW w:w="1623" w:type="dxa"/>
            <w:gridSpan w:val="2"/>
            <w:tcBorders>
              <w:top w:val="nil"/>
              <w:left w:val="nil"/>
              <w:bottom w:val="nil"/>
              <w:right w:val="single" w:sz="6" w:space="0" w:color="auto"/>
            </w:tcBorders>
          </w:tcPr>
          <w:p w14:paraId="0BE39A6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5A75BDA"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w:t>
            </w:r>
          </w:p>
        </w:tc>
        <w:tc>
          <w:tcPr>
            <w:tcW w:w="483" w:type="dxa"/>
            <w:tcBorders>
              <w:top w:val="single" w:sz="6" w:space="0" w:color="auto"/>
              <w:left w:val="single" w:sz="6" w:space="0" w:color="auto"/>
              <w:bottom w:val="single" w:sz="6" w:space="0" w:color="auto"/>
              <w:right w:val="single" w:sz="6" w:space="0" w:color="auto"/>
            </w:tcBorders>
          </w:tcPr>
          <w:p w14:paraId="707B8C6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EC5BC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CF3C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41331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751F9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ED9F4E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A943D5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0332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996C6AE" w14:textId="77777777">
        <w:trPr>
          <w:gridAfter w:val="1"/>
          <w:wAfter w:w="55" w:type="dxa"/>
        </w:trPr>
        <w:tc>
          <w:tcPr>
            <w:tcW w:w="1623" w:type="dxa"/>
            <w:gridSpan w:val="2"/>
            <w:tcBorders>
              <w:top w:val="nil"/>
              <w:left w:val="nil"/>
              <w:bottom w:val="nil"/>
              <w:right w:val="single" w:sz="6" w:space="0" w:color="auto"/>
            </w:tcBorders>
          </w:tcPr>
          <w:p w14:paraId="14EA7C9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BA16E8"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reserveAbortACK</w:t>
            </w:r>
          </w:p>
        </w:tc>
        <w:tc>
          <w:tcPr>
            <w:tcW w:w="483" w:type="dxa"/>
            <w:tcBorders>
              <w:top w:val="single" w:sz="6" w:space="0" w:color="auto"/>
              <w:left w:val="single" w:sz="6" w:space="0" w:color="auto"/>
              <w:bottom w:val="single" w:sz="6" w:space="0" w:color="auto"/>
              <w:right w:val="single" w:sz="6" w:space="0" w:color="auto"/>
            </w:tcBorders>
          </w:tcPr>
          <w:p w14:paraId="380D6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62693C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0FF958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81929D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8674B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CF81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CA0ED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4B97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0EE1D04" w14:textId="77777777">
        <w:trPr>
          <w:gridAfter w:val="1"/>
          <w:wAfter w:w="55" w:type="dxa"/>
        </w:trPr>
        <w:tc>
          <w:tcPr>
            <w:tcW w:w="1623" w:type="dxa"/>
            <w:gridSpan w:val="2"/>
            <w:tcBorders>
              <w:top w:val="nil"/>
              <w:left w:val="nil"/>
              <w:bottom w:val="nil"/>
              <w:right w:val="single" w:sz="6" w:space="0" w:color="auto"/>
            </w:tcBorders>
          </w:tcPr>
          <w:p w14:paraId="4850C219"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D331E75"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w:t>
            </w:r>
          </w:p>
        </w:tc>
        <w:tc>
          <w:tcPr>
            <w:tcW w:w="483" w:type="dxa"/>
            <w:tcBorders>
              <w:top w:val="single" w:sz="6" w:space="0" w:color="auto"/>
              <w:left w:val="single" w:sz="6" w:space="0" w:color="auto"/>
              <w:bottom w:val="single" w:sz="6" w:space="0" w:color="auto"/>
              <w:right w:val="single" w:sz="6" w:space="0" w:color="auto"/>
            </w:tcBorders>
          </w:tcPr>
          <w:p w14:paraId="0D2465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56575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6139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3E54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D76091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47391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B6595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311E7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36D0720" w14:textId="77777777">
        <w:trPr>
          <w:gridAfter w:val="1"/>
          <w:wAfter w:w="55" w:type="dxa"/>
        </w:trPr>
        <w:tc>
          <w:tcPr>
            <w:tcW w:w="1623" w:type="dxa"/>
            <w:gridSpan w:val="2"/>
            <w:tcBorders>
              <w:top w:val="nil"/>
              <w:left w:val="nil"/>
              <w:bottom w:val="nil"/>
              <w:right w:val="single" w:sz="6" w:space="0" w:color="auto"/>
            </w:tcBorders>
          </w:tcPr>
          <w:p w14:paraId="19DBECD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51A7590" w14:textId="77777777" w:rsidR="00035764" w:rsidRPr="00050970" w:rsidRDefault="00035764" w:rsidP="00035764">
            <w:pPr>
              <w:rPr>
                <w:rFonts w:eastAsia="Times New Roman" w:cs="Arial"/>
                <w:i/>
                <w:sz w:val="16"/>
                <w:szCs w:val="16"/>
              </w:rPr>
            </w:pPr>
            <w:r w:rsidRPr="00FD4536">
              <w:rPr>
                <w:rFonts w:eastAsia="Times New Roman" w:cs="Arial"/>
                <w:i/>
                <w:sz w:val="16"/>
                <w:szCs w:val="16"/>
              </w:rPr>
              <w:t>reserveAbortConfirmedACK</w:t>
            </w:r>
          </w:p>
        </w:tc>
        <w:tc>
          <w:tcPr>
            <w:tcW w:w="483" w:type="dxa"/>
            <w:tcBorders>
              <w:top w:val="single" w:sz="6" w:space="0" w:color="auto"/>
              <w:left w:val="single" w:sz="6" w:space="0" w:color="auto"/>
              <w:bottom w:val="single" w:sz="6" w:space="0" w:color="auto"/>
              <w:right w:val="single" w:sz="6" w:space="0" w:color="auto"/>
            </w:tcBorders>
          </w:tcPr>
          <w:p w14:paraId="031CCD4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FC374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0E226E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EFBDA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F02460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545EA3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38029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C96D2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B49D69C" w14:textId="77777777">
        <w:trPr>
          <w:gridAfter w:val="1"/>
          <w:wAfter w:w="55" w:type="dxa"/>
        </w:trPr>
        <w:tc>
          <w:tcPr>
            <w:tcW w:w="1623" w:type="dxa"/>
            <w:gridSpan w:val="2"/>
            <w:tcBorders>
              <w:top w:val="nil"/>
              <w:left w:val="nil"/>
              <w:bottom w:val="nil"/>
              <w:right w:val="single" w:sz="6" w:space="0" w:color="auto"/>
            </w:tcBorders>
          </w:tcPr>
          <w:p w14:paraId="58B7129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2502A8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87B6AE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C22507"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0132B9F"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7D67C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803F2A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A818A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69BC43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0C3315F" w14:textId="77777777" w:rsidR="00035764" w:rsidRPr="006C7966" w:rsidRDefault="00035764" w:rsidP="00035764">
            <w:pPr>
              <w:jc w:val="center"/>
              <w:rPr>
                <w:rFonts w:eastAsia="Times New Roman" w:cs="Arial"/>
                <w:sz w:val="16"/>
                <w:szCs w:val="16"/>
              </w:rPr>
            </w:pPr>
          </w:p>
        </w:tc>
      </w:tr>
      <w:tr w:rsidR="00035764" w:rsidRPr="006C7966" w14:paraId="77B6B5B7" w14:textId="77777777">
        <w:trPr>
          <w:gridAfter w:val="1"/>
          <w:wAfter w:w="55" w:type="dxa"/>
        </w:trPr>
        <w:tc>
          <w:tcPr>
            <w:tcW w:w="1623" w:type="dxa"/>
            <w:gridSpan w:val="2"/>
            <w:tcBorders>
              <w:top w:val="nil"/>
              <w:left w:val="nil"/>
              <w:bottom w:val="nil"/>
              <w:right w:val="single" w:sz="6" w:space="0" w:color="auto"/>
            </w:tcBorders>
          </w:tcPr>
          <w:p w14:paraId="5ABB1B5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7152F20" w14:textId="77777777" w:rsidR="00035764" w:rsidRPr="00050970" w:rsidRDefault="00035764" w:rsidP="00035764">
            <w:pPr>
              <w:rPr>
                <w:rFonts w:eastAsia="Times New Roman" w:cs="Arial"/>
                <w:i/>
                <w:sz w:val="16"/>
                <w:szCs w:val="16"/>
              </w:rPr>
            </w:pPr>
            <w:r w:rsidRPr="00050970">
              <w:rPr>
                <w:rFonts w:eastAsia="Times New Roman" w:cs="Arial"/>
                <w:i/>
                <w:sz w:val="16"/>
                <w:szCs w:val="16"/>
              </w:rPr>
              <w:t>provision</w:t>
            </w:r>
          </w:p>
        </w:tc>
        <w:tc>
          <w:tcPr>
            <w:tcW w:w="483" w:type="dxa"/>
            <w:tcBorders>
              <w:top w:val="single" w:sz="6" w:space="0" w:color="auto"/>
              <w:left w:val="single" w:sz="6" w:space="0" w:color="auto"/>
              <w:bottom w:val="single" w:sz="6" w:space="0" w:color="auto"/>
              <w:right w:val="single" w:sz="6" w:space="0" w:color="auto"/>
            </w:tcBorders>
          </w:tcPr>
          <w:p w14:paraId="62BDB9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911C7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FD19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8BDC1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2BFC4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1F016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297FE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C16F4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E21A9BC" w14:textId="77777777">
        <w:trPr>
          <w:gridAfter w:val="1"/>
          <w:wAfter w:w="55" w:type="dxa"/>
        </w:trPr>
        <w:tc>
          <w:tcPr>
            <w:tcW w:w="1623" w:type="dxa"/>
            <w:gridSpan w:val="2"/>
            <w:tcBorders>
              <w:top w:val="nil"/>
              <w:left w:val="nil"/>
              <w:bottom w:val="nil"/>
              <w:right w:val="single" w:sz="6" w:space="0" w:color="auto"/>
            </w:tcBorders>
          </w:tcPr>
          <w:p w14:paraId="3766384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88B202"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provisionACK</w:t>
            </w:r>
          </w:p>
        </w:tc>
        <w:tc>
          <w:tcPr>
            <w:tcW w:w="483" w:type="dxa"/>
            <w:tcBorders>
              <w:top w:val="single" w:sz="6" w:space="0" w:color="auto"/>
              <w:left w:val="single" w:sz="6" w:space="0" w:color="auto"/>
              <w:bottom w:val="single" w:sz="6" w:space="0" w:color="auto"/>
              <w:right w:val="single" w:sz="6" w:space="0" w:color="auto"/>
            </w:tcBorders>
          </w:tcPr>
          <w:p w14:paraId="0221F0D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B2204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317A2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CC5B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7B9DC4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044923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1AB37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7A47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2E8BE47" w14:textId="77777777">
        <w:trPr>
          <w:gridAfter w:val="1"/>
          <w:wAfter w:w="55" w:type="dxa"/>
        </w:trPr>
        <w:tc>
          <w:tcPr>
            <w:tcW w:w="1623" w:type="dxa"/>
            <w:gridSpan w:val="2"/>
            <w:tcBorders>
              <w:top w:val="nil"/>
              <w:left w:val="nil"/>
              <w:bottom w:val="nil"/>
              <w:right w:val="single" w:sz="6" w:space="0" w:color="auto"/>
            </w:tcBorders>
          </w:tcPr>
          <w:p w14:paraId="6C7993D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28C951"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w:t>
            </w:r>
          </w:p>
        </w:tc>
        <w:tc>
          <w:tcPr>
            <w:tcW w:w="483" w:type="dxa"/>
            <w:tcBorders>
              <w:top w:val="single" w:sz="6" w:space="0" w:color="auto"/>
              <w:left w:val="single" w:sz="6" w:space="0" w:color="auto"/>
              <w:bottom w:val="single" w:sz="6" w:space="0" w:color="auto"/>
              <w:right w:val="single" w:sz="6" w:space="0" w:color="auto"/>
            </w:tcBorders>
          </w:tcPr>
          <w:p w14:paraId="2ABFDC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D867D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B77B6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B1C1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5ADF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94550B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33733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7C59B7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1834F1A7" w14:textId="77777777">
        <w:trPr>
          <w:gridAfter w:val="1"/>
          <w:wAfter w:w="55" w:type="dxa"/>
        </w:trPr>
        <w:tc>
          <w:tcPr>
            <w:tcW w:w="1623" w:type="dxa"/>
            <w:gridSpan w:val="2"/>
            <w:tcBorders>
              <w:top w:val="nil"/>
              <w:left w:val="nil"/>
              <w:bottom w:val="nil"/>
              <w:right w:val="single" w:sz="6" w:space="0" w:color="auto"/>
            </w:tcBorders>
          </w:tcPr>
          <w:p w14:paraId="75D8722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BA0EDA9" w14:textId="77777777" w:rsidR="00035764" w:rsidRPr="00050970" w:rsidRDefault="00035764" w:rsidP="00035764">
            <w:pPr>
              <w:rPr>
                <w:rFonts w:eastAsia="Times New Roman" w:cs="Arial"/>
                <w:i/>
                <w:sz w:val="16"/>
                <w:szCs w:val="16"/>
              </w:rPr>
            </w:pPr>
            <w:r w:rsidRPr="00FD4536">
              <w:rPr>
                <w:rFonts w:eastAsia="Times New Roman" w:cs="Arial"/>
                <w:i/>
                <w:sz w:val="16"/>
                <w:szCs w:val="16"/>
              </w:rPr>
              <w:t>provisionConfirmedACK</w:t>
            </w:r>
          </w:p>
        </w:tc>
        <w:tc>
          <w:tcPr>
            <w:tcW w:w="483" w:type="dxa"/>
            <w:tcBorders>
              <w:top w:val="single" w:sz="6" w:space="0" w:color="auto"/>
              <w:left w:val="single" w:sz="6" w:space="0" w:color="auto"/>
              <w:bottom w:val="single" w:sz="6" w:space="0" w:color="auto"/>
              <w:right w:val="single" w:sz="6" w:space="0" w:color="auto"/>
            </w:tcBorders>
          </w:tcPr>
          <w:p w14:paraId="37CA20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0523E6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E3058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FCE34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4D3767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73D7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A1FD6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2775CE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21D86BC" w14:textId="77777777">
        <w:trPr>
          <w:gridAfter w:val="1"/>
          <w:wAfter w:w="55" w:type="dxa"/>
          <w:trHeight w:val="169"/>
        </w:trPr>
        <w:tc>
          <w:tcPr>
            <w:tcW w:w="1623" w:type="dxa"/>
            <w:gridSpan w:val="2"/>
            <w:vMerge w:val="restart"/>
            <w:tcBorders>
              <w:top w:val="nil"/>
              <w:left w:val="nil"/>
              <w:right w:val="single" w:sz="6" w:space="0" w:color="auto"/>
            </w:tcBorders>
          </w:tcPr>
          <w:p w14:paraId="42274951" w14:textId="77777777" w:rsidR="00035764" w:rsidRPr="006C7966" w:rsidRDefault="00035764" w:rsidP="00035764">
            <w:pPr>
              <w:rPr>
                <w:rFonts w:eastAsia="Times New Roman" w:cs="Arial"/>
                <w:sz w:val="16"/>
                <w:szCs w:val="16"/>
              </w:rPr>
            </w:pPr>
            <w:r w:rsidRPr="006C7966">
              <w:rPr>
                <w:rFonts w:eastAsia="Times New Roman" w:cs="Arial"/>
                <w:sz w:val="16"/>
                <w:szCs w:val="16"/>
              </w:rPr>
              <w:t>Messaging</w:t>
            </w:r>
          </w:p>
          <w:p w14:paraId="7834845C" w14:textId="77777777" w:rsidR="00035764" w:rsidRPr="006C7966" w:rsidRDefault="00035764" w:rsidP="00035764">
            <w:pPr>
              <w:rPr>
                <w:rFonts w:eastAsia="Times New Roman" w:cs="Arial"/>
                <w:sz w:val="16"/>
                <w:szCs w:val="16"/>
              </w:rPr>
            </w:pPr>
            <w:r w:rsidRPr="006C7966">
              <w:rPr>
                <w:rFonts w:eastAsia="Times New Roman" w:cs="Arial"/>
                <w:sz w:val="16"/>
                <w:szCs w:val="16"/>
              </w:rPr>
              <w:t>Primitives</w:t>
            </w:r>
          </w:p>
        </w:tc>
        <w:tc>
          <w:tcPr>
            <w:tcW w:w="2475" w:type="dxa"/>
            <w:tcBorders>
              <w:top w:val="nil"/>
              <w:left w:val="nil"/>
              <w:bottom w:val="nil"/>
              <w:right w:val="single" w:sz="6" w:space="0" w:color="auto"/>
            </w:tcBorders>
          </w:tcPr>
          <w:p w14:paraId="11C6B8C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FAA9D5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F636C5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440665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5A26FB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3A5B3F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6F548B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F393C8"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D7950CC" w14:textId="77777777" w:rsidR="00035764" w:rsidRPr="006C7966" w:rsidRDefault="00035764" w:rsidP="00035764">
            <w:pPr>
              <w:jc w:val="center"/>
              <w:rPr>
                <w:rFonts w:eastAsia="Times New Roman" w:cs="Arial"/>
                <w:sz w:val="16"/>
                <w:szCs w:val="16"/>
              </w:rPr>
            </w:pPr>
          </w:p>
        </w:tc>
      </w:tr>
      <w:tr w:rsidR="00035764" w:rsidRPr="006C7966" w14:paraId="6AFCAD2A" w14:textId="77777777">
        <w:trPr>
          <w:gridAfter w:val="1"/>
          <w:wAfter w:w="55" w:type="dxa"/>
        </w:trPr>
        <w:tc>
          <w:tcPr>
            <w:tcW w:w="1623" w:type="dxa"/>
            <w:gridSpan w:val="2"/>
            <w:vMerge/>
            <w:tcBorders>
              <w:left w:val="nil"/>
              <w:right w:val="single" w:sz="6" w:space="0" w:color="auto"/>
            </w:tcBorders>
          </w:tcPr>
          <w:p w14:paraId="21C6D86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468B5C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release</w:t>
            </w:r>
          </w:p>
        </w:tc>
        <w:tc>
          <w:tcPr>
            <w:tcW w:w="483" w:type="dxa"/>
            <w:tcBorders>
              <w:top w:val="single" w:sz="6" w:space="0" w:color="auto"/>
              <w:left w:val="single" w:sz="6" w:space="0" w:color="auto"/>
              <w:bottom w:val="single" w:sz="6" w:space="0" w:color="auto"/>
              <w:right w:val="single" w:sz="6" w:space="0" w:color="auto"/>
            </w:tcBorders>
          </w:tcPr>
          <w:p w14:paraId="20130670" w14:textId="77777777" w:rsidR="00035764" w:rsidRPr="006C7966" w:rsidRDefault="00035764" w:rsidP="00035764">
            <w:pPr>
              <w:jc w:val="center"/>
              <w:rPr>
                <w:rFonts w:eastAsia="Times New Roman" w:cs="Arial"/>
                <w:b/>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4EABA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FEA2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BAEC2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8015A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B0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0CD0C9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568A7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A83D99" w14:textId="77777777">
        <w:trPr>
          <w:gridAfter w:val="1"/>
          <w:wAfter w:w="55" w:type="dxa"/>
        </w:trPr>
        <w:tc>
          <w:tcPr>
            <w:tcW w:w="1623" w:type="dxa"/>
            <w:gridSpan w:val="2"/>
            <w:vMerge/>
            <w:tcBorders>
              <w:left w:val="nil"/>
              <w:right w:val="single" w:sz="6" w:space="0" w:color="auto"/>
            </w:tcBorders>
          </w:tcPr>
          <w:p w14:paraId="7A8C02F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85AAE58"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releaseACK</w:t>
            </w:r>
          </w:p>
        </w:tc>
        <w:tc>
          <w:tcPr>
            <w:tcW w:w="483" w:type="dxa"/>
            <w:tcBorders>
              <w:top w:val="single" w:sz="6" w:space="0" w:color="auto"/>
              <w:left w:val="single" w:sz="6" w:space="0" w:color="auto"/>
              <w:bottom w:val="single" w:sz="6" w:space="0" w:color="auto"/>
              <w:right w:val="single" w:sz="6" w:space="0" w:color="auto"/>
            </w:tcBorders>
          </w:tcPr>
          <w:p w14:paraId="79DF66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6AF72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97E9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D79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4629DE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64F87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41871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D65C8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3445B1D" w14:textId="77777777">
        <w:trPr>
          <w:gridAfter w:val="1"/>
          <w:wAfter w:w="55" w:type="dxa"/>
        </w:trPr>
        <w:tc>
          <w:tcPr>
            <w:tcW w:w="1623" w:type="dxa"/>
            <w:gridSpan w:val="2"/>
            <w:vMerge/>
            <w:tcBorders>
              <w:left w:val="nil"/>
              <w:right w:val="single" w:sz="6" w:space="0" w:color="auto"/>
            </w:tcBorders>
          </w:tcPr>
          <w:p w14:paraId="4B4FE3E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2E72681"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w:t>
            </w:r>
          </w:p>
        </w:tc>
        <w:tc>
          <w:tcPr>
            <w:tcW w:w="483" w:type="dxa"/>
            <w:tcBorders>
              <w:top w:val="single" w:sz="6" w:space="0" w:color="auto"/>
              <w:left w:val="single" w:sz="6" w:space="0" w:color="auto"/>
              <w:bottom w:val="single" w:sz="6" w:space="0" w:color="auto"/>
              <w:right w:val="single" w:sz="6" w:space="0" w:color="auto"/>
            </w:tcBorders>
          </w:tcPr>
          <w:p w14:paraId="08BCF9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4CCFB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6E68C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59F339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8BE9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D766C1C"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31E30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82876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537647B" w14:textId="77777777">
        <w:trPr>
          <w:gridAfter w:val="1"/>
          <w:wAfter w:w="55" w:type="dxa"/>
        </w:trPr>
        <w:tc>
          <w:tcPr>
            <w:tcW w:w="1623" w:type="dxa"/>
            <w:gridSpan w:val="2"/>
            <w:vMerge/>
            <w:tcBorders>
              <w:left w:val="nil"/>
              <w:right w:val="single" w:sz="6" w:space="0" w:color="auto"/>
            </w:tcBorders>
          </w:tcPr>
          <w:p w14:paraId="706821F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EC67BC" w14:textId="77777777" w:rsidR="00035764" w:rsidRPr="00050970" w:rsidRDefault="00035764" w:rsidP="00035764">
            <w:pPr>
              <w:rPr>
                <w:rFonts w:eastAsia="Times New Roman" w:cs="Arial"/>
                <w:i/>
                <w:sz w:val="16"/>
                <w:szCs w:val="16"/>
              </w:rPr>
            </w:pPr>
            <w:r w:rsidRPr="00046455">
              <w:rPr>
                <w:rFonts w:eastAsia="Times New Roman" w:cs="Arial"/>
                <w:i/>
                <w:sz w:val="16"/>
                <w:szCs w:val="16"/>
              </w:rPr>
              <w:t>releaseConfirmedACK</w:t>
            </w:r>
          </w:p>
        </w:tc>
        <w:tc>
          <w:tcPr>
            <w:tcW w:w="483" w:type="dxa"/>
            <w:tcBorders>
              <w:top w:val="single" w:sz="6" w:space="0" w:color="auto"/>
              <w:left w:val="single" w:sz="6" w:space="0" w:color="auto"/>
              <w:bottom w:val="single" w:sz="6" w:space="0" w:color="auto"/>
              <w:right w:val="single" w:sz="6" w:space="0" w:color="auto"/>
            </w:tcBorders>
          </w:tcPr>
          <w:p w14:paraId="395488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AF4B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EFCA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247A7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1EE100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4EAC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E47842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8A4CC1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7067F09" w14:textId="77777777">
        <w:trPr>
          <w:gridAfter w:val="1"/>
          <w:wAfter w:w="55" w:type="dxa"/>
        </w:trPr>
        <w:tc>
          <w:tcPr>
            <w:tcW w:w="1623" w:type="dxa"/>
            <w:gridSpan w:val="2"/>
            <w:vMerge/>
            <w:tcBorders>
              <w:left w:val="nil"/>
              <w:bottom w:val="nil"/>
              <w:right w:val="single" w:sz="6" w:space="0" w:color="auto"/>
            </w:tcBorders>
          </w:tcPr>
          <w:p w14:paraId="29168466"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E1FBF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B8D2F4A"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25C18E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2351D6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6DD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49334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73FE774"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99F38B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C507E35" w14:textId="77777777" w:rsidR="00035764" w:rsidRPr="006C7966" w:rsidRDefault="00035764" w:rsidP="00035764">
            <w:pPr>
              <w:jc w:val="center"/>
              <w:rPr>
                <w:rFonts w:eastAsia="Times New Roman" w:cs="Arial"/>
                <w:sz w:val="16"/>
                <w:szCs w:val="16"/>
              </w:rPr>
            </w:pPr>
          </w:p>
        </w:tc>
      </w:tr>
      <w:tr w:rsidR="00035764" w:rsidRPr="006C7966" w14:paraId="6B2D398F" w14:textId="77777777">
        <w:trPr>
          <w:gridAfter w:val="1"/>
          <w:wAfter w:w="55" w:type="dxa"/>
        </w:trPr>
        <w:tc>
          <w:tcPr>
            <w:tcW w:w="1623" w:type="dxa"/>
            <w:gridSpan w:val="2"/>
            <w:tcBorders>
              <w:top w:val="nil"/>
              <w:left w:val="nil"/>
              <w:bottom w:val="nil"/>
              <w:right w:val="single" w:sz="6" w:space="0" w:color="auto"/>
            </w:tcBorders>
          </w:tcPr>
          <w:p w14:paraId="2F44568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98111" w14:textId="77777777" w:rsidR="00035764" w:rsidRPr="00050970" w:rsidRDefault="00035764" w:rsidP="00035764">
            <w:pPr>
              <w:rPr>
                <w:rFonts w:eastAsia="Times New Roman" w:cs="Arial"/>
                <w:i/>
                <w:sz w:val="16"/>
                <w:szCs w:val="16"/>
              </w:rPr>
            </w:pPr>
            <w:r w:rsidRPr="00050970">
              <w:rPr>
                <w:rFonts w:eastAsia="Times New Roman" w:cs="Arial"/>
                <w:i/>
                <w:sz w:val="16"/>
                <w:szCs w:val="16"/>
              </w:rPr>
              <w:t>terminate</w:t>
            </w:r>
          </w:p>
        </w:tc>
        <w:tc>
          <w:tcPr>
            <w:tcW w:w="483" w:type="dxa"/>
            <w:tcBorders>
              <w:top w:val="single" w:sz="6" w:space="0" w:color="auto"/>
              <w:left w:val="single" w:sz="6" w:space="0" w:color="auto"/>
              <w:bottom w:val="single" w:sz="6" w:space="0" w:color="auto"/>
              <w:right w:val="single" w:sz="6" w:space="0" w:color="auto"/>
            </w:tcBorders>
          </w:tcPr>
          <w:p w14:paraId="4699503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A6AB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F0BCBA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2903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CB19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8F3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D6D2E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090B99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8FF5ECD" w14:textId="77777777">
        <w:trPr>
          <w:gridAfter w:val="1"/>
          <w:wAfter w:w="55" w:type="dxa"/>
        </w:trPr>
        <w:tc>
          <w:tcPr>
            <w:tcW w:w="1623" w:type="dxa"/>
            <w:gridSpan w:val="2"/>
            <w:tcBorders>
              <w:top w:val="nil"/>
              <w:left w:val="nil"/>
              <w:bottom w:val="nil"/>
              <w:right w:val="single" w:sz="6" w:space="0" w:color="auto"/>
            </w:tcBorders>
          </w:tcPr>
          <w:p w14:paraId="4106236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388009B"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terminateACK</w:t>
            </w:r>
          </w:p>
        </w:tc>
        <w:tc>
          <w:tcPr>
            <w:tcW w:w="483" w:type="dxa"/>
            <w:tcBorders>
              <w:top w:val="single" w:sz="6" w:space="0" w:color="auto"/>
              <w:left w:val="single" w:sz="6" w:space="0" w:color="auto"/>
              <w:bottom w:val="single" w:sz="6" w:space="0" w:color="auto"/>
              <w:right w:val="single" w:sz="6" w:space="0" w:color="auto"/>
            </w:tcBorders>
          </w:tcPr>
          <w:p w14:paraId="338BEEE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5927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956D9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19B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B49ED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E229F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154D33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E36D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8869F9A" w14:textId="77777777">
        <w:trPr>
          <w:gridAfter w:val="1"/>
          <w:wAfter w:w="55" w:type="dxa"/>
        </w:trPr>
        <w:tc>
          <w:tcPr>
            <w:tcW w:w="1623" w:type="dxa"/>
            <w:gridSpan w:val="2"/>
            <w:tcBorders>
              <w:top w:val="nil"/>
              <w:left w:val="nil"/>
              <w:bottom w:val="nil"/>
              <w:right w:val="single" w:sz="6" w:space="0" w:color="auto"/>
            </w:tcBorders>
          </w:tcPr>
          <w:p w14:paraId="57E4C2F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E17D45E"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w:t>
            </w:r>
          </w:p>
        </w:tc>
        <w:tc>
          <w:tcPr>
            <w:tcW w:w="483" w:type="dxa"/>
            <w:tcBorders>
              <w:top w:val="single" w:sz="6" w:space="0" w:color="auto"/>
              <w:left w:val="single" w:sz="6" w:space="0" w:color="auto"/>
              <w:bottom w:val="single" w:sz="6" w:space="0" w:color="auto"/>
              <w:right w:val="single" w:sz="6" w:space="0" w:color="auto"/>
            </w:tcBorders>
          </w:tcPr>
          <w:p w14:paraId="733B1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BE7D2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7714E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0D7B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F8F581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9330E9F"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6C4C04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512425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6E94769" w14:textId="77777777">
        <w:trPr>
          <w:gridAfter w:val="1"/>
          <w:wAfter w:w="55" w:type="dxa"/>
        </w:trPr>
        <w:tc>
          <w:tcPr>
            <w:tcW w:w="1623" w:type="dxa"/>
            <w:gridSpan w:val="2"/>
            <w:tcBorders>
              <w:top w:val="nil"/>
              <w:left w:val="nil"/>
              <w:bottom w:val="nil"/>
              <w:right w:val="single" w:sz="6" w:space="0" w:color="auto"/>
            </w:tcBorders>
          </w:tcPr>
          <w:p w14:paraId="4FA594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E45F131" w14:textId="77777777" w:rsidR="00035764" w:rsidRPr="00050970" w:rsidRDefault="00035764" w:rsidP="00035764">
            <w:pPr>
              <w:rPr>
                <w:rFonts w:eastAsia="Times New Roman" w:cs="Arial"/>
                <w:i/>
                <w:sz w:val="16"/>
                <w:szCs w:val="16"/>
              </w:rPr>
            </w:pPr>
            <w:r w:rsidRPr="00046455">
              <w:rPr>
                <w:rFonts w:eastAsia="Times New Roman" w:cs="Arial"/>
                <w:i/>
                <w:sz w:val="16"/>
                <w:szCs w:val="16"/>
              </w:rPr>
              <w:t>terminateConfirmedACK</w:t>
            </w:r>
          </w:p>
        </w:tc>
        <w:tc>
          <w:tcPr>
            <w:tcW w:w="483" w:type="dxa"/>
            <w:tcBorders>
              <w:top w:val="single" w:sz="6" w:space="0" w:color="auto"/>
              <w:left w:val="single" w:sz="6" w:space="0" w:color="auto"/>
              <w:bottom w:val="single" w:sz="6" w:space="0" w:color="auto"/>
              <w:right w:val="single" w:sz="6" w:space="0" w:color="auto"/>
            </w:tcBorders>
          </w:tcPr>
          <w:p w14:paraId="7C42A2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683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0BF067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B6919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F28B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8EBB70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D8A3E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31425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3E3DA8FB" w14:textId="77777777">
        <w:trPr>
          <w:gridAfter w:val="1"/>
          <w:wAfter w:w="55" w:type="dxa"/>
        </w:trPr>
        <w:tc>
          <w:tcPr>
            <w:tcW w:w="1623" w:type="dxa"/>
            <w:gridSpan w:val="2"/>
            <w:tcBorders>
              <w:top w:val="nil"/>
              <w:left w:val="nil"/>
              <w:bottom w:val="nil"/>
              <w:right w:val="single" w:sz="6" w:space="0" w:color="auto"/>
            </w:tcBorders>
          </w:tcPr>
          <w:p w14:paraId="3E65419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D920B68"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6CC6E8B"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BB9BB9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F5D60E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C5B2C5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0C22A0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43D32F9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7D4FCD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0F55152" w14:textId="77777777" w:rsidR="00035764" w:rsidRPr="006C7966" w:rsidRDefault="00035764" w:rsidP="00035764">
            <w:pPr>
              <w:jc w:val="center"/>
              <w:rPr>
                <w:rFonts w:eastAsia="Times New Roman" w:cs="Arial"/>
                <w:sz w:val="16"/>
                <w:szCs w:val="16"/>
              </w:rPr>
            </w:pPr>
          </w:p>
        </w:tc>
      </w:tr>
      <w:tr w:rsidR="00035764" w:rsidRPr="006C7966" w14:paraId="559A69EF" w14:textId="77777777">
        <w:trPr>
          <w:gridAfter w:val="1"/>
          <w:wAfter w:w="55" w:type="dxa"/>
        </w:trPr>
        <w:tc>
          <w:tcPr>
            <w:tcW w:w="1623" w:type="dxa"/>
            <w:gridSpan w:val="2"/>
            <w:tcBorders>
              <w:top w:val="nil"/>
              <w:left w:val="nil"/>
              <w:bottom w:val="nil"/>
              <w:right w:val="single" w:sz="6" w:space="0" w:color="auto"/>
            </w:tcBorders>
          </w:tcPr>
          <w:p w14:paraId="5E88782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47566C0"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p>
        </w:tc>
        <w:tc>
          <w:tcPr>
            <w:tcW w:w="483" w:type="dxa"/>
            <w:tcBorders>
              <w:top w:val="single" w:sz="6" w:space="0" w:color="auto"/>
              <w:left w:val="single" w:sz="6" w:space="0" w:color="auto"/>
              <w:bottom w:val="single" w:sz="6" w:space="0" w:color="auto"/>
              <w:right w:val="single" w:sz="6" w:space="0" w:color="auto"/>
            </w:tcBorders>
          </w:tcPr>
          <w:p w14:paraId="16F3A8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C99941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D206A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55E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9054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9B34E0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EC601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D3AD8C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C2478EF" w14:textId="77777777">
        <w:trPr>
          <w:gridAfter w:val="1"/>
          <w:wAfter w:w="55" w:type="dxa"/>
        </w:trPr>
        <w:tc>
          <w:tcPr>
            <w:tcW w:w="1623" w:type="dxa"/>
            <w:gridSpan w:val="2"/>
            <w:tcBorders>
              <w:top w:val="nil"/>
              <w:left w:val="nil"/>
              <w:bottom w:val="nil"/>
              <w:right w:val="single" w:sz="6" w:space="0" w:color="auto"/>
            </w:tcBorders>
          </w:tcPr>
          <w:p w14:paraId="1FDEDF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32E30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querySummaryACK</w:t>
            </w:r>
          </w:p>
        </w:tc>
        <w:tc>
          <w:tcPr>
            <w:tcW w:w="483" w:type="dxa"/>
            <w:tcBorders>
              <w:top w:val="single" w:sz="6" w:space="0" w:color="auto"/>
              <w:left w:val="single" w:sz="6" w:space="0" w:color="auto"/>
              <w:bottom w:val="single" w:sz="6" w:space="0" w:color="auto"/>
              <w:right w:val="single" w:sz="6" w:space="0" w:color="auto"/>
            </w:tcBorders>
          </w:tcPr>
          <w:p w14:paraId="6F3BCC2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1484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23B98B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5E758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9D0909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147F7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0DD93C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F7AFC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F00C21A" w14:textId="77777777">
        <w:trPr>
          <w:gridAfter w:val="1"/>
          <w:wAfter w:w="55" w:type="dxa"/>
        </w:trPr>
        <w:tc>
          <w:tcPr>
            <w:tcW w:w="1623" w:type="dxa"/>
            <w:gridSpan w:val="2"/>
            <w:tcBorders>
              <w:top w:val="nil"/>
              <w:left w:val="nil"/>
              <w:bottom w:val="nil"/>
              <w:right w:val="single" w:sz="6" w:space="0" w:color="auto"/>
            </w:tcBorders>
          </w:tcPr>
          <w:p w14:paraId="0E40263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E05F69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w:t>
            </w:r>
          </w:p>
        </w:tc>
        <w:tc>
          <w:tcPr>
            <w:tcW w:w="483" w:type="dxa"/>
            <w:tcBorders>
              <w:top w:val="single" w:sz="6" w:space="0" w:color="auto"/>
              <w:left w:val="single" w:sz="6" w:space="0" w:color="auto"/>
              <w:bottom w:val="single" w:sz="6" w:space="0" w:color="auto"/>
              <w:right w:val="single" w:sz="6" w:space="0" w:color="auto"/>
            </w:tcBorders>
          </w:tcPr>
          <w:p w14:paraId="55D137E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65A4B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1D71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18F33F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DC8702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D836C92"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35E906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79E4D1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783374A" w14:textId="77777777">
        <w:trPr>
          <w:gridAfter w:val="1"/>
          <w:wAfter w:w="55" w:type="dxa"/>
        </w:trPr>
        <w:tc>
          <w:tcPr>
            <w:tcW w:w="1623" w:type="dxa"/>
            <w:gridSpan w:val="2"/>
            <w:tcBorders>
              <w:top w:val="nil"/>
              <w:left w:val="nil"/>
              <w:bottom w:val="nil"/>
              <w:right w:val="single" w:sz="6" w:space="0" w:color="auto"/>
            </w:tcBorders>
          </w:tcPr>
          <w:p w14:paraId="7B23293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EF252DF"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querySummaryConfirmedACK</w:t>
            </w:r>
          </w:p>
        </w:tc>
        <w:tc>
          <w:tcPr>
            <w:tcW w:w="483" w:type="dxa"/>
            <w:tcBorders>
              <w:top w:val="single" w:sz="6" w:space="0" w:color="auto"/>
              <w:left w:val="single" w:sz="6" w:space="0" w:color="auto"/>
              <w:bottom w:val="single" w:sz="6" w:space="0" w:color="auto"/>
              <w:right w:val="single" w:sz="6" w:space="0" w:color="auto"/>
            </w:tcBorders>
          </w:tcPr>
          <w:p w14:paraId="0161E79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3FE56A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F4E69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E2BB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E1C8B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820C80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A596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79202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7D690F2" w14:textId="77777777">
        <w:trPr>
          <w:gridAfter w:val="1"/>
          <w:wAfter w:w="55" w:type="dxa"/>
        </w:trPr>
        <w:tc>
          <w:tcPr>
            <w:tcW w:w="1623" w:type="dxa"/>
            <w:gridSpan w:val="2"/>
            <w:tcBorders>
              <w:top w:val="nil"/>
              <w:left w:val="nil"/>
              <w:bottom w:val="nil"/>
              <w:right w:val="single" w:sz="6" w:space="0" w:color="auto"/>
            </w:tcBorders>
          </w:tcPr>
          <w:p w14:paraId="6FECD52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BBAB0CE"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41DB5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32B9F12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2643F81"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E4FA6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D670049"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382B34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824A4E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70D7F4C8" w14:textId="77777777" w:rsidR="00035764" w:rsidRPr="006C7966" w:rsidRDefault="00035764" w:rsidP="00035764">
            <w:pPr>
              <w:jc w:val="center"/>
              <w:rPr>
                <w:rFonts w:eastAsia="Times New Roman" w:cs="Arial"/>
                <w:sz w:val="16"/>
                <w:szCs w:val="16"/>
              </w:rPr>
            </w:pPr>
          </w:p>
        </w:tc>
      </w:tr>
      <w:tr w:rsidR="00035764" w:rsidRPr="006C7966" w14:paraId="5DF77114" w14:textId="77777777">
        <w:trPr>
          <w:gridAfter w:val="1"/>
          <w:wAfter w:w="55" w:type="dxa"/>
        </w:trPr>
        <w:tc>
          <w:tcPr>
            <w:tcW w:w="1623" w:type="dxa"/>
            <w:gridSpan w:val="2"/>
            <w:tcBorders>
              <w:top w:val="nil"/>
              <w:left w:val="nil"/>
              <w:bottom w:val="nil"/>
              <w:right w:val="single" w:sz="6" w:space="0" w:color="auto"/>
            </w:tcBorders>
          </w:tcPr>
          <w:p w14:paraId="6D836A2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58C5CFE"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w:t>
            </w:r>
          </w:p>
        </w:tc>
        <w:tc>
          <w:tcPr>
            <w:tcW w:w="483" w:type="dxa"/>
            <w:tcBorders>
              <w:top w:val="single" w:sz="6" w:space="0" w:color="auto"/>
              <w:left w:val="single" w:sz="6" w:space="0" w:color="auto"/>
              <w:bottom w:val="single" w:sz="6" w:space="0" w:color="auto"/>
              <w:right w:val="single" w:sz="6" w:space="0" w:color="auto"/>
            </w:tcBorders>
          </w:tcPr>
          <w:p w14:paraId="54D85B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B46DE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8CE025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23C61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178376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BF2D6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E250C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6F46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627EC4E" w14:textId="77777777">
        <w:trPr>
          <w:gridAfter w:val="1"/>
          <w:wAfter w:w="55" w:type="dxa"/>
        </w:trPr>
        <w:tc>
          <w:tcPr>
            <w:tcW w:w="1623" w:type="dxa"/>
            <w:gridSpan w:val="2"/>
            <w:tcBorders>
              <w:top w:val="nil"/>
              <w:left w:val="nil"/>
              <w:bottom w:val="nil"/>
              <w:right w:val="single" w:sz="6" w:space="0" w:color="auto"/>
            </w:tcBorders>
          </w:tcPr>
          <w:p w14:paraId="78B9ED5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D43EF0"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queryRecursiveACK</w:t>
            </w:r>
          </w:p>
        </w:tc>
        <w:tc>
          <w:tcPr>
            <w:tcW w:w="483" w:type="dxa"/>
            <w:tcBorders>
              <w:top w:val="single" w:sz="6" w:space="0" w:color="auto"/>
              <w:left w:val="single" w:sz="6" w:space="0" w:color="auto"/>
              <w:bottom w:val="single" w:sz="6" w:space="0" w:color="auto"/>
              <w:right w:val="single" w:sz="6" w:space="0" w:color="auto"/>
            </w:tcBorders>
          </w:tcPr>
          <w:p w14:paraId="5C7F468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9C215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5C60C6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77A2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A75173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092B1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FC615F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D44DEE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5D49C0FE" w14:textId="77777777">
        <w:trPr>
          <w:gridAfter w:val="1"/>
          <w:wAfter w:w="55" w:type="dxa"/>
        </w:trPr>
        <w:tc>
          <w:tcPr>
            <w:tcW w:w="1623" w:type="dxa"/>
            <w:gridSpan w:val="2"/>
            <w:tcBorders>
              <w:top w:val="nil"/>
              <w:left w:val="nil"/>
              <w:bottom w:val="nil"/>
              <w:right w:val="single" w:sz="6" w:space="0" w:color="auto"/>
            </w:tcBorders>
          </w:tcPr>
          <w:p w14:paraId="34A1428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2981245C"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w:t>
            </w:r>
          </w:p>
        </w:tc>
        <w:tc>
          <w:tcPr>
            <w:tcW w:w="483" w:type="dxa"/>
            <w:tcBorders>
              <w:top w:val="single" w:sz="6" w:space="0" w:color="auto"/>
              <w:left w:val="single" w:sz="6" w:space="0" w:color="auto"/>
              <w:bottom w:val="single" w:sz="6" w:space="0" w:color="auto"/>
              <w:right w:val="single" w:sz="6" w:space="0" w:color="auto"/>
            </w:tcBorders>
          </w:tcPr>
          <w:p w14:paraId="5A5C9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DA268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917B5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A362A4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AFFAB1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D52B8DD"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98AE2A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252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CE48897" w14:textId="77777777">
        <w:trPr>
          <w:gridAfter w:val="1"/>
          <w:wAfter w:w="55" w:type="dxa"/>
        </w:trPr>
        <w:tc>
          <w:tcPr>
            <w:tcW w:w="1623" w:type="dxa"/>
            <w:gridSpan w:val="2"/>
            <w:tcBorders>
              <w:top w:val="nil"/>
              <w:left w:val="nil"/>
              <w:bottom w:val="nil"/>
              <w:right w:val="single" w:sz="6" w:space="0" w:color="auto"/>
            </w:tcBorders>
          </w:tcPr>
          <w:p w14:paraId="717DAE4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D94E4F6"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queryRecursiveConfirmedACK</w:t>
            </w:r>
          </w:p>
        </w:tc>
        <w:tc>
          <w:tcPr>
            <w:tcW w:w="483" w:type="dxa"/>
            <w:tcBorders>
              <w:top w:val="single" w:sz="6" w:space="0" w:color="auto"/>
              <w:left w:val="single" w:sz="6" w:space="0" w:color="auto"/>
              <w:bottom w:val="single" w:sz="6" w:space="0" w:color="auto"/>
              <w:right w:val="single" w:sz="6" w:space="0" w:color="auto"/>
            </w:tcBorders>
          </w:tcPr>
          <w:p w14:paraId="5420B0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268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13CABB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F936AE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5793C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945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F9240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8C3717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2917C232" w14:textId="77777777">
        <w:trPr>
          <w:gridAfter w:val="1"/>
          <w:wAfter w:w="55" w:type="dxa"/>
        </w:trPr>
        <w:tc>
          <w:tcPr>
            <w:tcW w:w="1623" w:type="dxa"/>
            <w:gridSpan w:val="2"/>
            <w:tcBorders>
              <w:top w:val="nil"/>
              <w:left w:val="nil"/>
              <w:bottom w:val="nil"/>
              <w:right w:val="single" w:sz="6" w:space="0" w:color="auto"/>
            </w:tcBorders>
          </w:tcPr>
          <w:p w14:paraId="6659090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0BD5633"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7AA09C85"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7EA18AC8"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618C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0000BF4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B75A8B"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019461D"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4A38FF7"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01D6D0E0" w14:textId="77777777" w:rsidR="00035764" w:rsidRPr="006C7966" w:rsidRDefault="00035764" w:rsidP="00035764">
            <w:pPr>
              <w:jc w:val="center"/>
              <w:rPr>
                <w:rFonts w:eastAsia="Times New Roman" w:cs="Arial"/>
                <w:sz w:val="16"/>
                <w:szCs w:val="16"/>
              </w:rPr>
            </w:pPr>
          </w:p>
        </w:tc>
      </w:tr>
      <w:tr w:rsidR="00035764" w:rsidRPr="006C7966" w14:paraId="601F843A" w14:textId="77777777">
        <w:trPr>
          <w:gridAfter w:val="1"/>
          <w:wAfter w:w="55" w:type="dxa"/>
        </w:trPr>
        <w:tc>
          <w:tcPr>
            <w:tcW w:w="1623" w:type="dxa"/>
            <w:gridSpan w:val="2"/>
            <w:tcBorders>
              <w:top w:val="nil"/>
              <w:left w:val="nil"/>
              <w:bottom w:val="nil"/>
              <w:right w:val="single" w:sz="6" w:space="0" w:color="auto"/>
            </w:tcBorders>
          </w:tcPr>
          <w:p w14:paraId="0F81C11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FD8B643" w14:textId="77777777" w:rsidR="00035764" w:rsidRPr="00050970" w:rsidRDefault="00035764" w:rsidP="00035764">
            <w:pPr>
              <w:rPr>
                <w:rFonts w:eastAsia="Times New Roman" w:cs="Arial"/>
                <w:i/>
                <w:sz w:val="16"/>
                <w:szCs w:val="16"/>
              </w:rPr>
            </w:pPr>
            <w:r w:rsidRPr="00046455">
              <w:rPr>
                <w:rFonts w:eastAsia="Times New Roman" w:cs="Arial"/>
                <w:i/>
                <w:sz w:val="16"/>
                <w:szCs w:val="16"/>
              </w:rPr>
              <w:t>querySummary</w:t>
            </w:r>
            <w:r w:rsidRPr="00791A95">
              <w:rPr>
                <w:rFonts w:eastAsia="Times New Roman" w:cs="Arial"/>
                <w:i/>
                <w:sz w:val="16"/>
                <w:szCs w:val="16"/>
              </w:rPr>
              <w:t>Sync</w:t>
            </w:r>
          </w:p>
        </w:tc>
        <w:tc>
          <w:tcPr>
            <w:tcW w:w="483" w:type="dxa"/>
            <w:tcBorders>
              <w:top w:val="single" w:sz="6" w:space="0" w:color="auto"/>
              <w:left w:val="single" w:sz="6" w:space="0" w:color="auto"/>
              <w:bottom w:val="single" w:sz="6" w:space="0" w:color="auto"/>
              <w:right w:val="single" w:sz="6" w:space="0" w:color="auto"/>
            </w:tcBorders>
          </w:tcPr>
          <w:p w14:paraId="37D529A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7AC4C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FAF5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9A252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18F94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C350BF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A18FFB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C16C21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E41E247" w14:textId="77777777">
        <w:trPr>
          <w:gridAfter w:val="1"/>
          <w:wAfter w:w="55" w:type="dxa"/>
        </w:trPr>
        <w:tc>
          <w:tcPr>
            <w:tcW w:w="1623" w:type="dxa"/>
            <w:gridSpan w:val="2"/>
            <w:tcBorders>
              <w:top w:val="nil"/>
              <w:left w:val="nil"/>
              <w:bottom w:val="nil"/>
              <w:right w:val="single" w:sz="6" w:space="0" w:color="auto"/>
            </w:tcBorders>
          </w:tcPr>
          <w:p w14:paraId="3420898D"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F49AFF3" w14:textId="77777777" w:rsidR="00035764" w:rsidRPr="00050970" w:rsidRDefault="00035764" w:rsidP="00035764">
            <w:pPr>
              <w:rPr>
                <w:rFonts w:eastAsia="Times New Roman" w:cs="Arial"/>
                <w:i/>
                <w:sz w:val="16"/>
                <w:szCs w:val="16"/>
              </w:rPr>
            </w:pPr>
            <w:r w:rsidRPr="00116A6C">
              <w:rPr>
                <w:rFonts w:eastAsia="Times New Roman" w:cs="Arial"/>
                <w:i/>
                <w:sz w:val="16"/>
                <w:szCs w:val="16"/>
              </w:rPr>
              <w:t>querySummarySyncConfirmed</w:t>
            </w:r>
          </w:p>
        </w:tc>
        <w:tc>
          <w:tcPr>
            <w:tcW w:w="483" w:type="dxa"/>
            <w:tcBorders>
              <w:top w:val="single" w:sz="6" w:space="0" w:color="auto"/>
              <w:left w:val="single" w:sz="6" w:space="0" w:color="auto"/>
              <w:bottom w:val="single" w:sz="6" w:space="0" w:color="auto"/>
              <w:right w:val="single" w:sz="6" w:space="0" w:color="auto"/>
            </w:tcBorders>
          </w:tcPr>
          <w:p w14:paraId="28EFF34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8553A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C3205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0BBAB6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AAC52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FF6689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B17A43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050FF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2B936D0" w14:textId="77777777">
        <w:trPr>
          <w:gridAfter w:val="1"/>
          <w:wAfter w:w="55" w:type="dxa"/>
        </w:trPr>
        <w:tc>
          <w:tcPr>
            <w:tcW w:w="1623" w:type="dxa"/>
            <w:gridSpan w:val="2"/>
            <w:tcBorders>
              <w:top w:val="nil"/>
              <w:left w:val="nil"/>
              <w:bottom w:val="nil"/>
              <w:right w:val="single" w:sz="6" w:space="0" w:color="auto"/>
            </w:tcBorders>
          </w:tcPr>
          <w:p w14:paraId="0092811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F6EBA74"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25F3B3F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114C803C"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EE04A0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3D85215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75D9FB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1DC5DCE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4AB8F33F"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3458837E" w14:textId="77777777" w:rsidR="00035764" w:rsidRPr="006C7966" w:rsidRDefault="00035764" w:rsidP="00035764">
            <w:pPr>
              <w:jc w:val="center"/>
              <w:rPr>
                <w:rFonts w:eastAsia="Times New Roman" w:cs="Arial"/>
                <w:sz w:val="16"/>
                <w:szCs w:val="16"/>
              </w:rPr>
            </w:pPr>
          </w:p>
        </w:tc>
      </w:tr>
      <w:tr w:rsidR="00035764" w:rsidRPr="006C7966" w14:paraId="055BAF43" w14:textId="77777777">
        <w:trPr>
          <w:gridAfter w:val="1"/>
          <w:wAfter w:w="55" w:type="dxa"/>
        </w:trPr>
        <w:tc>
          <w:tcPr>
            <w:tcW w:w="1623" w:type="dxa"/>
            <w:gridSpan w:val="2"/>
            <w:tcBorders>
              <w:top w:val="nil"/>
              <w:left w:val="nil"/>
              <w:bottom w:val="nil"/>
              <w:right w:val="single" w:sz="6" w:space="0" w:color="auto"/>
            </w:tcBorders>
          </w:tcPr>
          <w:p w14:paraId="5678B2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6BDDB4" w14:textId="77777777" w:rsidR="00035764" w:rsidRPr="00050970" w:rsidRDefault="00035764" w:rsidP="00035764">
            <w:pPr>
              <w:rPr>
                <w:rFonts w:eastAsia="Times New Roman" w:cs="Arial"/>
                <w:i/>
                <w:sz w:val="16"/>
                <w:szCs w:val="16"/>
              </w:rPr>
            </w:pPr>
            <w:r>
              <w:rPr>
                <w:rFonts w:eastAsia="Times New Roman" w:cs="Arial"/>
                <w:i/>
                <w:sz w:val="16"/>
                <w:szCs w:val="16"/>
              </w:rPr>
              <w:t>error</w:t>
            </w:r>
          </w:p>
        </w:tc>
        <w:tc>
          <w:tcPr>
            <w:tcW w:w="483" w:type="dxa"/>
            <w:tcBorders>
              <w:top w:val="single" w:sz="6" w:space="0" w:color="auto"/>
              <w:left w:val="single" w:sz="6" w:space="0" w:color="auto"/>
              <w:bottom w:val="single" w:sz="6" w:space="0" w:color="auto"/>
              <w:right w:val="single" w:sz="6" w:space="0" w:color="auto"/>
            </w:tcBorders>
          </w:tcPr>
          <w:p w14:paraId="182545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E5CE0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1EA5E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9D09A2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2B71D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5E1018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1404D1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3F71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6CCCAE35" w14:textId="77777777">
        <w:trPr>
          <w:gridAfter w:val="1"/>
          <w:wAfter w:w="55" w:type="dxa"/>
        </w:trPr>
        <w:tc>
          <w:tcPr>
            <w:tcW w:w="1623" w:type="dxa"/>
            <w:gridSpan w:val="2"/>
            <w:tcBorders>
              <w:top w:val="nil"/>
              <w:left w:val="nil"/>
              <w:bottom w:val="nil"/>
              <w:right w:val="single" w:sz="6" w:space="0" w:color="auto"/>
            </w:tcBorders>
          </w:tcPr>
          <w:p w14:paraId="295F58C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9DCE5E4" w14:textId="77777777" w:rsidR="00035764" w:rsidRDefault="00035764" w:rsidP="00035764">
            <w:pPr>
              <w:rPr>
                <w:rFonts w:eastAsia="Times New Roman" w:cs="Arial"/>
                <w:i/>
                <w:sz w:val="16"/>
                <w:szCs w:val="16"/>
              </w:rPr>
            </w:pPr>
            <w:r>
              <w:rPr>
                <w:rFonts w:eastAsia="Times New Roman" w:cs="Arial"/>
                <w:i/>
                <w:sz w:val="16"/>
                <w:szCs w:val="16"/>
              </w:rPr>
              <w:t>errorACK</w:t>
            </w:r>
          </w:p>
        </w:tc>
        <w:tc>
          <w:tcPr>
            <w:tcW w:w="483" w:type="dxa"/>
            <w:tcBorders>
              <w:top w:val="single" w:sz="6" w:space="0" w:color="auto"/>
              <w:left w:val="single" w:sz="6" w:space="0" w:color="auto"/>
              <w:bottom w:val="single" w:sz="6" w:space="0" w:color="auto"/>
              <w:right w:val="single" w:sz="6" w:space="0" w:color="auto"/>
            </w:tcBorders>
          </w:tcPr>
          <w:p w14:paraId="3A6C266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2094D2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E28D7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58F69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6F84D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EAFE76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D1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1628D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EA541A" w14:textId="77777777">
        <w:trPr>
          <w:gridAfter w:val="1"/>
          <w:wAfter w:w="55" w:type="dxa"/>
        </w:trPr>
        <w:tc>
          <w:tcPr>
            <w:tcW w:w="1623" w:type="dxa"/>
            <w:gridSpan w:val="2"/>
            <w:tcBorders>
              <w:top w:val="nil"/>
              <w:left w:val="nil"/>
              <w:bottom w:val="nil"/>
              <w:right w:val="single" w:sz="6" w:space="0" w:color="auto"/>
            </w:tcBorders>
          </w:tcPr>
          <w:p w14:paraId="0344204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79691AA"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65F131C"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E0E0E0"/>
          </w:tcPr>
          <w:p w14:paraId="586CD650"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62669D4B"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15AD251C"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2E755500"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664AB2D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E0E0E0"/>
          </w:tcPr>
          <w:p w14:paraId="5ABB099D"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E0E0E0"/>
          </w:tcPr>
          <w:p w14:paraId="546CB861" w14:textId="77777777" w:rsidR="00035764" w:rsidRPr="006C7966" w:rsidRDefault="00035764" w:rsidP="00035764">
            <w:pPr>
              <w:jc w:val="center"/>
              <w:rPr>
                <w:rFonts w:eastAsia="Times New Roman" w:cs="Arial"/>
                <w:sz w:val="16"/>
                <w:szCs w:val="16"/>
              </w:rPr>
            </w:pPr>
          </w:p>
        </w:tc>
      </w:tr>
      <w:tr w:rsidR="00035764" w:rsidRPr="006C7966" w14:paraId="304B7AF9" w14:textId="77777777">
        <w:trPr>
          <w:gridAfter w:val="1"/>
          <w:wAfter w:w="55" w:type="dxa"/>
        </w:trPr>
        <w:tc>
          <w:tcPr>
            <w:tcW w:w="1623" w:type="dxa"/>
            <w:gridSpan w:val="2"/>
            <w:tcBorders>
              <w:top w:val="nil"/>
              <w:left w:val="nil"/>
              <w:bottom w:val="nil"/>
              <w:right w:val="single" w:sz="6" w:space="0" w:color="auto"/>
            </w:tcBorders>
          </w:tcPr>
          <w:p w14:paraId="5DA954BE"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24DB0F"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w:t>
            </w:r>
          </w:p>
        </w:tc>
        <w:tc>
          <w:tcPr>
            <w:tcW w:w="483" w:type="dxa"/>
            <w:tcBorders>
              <w:top w:val="single" w:sz="6" w:space="0" w:color="auto"/>
              <w:left w:val="single" w:sz="6" w:space="0" w:color="auto"/>
              <w:bottom w:val="single" w:sz="6" w:space="0" w:color="auto"/>
              <w:right w:val="single" w:sz="6" w:space="0" w:color="auto"/>
            </w:tcBorders>
          </w:tcPr>
          <w:p w14:paraId="54F4A6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8AC93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F9AA14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A29C0C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D5CE5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B5A9C7A"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E31D44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28AA820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1213672" w14:textId="77777777">
        <w:trPr>
          <w:gridAfter w:val="1"/>
          <w:wAfter w:w="55" w:type="dxa"/>
        </w:trPr>
        <w:tc>
          <w:tcPr>
            <w:tcW w:w="1623" w:type="dxa"/>
            <w:gridSpan w:val="2"/>
            <w:tcBorders>
              <w:top w:val="nil"/>
              <w:left w:val="nil"/>
              <w:bottom w:val="nil"/>
              <w:right w:val="single" w:sz="6" w:space="0" w:color="auto"/>
            </w:tcBorders>
          </w:tcPr>
          <w:p w14:paraId="5AB964EB"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56169A2" w14:textId="77777777" w:rsidR="00035764" w:rsidRPr="00050970" w:rsidRDefault="00035764" w:rsidP="00035764">
            <w:pPr>
              <w:rPr>
                <w:rFonts w:eastAsia="Times New Roman" w:cs="Arial"/>
                <w:i/>
                <w:sz w:val="16"/>
                <w:szCs w:val="16"/>
              </w:rPr>
            </w:pPr>
            <w:r w:rsidRPr="00050970">
              <w:rPr>
                <w:rFonts w:eastAsia="Times New Roman" w:cs="Arial"/>
                <w:i/>
                <w:sz w:val="16"/>
                <w:szCs w:val="16"/>
              </w:rPr>
              <w:t>errorEventACK</w:t>
            </w:r>
          </w:p>
        </w:tc>
        <w:tc>
          <w:tcPr>
            <w:tcW w:w="483" w:type="dxa"/>
            <w:tcBorders>
              <w:top w:val="single" w:sz="6" w:space="0" w:color="auto"/>
              <w:left w:val="single" w:sz="6" w:space="0" w:color="auto"/>
              <w:bottom w:val="single" w:sz="6" w:space="0" w:color="auto"/>
              <w:right w:val="single" w:sz="6" w:space="0" w:color="auto"/>
            </w:tcBorders>
          </w:tcPr>
          <w:p w14:paraId="551E32A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28A49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E3EE19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D624C8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F1FD27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2DA8BE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536FBB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9641FB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1DFC3B32" w14:textId="77777777">
        <w:trPr>
          <w:gridAfter w:val="1"/>
          <w:wAfter w:w="55" w:type="dxa"/>
        </w:trPr>
        <w:tc>
          <w:tcPr>
            <w:tcW w:w="1623" w:type="dxa"/>
            <w:gridSpan w:val="2"/>
            <w:tcBorders>
              <w:top w:val="nil"/>
              <w:left w:val="nil"/>
              <w:bottom w:val="nil"/>
              <w:right w:val="single" w:sz="6" w:space="0" w:color="auto"/>
            </w:tcBorders>
          </w:tcPr>
          <w:p w14:paraId="2232AF7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D836D30"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w:t>
            </w:r>
          </w:p>
        </w:tc>
        <w:tc>
          <w:tcPr>
            <w:tcW w:w="483" w:type="dxa"/>
            <w:tcBorders>
              <w:top w:val="single" w:sz="6" w:space="0" w:color="auto"/>
              <w:left w:val="single" w:sz="6" w:space="0" w:color="auto"/>
              <w:bottom w:val="single" w:sz="6" w:space="0" w:color="auto"/>
              <w:right w:val="single" w:sz="6" w:space="0" w:color="auto"/>
            </w:tcBorders>
          </w:tcPr>
          <w:p w14:paraId="060079F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52F2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82F3F6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9FE66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C57AA2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A288499"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F73AB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399CA8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03A01943" w14:textId="77777777">
        <w:trPr>
          <w:gridAfter w:val="1"/>
          <w:wAfter w:w="55" w:type="dxa"/>
        </w:trPr>
        <w:tc>
          <w:tcPr>
            <w:tcW w:w="1623" w:type="dxa"/>
            <w:gridSpan w:val="2"/>
            <w:tcBorders>
              <w:top w:val="nil"/>
              <w:left w:val="nil"/>
              <w:bottom w:val="nil"/>
              <w:right w:val="single" w:sz="6" w:space="0" w:color="auto"/>
            </w:tcBorders>
          </w:tcPr>
          <w:p w14:paraId="7077BAF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C4B77DB" w14:textId="77777777" w:rsidR="00035764" w:rsidRPr="00050970" w:rsidRDefault="00035764" w:rsidP="00035764">
            <w:pPr>
              <w:rPr>
                <w:rFonts w:eastAsia="Times New Roman" w:cs="Arial"/>
                <w:i/>
                <w:sz w:val="16"/>
                <w:szCs w:val="16"/>
              </w:rPr>
            </w:pPr>
            <w:r w:rsidRPr="00050970">
              <w:rPr>
                <w:rFonts w:eastAsia="Times New Roman" w:cs="Arial"/>
                <w:i/>
                <w:sz w:val="16"/>
                <w:szCs w:val="16"/>
              </w:rPr>
              <w:t>reserveTimeoutACK</w:t>
            </w:r>
          </w:p>
        </w:tc>
        <w:tc>
          <w:tcPr>
            <w:tcW w:w="483" w:type="dxa"/>
            <w:tcBorders>
              <w:top w:val="single" w:sz="6" w:space="0" w:color="auto"/>
              <w:left w:val="single" w:sz="6" w:space="0" w:color="auto"/>
              <w:bottom w:val="single" w:sz="6" w:space="0" w:color="auto"/>
              <w:right w:val="single" w:sz="6" w:space="0" w:color="auto"/>
            </w:tcBorders>
          </w:tcPr>
          <w:p w14:paraId="3641F15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1AD455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EEE24F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0E29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74F45D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73751D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04BDE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9A896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9C3C74A" w14:textId="77777777">
        <w:trPr>
          <w:gridAfter w:val="1"/>
          <w:wAfter w:w="55" w:type="dxa"/>
        </w:trPr>
        <w:tc>
          <w:tcPr>
            <w:tcW w:w="1623" w:type="dxa"/>
            <w:gridSpan w:val="2"/>
            <w:tcBorders>
              <w:top w:val="nil"/>
              <w:left w:val="nil"/>
              <w:bottom w:val="nil"/>
              <w:right w:val="single" w:sz="6" w:space="0" w:color="auto"/>
            </w:tcBorders>
          </w:tcPr>
          <w:p w14:paraId="2FF5D943"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059CA27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w:t>
            </w:r>
          </w:p>
        </w:tc>
        <w:tc>
          <w:tcPr>
            <w:tcW w:w="483" w:type="dxa"/>
            <w:tcBorders>
              <w:top w:val="single" w:sz="6" w:space="0" w:color="auto"/>
              <w:left w:val="single" w:sz="6" w:space="0" w:color="auto"/>
              <w:bottom w:val="single" w:sz="6" w:space="0" w:color="auto"/>
              <w:right w:val="single" w:sz="6" w:space="0" w:color="auto"/>
            </w:tcBorders>
          </w:tcPr>
          <w:p w14:paraId="6511F29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C93931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47FDC0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82A16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1AEDBD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C3378D4"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DAF34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584FB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827ED15" w14:textId="77777777">
        <w:trPr>
          <w:gridAfter w:val="1"/>
          <w:wAfter w:w="55" w:type="dxa"/>
        </w:trPr>
        <w:tc>
          <w:tcPr>
            <w:tcW w:w="1623" w:type="dxa"/>
            <w:gridSpan w:val="2"/>
            <w:tcBorders>
              <w:top w:val="nil"/>
              <w:left w:val="nil"/>
              <w:bottom w:val="nil"/>
              <w:right w:val="single" w:sz="6" w:space="0" w:color="auto"/>
            </w:tcBorders>
          </w:tcPr>
          <w:p w14:paraId="16C14C6F"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09DFD0B" w14:textId="77777777" w:rsidR="00035764" w:rsidRPr="00050970" w:rsidRDefault="00035764" w:rsidP="00035764">
            <w:pPr>
              <w:rPr>
                <w:rFonts w:eastAsia="Times New Roman" w:cs="Arial"/>
                <w:i/>
                <w:sz w:val="16"/>
                <w:szCs w:val="16"/>
              </w:rPr>
            </w:pPr>
            <w:r w:rsidRPr="00050970">
              <w:rPr>
                <w:rFonts w:eastAsia="Times New Roman" w:cs="Arial"/>
                <w:i/>
                <w:sz w:val="16"/>
                <w:szCs w:val="16"/>
              </w:rPr>
              <w:t>dataPlaneStateChangeACK</w:t>
            </w:r>
          </w:p>
        </w:tc>
        <w:tc>
          <w:tcPr>
            <w:tcW w:w="483" w:type="dxa"/>
            <w:tcBorders>
              <w:top w:val="single" w:sz="6" w:space="0" w:color="auto"/>
              <w:left w:val="single" w:sz="6" w:space="0" w:color="auto"/>
              <w:bottom w:val="single" w:sz="6" w:space="0" w:color="auto"/>
              <w:right w:val="single" w:sz="6" w:space="0" w:color="auto"/>
            </w:tcBorders>
          </w:tcPr>
          <w:p w14:paraId="180143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390CB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4D91B0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7EE63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F688FC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95FCC6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B3298B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4F1874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7D19ACC8" w14:textId="77777777">
        <w:trPr>
          <w:gridAfter w:val="1"/>
          <w:wAfter w:w="55" w:type="dxa"/>
        </w:trPr>
        <w:tc>
          <w:tcPr>
            <w:tcW w:w="1623" w:type="dxa"/>
            <w:gridSpan w:val="2"/>
            <w:tcBorders>
              <w:top w:val="nil"/>
              <w:left w:val="nil"/>
              <w:bottom w:val="nil"/>
              <w:right w:val="single" w:sz="6" w:space="0" w:color="auto"/>
            </w:tcBorders>
          </w:tcPr>
          <w:p w14:paraId="2EBF35D7"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88152A4"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w:t>
            </w:r>
          </w:p>
        </w:tc>
        <w:tc>
          <w:tcPr>
            <w:tcW w:w="483" w:type="dxa"/>
            <w:tcBorders>
              <w:top w:val="single" w:sz="6" w:space="0" w:color="auto"/>
              <w:left w:val="single" w:sz="6" w:space="0" w:color="auto"/>
              <w:bottom w:val="single" w:sz="6" w:space="0" w:color="auto"/>
              <w:right w:val="single" w:sz="6" w:space="0" w:color="auto"/>
            </w:tcBorders>
          </w:tcPr>
          <w:p w14:paraId="144C601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10FAF7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1CB694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391DA9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7B0B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4817000"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4B27B6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E3407B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3C7078F5" w14:textId="77777777">
        <w:trPr>
          <w:gridAfter w:val="1"/>
          <w:wAfter w:w="55" w:type="dxa"/>
        </w:trPr>
        <w:tc>
          <w:tcPr>
            <w:tcW w:w="1623" w:type="dxa"/>
            <w:gridSpan w:val="2"/>
            <w:tcBorders>
              <w:top w:val="nil"/>
              <w:left w:val="nil"/>
              <w:bottom w:val="nil"/>
              <w:right w:val="single" w:sz="6" w:space="0" w:color="auto"/>
            </w:tcBorders>
          </w:tcPr>
          <w:p w14:paraId="5D066DA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A9FA15" w14:textId="77777777" w:rsidR="00035764" w:rsidRPr="00050970" w:rsidRDefault="00035764" w:rsidP="00035764">
            <w:pPr>
              <w:rPr>
                <w:rFonts w:eastAsia="Times New Roman" w:cs="Arial"/>
                <w:i/>
                <w:sz w:val="16"/>
                <w:szCs w:val="16"/>
              </w:rPr>
            </w:pPr>
            <w:r w:rsidRPr="00050970">
              <w:rPr>
                <w:rFonts w:eastAsia="Times New Roman" w:cs="Arial"/>
                <w:i/>
                <w:sz w:val="16"/>
                <w:szCs w:val="16"/>
              </w:rPr>
              <w:t>messageDeliveryTimeoutACK</w:t>
            </w:r>
          </w:p>
        </w:tc>
        <w:tc>
          <w:tcPr>
            <w:tcW w:w="483" w:type="dxa"/>
            <w:tcBorders>
              <w:top w:val="single" w:sz="6" w:space="0" w:color="auto"/>
              <w:left w:val="single" w:sz="6" w:space="0" w:color="auto"/>
              <w:bottom w:val="single" w:sz="6" w:space="0" w:color="auto"/>
              <w:right w:val="single" w:sz="6" w:space="0" w:color="auto"/>
            </w:tcBorders>
          </w:tcPr>
          <w:p w14:paraId="45EBE3F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595BA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5C19C71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3F7750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75165C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78BB8EF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E69631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3C0C3C4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016749B0" w14:textId="77777777">
        <w:trPr>
          <w:gridAfter w:val="1"/>
          <w:wAfter w:w="55" w:type="dxa"/>
        </w:trPr>
        <w:tc>
          <w:tcPr>
            <w:tcW w:w="1623" w:type="dxa"/>
            <w:gridSpan w:val="2"/>
            <w:tcBorders>
              <w:top w:val="nil"/>
              <w:left w:val="nil"/>
              <w:bottom w:val="nil"/>
              <w:right w:val="single" w:sz="6" w:space="0" w:color="auto"/>
            </w:tcBorders>
          </w:tcPr>
          <w:p w14:paraId="41DD25B2"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BFBFD9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D3BB70F"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6EA9F4E"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1EE39B2"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7B282AA4"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EF8D2A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AB570D6"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DB68F5E"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FA6E9E2" w14:textId="77777777" w:rsidR="00035764" w:rsidRPr="006C7966" w:rsidRDefault="00035764" w:rsidP="00035764">
            <w:pPr>
              <w:jc w:val="center"/>
              <w:rPr>
                <w:rFonts w:eastAsia="Times New Roman" w:cs="Arial"/>
                <w:sz w:val="16"/>
                <w:szCs w:val="16"/>
              </w:rPr>
            </w:pPr>
          </w:p>
        </w:tc>
      </w:tr>
      <w:tr w:rsidR="00035764" w:rsidRPr="006C7966" w14:paraId="7C876F82" w14:textId="77777777">
        <w:trPr>
          <w:gridAfter w:val="1"/>
          <w:wAfter w:w="55" w:type="dxa"/>
        </w:trPr>
        <w:tc>
          <w:tcPr>
            <w:tcW w:w="1623" w:type="dxa"/>
            <w:gridSpan w:val="2"/>
            <w:tcBorders>
              <w:top w:val="nil"/>
              <w:left w:val="nil"/>
              <w:bottom w:val="nil"/>
              <w:right w:val="single" w:sz="6" w:space="0" w:color="auto"/>
            </w:tcBorders>
          </w:tcPr>
          <w:p w14:paraId="72829C75"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17B92533" w14:textId="77777777" w:rsidR="00035764" w:rsidRPr="00050970" w:rsidRDefault="00035764" w:rsidP="00035764">
            <w:pPr>
              <w:rPr>
                <w:rFonts w:eastAsia="Times New Roman" w:cs="Arial"/>
                <w:i/>
                <w:sz w:val="16"/>
                <w:szCs w:val="16"/>
              </w:rPr>
            </w:pPr>
            <w:r>
              <w:rPr>
                <w:rFonts w:eastAsia="Times New Roman" w:cs="Arial"/>
                <w:i/>
                <w:sz w:val="16"/>
                <w:szCs w:val="16"/>
              </w:rPr>
              <w:t>queryNotification</w:t>
            </w:r>
          </w:p>
        </w:tc>
        <w:tc>
          <w:tcPr>
            <w:tcW w:w="483" w:type="dxa"/>
            <w:tcBorders>
              <w:top w:val="single" w:sz="6" w:space="0" w:color="auto"/>
              <w:left w:val="single" w:sz="6" w:space="0" w:color="auto"/>
              <w:bottom w:val="single" w:sz="6" w:space="0" w:color="auto"/>
              <w:right w:val="single" w:sz="6" w:space="0" w:color="auto"/>
            </w:tcBorders>
          </w:tcPr>
          <w:p w14:paraId="34D4DBB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4FE9C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6CE845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BB7435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09E21C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1D821D8B"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3B41FF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3AD8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26F169D5" w14:textId="77777777">
        <w:trPr>
          <w:gridAfter w:val="1"/>
          <w:wAfter w:w="55" w:type="dxa"/>
        </w:trPr>
        <w:tc>
          <w:tcPr>
            <w:tcW w:w="1623" w:type="dxa"/>
            <w:gridSpan w:val="2"/>
            <w:tcBorders>
              <w:top w:val="nil"/>
              <w:left w:val="nil"/>
              <w:bottom w:val="nil"/>
              <w:right w:val="single" w:sz="6" w:space="0" w:color="auto"/>
            </w:tcBorders>
          </w:tcPr>
          <w:p w14:paraId="72CDC104"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5A729AC8" w14:textId="77777777" w:rsidR="00035764" w:rsidRPr="00050970" w:rsidRDefault="00035764" w:rsidP="00035764">
            <w:pPr>
              <w:rPr>
                <w:rFonts w:eastAsia="Times New Roman" w:cs="Arial"/>
                <w:i/>
                <w:sz w:val="16"/>
                <w:szCs w:val="16"/>
              </w:rPr>
            </w:pPr>
            <w:r>
              <w:rPr>
                <w:rFonts w:eastAsia="Times New Roman" w:cs="Arial"/>
                <w:i/>
                <w:sz w:val="16"/>
                <w:szCs w:val="16"/>
              </w:rPr>
              <w:t>queryNotificationACK</w:t>
            </w:r>
          </w:p>
        </w:tc>
        <w:tc>
          <w:tcPr>
            <w:tcW w:w="483" w:type="dxa"/>
            <w:tcBorders>
              <w:top w:val="single" w:sz="6" w:space="0" w:color="auto"/>
              <w:left w:val="single" w:sz="6" w:space="0" w:color="auto"/>
              <w:bottom w:val="single" w:sz="6" w:space="0" w:color="auto"/>
              <w:right w:val="single" w:sz="6" w:space="0" w:color="auto"/>
            </w:tcBorders>
          </w:tcPr>
          <w:p w14:paraId="79A8CCE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BC8FF5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EB7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A12208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476E07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F8F088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5D4628A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793AA1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64C1B198" w14:textId="77777777">
        <w:trPr>
          <w:gridAfter w:val="1"/>
          <w:wAfter w:w="55" w:type="dxa"/>
        </w:trPr>
        <w:tc>
          <w:tcPr>
            <w:tcW w:w="1623" w:type="dxa"/>
            <w:gridSpan w:val="2"/>
            <w:tcBorders>
              <w:top w:val="nil"/>
              <w:left w:val="nil"/>
              <w:bottom w:val="nil"/>
              <w:right w:val="single" w:sz="6" w:space="0" w:color="auto"/>
            </w:tcBorders>
          </w:tcPr>
          <w:p w14:paraId="1675E7AC"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4457C6A"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w:t>
            </w:r>
          </w:p>
        </w:tc>
        <w:tc>
          <w:tcPr>
            <w:tcW w:w="483" w:type="dxa"/>
            <w:tcBorders>
              <w:top w:val="single" w:sz="6" w:space="0" w:color="auto"/>
              <w:left w:val="single" w:sz="6" w:space="0" w:color="auto"/>
              <w:bottom w:val="single" w:sz="6" w:space="0" w:color="auto"/>
              <w:right w:val="single" w:sz="6" w:space="0" w:color="auto"/>
            </w:tcBorders>
          </w:tcPr>
          <w:p w14:paraId="38C2BA9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217BE7C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97873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D0208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1FAE27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0CEB49E" w14:textId="77777777" w:rsidR="00035764" w:rsidRPr="006C7966" w:rsidRDefault="00035764" w:rsidP="00035764">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04F3CC8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7F9C9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7BB37220" w14:textId="77777777">
        <w:trPr>
          <w:gridAfter w:val="1"/>
          <w:wAfter w:w="55" w:type="dxa"/>
        </w:trPr>
        <w:tc>
          <w:tcPr>
            <w:tcW w:w="1623" w:type="dxa"/>
            <w:gridSpan w:val="2"/>
            <w:tcBorders>
              <w:top w:val="nil"/>
              <w:left w:val="nil"/>
              <w:bottom w:val="nil"/>
              <w:right w:val="single" w:sz="6" w:space="0" w:color="auto"/>
            </w:tcBorders>
          </w:tcPr>
          <w:p w14:paraId="75C708A8"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6FA3F935" w14:textId="77777777" w:rsidR="00035764" w:rsidRPr="00050970" w:rsidRDefault="00035764" w:rsidP="00035764">
            <w:pPr>
              <w:rPr>
                <w:rFonts w:eastAsia="Times New Roman" w:cs="Arial"/>
                <w:i/>
                <w:sz w:val="16"/>
                <w:szCs w:val="16"/>
              </w:rPr>
            </w:pPr>
            <w:r>
              <w:rPr>
                <w:rFonts w:eastAsia="Times New Roman" w:cs="Arial"/>
                <w:i/>
                <w:sz w:val="16"/>
                <w:szCs w:val="16"/>
              </w:rPr>
              <w:t>queryNotificationConfirmedACK</w:t>
            </w:r>
          </w:p>
        </w:tc>
        <w:tc>
          <w:tcPr>
            <w:tcW w:w="483" w:type="dxa"/>
            <w:tcBorders>
              <w:top w:val="single" w:sz="6" w:space="0" w:color="auto"/>
              <w:left w:val="single" w:sz="6" w:space="0" w:color="auto"/>
              <w:bottom w:val="single" w:sz="6" w:space="0" w:color="auto"/>
              <w:right w:val="single" w:sz="6" w:space="0" w:color="auto"/>
            </w:tcBorders>
          </w:tcPr>
          <w:p w14:paraId="009C60E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A3EB1D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238A3B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1ECEA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8E4524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34B9D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33CB5836"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1B03CBF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035764" w:rsidRPr="006C7966" w14:paraId="4B97C867" w14:textId="77777777">
        <w:trPr>
          <w:gridAfter w:val="1"/>
          <w:wAfter w:w="55" w:type="dxa"/>
        </w:trPr>
        <w:tc>
          <w:tcPr>
            <w:tcW w:w="1623" w:type="dxa"/>
            <w:gridSpan w:val="2"/>
            <w:tcBorders>
              <w:top w:val="nil"/>
              <w:left w:val="nil"/>
              <w:bottom w:val="nil"/>
              <w:right w:val="single" w:sz="6" w:space="0" w:color="auto"/>
            </w:tcBorders>
          </w:tcPr>
          <w:p w14:paraId="2E2E41D1"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3F9FC312" w14:textId="77777777" w:rsidR="00035764" w:rsidRPr="00050970" w:rsidRDefault="00035764" w:rsidP="00035764">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F0B62B4" w14:textId="77777777" w:rsidR="00035764" w:rsidRPr="006C7966" w:rsidRDefault="00035764" w:rsidP="00035764">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2D67313"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18097819"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3E51028A"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DB4F75"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C8427DA" w14:textId="77777777" w:rsidR="00035764" w:rsidRPr="006C7966" w:rsidRDefault="00035764" w:rsidP="00035764">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64F9A2B2" w14:textId="77777777" w:rsidR="00035764" w:rsidRPr="006C7966" w:rsidRDefault="00035764" w:rsidP="00035764">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57E371F6" w14:textId="77777777" w:rsidR="00035764" w:rsidRPr="006C7966" w:rsidRDefault="00035764" w:rsidP="00035764">
            <w:pPr>
              <w:jc w:val="center"/>
              <w:rPr>
                <w:rFonts w:eastAsia="Times New Roman" w:cs="Arial"/>
                <w:sz w:val="16"/>
                <w:szCs w:val="16"/>
              </w:rPr>
            </w:pPr>
          </w:p>
        </w:tc>
      </w:tr>
      <w:tr w:rsidR="00035764" w:rsidRPr="006C7966" w14:paraId="29C2452A" w14:textId="77777777">
        <w:trPr>
          <w:gridAfter w:val="1"/>
          <w:wAfter w:w="55" w:type="dxa"/>
        </w:trPr>
        <w:tc>
          <w:tcPr>
            <w:tcW w:w="1623" w:type="dxa"/>
            <w:gridSpan w:val="2"/>
            <w:tcBorders>
              <w:top w:val="nil"/>
              <w:left w:val="nil"/>
              <w:bottom w:val="nil"/>
              <w:right w:val="single" w:sz="6" w:space="0" w:color="auto"/>
            </w:tcBorders>
          </w:tcPr>
          <w:p w14:paraId="18EFEFB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47CAE55D"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w:t>
            </w:r>
          </w:p>
        </w:tc>
        <w:tc>
          <w:tcPr>
            <w:tcW w:w="483" w:type="dxa"/>
            <w:tcBorders>
              <w:top w:val="single" w:sz="6" w:space="0" w:color="auto"/>
              <w:left w:val="single" w:sz="6" w:space="0" w:color="auto"/>
              <w:bottom w:val="single" w:sz="6" w:space="0" w:color="auto"/>
              <w:right w:val="single" w:sz="6" w:space="0" w:color="auto"/>
            </w:tcBorders>
          </w:tcPr>
          <w:p w14:paraId="4DCE03FD"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37BEDA1"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45828D4"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5234A3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5E33443"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858DA29"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63B63F5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61A8F4C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5CAB95C9" w14:textId="77777777">
        <w:trPr>
          <w:gridAfter w:val="1"/>
          <w:wAfter w:w="55" w:type="dxa"/>
        </w:trPr>
        <w:tc>
          <w:tcPr>
            <w:tcW w:w="1623" w:type="dxa"/>
            <w:gridSpan w:val="2"/>
            <w:tcBorders>
              <w:top w:val="nil"/>
              <w:left w:val="nil"/>
              <w:bottom w:val="nil"/>
              <w:right w:val="single" w:sz="6" w:space="0" w:color="auto"/>
            </w:tcBorders>
          </w:tcPr>
          <w:p w14:paraId="1CE426D0"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7B1C922"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queryNotificationSyncConfimed</w:t>
            </w:r>
          </w:p>
        </w:tc>
        <w:tc>
          <w:tcPr>
            <w:tcW w:w="483" w:type="dxa"/>
            <w:tcBorders>
              <w:top w:val="single" w:sz="6" w:space="0" w:color="auto"/>
              <w:left w:val="single" w:sz="6" w:space="0" w:color="auto"/>
              <w:bottom w:val="single" w:sz="6" w:space="0" w:color="auto"/>
              <w:right w:val="single" w:sz="6" w:space="0" w:color="auto"/>
            </w:tcBorders>
          </w:tcPr>
          <w:p w14:paraId="7A7E19C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52B0E8C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67DFC8C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F265F00"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4E173B4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6C49AFB7"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1E6DDA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70D2A90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M</w:t>
            </w:r>
          </w:p>
        </w:tc>
      </w:tr>
      <w:tr w:rsidR="00035764" w:rsidRPr="006C7966" w14:paraId="41ED40E9" w14:textId="77777777">
        <w:trPr>
          <w:gridAfter w:val="1"/>
          <w:wAfter w:w="55" w:type="dxa"/>
        </w:trPr>
        <w:tc>
          <w:tcPr>
            <w:tcW w:w="1623" w:type="dxa"/>
            <w:gridSpan w:val="2"/>
            <w:tcBorders>
              <w:top w:val="nil"/>
              <w:left w:val="nil"/>
              <w:bottom w:val="nil"/>
              <w:right w:val="single" w:sz="6" w:space="0" w:color="auto"/>
            </w:tcBorders>
          </w:tcPr>
          <w:p w14:paraId="3D9E1FDA" w14:textId="77777777" w:rsidR="00035764" w:rsidRPr="006C7966" w:rsidRDefault="00035764" w:rsidP="00035764">
            <w:pPr>
              <w:rPr>
                <w:rFonts w:eastAsia="Times New Roman" w:cs="Arial"/>
                <w:sz w:val="16"/>
                <w:szCs w:val="16"/>
              </w:rPr>
            </w:pPr>
          </w:p>
        </w:tc>
        <w:tc>
          <w:tcPr>
            <w:tcW w:w="2475" w:type="dxa"/>
            <w:tcBorders>
              <w:top w:val="nil"/>
              <w:left w:val="nil"/>
              <w:bottom w:val="nil"/>
              <w:right w:val="single" w:sz="6" w:space="0" w:color="auto"/>
            </w:tcBorders>
          </w:tcPr>
          <w:p w14:paraId="7638D43F" w14:textId="77777777" w:rsidR="00035764" w:rsidRPr="00050970" w:rsidRDefault="00035764" w:rsidP="00035764">
            <w:pPr>
              <w:rPr>
                <w:rFonts w:eastAsia="Times New Roman" w:cs="Arial"/>
                <w:i/>
                <w:sz w:val="16"/>
                <w:szCs w:val="16"/>
              </w:rPr>
            </w:pPr>
            <w:r>
              <w:rPr>
                <w:rFonts w:eastAsia="Times New Roman" w:cs="Arial"/>
                <w:i/>
                <w:sz w:val="16"/>
                <w:szCs w:val="16"/>
              </w:rPr>
              <w:t>queryNotificationSyncFailed</w:t>
            </w:r>
          </w:p>
        </w:tc>
        <w:tc>
          <w:tcPr>
            <w:tcW w:w="483" w:type="dxa"/>
            <w:tcBorders>
              <w:top w:val="single" w:sz="6" w:space="0" w:color="auto"/>
              <w:left w:val="single" w:sz="6" w:space="0" w:color="auto"/>
              <w:bottom w:val="single" w:sz="6" w:space="0" w:color="auto"/>
              <w:right w:val="single" w:sz="6" w:space="0" w:color="auto"/>
            </w:tcBorders>
          </w:tcPr>
          <w:p w14:paraId="7D335DDC"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95" w:type="dxa"/>
            <w:tcBorders>
              <w:top w:val="single" w:sz="6" w:space="0" w:color="auto"/>
              <w:left w:val="single" w:sz="6" w:space="0" w:color="auto"/>
              <w:bottom w:val="single" w:sz="6" w:space="0" w:color="auto"/>
              <w:right w:val="single" w:sz="6" w:space="0" w:color="auto"/>
            </w:tcBorders>
          </w:tcPr>
          <w:p w14:paraId="36A4AD32"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6951CC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017DA7F5"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CA1152E"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5AB661DF"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21D59D5A"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1B024A68" w14:textId="77777777" w:rsidR="00035764" w:rsidRPr="006C7966" w:rsidRDefault="00035764" w:rsidP="00035764">
            <w:pPr>
              <w:jc w:val="center"/>
              <w:rPr>
                <w:rFonts w:eastAsia="Times New Roman" w:cs="Arial"/>
                <w:sz w:val="16"/>
                <w:szCs w:val="16"/>
              </w:rPr>
            </w:pPr>
            <w:r w:rsidRPr="006C7966">
              <w:rPr>
                <w:rFonts w:eastAsia="Times New Roman" w:cs="Arial"/>
                <w:sz w:val="16"/>
                <w:szCs w:val="16"/>
              </w:rPr>
              <w:t>N/A</w:t>
            </w:r>
          </w:p>
        </w:tc>
      </w:tr>
      <w:tr w:rsidR="0096505D" w:rsidRPr="006C7966" w14:paraId="118A9552" w14:textId="77777777">
        <w:trPr>
          <w:gridAfter w:val="1"/>
          <w:wAfter w:w="55" w:type="dxa"/>
        </w:trPr>
        <w:tc>
          <w:tcPr>
            <w:tcW w:w="1623" w:type="dxa"/>
            <w:gridSpan w:val="2"/>
            <w:tcBorders>
              <w:top w:val="nil"/>
              <w:left w:val="nil"/>
              <w:bottom w:val="nil"/>
              <w:right w:val="single" w:sz="6" w:space="0" w:color="auto"/>
            </w:tcBorders>
          </w:tcPr>
          <w:p w14:paraId="45E00F46" w14:textId="77777777" w:rsidR="0096505D" w:rsidRPr="006C7966" w:rsidRDefault="0096505D" w:rsidP="0096505D">
            <w:pPr>
              <w:rPr>
                <w:rFonts w:eastAsia="Times New Roman" w:cs="Arial"/>
                <w:sz w:val="16"/>
                <w:szCs w:val="16"/>
              </w:rPr>
            </w:pPr>
          </w:p>
        </w:tc>
        <w:tc>
          <w:tcPr>
            <w:tcW w:w="2475" w:type="dxa"/>
            <w:tcBorders>
              <w:top w:val="nil"/>
              <w:left w:val="nil"/>
              <w:bottom w:val="nil"/>
              <w:right w:val="single" w:sz="6" w:space="0" w:color="auto"/>
            </w:tcBorders>
          </w:tcPr>
          <w:p w14:paraId="3FB6C819" w14:textId="77777777" w:rsidR="0096505D" w:rsidRPr="00050970" w:rsidRDefault="0096505D" w:rsidP="0096505D">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62272E7D" w14:textId="77777777" w:rsidR="0096505D" w:rsidRPr="006C7966" w:rsidRDefault="0096505D" w:rsidP="0096505D">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142F4F39"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5FF0111"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2D8CE54"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62704EBF"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989D440" w14:textId="77777777" w:rsidR="0096505D" w:rsidRPr="006C7966" w:rsidRDefault="0096505D" w:rsidP="0096505D">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7A04D15" w14:textId="77777777" w:rsidR="0096505D" w:rsidRPr="006C7966" w:rsidRDefault="0096505D" w:rsidP="0096505D">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2BB9CA17" w14:textId="77777777" w:rsidR="0096505D" w:rsidRPr="006C7966" w:rsidRDefault="0096505D" w:rsidP="0096505D">
            <w:pPr>
              <w:jc w:val="center"/>
              <w:rPr>
                <w:rFonts w:eastAsia="Times New Roman" w:cs="Arial"/>
                <w:sz w:val="16"/>
                <w:szCs w:val="16"/>
              </w:rPr>
            </w:pPr>
          </w:p>
        </w:tc>
      </w:tr>
      <w:tr w:rsidR="00E8276B" w:rsidRPr="006C7966" w14:paraId="4401E0FC" w14:textId="77777777">
        <w:trPr>
          <w:gridAfter w:val="1"/>
          <w:wAfter w:w="55" w:type="dxa"/>
        </w:trPr>
        <w:tc>
          <w:tcPr>
            <w:tcW w:w="1623" w:type="dxa"/>
            <w:gridSpan w:val="2"/>
            <w:tcBorders>
              <w:top w:val="nil"/>
              <w:left w:val="nil"/>
              <w:bottom w:val="nil"/>
              <w:right w:val="single" w:sz="6" w:space="0" w:color="auto"/>
            </w:tcBorders>
          </w:tcPr>
          <w:p w14:paraId="0C8F30C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C4EE86E" w14:textId="77777777" w:rsidR="00E8276B" w:rsidRPr="00050970" w:rsidRDefault="00E8276B" w:rsidP="00E8276B">
            <w:pPr>
              <w:rPr>
                <w:rFonts w:eastAsia="Times New Roman" w:cs="Arial"/>
                <w:i/>
                <w:sz w:val="16"/>
                <w:szCs w:val="16"/>
              </w:rPr>
            </w:pPr>
            <w:r>
              <w:rPr>
                <w:rFonts w:eastAsia="Times New Roman" w:cs="Arial"/>
                <w:i/>
                <w:sz w:val="16"/>
                <w:szCs w:val="16"/>
              </w:rPr>
              <w:t>queryResult</w:t>
            </w:r>
          </w:p>
        </w:tc>
        <w:tc>
          <w:tcPr>
            <w:tcW w:w="483" w:type="dxa"/>
            <w:tcBorders>
              <w:top w:val="single" w:sz="6" w:space="0" w:color="auto"/>
              <w:left w:val="single" w:sz="6" w:space="0" w:color="auto"/>
              <w:bottom w:val="single" w:sz="6" w:space="0" w:color="auto"/>
              <w:right w:val="single" w:sz="6" w:space="0" w:color="auto"/>
            </w:tcBorders>
          </w:tcPr>
          <w:p w14:paraId="2A37AF4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354B550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6092C5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8F777D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58BDA30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E247CF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58DBE54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F6C5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36DA122" w14:textId="77777777">
        <w:trPr>
          <w:gridAfter w:val="1"/>
          <w:wAfter w:w="55" w:type="dxa"/>
        </w:trPr>
        <w:tc>
          <w:tcPr>
            <w:tcW w:w="1623" w:type="dxa"/>
            <w:gridSpan w:val="2"/>
            <w:tcBorders>
              <w:top w:val="nil"/>
              <w:left w:val="nil"/>
              <w:bottom w:val="nil"/>
              <w:right w:val="single" w:sz="6" w:space="0" w:color="auto"/>
            </w:tcBorders>
          </w:tcPr>
          <w:p w14:paraId="17210854"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69493DC1" w14:textId="77777777" w:rsidR="00E8276B" w:rsidRPr="00050970" w:rsidRDefault="00E8276B" w:rsidP="00E8276B">
            <w:pPr>
              <w:rPr>
                <w:rFonts w:eastAsia="Times New Roman" w:cs="Arial"/>
                <w:i/>
                <w:sz w:val="16"/>
                <w:szCs w:val="16"/>
              </w:rPr>
            </w:pPr>
            <w:r>
              <w:rPr>
                <w:rFonts w:eastAsia="Times New Roman" w:cs="Arial"/>
                <w:i/>
                <w:sz w:val="16"/>
                <w:szCs w:val="16"/>
              </w:rPr>
              <w:t>queryResultACK</w:t>
            </w:r>
          </w:p>
        </w:tc>
        <w:tc>
          <w:tcPr>
            <w:tcW w:w="483" w:type="dxa"/>
            <w:tcBorders>
              <w:top w:val="single" w:sz="6" w:space="0" w:color="auto"/>
              <w:left w:val="single" w:sz="6" w:space="0" w:color="auto"/>
              <w:bottom w:val="single" w:sz="6" w:space="0" w:color="auto"/>
              <w:right w:val="single" w:sz="6" w:space="0" w:color="auto"/>
            </w:tcBorders>
          </w:tcPr>
          <w:p w14:paraId="39D2FAA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DE6442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5D0D56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7976613"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7633AD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378D8C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4C48067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22C2AA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732FAABF" w14:textId="77777777">
        <w:trPr>
          <w:gridAfter w:val="1"/>
          <w:wAfter w:w="55" w:type="dxa"/>
        </w:trPr>
        <w:tc>
          <w:tcPr>
            <w:tcW w:w="1623" w:type="dxa"/>
            <w:gridSpan w:val="2"/>
            <w:tcBorders>
              <w:top w:val="nil"/>
              <w:left w:val="nil"/>
              <w:bottom w:val="nil"/>
              <w:right w:val="single" w:sz="6" w:space="0" w:color="auto"/>
            </w:tcBorders>
          </w:tcPr>
          <w:p w14:paraId="4FCB8C57"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ED3C13E" w14:textId="77777777" w:rsidR="00E8276B" w:rsidRPr="00050970" w:rsidRDefault="00E8276B" w:rsidP="00E8276B">
            <w:pPr>
              <w:rPr>
                <w:rFonts w:eastAsia="Times New Roman" w:cs="Arial"/>
                <w:i/>
                <w:sz w:val="16"/>
                <w:szCs w:val="16"/>
              </w:rPr>
            </w:pPr>
            <w:r>
              <w:rPr>
                <w:rFonts w:eastAsia="Times New Roman" w:cs="Arial"/>
                <w:i/>
                <w:sz w:val="16"/>
                <w:szCs w:val="16"/>
              </w:rPr>
              <w:t>queryResultConfirmed</w:t>
            </w:r>
          </w:p>
        </w:tc>
        <w:tc>
          <w:tcPr>
            <w:tcW w:w="483" w:type="dxa"/>
            <w:tcBorders>
              <w:top w:val="single" w:sz="6" w:space="0" w:color="auto"/>
              <w:left w:val="single" w:sz="6" w:space="0" w:color="auto"/>
              <w:bottom w:val="single" w:sz="6" w:space="0" w:color="auto"/>
              <w:right w:val="single" w:sz="6" w:space="0" w:color="auto"/>
            </w:tcBorders>
          </w:tcPr>
          <w:p w14:paraId="2CA946F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7514F4C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FFE8DB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38EA9A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330E2F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2395E16" w14:textId="77777777" w:rsidR="00E8276B" w:rsidRPr="006C7966" w:rsidRDefault="00E8276B" w:rsidP="00E8276B">
            <w:pPr>
              <w:jc w:val="center"/>
              <w:rPr>
                <w:rFonts w:eastAsia="Times New Roman" w:cs="Arial"/>
                <w:sz w:val="16"/>
                <w:szCs w:val="16"/>
              </w:rPr>
            </w:pPr>
            <w:r>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2DDB45EA"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015E644"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70F84B78" w14:textId="77777777">
        <w:trPr>
          <w:gridAfter w:val="1"/>
          <w:wAfter w:w="55" w:type="dxa"/>
        </w:trPr>
        <w:tc>
          <w:tcPr>
            <w:tcW w:w="1623" w:type="dxa"/>
            <w:gridSpan w:val="2"/>
            <w:tcBorders>
              <w:top w:val="nil"/>
              <w:left w:val="nil"/>
              <w:bottom w:val="nil"/>
              <w:right w:val="single" w:sz="6" w:space="0" w:color="auto"/>
            </w:tcBorders>
          </w:tcPr>
          <w:p w14:paraId="06B65EBF"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1D5D7485" w14:textId="77777777" w:rsidR="00E8276B" w:rsidRDefault="00E8276B" w:rsidP="00E8276B">
            <w:pPr>
              <w:rPr>
                <w:rFonts w:eastAsia="Times New Roman" w:cs="Arial"/>
                <w:i/>
                <w:sz w:val="16"/>
                <w:szCs w:val="16"/>
              </w:rPr>
            </w:pPr>
            <w:r>
              <w:rPr>
                <w:rFonts w:eastAsia="Times New Roman" w:cs="Arial"/>
                <w:i/>
                <w:sz w:val="16"/>
                <w:szCs w:val="16"/>
              </w:rPr>
              <w:t>queryResultConfirmedACK</w:t>
            </w:r>
          </w:p>
        </w:tc>
        <w:tc>
          <w:tcPr>
            <w:tcW w:w="483" w:type="dxa"/>
            <w:tcBorders>
              <w:top w:val="single" w:sz="6" w:space="0" w:color="auto"/>
              <w:left w:val="single" w:sz="6" w:space="0" w:color="auto"/>
              <w:bottom w:val="single" w:sz="6" w:space="0" w:color="auto"/>
              <w:right w:val="single" w:sz="6" w:space="0" w:color="auto"/>
            </w:tcBorders>
          </w:tcPr>
          <w:p w14:paraId="254BCF7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68629DB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2A4A142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76F41AB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0DB1FD08"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0044DCE0"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6CDA1CF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2F2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r>
      <w:tr w:rsidR="00E8276B" w:rsidRPr="006C7966" w14:paraId="1D8E75FE" w14:textId="77777777">
        <w:trPr>
          <w:gridAfter w:val="1"/>
          <w:wAfter w:w="55" w:type="dxa"/>
        </w:trPr>
        <w:tc>
          <w:tcPr>
            <w:tcW w:w="1623" w:type="dxa"/>
            <w:gridSpan w:val="2"/>
            <w:tcBorders>
              <w:top w:val="nil"/>
              <w:left w:val="nil"/>
              <w:bottom w:val="nil"/>
              <w:right w:val="single" w:sz="6" w:space="0" w:color="auto"/>
            </w:tcBorders>
          </w:tcPr>
          <w:p w14:paraId="0074412B"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06F4CACB" w14:textId="77777777" w:rsidR="00E8276B" w:rsidRDefault="00E8276B" w:rsidP="00E8276B">
            <w:pPr>
              <w:rPr>
                <w:rFonts w:eastAsia="Times New Roman" w:cs="Arial"/>
                <w:i/>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8147BC0" w14:textId="77777777" w:rsidR="00E8276B" w:rsidRPr="006C7966" w:rsidRDefault="00E8276B" w:rsidP="00E8276B">
            <w:pPr>
              <w:jc w:val="center"/>
              <w:rPr>
                <w:rFonts w:eastAsia="Times New Roman" w:cs="Arial"/>
                <w:sz w:val="16"/>
                <w:szCs w:val="16"/>
              </w:rPr>
            </w:pPr>
          </w:p>
        </w:tc>
        <w:tc>
          <w:tcPr>
            <w:tcW w:w="495" w:type="dxa"/>
            <w:tcBorders>
              <w:top w:val="single" w:sz="6" w:space="0" w:color="auto"/>
              <w:left w:val="single" w:sz="6" w:space="0" w:color="auto"/>
              <w:bottom w:val="single" w:sz="6" w:space="0" w:color="auto"/>
              <w:right w:val="single" w:sz="6" w:space="0" w:color="auto"/>
            </w:tcBorders>
            <w:shd w:val="clear" w:color="auto" w:fill="CCCCCC"/>
          </w:tcPr>
          <w:p w14:paraId="44DC6E52"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578121DE"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0FFD38F0"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007E0943"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7E35FA0C" w14:textId="77777777" w:rsidR="00E8276B" w:rsidRPr="006C7966" w:rsidRDefault="00E8276B" w:rsidP="00E8276B">
            <w:pPr>
              <w:jc w:val="center"/>
              <w:rPr>
                <w:rFonts w:eastAsia="Times New Roman" w:cs="Arial"/>
                <w:sz w:val="16"/>
                <w:szCs w:val="16"/>
              </w:rPr>
            </w:pPr>
          </w:p>
        </w:tc>
        <w:tc>
          <w:tcPr>
            <w:tcW w:w="483" w:type="dxa"/>
            <w:tcBorders>
              <w:top w:val="single" w:sz="6" w:space="0" w:color="auto"/>
              <w:left w:val="single" w:sz="6" w:space="0" w:color="auto"/>
              <w:bottom w:val="single" w:sz="6" w:space="0" w:color="auto"/>
              <w:right w:val="single" w:sz="6" w:space="0" w:color="auto"/>
            </w:tcBorders>
            <w:shd w:val="clear" w:color="auto" w:fill="CCCCCC"/>
          </w:tcPr>
          <w:p w14:paraId="77C68CBA" w14:textId="77777777" w:rsidR="00E8276B" w:rsidRPr="006C7966" w:rsidRDefault="00E8276B" w:rsidP="00E8276B">
            <w:pPr>
              <w:jc w:val="center"/>
              <w:rPr>
                <w:rFonts w:eastAsia="Times New Roman" w:cs="Arial"/>
                <w:sz w:val="16"/>
                <w:szCs w:val="16"/>
              </w:rPr>
            </w:pPr>
          </w:p>
        </w:tc>
        <w:tc>
          <w:tcPr>
            <w:tcW w:w="750" w:type="dxa"/>
            <w:tcBorders>
              <w:top w:val="single" w:sz="6" w:space="0" w:color="auto"/>
              <w:left w:val="single" w:sz="6" w:space="0" w:color="auto"/>
              <w:bottom w:val="single" w:sz="6" w:space="0" w:color="auto"/>
              <w:right w:val="single" w:sz="6" w:space="0" w:color="auto"/>
            </w:tcBorders>
            <w:shd w:val="clear" w:color="auto" w:fill="CCCCCC"/>
          </w:tcPr>
          <w:p w14:paraId="1711B661" w14:textId="77777777" w:rsidR="00E8276B" w:rsidRPr="006C7966" w:rsidRDefault="00E8276B" w:rsidP="00E8276B">
            <w:pPr>
              <w:jc w:val="center"/>
              <w:rPr>
                <w:rFonts w:eastAsia="Times New Roman" w:cs="Arial"/>
                <w:sz w:val="16"/>
                <w:szCs w:val="16"/>
              </w:rPr>
            </w:pPr>
          </w:p>
        </w:tc>
      </w:tr>
      <w:tr w:rsidR="00E8276B" w:rsidRPr="006C7966" w14:paraId="10C39A16" w14:textId="77777777">
        <w:trPr>
          <w:gridAfter w:val="1"/>
          <w:wAfter w:w="55" w:type="dxa"/>
        </w:trPr>
        <w:tc>
          <w:tcPr>
            <w:tcW w:w="1623" w:type="dxa"/>
            <w:gridSpan w:val="2"/>
            <w:tcBorders>
              <w:top w:val="nil"/>
              <w:left w:val="nil"/>
              <w:bottom w:val="nil"/>
              <w:right w:val="single" w:sz="6" w:space="0" w:color="auto"/>
            </w:tcBorders>
          </w:tcPr>
          <w:p w14:paraId="7D514113"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313A71C3" w14:textId="77777777" w:rsidR="00E8276B" w:rsidRDefault="00E8276B" w:rsidP="00E8276B">
            <w:pPr>
              <w:rPr>
                <w:rFonts w:eastAsia="Times New Roman" w:cs="Arial"/>
                <w:i/>
                <w:sz w:val="16"/>
                <w:szCs w:val="16"/>
              </w:rPr>
            </w:pPr>
            <w:r>
              <w:rPr>
                <w:rFonts w:eastAsia="Times New Roman" w:cs="Arial"/>
                <w:i/>
                <w:sz w:val="16"/>
                <w:szCs w:val="16"/>
              </w:rPr>
              <w:t>queryResultSync</w:t>
            </w:r>
          </w:p>
        </w:tc>
        <w:tc>
          <w:tcPr>
            <w:tcW w:w="483" w:type="dxa"/>
            <w:tcBorders>
              <w:top w:val="single" w:sz="6" w:space="0" w:color="auto"/>
              <w:left w:val="single" w:sz="6" w:space="0" w:color="auto"/>
              <w:bottom w:val="single" w:sz="6" w:space="0" w:color="auto"/>
              <w:right w:val="single" w:sz="6" w:space="0" w:color="auto"/>
            </w:tcBorders>
          </w:tcPr>
          <w:p w14:paraId="2A2B030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4F211949"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43D3E042"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324F1C8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2006CEC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40383AD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483" w:type="dxa"/>
            <w:tcBorders>
              <w:top w:val="single" w:sz="6" w:space="0" w:color="auto"/>
              <w:left w:val="single" w:sz="6" w:space="0" w:color="auto"/>
              <w:bottom w:val="single" w:sz="6" w:space="0" w:color="auto"/>
              <w:right w:val="single" w:sz="6" w:space="0" w:color="auto"/>
            </w:tcBorders>
          </w:tcPr>
          <w:p w14:paraId="4835C53C"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51DC700E"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r w:rsidR="00E8276B" w:rsidRPr="006C7966" w14:paraId="0D999510" w14:textId="77777777">
        <w:trPr>
          <w:gridAfter w:val="1"/>
          <w:wAfter w:w="55" w:type="dxa"/>
        </w:trPr>
        <w:tc>
          <w:tcPr>
            <w:tcW w:w="1623" w:type="dxa"/>
            <w:gridSpan w:val="2"/>
            <w:tcBorders>
              <w:top w:val="nil"/>
              <w:left w:val="nil"/>
              <w:bottom w:val="nil"/>
              <w:right w:val="single" w:sz="6" w:space="0" w:color="auto"/>
            </w:tcBorders>
          </w:tcPr>
          <w:p w14:paraId="3AFAFF08" w14:textId="77777777" w:rsidR="00E8276B" w:rsidRPr="006C7966" w:rsidRDefault="00E8276B" w:rsidP="00E8276B">
            <w:pPr>
              <w:rPr>
                <w:rFonts w:eastAsia="Times New Roman" w:cs="Arial"/>
                <w:sz w:val="16"/>
                <w:szCs w:val="16"/>
              </w:rPr>
            </w:pPr>
          </w:p>
        </w:tc>
        <w:tc>
          <w:tcPr>
            <w:tcW w:w="2475" w:type="dxa"/>
            <w:tcBorders>
              <w:top w:val="nil"/>
              <w:left w:val="nil"/>
              <w:bottom w:val="nil"/>
              <w:right w:val="single" w:sz="6" w:space="0" w:color="auto"/>
            </w:tcBorders>
          </w:tcPr>
          <w:p w14:paraId="4A16A2DB" w14:textId="77777777" w:rsidR="00E8276B" w:rsidRDefault="00E8276B" w:rsidP="00E8276B">
            <w:pPr>
              <w:rPr>
                <w:rFonts w:eastAsia="Times New Roman" w:cs="Arial"/>
                <w:i/>
                <w:sz w:val="16"/>
                <w:szCs w:val="16"/>
              </w:rPr>
            </w:pPr>
            <w:r>
              <w:rPr>
                <w:rFonts w:eastAsia="Times New Roman" w:cs="Arial"/>
                <w:i/>
                <w:sz w:val="16"/>
                <w:szCs w:val="16"/>
              </w:rPr>
              <w:t>queryResultSyncConfimed</w:t>
            </w:r>
          </w:p>
        </w:tc>
        <w:tc>
          <w:tcPr>
            <w:tcW w:w="483" w:type="dxa"/>
            <w:tcBorders>
              <w:top w:val="single" w:sz="6" w:space="0" w:color="auto"/>
              <w:left w:val="single" w:sz="6" w:space="0" w:color="auto"/>
              <w:bottom w:val="single" w:sz="6" w:space="0" w:color="auto"/>
              <w:right w:val="single" w:sz="6" w:space="0" w:color="auto"/>
            </w:tcBorders>
          </w:tcPr>
          <w:p w14:paraId="61729A4D"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95" w:type="dxa"/>
            <w:tcBorders>
              <w:top w:val="single" w:sz="6" w:space="0" w:color="auto"/>
              <w:left w:val="single" w:sz="6" w:space="0" w:color="auto"/>
              <w:bottom w:val="single" w:sz="6" w:space="0" w:color="auto"/>
              <w:right w:val="single" w:sz="6" w:space="0" w:color="auto"/>
            </w:tcBorders>
          </w:tcPr>
          <w:p w14:paraId="049667A6"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1912FF7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483" w:type="dxa"/>
            <w:tcBorders>
              <w:top w:val="single" w:sz="6" w:space="0" w:color="auto"/>
              <w:left w:val="single" w:sz="6" w:space="0" w:color="auto"/>
              <w:bottom w:val="single" w:sz="6" w:space="0" w:color="auto"/>
              <w:right w:val="single" w:sz="6" w:space="0" w:color="auto"/>
            </w:tcBorders>
          </w:tcPr>
          <w:p w14:paraId="08DEEF2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c>
          <w:tcPr>
            <w:tcW w:w="750" w:type="dxa"/>
            <w:tcBorders>
              <w:top w:val="single" w:sz="6" w:space="0" w:color="auto"/>
              <w:left w:val="single" w:sz="6" w:space="0" w:color="auto"/>
              <w:bottom w:val="single" w:sz="6" w:space="0" w:color="auto"/>
              <w:right w:val="single" w:sz="6" w:space="0" w:color="auto"/>
            </w:tcBorders>
          </w:tcPr>
          <w:p w14:paraId="6B89F8EB"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750" w:type="dxa"/>
            <w:tcBorders>
              <w:top w:val="single" w:sz="6" w:space="0" w:color="auto"/>
              <w:left w:val="single" w:sz="6" w:space="0" w:color="auto"/>
              <w:bottom w:val="single" w:sz="6" w:space="0" w:color="auto"/>
              <w:right w:val="single" w:sz="6" w:space="0" w:color="auto"/>
            </w:tcBorders>
          </w:tcPr>
          <w:p w14:paraId="271F4755"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N/A</w:t>
            </w:r>
          </w:p>
        </w:tc>
        <w:tc>
          <w:tcPr>
            <w:tcW w:w="483" w:type="dxa"/>
            <w:tcBorders>
              <w:top w:val="single" w:sz="6" w:space="0" w:color="auto"/>
              <w:left w:val="single" w:sz="6" w:space="0" w:color="auto"/>
              <w:bottom w:val="single" w:sz="6" w:space="0" w:color="auto"/>
              <w:right w:val="single" w:sz="6" w:space="0" w:color="auto"/>
            </w:tcBorders>
          </w:tcPr>
          <w:p w14:paraId="76005A5F"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O</w:t>
            </w:r>
          </w:p>
        </w:tc>
        <w:tc>
          <w:tcPr>
            <w:tcW w:w="750" w:type="dxa"/>
            <w:tcBorders>
              <w:top w:val="single" w:sz="6" w:space="0" w:color="auto"/>
              <w:left w:val="single" w:sz="6" w:space="0" w:color="auto"/>
              <w:bottom w:val="single" w:sz="6" w:space="0" w:color="auto"/>
              <w:right w:val="single" w:sz="6" w:space="0" w:color="auto"/>
            </w:tcBorders>
          </w:tcPr>
          <w:p w14:paraId="0697EE31" w14:textId="77777777" w:rsidR="00E8276B" w:rsidRPr="006C7966" w:rsidRDefault="00E8276B" w:rsidP="00E8276B">
            <w:pPr>
              <w:jc w:val="center"/>
              <w:rPr>
                <w:rFonts w:eastAsia="Times New Roman" w:cs="Arial"/>
                <w:sz w:val="16"/>
                <w:szCs w:val="16"/>
              </w:rPr>
            </w:pPr>
            <w:r w:rsidRPr="006C7966">
              <w:rPr>
                <w:rFonts w:eastAsia="Times New Roman" w:cs="Arial"/>
                <w:sz w:val="16"/>
                <w:szCs w:val="16"/>
              </w:rPr>
              <w:t>M</w:t>
            </w:r>
          </w:p>
        </w:tc>
      </w:tr>
    </w:tbl>
    <w:p w14:paraId="57F83052" w14:textId="77777777" w:rsidR="001A62C0" w:rsidRPr="006C7966" w:rsidRDefault="001A62C0" w:rsidP="001A62C0"/>
    <w:p w14:paraId="6762ABC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w:t>
      </w:r>
      <w:r w:rsidR="00075FC8" w:rsidRPr="006C7966">
        <w:rPr>
          <w:b/>
        </w:rPr>
        <w:fldChar w:fldCharType="end"/>
      </w:r>
      <w:r w:rsidRPr="006C7966">
        <w:rPr>
          <w:b/>
        </w:rPr>
        <w:t xml:space="preserve"> – NSI CS message use of header fields</w:t>
      </w:r>
    </w:p>
    <w:p w14:paraId="4F63EF84" w14:textId="77777777" w:rsidR="001A62C0" w:rsidRPr="006C7966" w:rsidRDefault="001A62C0" w:rsidP="001A62C0">
      <w:pPr>
        <w:spacing w:before="120" w:after="120"/>
        <w:jc w:val="center"/>
        <w:rPr>
          <w:b/>
        </w:rPr>
      </w:pPr>
    </w:p>
    <w:p w14:paraId="47E88414" w14:textId="77777777" w:rsidR="001A62C0" w:rsidRPr="006C7966" w:rsidRDefault="00075FC8" w:rsidP="00D628FD">
      <w:pPr>
        <w:pStyle w:val="Heading3"/>
      </w:pPr>
      <w:bookmarkStart w:id="756" w:name="_Toc232679050"/>
      <w:bookmarkStart w:id="757" w:name="_Toc437518625"/>
      <w:r w:rsidRPr="007040F7">
        <w:rPr>
          <w:i/>
        </w:rPr>
        <w:t>sessionSecurityAttr</w:t>
      </w:r>
      <w:r w:rsidR="001A62C0" w:rsidRPr="006C7966">
        <w:t xml:space="preserve"> </w:t>
      </w:r>
      <w:bookmarkEnd w:id="756"/>
      <w:r w:rsidR="00D667D1">
        <w:t>Element</w:t>
      </w:r>
      <w:bookmarkEnd w:id="757"/>
    </w:p>
    <w:p w14:paraId="119AFF9C" w14:textId="77777777" w:rsidR="00B843B6" w:rsidRDefault="001A62C0" w:rsidP="001A62C0">
      <w:r w:rsidRPr="006C7966">
        <w:t xml:space="preserve">The </w:t>
      </w:r>
      <w:r w:rsidR="007A02D8">
        <w:rPr>
          <w:i/>
        </w:rPr>
        <w:t>sessionSecurityAttr</w:t>
      </w:r>
      <w:r w:rsidRPr="006C7966">
        <w:t xml:space="preserve"> element is defined using a standardized SAML </w:t>
      </w:r>
      <w:r w:rsidR="00791A95" w:rsidRPr="00791A95">
        <w:rPr>
          <w:i/>
        </w:rPr>
        <w:t>AtttributeStatementType</w:t>
      </w:r>
      <w:r w:rsidRPr="006C7966">
        <w:t xml:space="preserve"> imported from the SAML namespace </w:t>
      </w:r>
      <w:r w:rsidRPr="006C7966">
        <w:rPr>
          <w:i/>
        </w:rPr>
        <w:t>urn:oasis:names:tc:SAML:2.0:assertion</w:t>
      </w:r>
      <w:r w:rsidR="00D667D1">
        <w:t xml:space="preserve"> with an NSI specific extension to add a string based attribute type and name.</w:t>
      </w:r>
      <w:r w:rsidR="00E411A9">
        <w:t xml:space="preserve"> </w:t>
      </w:r>
      <w:r w:rsidR="00D667D1">
        <w:t xml:space="preserve">This allows for multiple </w:t>
      </w:r>
      <w:r w:rsidR="00D667D1">
        <w:rPr>
          <w:i/>
        </w:rPr>
        <w:t>sessionSecurityAttr</w:t>
      </w:r>
      <w:r w:rsidR="00D667D1" w:rsidRPr="006C7966">
        <w:t xml:space="preserve"> element</w:t>
      </w:r>
      <w:r w:rsidR="00D667D1">
        <w:t>s to be specified in the header, and each one identified for a specific use (for example, supplying user credentials per NSA domain).</w:t>
      </w:r>
      <w:r w:rsidR="00E411A9">
        <w:t xml:space="preserve"> </w:t>
      </w:r>
      <w:r w:rsidR="00D667D1">
        <w:t>The specific use of this element is out of the scope of this document.</w:t>
      </w:r>
      <w:r w:rsidR="00B843B6">
        <w:t xml:space="preserve"> </w:t>
      </w:r>
    </w:p>
    <w:p w14:paraId="3E1FC709" w14:textId="684F889A" w:rsidR="001A62C0" w:rsidRDefault="00B843B6" w:rsidP="001A62C0">
      <w:r w:rsidRPr="00B843B6">
        <w:t>The expected (default) behaviour is that an NSA AG MUST pass any received session security attributes on to all children, however, deployment specific behaviours may be introduced that change this default behaviour.</w:t>
      </w:r>
    </w:p>
    <w:p w14:paraId="0DF96453" w14:textId="77777777" w:rsidR="00B843B6" w:rsidRPr="006C7966" w:rsidRDefault="00B843B6" w:rsidP="001A62C0"/>
    <w:p w14:paraId="642380F4" w14:textId="77777777" w:rsidR="001A62C0" w:rsidRPr="006C7966" w:rsidRDefault="001A62C0" w:rsidP="001A62C0">
      <w:pPr>
        <w:jc w:val="center"/>
      </w:pPr>
    </w:p>
    <w:p w14:paraId="411704EE" w14:textId="77777777" w:rsidR="001A62C0" w:rsidRPr="006C7966" w:rsidRDefault="00D667D1" w:rsidP="001A62C0">
      <w:pPr>
        <w:jc w:val="center"/>
      </w:pPr>
      <w:r w:rsidRPr="00B22F2D">
        <w:rPr>
          <w:rFonts w:ascii="Helvetica" w:hAnsi="Helvetica" w:cs="Helvetica"/>
          <w:noProof/>
          <w:sz w:val="24"/>
          <w:szCs w:val="24"/>
        </w:rPr>
        <w:lastRenderedPageBreak/>
        <w:drawing>
          <wp:inline distT="0" distB="0" distL="0" distR="0" wp14:anchorId="7A8578B6" wp14:editId="6D74CE82">
            <wp:extent cx="4587240" cy="2750820"/>
            <wp:effectExtent l="0" t="0" r="10160" b="0"/>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7240" cy="2750820"/>
                    </a:xfrm>
                    <a:prstGeom prst="rect">
                      <a:avLst/>
                    </a:prstGeom>
                    <a:noFill/>
                    <a:ln>
                      <a:noFill/>
                    </a:ln>
                  </pic:spPr>
                </pic:pic>
              </a:graphicData>
            </a:graphic>
          </wp:inline>
        </w:drawing>
      </w:r>
    </w:p>
    <w:p w14:paraId="2B24F4B4" w14:textId="65DB4F0A"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18</w:t>
      </w:r>
      <w:r w:rsidR="00075FC8" w:rsidRPr="006C7966">
        <w:rPr>
          <w:b/>
        </w:rPr>
        <w:fldChar w:fldCharType="end"/>
      </w:r>
      <w:r w:rsidRPr="006C7966">
        <w:rPr>
          <w:b/>
        </w:rPr>
        <w:t xml:space="preserve"> – </w:t>
      </w:r>
      <w:r w:rsidR="007A02D8">
        <w:rPr>
          <w:b/>
          <w:i/>
        </w:rPr>
        <w:t>sessionSecurityAttr</w:t>
      </w:r>
      <w:r w:rsidRPr="006C7966">
        <w:rPr>
          <w:b/>
        </w:rPr>
        <w:t xml:space="preserve"> type.</w:t>
      </w:r>
    </w:p>
    <w:p w14:paraId="43CC79DA" w14:textId="77777777" w:rsidR="001A62C0" w:rsidRPr="006C7966" w:rsidRDefault="001A62C0" w:rsidP="00D628FD">
      <w:pPr>
        <w:pStyle w:val="Heading2"/>
      </w:pPr>
      <w:bookmarkStart w:id="758" w:name="_Toc355354851"/>
      <w:bookmarkStart w:id="759" w:name="_Toc232679051"/>
      <w:bookmarkStart w:id="760" w:name="_Toc437518626"/>
      <w:r w:rsidRPr="006C7966">
        <w:t>Common types</w:t>
      </w:r>
      <w:bookmarkEnd w:id="758"/>
      <w:bookmarkEnd w:id="759"/>
      <w:bookmarkEnd w:id="760"/>
    </w:p>
    <w:p w14:paraId="166B7F95" w14:textId="77777777" w:rsidR="001A62C0" w:rsidRPr="006C7966" w:rsidRDefault="001A62C0" w:rsidP="001A62C0"/>
    <w:p w14:paraId="350A335F" w14:textId="77777777" w:rsidR="001A62C0" w:rsidRDefault="001A62C0" w:rsidP="001A62C0">
      <w:r w:rsidRPr="006C7966">
        <w:rPr>
          <w:b/>
          <w:i/>
        </w:rPr>
        <w:t>Namespace definition:</w:t>
      </w:r>
      <w:r w:rsidRPr="006C7966">
        <w:t xml:space="preserve"> </w:t>
      </w:r>
      <w:hyperlink r:id="rId43" w:history="1">
        <w:r w:rsidR="008E14E2" w:rsidRPr="00EB4208">
          <w:rPr>
            <w:rStyle w:val="Hyperlink"/>
          </w:rPr>
          <w:t>http://schemas.ogf.org/nsi/2013/12/framework/types</w:t>
        </w:r>
      </w:hyperlink>
    </w:p>
    <w:p w14:paraId="63619ED9" w14:textId="77777777" w:rsidR="001A62C0" w:rsidRPr="006C7966" w:rsidRDefault="001A62C0" w:rsidP="001A62C0">
      <w:pPr>
        <w:jc w:val="center"/>
      </w:pPr>
    </w:p>
    <w:p w14:paraId="3317D4C8" w14:textId="77777777" w:rsidR="001A62C0" w:rsidRPr="006C7966" w:rsidRDefault="001A62C0" w:rsidP="001A62C0">
      <w:r w:rsidRPr="006C7966">
        <w:t>These are the common types shared between NSI message header and CS operation definitions.</w:t>
      </w:r>
    </w:p>
    <w:p w14:paraId="344AD05A" w14:textId="77777777" w:rsidR="001A62C0" w:rsidRPr="006C7966" w:rsidRDefault="001A62C0" w:rsidP="001A62C0"/>
    <w:p w14:paraId="3527E26A" w14:textId="77777777" w:rsidR="001A62C0" w:rsidRPr="007040F7" w:rsidRDefault="00075FC8" w:rsidP="00D628FD">
      <w:pPr>
        <w:pStyle w:val="Heading3"/>
        <w:rPr>
          <w:i/>
        </w:rPr>
      </w:pPr>
      <w:bookmarkStart w:id="761" w:name="_Ref240688898"/>
      <w:bookmarkStart w:id="762" w:name="_Toc437518627"/>
      <w:r w:rsidRPr="007040F7">
        <w:rPr>
          <w:i/>
        </w:rPr>
        <w:t>ServiceExceptionType</w:t>
      </w:r>
      <w:bookmarkEnd w:id="761"/>
      <w:bookmarkEnd w:id="762"/>
    </w:p>
    <w:p w14:paraId="5625CE8E" w14:textId="77777777" w:rsidR="001A62C0" w:rsidRPr="006C7966" w:rsidRDefault="001A62C0" w:rsidP="001A62C0">
      <w:r w:rsidRPr="006C7966">
        <w:t>Common service exception used</w:t>
      </w:r>
      <w:r w:rsidR="00791A95">
        <w:t xml:space="preserve"> for SOAP faults and operation f</w:t>
      </w:r>
      <w:r w:rsidRPr="006C7966">
        <w:t>ailed messages.</w:t>
      </w:r>
    </w:p>
    <w:p w14:paraId="0371F375" w14:textId="77777777" w:rsidR="001A62C0" w:rsidRPr="006C7966" w:rsidRDefault="001A62C0" w:rsidP="001A62C0"/>
    <w:p w14:paraId="4595892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35233CC0" wp14:editId="23DE5E67">
            <wp:extent cx="4175760" cy="3070860"/>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5760" cy="3070860"/>
                    </a:xfrm>
                    <a:prstGeom prst="rect">
                      <a:avLst/>
                    </a:prstGeom>
                    <a:noFill/>
                    <a:ln>
                      <a:noFill/>
                    </a:ln>
                  </pic:spPr>
                </pic:pic>
              </a:graphicData>
            </a:graphic>
          </wp:inline>
        </w:drawing>
      </w:r>
    </w:p>
    <w:p w14:paraId="14BA5E41" w14:textId="62CFBF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19</w:t>
      </w:r>
      <w:r w:rsidR="00075FC8" w:rsidRPr="006C7966">
        <w:rPr>
          <w:b/>
        </w:rPr>
        <w:fldChar w:fldCharType="end"/>
      </w:r>
      <w:r w:rsidRPr="006C7966">
        <w:rPr>
          <w:b/>
        </w:rPr>
        <w:t xml:space="preserve"> – </w:t>
      </w:r>
      <w:r w:rsidR="00E7277F" w:rsidRPr="00E7277F">
        <w:rPr>
          <w:b/>
          <w:i/>
        </w:rPr>
        <w:t>ServiceException</w:t>
      </w:r>
      <w:r w:rsidR="00791A95" w:rsidRPr="00791A95">
        <w:rPr>
          <w:b/>
          <w:i/>
        </w:rPr>
        <w:t>Type</w:t>
      </w:r>
      <w:r w:rsidRPr="006C7966">
        <w:rPr>
          <w:b/>
        </w:rPr>
        <w:t xml:space="preserve"> type.</w:t>
      </w:r>
    </w:p>
    <w:p w14:paraId="4CBE9DFB" w14:textId="77777777" w:rsidR="008D1D6E" w:rsidRDefault="008D1D6E" w:rsidP="001A62C0">
      <w:pPr>
        <w:spacing w:before="120" w:after="120"/>
        <w:rPr>
          <w:b/>
          <w:i/>
          <w:iCs/>
          <w:color w:val="808080" w:themeColor="text1" w:themeTint="7F"/>
          <w:u w:val="single"/>
        </w:rPr>
      </w:pPr>
    </w:p>
    <w:p w14:paraId="47BF9321" w14:textId="77777777" w:rsidR="008D1D6E" w:rsidRDefault="008D1D6E" w:rsidP="001A62C0">
      <w:pPr>
        <w:spacing w:before="120" w:after="120"/>
        <w:rPr>
          <w:b/>
          <w:i/>
          <w:iCs/>
          <w:color w:val="808080" w:themeColor="text1" w:themeTint="7F"/>
          <w:u w:val="single"/>
        </w:rPr>
      </w:pPr>
    </w:p>
    <w:p w14:paraId="1B7C36E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0751F9B5" w14:textId="77777777" w:rsidR="001A62C0" w:rsidRPr="006C7966" w:rsidRDefault="001A62C0" w:rsidP="001A62C0">
      <w:r w:rsidRPr="006C7966">
        <w:t xml:space="preserve">The </w:t>
      </w:r>
      <w:r w:rsidR="00E7277F" w:rsidRPr="00E7277F">
        <w:rPr>
          <w:i/>
        </w:rPr>
        <w:t>ServiceException</w:t>
      </w:r>
      <w:r w:rsidR="00791A95" w:rsidRPr="00791A95">
        <w:rPr>
          <w:i/>
        </w:rPr>
        <w:t>Type</w:t>
      </w:r>
      <w:r w:rsidRPr="006C7966">
        <w:rPr>
          <w:b/>
        </w:rPr>
        <w:t xml:space="preserve"> </w:t>
      </w:r>
      <w:r w:rsidRPr="006C7966">
        <w:t>has the following parameters (M = Mandatory, O = Optional):</w:t>
      </w:r>
    </w:p>
    <w:p w14:paraId="6EE54F6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848"/>
        <w:gridCol w:w="1119"/>
        <w:gridCol w:w="5639"/>
      </w:tblGrid>
      <w:tr w:rsidR="001A62C0" w:rsidRPr="006C7966" w14:paraId="6F547AF0" w14:textId="77777777">
        <w:tc>
          <w:tcPr>
            <w:tcW w:w="1848" w:type="dxa"/>
            <w:shd w:val="clear" w:color="auto" w:fill="A7CAFF"/>
          </w:tcPr>
          <w:p w14:paraId="6E24C4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9A87D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639" w:type="dxa"/>
            <w:shd w:val="clear" w:color="auto" w:fill="A7CAFF"/>
          </w:tcPr>
          <w:p w14:paraId="2A5A9009"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25E533A" w14:textId="77777777">
        <w:tc>
          <w:tcPr>
            <w:tcW w:w="1848" w:type="dxa"/>
          </w:tcPr>
          <w:p w14:paraId="16FD48F1" w14:textId="77777777" w:rsidR="001A62C0" w:rsidRPr="00791A95" w:rsidRDefault="001A62C0" w:rsidP="001A62C0">
            <w:pPr>
              <w:ind w:left="113"/>
              <w:rPr>
                <w:rFonts w:eastAsia="Times New Roman" w:cs="Arial"/>
                <w:i/>
                <w:sz w:val="16"/>
                <w:szCs w:val="18"/>
              </w:rPr>
            </w:pPr>
            <w:r w:rsidRPr="00791A95">
              <w:rPr>
                <w:rFonts w:eastAsia="Times New Roman"/>
                <w:i/>
                <w:sz w:val="16"/>
              </w:rPr>
              <w:t>nsaId</w:t>
            </w:r>
          </w:p>
        </w:tc>
        <w:tc>
          <w:tcPr>
            <w:tcW w:w="1119" w:type="dxa"/>
          </w:tcPr>
          <w:p w14:paraId="0DE413D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1DA64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NSA that generated the service exception.</w:t>
            </w:r>
          </w:p>
        </w:tc>
      </w:tr>
      <w:tr w:rsidR="001A62C0" w:rsidRPr="006C7966" w14:paraId="1384BDA9" w14:textId="77777777">
        <w:tc>
          <w:tcPr>
            <w:tcW w:w="1848" w:type="dxa"/>
          </w:tcPr>
          <w:p w14:paraId="67ABB95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1119" w:type="dxa"/>
          </w:tcPr>
          <w:p w14:paraId="41F1B3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080AD49" w14:textId="77777777" w:rsidR="001A62C0" w:rsidRPr="006C7966" w:rsidRDefault="001A62C0" w:rsidP="001A62C0">
            <w:pPr>
              <w:tabs>
                <w:tab w:val="left" w:pos="1053"/>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associated with the reservation impacted by this error.</w:t>
            </w:r>
          </w:p>
        </w:tc>
      </w:tr>
      <w:tr w:rsidR="00035764" w:rsidRPr="006C7966" w14:paraId="43F79BCE" w14:textId="77777777">
        <w:tc>
          <w:tcPr>
            <w:tcW w:w="1848" w:type="dxa"/>
          </w:tcPr>
          <w:p w14:paraId="666CC4D9" w14:textId="77777777" w:rsidR="00035764" w:rsidRPr="00791A95" w:rsidRDefault="00035764" w:rsidP="001A62C0">
            <w:pPr>
              <w:ind w:left="113"/>
              <w:rPr>
                <w:rFonts w:eastAsia="Times New Roman"/>
                <w:i/>
                <w:sz w:val="16"/>
              </w:rPr>
            </w:pPr>
            <w:r>
              <w:rPr>
                <w:rFonts w:eastAsia="Times New Roman"/>
                <w:i/>
                <w:sz w:val="16"/>
              </w:rPr>
              <w:t>serviceType</w:t>
            </w:r>
          </w:p>
        </w:tc>
        <w:tc>
          <w:tcPr>
            <w:tcW w:w="1119" w:type="dxa"/>
          </w:tcPr>
          <w:p w14:paraId="75C8AB78" w14:textId="77777777" w:rsidR="00035764" w:rsidRPr="006C7966" w:rsidRDefault="0003576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639" w:type="dxa"/>
          </w:tcPr>
          <w:p w14:paraId="2E67175A" w14:textId="77777777" w:rsidR="00035764" w:rsidRPr="006C7966" w:rsidRDefault="00035764" w:rsidP="00472C00">
            <w:pPr>
              <w:tabs>
                <w:tab w:val="left" w:pos="1053"/>
              </w:tabs>
              <w:ind w:left="113"/>
              <w:rPr>
                <w:rFonts w:eastAsia="Times New Roman" w:cs="Arial"/>
                <w:color w:val="000000"/>
                <w:sz w:val="16"/>
                <w:szCs w:val="18"/>
              </w:rPr>
            </w:pPr>
            <w:r w:rsidRPr="009468AA">
              <w:rPr>
                <w:rFonts w:eastAsia="Times New Roman" w:cs="Arial"/>
                <w:color w:val="000000"/>
                <w:sz w:val="16"/>
                <w:szCs w:val="18"/>
              </w:rPr>
              <w:t>The service type identifying</w:t>
            </w:r>
            <w:r>
              <w:rPr>
                <w:rFonts w:eastAsia="Times New Roman" w:cs="Arial"/>
                <w:color w:val="000000"/>
                <w:sz w:val="16"/>
                <w:szCs w:val="18"/>
              </w:rPr>
              <w:t xml:space="preserve"> the applicable </w:t>
            </w:r>
            <w:r w:rsidRPr="009468AA">
              <w:rPr>
                <w:rFonts w:eastAsia="Times New Roman" w:cs="Arial"/>
                <w:color w:val="000000"/>
                <w:sz w:val="16"/>
                <w:szCs w:val="18"/>
              </w:rPr>
              <w:t xml:space="preserve">service </w:t>
            </w:r>
            <w:r w:rsidR="00472C00">
              <w:rPr>
                <w:rFonts w:eastAsia="Times New Roman" w:cs="Arial"/>
                <w:color w:val="000000"/>
                <w:sz w:val="16"/>
                <w:szCs w:val="18"/>
              </w:rPr>
              <w:t>definition</w:t>
            </w:r>
            <w:r w:rsidRPr="009468AA">
              <w:rPr>
                <w:rFonts w:eastAsia="Times New Roman" w:cs="Arial"/>
                <w:color w:val="000000"/>
                <w:sz w:val="16"/>
                <w:szCs w:val="18"/>
              </w:rPr>
              <w:t xml:space="preserve"> </w:t>
            </w:r>
            <w:r w:rsidR="00472C00">
              <w:rPr>
                <w:rFonts w:eastAsia="Times New Roman" w:cs="Arial"/>
                <w:color w:val="000000"/>
                <w:sz w:val="16"/>
                <w:szCs w:val="18"/>
              </w:rPr>
              <w:t>with</w:t>
            </w:r>
            <w:r w:rsidRPr="009468AA">
              <w:rPr>
                <w:rFonts w:eastAsia="Times New Roman" w:cs="Arial"/>
                <w:color w:val="000000"/>
                <w:sz w:val="16"/>
                <w:szCs w:val="18"/>
              </w:rPr>
              <w:t>in the co</w:t>
            </w:r>
            <w:r>
              <w:rPr>
                <w:rFonts w:eastAsia="Times New Roman" w:cs="Arial"/>
                <w:color w:val="000000"/>
                <w:sz w:val="16"/>
                <w:szCs w:val="18"/>
              </w:rPr>
              <w:t xml:space="preserve">ntext of the NSA generating the </w:t>
            </w:r>
            <w:r w:rsidRPr="009468AA">
              <w:rPr>
                <w:rFonts w:eastAsia="Times New Roman" w:cs="Arial"/>
                <w:color w:val="000000"/>
                <w:sz w:val="16"/>
                <w:szCs w:val="18"/>
              </w:rPr>
              <w:t>error.</w:t>
            </w:r>
          </w:p>
        </w:tc>
      </w:tr>
      <w:tr w:rsidR="00035764" w:rsidRPr="006C7966" w14:paraId="1166658A" w14:textId="77777777">
        <w:tc>
          <w:tcPr>
            <w:tcW w:w="1848" w:type="dxa"/>
          </w:tcPr>
          <w:p w14:paraId="0D210BF3" w14:textId="77777777" w:rsidR="00035764" w:rsidRPr="00791A95" w:rsidRDefault="00035764" w:rsidP="001A62C0">
            <w:pPr>
              <w:ind w:left="113"/>
              <w:rPr>
                <w:rFonts w:eastAsia="Times New Roman" w:cs="Arial"/>
                <w:b/>
                <w:i/>
                <w:sz w:val="16"/>
                <w:szCs w:val="18"/>
              </w:rPr>
            </w:pPr>
            <w:r w:rsidRPr="00791A95">
              <w:rPr>
                <w:rFonts w:eastAsia="Times New Roman"/>
                <w:i/>
                <w:sz w:val="16"/>
              </w:rPr>
              <w:t>errorId</w:t>
            </w:r>
          </w:p>
        </w:tc>
        <w:tc>
          <w:tcPr>
            <w:tcW w:w="1119" w:type="dxa"/>
          </w:tcPr>
          <w:p w14:paraId="47D4222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302EE07A"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Error identifier uniquely identifying each known fault within the protocol.</w:t>
            </w:r>
          </w:p>
        </w:tc>
      </w:tr>
      <w:tr w:rsidR="00035764" w:rsidRPr="006C7966" w14:paraId="6101B236" w14:textId="77777777">
        <w:tc>
          <w:tcPr>
            <w:tcW w:w="1848" w:type="dxa"/>
          </w:tcPr>
          <w:p w14:paraId="205221F9" w14:textId="77777777" w:rsidR="00035764" w:rsidRPr="00791A95" w:rsidRDefault="00035764" w:rsidP="001A62C0">
            <w:pPr>
              <w:ind w:left="113"/>
              <w:rPr>
                <w:rFonts w:eastAsia="Times New Roman" w:cs="Arial"/>
                <w:b/>
                <w:i/>
                <w:sz w:val="16"/>
                <w:szCs w:val="18"/>
              </w:rPr>
            </w:pPr>
            <w:r w:rsidRPr="00791A95">
              <w:rPr>
                <w:rFonts w:eastAsia="Times New Roman"/>
                <w:i/>
                <w:sz w:val="16"/>
              </w:rPr>
              <w:t>text</w:t>
            </w:r>
          </w:p>
        </w:tc>
        <w:tc>
          <w:tcPr>
            <w:tcW w:w="1119" w:type="dxa"/>
          </w:tcPr>
          <w:p w14:paraId="09EE01D6" w14:textId="77777777" w:rsidR="00035764" w:rsidRPr="006C7966" w:rsidRDefault="00035764"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639" w:type="dxa"/>
          </w:tcPr>
          <w:p w14:paraId="0AC920F3" w14:textId="77777777" w:rsidR="00035764" w:rsidRPr="006C7966" w:rsidRDefault="00035764" w:rsidP="001A62C0">
            <w:pPr>
              <w:ind w:left="113"/>
              <w:rPr>
                <w:rFonts w:eastAsia="Times New Roman" w:cs="Arial"/>
                <w:b/>
                <w:sz w:val="16"/>
                <w:szCs w:val="18"/>
              </w:rPr>
            </w:pPr>
            <w:r w:rsidRPr="006C7966">
              <w:rPr>
                <w:rFonts w:eastAsia="Times New Roman" w:cs="Arial"/>
                <w:color w:val="000000"/>
                <w:sz w:val="16"/>
                <w:szCs w:val="18"/>
              </w:rPr>
              <w:t>User-friendly message text describing the error.</w:t>
            </w:r>
          </w:p>
        </w:tc>
      </w:tr>
      <w:tr w:rsidR="00035764" w:rsidRPr="006C7966" w14:paraId="39F75171" w14:textId="77777777">
        <w:tc>
          <w:tcPr>
            <w:tcW w:w="1848" w:type="dxa"/>
          </w:tcPr>
          <w:p w14:paraId="191EBAB4"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variables</w:t>
            </w:r>
          </w:p>
        </w:tc>
        <w:tc>
          <w:tcPr>
            <w:tcW w:w="1119" w:type="dxa"/>
          </w:tcPr>
          <w:p w14:paraId="4AED533F"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0D9F7926"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An optional collection of type/value pairs providing additional information relating to the error.</w:t>
            </w:r>
          </w:p>
        </w:tc>
      </w:tr>
      <w:tr w:rsidR="00035764" w:rsidRPr="006C7966" w14:paraId="1774B5F1" w14:textId="77777777">
        <w:tc>
          <w:tcPr>
            <w:tcW w:w="1848" w:type="dxa"/>
          </w:tcPr>
          <w:p w14:paraId="5FFC1D16" w14:textId="77777777" w:rsidR="00035764" w:rsidRPr="00791A95" w:rsidRDefault="00035764" w:rsidP="001A62C0">
            <w:pPr>
              <w:ind w:left="113"/>
              <w:rPr>
                <w:rFonts w:eastAsia="Times New Roman" w:cs="Arial"/>
                <w:i/>
                <w:color w:val="000000"/>
                <w:sz w:val="16"/>
                <w:szCs w:val="18"/>
              </w:rPr>
            </w:pPr>
            <w:r w:rsidRPr="00791A95">
              <w:rPr>
                <w:rFonts w:eastAsia="Times New Roman" w:cs="Arial"/>
                <w:i/>
                <w:color w:val="000000"/>
                <w:sz w:val="16"/>
                <w:szCs w:val="18"/>
              </w:rPr>
              <w:t>childException</w:t>
            </w:r>
          </w:p>
        </w:tc>
        <w:tc>
          <w:tcPr>
            <w:tcW w:w="1119" w:type="dxa"/>
          </w:tcPr>
          <w:p w14:paraId="65F4C84E" w14:textId="77777777" w:rsidR="00035764" w:rsidRPr="006C7966" w:rsidRDefault="00035764"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5639" w:type="dxa"/>
          </w:tcPr>
          <w:p w14:paraId="7AB54714" w14:textId="77777777" w:rsidR="00035764" w:rsidRPr="006C7966" w:rsidRDefault="00035764"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Hierarchical list of service exceptions capturing failures within the request tree.</w:t>
            </w:r>
          </w:p>
        </w:tc>
      </w:tr>
    </w:tbl>
    <w:p w14:paraId="737492C6" w14:textId="56E044E3"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9</w:t>
      </w:r>
      <w:r w:rsidR="00075FC8" w:rsidRPr="006C7966">
        <w:rPr>
          <w:b/>
        </w:rPr>
        <w:fldChar w:fldCharType="end"/>
      </w:r>
      <w:r w:rsidRPr="006C7966">
        <w:rPr>
          <w:b/>
        </w:rPr>
        <w:t xml:space="preserve"> – </w:t>
      </w:r>
      <w:r w:rsidR="00791A95" w:rsidRPr="00791A95">
        <w:rPr>
          <w:b/>
          <w:i/>
        </w:rPr>
        <w:t>Serv</w:t>
      </w:r>
      <w:r w:rsidR="008E348E">
        <w:rPr>
          <w:b/>
          <w:i/>
        </w:rPr>
        <w:t>ic</w:t>
      </w:r>
      <w:r w:rsidR="00791A95" w:rsidRPr="00791A95">
        <w:rPr>
          <w:b/>
          <w:i/>
        </w:rPr>
        <w:t>eExceptionType</w:t>
      </w:r>
      <w:r w:rsidRPr="006C7966">
        <w:rPr>
          <w:b/>
        </w:rPr>
        <w:t xml:space="preserve"> parameters</w:t>
      </w:r>
      <w:r w:rsidRPr="006C7966">
        <w:t>.</w:t>
      </w:r>
    </w:p>
    <w:p w14:paraId="5A2FA6EC" w14:textId="77777777" w:rsidR="001A62C0" w:rsidRPr="006C7966" w:rsidRDefault="001A62C0" w:rsidP="001A62C0">
      <w:pPr>
        <w:spacing w:before="120" w:after="120"/>
        <w:jc w:val="center"/>
      </w:pPr>
    </w:p>
    <w:p w14:paraId="71238246" w14:textId="77777777" w:rsidR="001A62C0" w:rsidRPr="007040F7" w:rsidRDefault="00075FC8" w:rsidP="00D628FD">
      <w:pPr>
        <w:pStyle w:val="Heading3"/>
        <w:rPr>
          <w:i/>
        </w:rPr>
      </w:pPr>
      <w:bookmarkStart w:id="763" w:name="_Toc437518628"/>
      <w:r w:rsidRPr="007040F7">
        <w:rPr>
          <w:i/>
        </w:rPr>
        <w:t>VariablesType</w:t>
      </w:r>
      <w:bookmarkEnd w:id="763"/>
    </w:p>
    <w:p w14:paraId="7A49AFC3" w14:textId="77777777" w:rsidR="001A62C0" w:rsidRPr="006C7966" w:rsidRDefault="001A62C0" w:rsidP="001A62C0">
      <w:r w:rsidRPr="006C7966">
        <w:t>A type definition providing a set of zero or more type/value variables used for modeling generic attributes.</w:t>
      </w:r>
    </w:p>
    <w:p w14:paraId="77E8C140"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24D8684A" wp14:editId="1D25B4AE">
            <wp:extent cx="3733800" cy="6934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693420"/>
                    </a:xfrm>
                    <a:prstGeom prst="rect">
                      <a:avLst/>
                    </a:prstGeom>
                    <a:noFill/>
                    <a:ln>
                      <a:noFill/>
                    </a:ln>
                  </pic:spPr>
                </pic:pic>
              </a:graphicData>
            </a:graphic>
          </wp:inline>
        </w:drawing>
      </w:r>
    </w:p>
    <w:p w14:paraId="374AA65E" w14:textId="33F983A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20</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5DD303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18EFC61" w14:textId="77777777" w:rsidR="001A62C0" w:rsidRPr="006C7966" w:rsidRDefault="001A62C0" w:rsidP="001A62C0">
      <w:r w:rsidRPr="006C7966">
        <w:t xml:space="preserve">The </w:t>
      </w:r>
      <w:r w:rsidR="00791A95" w:rsidRPr="00791A95">
        <w:rPr>
          <w:i/>
        </w:rPr>
        <w:t>VariablesType</w:t>
      </w:r>
      <w:r w:rsidRPr="006C7966">
        <w:t xml:space="preserve"> has the following parameters (M = Mandatory, O = Optional):</w:t>
      </w:r>
    </w:p>
    <w:p w14:paraId="7574E5A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1"/>
        <w:gridCol w:w="632"/>
        <w:gridCol w:w="6311"/>
      </w:tblGrid>
      <w:tr w:rsidR="001A62C0" w:rsidRPr="006C7966" w14:paraId="1A528989" w14:textId="77777777">
        <w:tc>
          <w:tcPr>
            <w:tcW w:w="1701" w:type="dxa"/>
            <w:shd w:val="clear" w:color="auto" w:fill="A7CAFF"/>
          </w:tcPr>
          <w:p w14:paraId="209A743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4" w:type="dxa"/>
            <w:shd w:val="clear" w:color="auto" w:fill="A7CAFF"/>
          </w:tcPr>
          <w:p w14:paraId="6069E95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11" w:type="dxa"/>
            <w:shd w:val="clear" w:color="auto" w:fill="A7CAFF"/>
          </w:tcPr>
          <w:p w14:paraId="5A2A0D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28BC55A" w14:textId="77777777">
        <w:tc>
          <w:tcPr>
            <w:tcW w:w="1701" w:type="dxa"/>
          </w:tcPr>
          <w:p w14:paraId="6B730C4E" w14:textId="77777777" w:rsidR="001A62C0" w:rsidRPr="00B155C8" w:rsidRDefault="001A62C0" w:rsidP="001A62C0">
            <w:pPr>
              <w:ind w:left="113"/>
              <w:rPr>
                <w:rFonts w:eastAsia="Times New Roman" w:cs="Arial"/>
                <w:i/>
                <w:sz w:val="16"/>
                <w:szCs w:val="18"/>
              </w:rPr>
            </w:pPr>
            <w:r w:rsidRPr="00B155C8">
              <w:rPr>
                <w:rFonts w:eastAsia="Times New Roman"/>
                <w:i/>
                <w:sz w:val="16"/>
              </w:rPr>
              <w:t>variable</w:t>
            </w:r>
          </w:p>
        </w:tc>
        <w:tc>
          <w:tcPr>
            <w:tcW w:w="594" w:type="dxa"/>
          </w:tcPr>
          <w:p w14:paraId="37AC0DB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311" w:type="dxa"/>
          </w:tcPr>
          <w:p w14:paraId="5E97D9C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variable containing the type/values.</w:t>
            </w:r>
          </w:p>
        </w:tc>
      </w:tr>
    </w:tbl>
    <w:p w14:paraId="471EB76E"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10</w:t>
      </w:r>
      <w:r w:rsidR="00075FC8" w:rsidRPr="006C7966">
        <w:rPr>
          <w:b/>
        </w:rPr>
        <w:fldChar w:fldCharType="end"/>
      </w:r>
      <w:r w:rsidRPr="006C7966">
        <w:rPr>
          <w:b/>
        </w:rPr>
        <w:t xml:space="preserve"> – </w:t>
      </w:r>
      <w:r w:rsidR="00791A95" w:rsidRPr="00791A95">
        <w:rPr>
          <w:b/>
          <w:i/>
        </w:rPr>
        <w:t>VariablesType</w:t>
      </w:r>
      <w:r w:rsidRPr="006C7966">
        <w:rPr>
          <w:b/>
        </w:rPr>
        <w:t xml:space="preserve"> parameters.</w:t>
      </w:r>
    </w:p>
    <w:p w14:paraId="006FD77A" w14:textId="77777777" w:rsidR="001A62C0" w:rsidRPr="006C7966" w:rsidRDefault="001A62C0" w:rsidP="001A62C0"/>
    <w:p w14:paraId="5DAA05A3" w14:textId="77777777" w:rsidR="001A62C0" w:rsidRPr="007040F7" w:rsidRDefault="00075FC8" w:rsidP="00D628FD">
      <w:pPr>
        <w:pStyle w:val="Heading3"/>
        <w:rPr>
          <w:i/>
        </w:rPr>
      </w:pPr>
      <w:bookmarkStart w:id="764" w:name="_Toc437518629"/>
      <w:r w:rsidRPr="007040F7">
        <w:rPr>
          <w:i/>
        </w:rPr>
        <w:t>TypeValuePairType</w:t>
      </w:r>
      <w:bookmarkEnd w:id="764"/>
    </w:p>
    <w:p w14:paraId="5EA71F65" w14:textId="7913BFDE" w:rsidR="001A62C0" w:rsidRPr="006C7966" w:rsidRDefault="00522401" w:rsidP="001A62C0">
      <w:r w:rsidRPr="00522401">
        <w:rPr>
          <w:i/>
        </w:rPr>
        <w:t>TypeValuePairType</w:t>
      </w:r>
      <w:r w:rsidR="001A62C0" w:rsidRPr="006C7966">
        <w:t xml:space="preserve"> is a simple type and multi-value tuple.</w:t>
      </w:r>
      <w:r w:rsidR="00E411A9">
        <w:t xml:space="preserve"> </w:t>
      </w:r>
      <w:r w:rsidR="001A62C0" w:rsidRPr="006C7966">
        <w:t>Includes simple string type and value, as well as more advanced extensions if needed.</w:t>
      </w:r>
      <w:r w:rsidR="00E411A9">
        <w:t xml:space="preserve"> </w:t>
      </w:r>
      <w:r w:rsidR="001A62C0" w:rsidRPr="006C7966">
        <w:t xml:space="preserve">A </w:t>
      </w:r>
      <w:r w:rsidR="00075FC8" w:rsidRPr="007040F7">
        <w:rPr>
          <w:i/>
        </w:rPr>
        <w:t>targetNamespace</w:t>
      </w:r>
      <w:r w:rsidR="001A62C0" w:rsidRPr="006C7966">
        <w:t xml:space="preserve"> attribute is included to provide additional context where needed.</w:t>
      </w:r>
    </w:p>
    <w:p w14:paraId="4C6C618C"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4A9129DD" wp14:editId="3DFFD508">
            <wp:extent cx="3429000" cy="234696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2346960"/>
                    </a:xfrm>
                    <a:prstGeom prst="rect">
                      <a:avLst/>
                    </a:prstGeom>
                    <a:noFill/>
                    <a:ln>
                      <a:noFill/>
                    </a:ln>
                  </pic:spPr>
                </pic:pic>
              </a:graphicData>
            </a:graphic>
          </wp:inline>
        </w:drawing>
      </w:r>
    </w:p>
    <w:p w14:paraId="74E71B5C" w14:textId="7EDD24D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21</w:t>
      </w:r>
      <w:r w:rsidR="00075FC8" w:rsidRPr="006C7966">
        <w:rPr>
          <w:b/>
        </w:rPr>
        <w:fldChar w:fldCharType="end"/>
      </w:r>
      <w:r w:rsidRPr="006C7966">
        <w:rPr>
          <w:b/>
        </w:rPr>
        <w:t xml:space="preserve"> – </w:t>
      </w:r>
      <w:r w:rsidR="00522401" w:rsidRPr="00522401">
        <w:rPr>
          <w:b/>
          <w:i/>
        </w:rPr>
        <w:t>TypeValuePairType</w:t>
      </w:r>
      <w:r w:rsidRPr="006C7966">
        <w:rPr>
          <w:b/>
        </w:rPr>
        <w:t xml:space="preserve"> type.</w:t>
      </w:r>
    </w:p>
    <w:p w14:paraId="6111A104" w14:textId="77777777" w:rsidR="00D96070" w:rsidRDefault="00D96070" w:rsidP="001A62C0">
      <w:pPr>
        <w:spacing w:before="120" w:after="120"/>
        <w:rPr>
          <w:b/>
          <w:i/>
          <w:iCs/>
          <w:color w:val="808080" w:themeColor="text1" w:themeTint="7F"/>
          <w:u w:val="single"/>
        </w:rPr>
      </w:pPr>
    </w:p>
    <w:p w14:paraId="7C5AF56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84B620" w14:textId="77777777" w:rsidR="001A62C0" w:rsidRPr="006C7966" w:rsidRDefault="001A62C0" w:rsidP="001A62C0">
      <w:r w:rsidRPr="006C7966">
        <w:t xml:space="preserve">The </w:t>
      </w:r>
      <w:r w:rsidR="00522401" w:rsidRPr="00522401">
        <w:rPr>
          <w:i/>
        </w:rPr>
        <w:t>TypeValuePairType</w:t>
      </w:r>
      <w:r w:rsidRPr="006C7966">
        <w:t xml:space="preserve"> has the following parameters (M = Mandatory, O = Optional):</w:t>
      </w:r>
    </w:p>
    <w:p w14:paraId="264BB77A"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9"/>
        <w:gridCol w:w="1119"/>
        <w:gridCol w:w="5408"/>
      </w:tblGrid>
      <w:tr w:rsidR="001A62C0" w:rsidRPr="006C7966" w14:paraId="0DAD28D0" w14:textId="77777777">
        <w:tc>
          <w:tcPr>
            <w:tcW w:w="2079" w:type="dxa"/>
            <w:shd w:val="clear" w:color="auto" w:fill="A7CAFF"/>
          </w:tcPr>
          <w:p w14:paraId="41CA929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1366B1CE"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408" w:type="dxa"/>
            <w:shd w:val="clear" w:color="auto" w:fill="A7CAFF"/>
          </w:tcPr>
          <w:p w14:paraId="65BFE47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3EC7A9D" w14:textId="77777777">
        <w:tc>
          <w:tcPr>
            <w:tcW w:w="2079" w:type="dxa"/>
          </w:tcPr>
          <w:p w14:paraId="47037D2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type</w:t>
            </w:r>
          </w:p>
        </w:tc>
        <w:tc>
          <w:tcPr>
            <w:tcW w:w="1119" w:type="dxa"/>
          </w:tcPr>
          <w:p w14:paraId="6BE4B62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408" w:type="dxa"/>
          </w:tcPr>
          <w:p w14:paraId="402CDB7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 string representing the name of the type.</w:t>
            </w:r>
          </w:p>
        </w:tc>
      </w:tr>
      <w:tr w:rsidR="001A62C0" w:rsidRPr="006C7966" w14:paraId="5816DB69" w14:textId="77777777">
        <w:tc>
          <w:tcPr>
            <w:tcW w:w="2079" w:type="dxa"/>
          </w:tcPr>
          <w:p w14:paraId="7228A1B6" w14:textId="77777777" w:rsidR="001A62C0" w:rsidRPr="00522401" w:rsidRDefault="00022559" w:rsidP="001A62C0">
            <w:pPr>
              <w:ind w:left="113"/>
              <w:rPr>
                <w:rFonts w:eastAsia="Times New Roman" w:cs="Arial"/>
                <w:i/>
                <w:color w:val="000000"/>
                <w:sz w:val="16"/>
                <w:szCs w:val="18"/>
              </w:rPr>
            </w:pPr>
            <w:r>
              <w:rPr>
                <w:rFonts w:eastAsia="Times New Roman" w:cs="Arial"/>
                <w:i/>
                <w:color w:val="000000"/>
                <w:sz w:val="16"/>
                <w:szCs w:val="18"/>
              </w:rPr>
              <w:t>n</w:t>
            </w:r>
            <w:r w:rsidR="001A62C0" w:rsidRPr="00522401">
              <w:rPr>
                <w:rFonts w:eastAsia="Times New Roman" w:cs="Arial"/>
                <w:i/>
                <w:color w:val="000000"/>
                <w:sz w:val="16"/>
                <w:szCs w:val="18"/>
              </w:rPr>
              <w:t>amespace</w:t>
            </w:r>
          </w:p>
        </w:tc>
        <w:tc>
          <w:tcPr>
            <w:tcW w:w="1119" w:type="dxa"/>
          </w:tcPr>
          <w:p w14:paraId="1BD0CAA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3FBA5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URL to qualify the name space of the capability.</w:t>
            </w:r>
          </w:p>
        </w:tc>
      </w:tr>
      <w:tr w:rsidR="001A62C0" w:rsidRPr="006C7966" w14:paraId="39E04D0A" w14:textId="77777777">
        <w:tc>
          <w:tcPr>
            <w:tcW w:w="2079" w:type="dxa"/>
          </w:tcPr>
          <w:p w14:paraId="7FEC39F6"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anyAttribute</w:t>
            </w:r>
          </w:p>
        </w:tc>
        <w:tc>
          <w:tcPr>
            <w:tcW w:w="1119" w:type="dxa"/>
          </w:tcPr>
          <w:p w14:paraId="24788502" w14:textId="77777777" w:rsidR="001A62C0" w:rsidRPr="006C7966" w:rsidRDefault="001A62C0" w:rsidP="001A62C0">
            <w:pPr>
              <w:ind w:left="113"/>
              <w:jc w:val="center"/>
              <w:rPr>
                <w:rFonts w:eastAsia="Times New Roman" w:cs="Arial"/>
                <w:color w:val="000000"/>
                <w:sz w:val="16"/>
                <w:szCs w:val="18"/>
              </w:rPr>
            </w:pPr>
          </w:p>
        </w:tc>
        <w:tc>
          <w:tcPr>
            <w:tcW w:w="5408" w:type="dxa"/>
          </w:tcPr>
          <w:p w14:paraId="3E937445" w14:textId="45ED4C2C"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Provides a flexible mechanism allowing additional attributes non-specified to be provided as needed for peer-to-peer NSA communications.</w:t>
            </w:r>
            <w:r w:rsidR="00E411A9">
              <w:rPr>
                <w:rFonts w:eastAsia="Times New Roman" w:cs="Arial"/>
                <w:color w:val="000000"/>
                <w:sz w:val="16"/>
                <w:szCs w:val="18"/>
              </w:rPr>
              <w:t xml:space="preserve"> </w:t>
            </w:r>
            <w:r w:rsidRPr="006C7966">
              <w:rPr>
                <w:rFonts w:eastAsia="Times New Roman" w:cs="Arial"/>
                <w:color w:val="000000"/>
                <w:sz w:val="16"/>
                <w:szCs w:val="18"/>
              </w:rPr>
              <w:t>Use of this attribute field is beyond the current scope of this NSI specification, but may be used in the future to extend the existing protocol without requiring a schema change.</w:t>
            </w:r>
            <w:r w:rsidR="00E411A9">
              <w:rPr>
                <w:rFonts w:eastAsia="Times New Roman" w:cs="Arial"/>
                <w:color w:val="000000"/>
                <w:sz w:val="16"/>
                <w:szCs w:val="18"/>
              </w:rPr>
              <w:t xml:space="preserve">      </w:t>
            </w:r>
          </w:p>
        </w:tc>
      </w:tr>
      <w:tr w:rsidR="001A62C0" w:rsidRPr="006C7966" w14:paraId="3BAAA25C" w14:textId="77777777">
        <w:tc>
          <w:tcPr>
            <w:tcW w:w="2079" w:type="dxa"/>
          </w:tcPr>
          <w:p w14:paraId="6CF84788"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value</w:t>
            </w:r>
          </w:p>
        </w:tc>
        <w:tc>
          <w:tcPr>
            <w:tcW w:w="1119" w:type="dxa"/>
          </w:tcPr>
          <w:p w14:paraId="0BDD108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3ACF3ED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 string value corresponding to type.</w:t>
            </w:r>
          </w:p>
        </w:tc>
      </w:tr>
      <w:tr w:rsidR="001A62C0" w:rsidRPr="006C7966" w14:paraId="3A51A98F" w14:textId="77777777">
        <w:tc>
          <w:tcPr>
            <w:tcW w:w="2079" w:type="dxa"/>
          </w:tcPr>
          <w:p w14:paraId="1C237E9D" w14:textId="77777777" w:rsidR="001A62C0" w:rsidRPr="00522401" w:rsidRDefault="001A62C0" w:rsidP="001A62C0">
            <w:pPr>
              <w:ind w:left="113"/>
              <w:rPr>
                <w:rFonts w:eastAsia="Times New Roman" w:cs="Arial"/>
                <w:i/>
                <w:color w:val="000000"/>
                <w:sz w:val="16"/>
                <w:szCs w:val="18"/>
              </w:rPr>
            </w:pPr>
            <w:r w:rsidRPr="00522401">
              <w:rPr>
                <w:rFonts w:eastAsia="Times New Roman" w:cs="Arial"/>
                <w:i/>
                <w:color w:val="000000"/>
                <w:sz w:val="16"/>
                <w:szCs w:val="18"/>
              </w:rPr>
              <w:t>any</w:t>
            </w:r>
          </w:p>
        </w:tc>
        <w:tc>
          <w:tcPr>
            <w:tcW w:w="1119" w:type="dxa"/>
          </w:tcPr>
          <w:p w14:paraId="18BD02B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408" w:type="dxa"/>
          </w:tcPr>
          <w:p w14:paraId="261CCF83" w14:textId="77777777" w:rsidR="001A62C0" w:rsidRPr="006C7966" w:rsidRDefault="001A62C0" w:rsidP="00522401">
            <w:pPr>
              <w:ind w:left="113" w:hanging="17"/>
              <w:rPr>
                <w:rFonts w:eastAsiaTheme="minorEastAsia" w:cs="Arial"/>
                <w:color w:val="000000"/>
                <w:sz w:val="16"/>
                <w:szCs w:val="18"/>
                <w:lang w:eastAsia="ja-JP"/>
              </w:rPr>
            </w:pPr>
            <w:r w:rsidRPr="006C7966">
              <w:rPr>
                <w:rFonts w:eastAsia="Times New Roman" w:cs="Arial"/>
                <w:color w:val="000000"/>
                <w:sz w:val="16"/>
                <w:szCs w:val="18"/>
              </w:rPr>
              <w:t>Provides a flexible mechanism allowing additional elements to be provided as an alternative, or in combination with value. Use of this element field is beyond the current scope of this NSI specification, but may be used in the future to extend the existing protocol without requiring a schema change.</w:t>
            </w:r>
          </w:p>
        </w:tc>
      </w:tr>
    </w:tbl>
    <w:p w14:paraId="69E2AC0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11</w:t>
      </w:r>
      <w:r w:rsidR="00075FC8" w:rsidRPr="006C7966">
        <w:rPr>
          <w:b/>
        </w:rPr>
        <w:fldChar w:fldCharType="end"/>
      </w:r>
      <w:r w:rsidRPr="006C7966">
        <w:rPr>
          <w:b/>
        </w:rPr>
        <w:t xml:space="preserve"> – </w:t>
      </w:r>
      <w:r w:rsidR="00522401" w:rsidRPr="00522401">
        <w:rPr>
          <w:b/>
          <w:i/>
        </w:rPr>
        <w:t>TypeValuePairType</w:t>
      </w:r>
      <w:r w:rsidRPr="006C7966">
        <w:t xml:space="preserve"> </w:t>
      </w:r>
      <w:r w:rsidRPr="006C7966">
        <w:rPr>
          <w:b/>
        </w:rPr>
        <w:t>parameters</w:t>
      </w:r>
    </w:p>
    <w:p w14:paraId="37EED459" w14:textId="77777777" w:rsidR="001A62C0" w:rsidRPr="006C7966" w:rsidRDefault="001A62C0" w:rsidP="001A62C0"/>
    <w:p w14:paraId="60553691" w14:textId="77777777" w:rsidR="001A62C0" w:rsidRPr="007040F7" w:rsidRDefault="00075FC8" w:rsidP="00D628FD">
      <w:pPr>
        <w:pStyle w:val="Heading3"/>
        <w:rPr>
          <w:i/>
        </w:rPr>
      </w:pPr>
      <w:bookmarkStart w:id="765" w:name="_Toc355354856"/>
      <w:bookmarkStart w:id="766" w:name="_Toc232679055"/>
      <w:bookmarkStart w:id="767" w:name="_Toc437518630"/>
      <w:r w:rsidRPr="007040F7">
        <w:rPr>
          <w:i/>
        </w:rPr>
        <w:t>TypeValuePairListType</w:t>
      </w:r>
      <w:bookmarkEnd w:id="765"/>
      <w:bookmarkEnd w:id="766"/>
      <w:bookmarkEnd w:id="767"/>
    </w:p>
    <w:p w14:paraId="401B4985" w14:textId="77777777" w:rsidR="001A62C0" w:rsidRPr="006C7966" w:rsidRDefault="001A62C0" w:rsidP="001A62C0">
      <w:r w:rsidRPr="006C7966">
        <w:t xml:space="preserve"> A simple holder type providing a list definition for the attribute type/values structure.</w:t>
      </w:r>
    </w:p>
    <w:p w14:paraId="71E03BEB" w14:textId="77777777" w:rsidR="001A62C0" w:rsidRPr="006C7966" w:rsidRDefault="001A62C0" w:rsidP="001A62C0">
      <w:pPr>
        <w:keepNext/>
      </w:pPr>
    </w:p>
    <w:p w14:paraId="4267A6F3" w14:textId="77777777" w:rsidR="001A62C0" w:rsidRPr="006C7966" w:rsidRDefault="00035764" w:rsidP="001A62C0">
      <w:pPr>
        <w:jc w:val="center"/>
      </w:pPr>
      <w:r w:rsidRPr="00B22F2D">
        <w:rPr>
          <w:rFonts w:ascii="Helvetica" w:hAnsi="Helvetica" w:cs="Helvetica"/>
          <w:noProof/>
          <w:sz w:val="24"/>
          <w:szCs w:val="24"/>
        </w:rPr>
        <w:drawing>
          <wp:inline distT="0" distB="0" distL="0" distR="0" wp14:anchorId="1A9C7444" wp14:editId="7F251ECE">
            <wp:extent cx="3680460" cy="335280"/>
            <wp:effectExtent l="0" t="0" r="254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0460" cy="335280"/>
                    </a:xfrm>
                    <a:prstGeom prst="rect">
                      <a:avLst/>
                    </a:prstGeom>
                    <a:noFill/>
                    <a:ln>
                      <a:noFill/>
                    </a:ln>
                  </pic:spPr>
                </pic:pic>
              </a:graphicData>
            </a:graphic>
          </wp:inline>
        </w:drawing>
      </w:r>
    </w:p>
    <w:p w14:paraId="1D7C866E" w14:textId="39257B8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22</w:t>
      </w:r>
      <w:r w:rsidR="00075FC8" w:rsidRPr="006C7966">
        <w:rPr>
          <w:b/>
        </w:rPr>
        <w:fldChar w:fldCharType="end"/>
      </w:r>
      <w:r w:rsidRPr="006C7966">
        <w:rPr>
          <w:b/>
        </w:rPr>
        <w:t xml:space="preserve"> – </w:t>
      </w:r>
      <w:r w:rsidRPr="00522401">
        <w:rPr>
          <w:b/>
          <w:i/>
        </w:rPr>
        <w:t>TypeValuePairListType</w:t>
      </w:r>
      <w:r w:rsidRPr="006C7966">
        <w:rPr>
          <w:b/>
        </w:rPr>
        <w:t xml:space="preserve"> type.</w:t>
      </w:r>
    </w:p>
    <w:p w14:paraId="4D3DEEB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BFCE57C" w14:textId="77777777" w:rsidR="001A62C0" w:rsidRPr="006C7966" w:rsidRDefault="001A62C0" w:rsidP="001A62C0">
      <w:r w:rsidRPr="006C7966">
        <w:t xml:space="preserve">The </w:t>
      </w:r>
      <w:r w:rsidRPr="00522401">
        <w:rPr>
          <w:i/>
        </w:rPr>
        <w:t>TypeValuePairListType</w:t>
      </w:r>
      <w:r w:rsidRPr="006C7966">
        <w:t xml:space="preserve"> has the following parameters (M = Mandatory, O = Optional):</w:t>
      </w:r>
    </w:p>
    <w:p w14:paraId="0FFCA68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86"/>
        <w:gridCol w:w="1119"/>
        <w:gridCol w:w="5801"/>
      </w:tblGrid>
      <w:tr w:rsidR="001A62C0" w:rsidRPr="006C7966" w14:paraId="55B20BF0" w14:textId="77777777">
        <w:tc>
          <w:tcPr>
            <w:tcW w:w="1686" w:type="dxa"/>
            <w:shd w:val="clear" w:color="auto" w:fill="A7CAFF"/>
          </w:tcPr>
          <w:p w14:paraId="6A8E6DA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1119" w:type="dxa"/>
            <w:shd w:val="clear" w:color="auto" w:fill="A7CAFF"/>
          </w:tcPr>
          <w:p w14:paraId="75107D5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801" w:type="dxa"/>
            <w:shd w:val="clear" w:color="auto" w:fill="A7CAFF"/>
          </w:tcPr>
          <w:p w14:paraId="14A695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4AA9590" w14:textId="77777777">
        <w:tc>
          <w:tcPr>
            <w:tcW w:w="1686" w:type="dxa"/>
          </w:tcPr>
          <w:p w14:paraId="2A80D0B4" w14:textId="77777777" w:rsidR="001A62C0" w:rsidRPr="00522401" w:rsidRDefault="001A62C0" w:rsidP="001A62C0">
            <w:pPr>
              <w:ind w:left="113"/>
              <w:rPr>
                <w:rFonts w:eastAsia="Times New Roman" w:cs="Arial"/>
                <w:i/>
                <w:sz w:val="16"/>
                <w:szCs w:val="18"/>
              </w:rPr>
            </w:pPr>
            <w:r w:rsidRPr="00522401">
              <w:rPr>
                <w:rFonts w:eastAsia="Times New Roman" w:cs="Arial"/>
                <w:i/>
                <w:color w:val="000000"/>
                <w:sz w:val="16"/>
                <w:szCs w:val="18"/>
              </w:rPr>
              <w:t>attribute</w:t>
            </w:r>
          </w:p>
        </w:tc>
        <w:tc>
          <w:tcPr>
            <w:tcW w:w="1119" w:type="dxa"/>
          </w:tcPr>
          <w:p w14:paraId="2AD34D0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5801" w:type="dxa"/>
          </w:tcPr>
          <w:p w14:paraId="073FC66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instance of a type/value structure.</w:t>
            </w:r>
          </w:p>
        </w:tc>
      </w:tr>
    </w:tbl>
    <w:p w14:paraId="0F3887BD"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12</w:t>
      </w:r>
      <w:r w:rsidR="00075FC8" w:rsidRPr="006C7966">
        <w:rPr>
          <w:b/>
        </w:rPr>
        <w:fldChar w:fldCharType="end"/>
      </w:r>
      <w:r w:rsidRPr="006C7966">
        <w:rPr>
          <w:b/>
        </w:rPr>
        <w:t xml:space="preserve"> – </w:t>
      </w:r>
      <w:r w:rsidRPr="00522401">
        <w:rPr>
          <w:b/>
          <w:i/>
        </w:rPr>
        <w:t>TypeValuePairListType</w:t>
      </w:r>
      <w:r w:rsidRPr="006C7966">
        <w:t xml:space="preserve"> </w:t>
      </w:r>
      <w:r w:rsidRPr="006C7966">
        <w:rPr>
          <w:b/>
        </w:rPr>
        <w:t>parameters</w:t>
      </w:r>
    </w:p>
    <w:p w14:paraId="06BC09A6" w14:textId="77777777" w:rsidR="001A62C0" w:rsidRPr="006C7966" w:rsidRDefault="001A62C0" w:rsidP="001A62C0"/>
    <w:p w14:paraId="76CACA51" w14:textId="77777777" w:rsidR="001A62C0" w:rsidRPr="007040F7" w:rsidRDefault="00075FC8" w:rsidP="00D628FD">
      <w:pPr>
        <w:pStyle w:val="Heading3"/>
        <w:rPr>
          <w:i/>
        </w:rPr>
      </w:pPr>
      <w:bookmarkStart w:id="768" w:name="_Toc232679056"/>
      <w:bookmarkStart w:id="769" w:name="_Toc437518631"/>
      <w:bookmarkStart w:id="770" w:name="_Toc355354857"/>
      <w:r w:rsidRPr="007040F7">
        <w:rPr>
          <w:i/>
        </w:rPr>
        <w:t>ConnectionIdType</w:t>
      </w:r>
      <w:bookmarkEnd w:id="768"/>
      <w:bookmarkEnd w:id="769"/>
    </w:p>
    <w:p w14:paraId="5CC07B49" w14:textId="6E00A10A" w:rsidR="001A62C0" w:rsidRPr="006C7966" w:rsidRDefault="001A62C0" w:rsidP="001A62C0">
      <w:pPr>
        <w:keepNext/>
      </w:pPr>
      <w:r w:rsidRPr="006C7966">
        <w:t xml:space="preserve">A </w:t>
      </w:r>
      <w:r w:rsidR="00791A95" w:rsidRPr="00791A95">
        <w:rPr>
          <w:i/>
        </w:rPr>
        <w:t>connectionId</w:t>
      </w:r>
      <w:r w:rsidRPr="006C7966">
        <w:t xml:space="preserve"> is a simple string value that uniquely identifies a reservation segment within the context of a </w:t>
      </w:r>
      <w:r w:rsidR="00E7277F" w:rsidRPr="00E7277F">
        <w:t>PA</w:t>
      </w:r>
      <w:r w:rsidRPr="006C7966">
        <w:t>.</w:t>
      </w:r>
      <w:r w:rsidR="00E411A9">
        <w:t xml:space="preserve"> </w:t>
      </w:r>
      <w:r w:rsidRPr="006C7966">
        <w:t>This value is not globally unique.</w:t>
      </w:r>
    </w:p>
    <w:p w14:paraId="5F469515" w14:textId="77777777" w:rsidR="001A62C0" w:rsidRPr="006C7966" w:rsidRDefault="001A62C0" w:rsidP="001A62C0"/>
    <w:p w14:paraId="31D220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E1BB753" wp14:editId="1854D9F9">
            <wp:extent cx="2148840" cy="213360"/>
            <wp:effectExtent l="0" t="0" r="10160" b="0"/>
            <wp:docPr id="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8840" cy="213360"/>
                    </a:xfrm>
                    <a:prstGeom prst="rect">
                      <a:avLst/>
                    </a:prstGeom>
                    <a:noFill/>
                    <a:ln>
                      <a:noFill/>
                    </a:ln>
                  </pic:spPr>
                </pic:pic>
              </a:graphicData>
            </a:graphic>
          </wp:inline>
        </w:drawing>
      </w:r>
    </w:p>
    <w:p w14:paraId="652BCDA7" w14:textId="292EE2E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23</w:t>
      </w:r>
      <w:r w:rsidR="00075FC8" w:rsidRPr="006C7966">
        <w:rPr>
          <w:b/>
        </w:rPr>
        <w:fldChar w:fldCharType="end"/>
      </w:r>
      <w:r w:rsidRPr="006C7966">
        <w:rPr>
          <w:b/>
        </w:rPr>
        <w:t xml:space="preserve"> – </w:t>
      </w:r>
      <w:r w:rsidR="00791A95" w:rsidRPr="00522401">
        <w:rPr>
          <w:b/>
          <w:i/>
        </w:rPr>
        <w:t>ConnectionId</w:t>
      </w:r>
      <w:r w:rsidRPr="00522401">
        <w:rPr>
          <w:b/>
          <w:i/>
        </w:rPr>
        <w:t>Type</w:t>
      </w:r>
      <w:r w:rsidRPr="006C7966">
        <w:rPr>
          <w:b/>
        </w:rPr>
        <w:t xml:space="preserve"> type.</w:t>
      </w:r>
    </w:p>
    <w:p w14:paraId="5C7D656B" w14:textId="77777777" w:rsidR="001A62C0" w:rsidRPr="007040F7" w:rsidRDefault="00075FC8" w:rsidP="00D628FD">
      <w:pPr>
        <w:pStyle w:val="Heading3"/>
        <w:rPr>
          <w:i/>
        </w:rPr>
      </w:pPr>
      <w:bookmarkStart w:id="771" w:name="_Toc355354858"/>
      <w:bookmarkStart w:id="772" w:name="_Toc232679057"/>
      <w:bookmarkStart w:id="773" w:name="_Toc437518632"/>
      <w:bookmarkEnd w:id="770"/>
      <w:r w:rsidRPr="007040F7">
        <w:rPr>
          <w:i/>
        </w:rPr>
        <w:t>DateTimeType</w:t>
      </w:r>
      <w:bookmarkEnd w:id="771"/>
      <w:bookmarkEnd w:id="772"/>
      <w:bookmarkEnd w:id="773"/>
    </w:p>
    <w:p w14:paraId="51A8AD56" w14:textId="3060269C" w:rsidR="001A62C0" w:rsidRPr="006C7966" w:rsidRDefault="001A62C0" w:rsidP="001A62C0">
      <w:pPr>
        <w:keepNext/>
        <w:rPr>
          <w:b/>
          <w:bCs/>
        </w:rPr>
      </w:pPr>
      <w:r w:rsidRPr="006C7966">
        <w:t xml:space="preserve">The time zone support of W3C XML Schema is quite controversial and needs some additional constraints to avoid comparison problems. These patterns can be kept relatively simple since the syntax of the </w:t>
      </w:r>
      <w:r w:rsidR="00075FC8" w:rsidRPr="007040F7">
        <w:rPr>
          <w:i/>
        </w:rPr>
        <w:t>dateTime</w:t>
      </w:r>
      <w:r w:rsidRPr="006C7966">
        <w:t xml:space="preserve"> is already checked by the schema validator and only simple additional checks need to be added. This type definition checks that the time part ends with a "Z" or contains a sign.</w:t>
      </w:r>
      <w:r w:rsidR="00E411A9">
        <w:t xml:space="preserve"> </w:t>
      </w:r>
      <w:r w:rsidRPr="006C7966">
        <w:t xml:space="preserve">Values </w:t>
      </w:r>
      <w:r w:rsidR="00915527">
        <w:t>MUST</w:t>
      </w:r>
      <w:r w:rsidRPr="006C7966">
        <w:t xml:space="preserve"> correspond to the following pattern ".+T.+(Z|[+-].+)"</w:t>
      </w:r>
    </w:p>
    <w:p w14:paraId="4F0E928F" w14:textId="77777777" w:rsidR="001A62C0" w:rsidRPr="006C7966" w:rsidRDefault="001A62C0" w:rsidP="001A62C0"/>
    <w:p w14:paraId="7D195B6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3AF1BD" wp14:editId="12588FB1">
            <wp:extent cx="2110740" cy="213360"/>
            <wp:effectExtent l="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50D37380" w14:textId="73B5FD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24</w:t>
      </w:r>
      <w:r w:rsidR="00075FC8" w:rsidRPr="006C7966">
        <w:rPr>
          <w:b/>
        </w:rPr>
        <w:fldChar w:fldCharType="end"/>
      </w:r>
      <w:r w:rsidRPr="006C7966">
        <w:rPr>
          <w:b/>
        </w:rPr>
        <w:t xml:space="preserve"> – </w:t>
      </w:r>
      <w:r w:rsidR="00472C00">
        <w:rPr>
          <w:b/>
          <w:i/>
        </w:rPr>
        <w:t>Dat</w:t>
      </w:r>
      <w:r w:rsidR="00C23FFA">
        <w:rPr>
          <w:b/>
          <w:i/>
        </w:rPr>
        <w:t>e</w:t>
      </w:r>
      <w:r w:rsidR="00472C00">
        <w:rPr>
          <w:b/>
          <w:i/>
        </w:rPr>
        <w:t>Time</w:t>
      </w:r>
      <w:r w:rsidR="00472C00" w:rsidRPr="00522401">
        <w:rPr>
          <w:b/>
          <w:i/>
        </w:rPr>
        <w:t>Type</w:t>
      </w:r>
      <w:r w:rsidR="00472C00" w:rsidRPr="006C7966">
        <w:rPr>
          <w:b/>
        </w:rPr>
        <w:t xml:space="preserve"> </w:t>
      </w:r>
      <w:r w:rsidRPr="006C7966">
        <w:rPr>
          <w:b/>
        </w:rPr>
        <w:t>type.</w:t>
      </w:r>
    </w:p>
    <w:p w14:paraId="5B02D8A1" w14:textId="77777777" w:rsidR="001A62C0" w:rsidRPr="007040F7" w:rsidRDefault="00075FC8" w:rsidP="00D628FD">
      <w:pPr>
        <w:pStyle w:val="Heading3"/>
        <w:rPr>
          <w:i/>
        </w:rPr>
      </w:pPr>
      <w:bookmarkStart w:id="774" w:name="_Toc437518633"/>
      <w:r w:rsidRPr="007040F7">
        <w:rPr>
          <w:i/>
        </w:rPr>
        <w:lastRenderedPageBreak/>
        <w:t>NsaIdType</w:t>
      </w:r>
      <w:bookmarkEnd w:id="774"/>
    </w:p>
    <w:p w14:paraId="173D7E3E" w14:textId="5DB5B951" w:rsidR="001A62C0" w:rsidRPr="006C7966" w:rsidRDefault="00791A95" w:rsidP="001A62C0">
      <w:r w:rsidRPr="00791A95">
        <w:rPr>
          <w:i/>
        </w:rPr>
        <w:t>NsaIdType</w:t>
      </w:r>
      <w:r w:rsidR="001A62C0" w:rsidRPr="006C7966">
        <w:t xml:space="preserve"> is a specific type for a Network Services Agent (NSA) identifier that is populated with a OGF URN </w:t>
      </w:r>
      <w:r w:rsidR="00F62936">
        <w:t>[</w:t>
      </w:r>
      <w:r w:rsidR="00075FC8">
        <w:fldChar w:fldCharType="begin"/>
      </w:r>
      <w:r w:rsidR="00F62936">
        <w:instrText xml:space="preserve"> REF _Ref312079946 \r \h </w:instrText>
      </w:r>
      <w:r w:rsidR="00075FC8">
        <w:fldChar w:fldCharType="separate"/>
      </w:r>
      <w:r w:rsidR="00D5423B">
        <w:t>12</w:t>
      </w:r>
      <w:r w:rsidR="00075FC8">
        <w:fldChar w:fldCharType="end"/>
      </w:r>
      <w:r w:rsidR="00F62936">
        <w:t>], [</w:t>
      </w:r>
      <w:r w:rsidR="00075FC8">
        <w:fldChar w:fldCharType="begin"/>
      </w:r>
      <w:r w:rsidR="00F62936">
        <w:instrText xml:space="preserve"> REF _Ref377051086 \r \h </w:instrText>
      </w:r>
      <w:r w:rsidR="00075FC8">
        <w:fldChar w:fldCharType="separate"/>
      </w:r>
      <w:r w:rsidR="00D5423B">
        <w:t>13</w:t>
      </w:r>
      <w:r w:rsidR="00075FC8">
        <w:fldChar w:fldCharType="end"/>
      </w:r>
      <w:r w:rsidR="00F62936">
        <w:t xml:space="preserve">] </w:t>
      </w:r>
      <w:r w:rsidR="001A62C0" w:rsidRPr="006C7966">
        <w:t>to be used for compatibility with other external systems.</w:t>
      </w:r>
    </w:p>
    <w:p w14:paraId="60E3197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A8D3D55" wp14:editId="4776E362">
            <wp:extent cx="1866900" cy="213360"/>
            <wp:effectExtent l="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6900" cy="213360"/>
                    </a:xfrm>
                    <a:prstGeom prst="rect">
                      <a:avLst/>
                    </a:prstGeom>
                    <a:noFill/>
                    <a:ln>
                      <a:noFill/>
                    </a:ln>
                  </pic:spPr>
                </pic:pic>
              </a:graphicData>
            </a:graphic>
          </wp:inline>
        </w:drawing>
      </w:r>
    </w:p>
    <w:p w14:paraId="0353E77C" w14:textId="1F932E72"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25</w:t>
      </w:r>
      <w:r w:rsidR="00075FC8" w:rsidRPr="006C7966">
        <w:rPr>
          <w:b/>
        </w:rPr>
        <w:fldChar w:fldCharType="end"/>
      </w:r>
      <w:r w:rsidRPr="006C7966">
        <w:rPr>
          <w:b/>
        </w:rPr>
        <w:t xml:space="preserve"> – </w:t>
      </w:r>
      <w:r w:rsidR="00791A95" w:rsidRPr="00791A95">
        <w:rPr>
          <w:b/>
          <w:i/>
        </w:rPr>
        <w:t>NsaIdType</w:t>
      </w:r>
      <w:r w:rsidRPr="006C7966">
        <w:rPr>
          <w:b/>
        </w:rPr>
        <w:t xml:space="preserve"> type.</w:t>
      </w:r>
    </w:p>
    <w:p w14:paraId="44E434F2" w14:textId="77777777" w:rsidR="001A62C0" w:rsidRPr="007040F7" w:rsidRDefault="00075FC8" w:rsidP="00D628FD">
      <w:pPr>
        <w:pStyle w:val="Heading3"/>
        <w:rPr>
          <w:i/>
        </w:rPr>
      </w:pPr>
      <w:bookmarkStart w:id="775" w:name="_Toc232679059"/>
      <w:bookmarkStart w:id="776" w:name="_Toc437518634"/>
      <w:r w:rsidRPr="007040F7">
        <w:rPr>
          <w:i/>
        </w:rPr>
        <w:t>UuidType</w:t>
      </w:r>
      <w:bookmarkEnd w:id="775"/>
      <w:bookmarkEnd w:id="776"/>
    </w:p>
    <w:p w14:paraId="01D00AE7" w14:textId="28D4896B" w:rsidR="001A62C0" w:rsidRPr="006C7966" w:rsidRDefault="001A62C0" w:rsidP="001A62C0">
      <w:pPr>
        <w:keepNext/>
        <w:rPr>
          <w:bCs/>
        </w:rPr>
      </w:pPr>
      <w:r w:rsidRPr="006C7966">
        <w:t>Universally Unique Identifier (UUID) URN as per ITU-T Rec. X.667 | ISO/IEC 9834-8:2005 and IETF RFC 4122.</w:t>
      </w:r>
      <w:r w:rsidR="00E411A9">
        <w:t xml:space="preserve"> </w:t>
      </w:r>
      <w:r w:rsidRPr="006C7966">
        <w:t xml:space="preserve">Values </w:t>
      </w:r>
      <w:r w:rsidR="00915527">
        <w:t>MUST</w:t>
      </w:r>
      <w:r w:rsidRPr="006C7966">
        <w:t xml:space="preserve"> correspond to the following pattern “</w:t>
      </w:r>
      <w:r w:rsidRPr="006C7966">
        <w:rPr>
          <w:bCs/>
        </w:rPr>
        <w:t>urn:uuid:[a-f0-9]{8}-[a-f0-9]{4}-[a-f0-9]{4}-[a-f0-9]{4}-[a-f0-9]{12}”.</w:t>
      </w:r>
    </w:p>
    <w:p w14:paraId="253EE203" w14:textId="77777777" w:rsidR="001A62C0" w:rsidRPr="006C7966" w:rsidRDefault="001A62C0" w:rsidP="001A62C0"/>
    <w:p w14:paraId="7871595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6FE09F5" wp14:editId="4AD0D04C">
            <wp:extent cx="1828800" cy="213360"/>
            <wp:effectExtent l="0" t="0" r="0"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8800" cy="213360"/>
                    </a:xfrm>
                    <a:prstGeom prst="rect">
                      <a:avLst/>
                    </a:prstGeom>
                    <a:noFill/>
                    <a:ln>
                      <a:noFill/>
                    </a:ln>
                  </pic:spPr>
                </pic:pic>
              </a:graphicData>
            </a:graphic>
          </wp:inline>
        </w:drawing>
      </w:r>
    </w:p>
    <w:p w14:paraId="2F7E588C" w14:textId="7CA884A4"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26</w:t>
      </w:r>
      <w:r w:rsidR="00075FC8" w:rsidRPr="006C7966">
        <w:rPr>
          <w:b/>
        </w:rPr>
        <w:fldChar w:fldCharType="end"/>
      </w:r>
      <w:r w:rsidRPr="006C7966">
        <w:rPr>
          <w:b/>
        </w:rPr>
        <w:t xml:space="preserve"> – </w:t>
      </w:r>
      <w:r w:rsidR="00472C00">
        <w:rPr>
          <w:b/>
          <w:i/>
        </w:rPr>
        <w:t>Uuid</w:t>
      </w:r>
      <w:r w:rsidR="00472C00" w:rsidRPr="00522401">
        <w:rPr>
          <w:b/>
          <w:i/>
        </w:rPr>
        <w:t>Type</w:t>
      </w:r>
      <w:r w:rsidR="00472C00" w:rsidRPr="006C7966">
        <w:rPr>
          <w:b/>
        </w:rPr>
        <w:t xml:space="preserve"> </w:t>
      </w:r>
      <w:r w:rsidRPr="006C7966">
        <w:rPr>
          <w:b/>
        </w:rPr>
        <w:t>type.</w:t>
      </w:r>
    </w:p>
    <w:p w14:paraId="69325D3D" w14:textId="77777777" w:rsidR="00E42C32" w:rsidRPr="006C7966" w:rsidRDefault="00E42C32" w:rsidP="001A62C0">
      <w:pPr>
        <w:spacing w:before="120" w:after="120"/>
        <w:jc w:val="center"/>
        <w:rPr>
          <w:b/>
        </w:rPr>
      </w:pPr>
    </w:p>
    <w:p w14:paraId="1D17ADD5" w14:textId="77777777" w:rsidR="001A62C0" w:rsidRPr="006C7966" w:rsidRDefault="001A62C0" w:rsidP="001A62C0"/>
    <w:p w14:paraId="307475FC" w14:textId="4403D300" w:rsidR="001A62C0" w:rsidRPr="006C7966" w:rsidRDefault="00791A95" w:rsidP="00D628FD">
      <w:pPr>
        <w:pStyle w:val="Heading2"/>
      </w:pPr>
      <w:bookmarkStart w:id="777" w:name="_Toc355354859"/>
      <w:bookmarkStart w:id="778" w:name="_Toc232679060"/>
      <w:bookmarkStart w:id="779" w:name="_Toc437518635"/>
      <w:r>
        <w:t>NSI CS</w:t>
      </w:r>
      <w:r w:rsidR="00E411A9">
        <w:t xml:space="preserve"> </w:t>
      </w:r>
      <w:r w:rsidR="001A62C0" w:rsidRPr="006C7966">
        <w:t>operation</w:t>
      </w:r>
      <w:r w:rsidR="007B50AA">
        <w:t>-</w:t>
      </w:r>
      <w:r w:rsidR="001A62C0" w:rsidRPr="006C7966">
        <w:t>specific type definitions.</w:t>
      </w:r>
      <w:bookmarkEnd w:id="777"/>
      <w:bookmarkEnd w:id="778"/>
      <w:bookmarkEnd w:id="779"/>
    </w:p>
    <w:p w14:paraId="7EDF0176" w14:textId="77777777" w:rsidR="001A62C0" w:rsidRPr="006C7966" w:rsidRDefault="001A62C0" w:rsidP="001A62C0"/>
    <w:p w14:paraId="4C47FF8E" w14:textId="77777777" w:rsidR="001A62C0" w:rsidRPr="006C7966" w:rsidRDefault="001A62C0" w:rsidP="001A62C0">
      <w:r w:rsidRPr="006C7966">
        <w:rPr>
          <w:b/>
          <w:i/>
        </w:rPr>
        <w:t>Namespace definition:</w:t>
      </w:r>
      <w:r w:rsidRPr="006C7966">
        <w:t xml:space="preserve"> </w:t>
      </w:r>
      <w:hyperlink r:id="rId52" w:history="1">
        <w:r w:rsidR="009B08BF" w:rsidRPr="009B08BF">
          <w:rPr>
            <w:rStyle w:val="Hyperlink"/>
          </w:rPr>
          <w:t>http://schemas.ogf.org/nsi/2013/12/connection/types</w:t>
        </w:r>
      </w:hyperlink>
    </w:p>
    <w:p w14:paraId="0123D5D0" w14:textId="77777777" w:rsidR="001A62C0" w:rsidRPr="006C7966" w:rsidRDefault="001A62C0" w:rsidP="001A62C0"/>
    <w:p w14:paraId="56CE3D44" w14:textId="77777777" w:rsidR="001A62C0" w:rsidRPr="006C7966" w:rsidRDefault="001A62C0" w:rsidP="001A62C0">
      <w:r w:rsidRPr="006C7966">
        <w:t>These are the NSI CS specific operations element definitions for each message defined in the protocol.</w:t>
      </w:r>
    </w:p>
    <w:p w14:paraId="41113617" w14:textId="77777777" w:rsidR="001A62C0" w:rsidRPr="006C7966" w:rsidRDefault="001A62C0" w:rsidP="001A62C0"/>
    <w:p w14:paraId="4C54F43C" w14:textId="77777777" w:rsidR="001A62C0" w:rsidRPr="006C7966" w:rsidRDefault="00075FC8" w:rsidP="00D628FD">
      <w:pPr>
        <w:pStyle w:val="Heading3"/>
      </w:pPr>
      <w:bookmarkStart w:id="780" w:name="_Toc355354860"/>
      <w:bookmarkStart w:id="781" w:name="_Toc232679061"/>
      <w:bookmarkStart w:id="782" w:name="_Toc437518636"/>
      <w:r w:rsidRPr="007040F7">
        <w:rPr>
          <w:i/>
        </w:rPr>
        <w:t>reserve</w:t>
      </w:r>
      <w:r w:rsidR="001A62C0" w:rsidRPr="006C7966">
        <w:t xml:space="preserve"> message elements</w:t>
      </w:r>
      <w:bookmarkEnd w:id="780"/>
      <w:bookmarkEnd w:id="781"/>
      <w:bookmarkEnd w:id="782"/>
    </w:p>
    <w:p w14:paraId="722A8081" w14:textId="77777777" w:rsidR="001A62C0" w:rsidRPr="006C7966" w:rsidRDefault="001A62C0" w:rsidP="001A62C0">
      <w:pPr>
        <w:keepNext/>
      </w:pPr>
      <w:r w:rsidRPr="006C7966">
        <w:t xml:space="preserve">The </w:t>
      </w:r>
      <w:r w:rsidRPr="00522401">
        <w:rPr>
          <w:i/>
        </w:rPr>
        <w:t>reserve</w:t>
      </w:r>
      <w:r w:rsidRPr="006C7966">
        <w:t xml:space="preserve"> message is sent from </w:t>
      </w:r>
      <w:r w:rsidR="0058451C">
        <w:t>an RA</w:t>
      </w:r>
      <w:r w:rsidRPr="006C7966">
        <w:t xml:space="preserve"> to a </w:t>
      </w:r>
      <w:r w:rsidR="00522401">
        <w:t>PA</w:t>
      </w:r>
      <w:r w:rsidRPr="006C7966">
        <w:t xml:space="preserve"> when a new reservation is being requested, or a modification to an existing reservation is required. The </w:t>
      </w:r>
      <w:r w:rsidR="00791A95" w:rsidRPr="00522401">
        <w:rPr>
          <w:i/>
        </w:rPr>
        <w:t>reserveResponse</w:t>
      </w:r>
      <w:r w:rsidRPr="006C7966">
        <w:t xml:space="preserve"> indicates that the </w:t>
      </w:r>
      <w:r w:rsidR="00522401">
        <w:t>PA</w:t>
      </w:r>
      <w:r w:rsidRPr="006C7966">
        <w:t xml:space="preserve"> has accepted the reservation request for processing and has assigned it the returned </w:t>
      </w:r>
      <w:r w:rsidR="00791A95" w:rsidRPr="00791A95">
        <w:rPr>
          <w:i/>
        </w:rPr>
        <w:t>connectionId</w:t>
      </w:r>
      <w:r w:rsidRPr="006C7966">
        <w:t xml:space="preserve">. </w:t>
      </w:r>
      <w:r w:rsidR="00F62936">
        <w:t xml:space="preserve">The original </w:t>
      </w:r>
      <w:r w:rsidR="00F62936" w:rsidRPr="00B63EDB">
        <w:rPr>
          <w:i/>
        </w:rPr>
        <w:t>connectionId</w:t>
      </w:r>
      <w:r w:rsidR="00F62936">
        <w:t xml:space="preserve"> will be returned for the </w:t>
      </w:r>
      <w:r w:rsidR="00F62936" w:rsidRPr="00B63EDB">
        <w:rPr>
          <w:i/>
        </w:rPr>
        <w:t>reserveResponse</w:t>
      </w:r>
      <w:r w:rsidR="00F62936">
        <w:t xml:space="preserve"> of a modification. </w:t>
      </w:r>
      <w:r w:rsidRPr="006C7966">
        <w:t xml:space="preserve">A </w:t>
      </w:r>
      <w:r w:rsidR="00E7277F" w:rsidRPr="00E7277F">
        <w:rPr>
          <w:i/>
        </w:rPr>
        <w:t>reserveConfirmed</w:t>
      </w:r>
      <w:r w:rsidRPr="006C7966">
        <w:t xml:space="preserve"> or </w:t>
      </w:r>
      <w:r w:rsidR="00E7277F" w:rsidRPr="00E7277F">
        <w:rPr>
          <w:i/>
        </w:rPr>
        <w:t>reserveFailed</w:t>
      </w:r>
      <w:r w:rsidRPr="006C7966">
        <w:t xml:space="preserve"> message will be sent asynchronously to the </w:t>
      </w:r>
      <w:r w:rsidR="00522401">
        <w:t>RA</w:t>
      </w:r>
      <w:r w:rsidRPr="006C7966">
        <w:t xml:space="preserve"> when reserve operation has completed processing.</w:t>
      </w:r>
    </w:p>
    <w:p w14:paraId="6390C57B" w14:textId="77777777" w:rsidR="001A62C0" w:rsidRPr="006C7966" w:rsidRDefault="001A62C0" w:rsidP="001A62C0"/>
    <w:tbl>
      <w:tblPr>
        <w:tblStyle w:val="TableGrid"/>
        <w:tblW w:w="0" w:type="auto"/>
        <w:tblLook w:val="04A0" w:firstRow="1" w:lastRow="0" w:firstColumn="1" w:lastColumn="0" w:noHBand="0" w:noVBand="1"/>
      </w:tblPr>
      <w:tblGrid>
        <w:gridCol w:w="1431"/>
        <w:gridCol w:w="1333"/>
        <w:gridCol w:w="1914"/>
        <w:gridCol w:w="2212"/>
        <w:gridCol w:w="1858"/>
      </w:tblGrid>
      <w:tr w:rsidR="001A62C0" w:rsidRPr="006C7966" w14:paraId="1774C9B0" w14:textId="77777777">
        <w:tc>
          <w:tcPr>
            <w:tcW w:w="1431" w:type="dxa"/>
            <w:shd w:val="clear" w:color="auto" w:fill="99CCFF"/>
          </w:tcPr>
          <w:p w14:paraId="43F4D9D3" w14:textId="77777777" w:rsidR="001A62C0" w:rsidRPr="006C7966" w:rsidRDefault="001A62C0" w:rsidP="001A62C0">
            <w:pPr>
              <w:ind w:left="113"/>
              <w:rPr>
                <w:rFonts w:eastAsia="Times New Roman"/>
                <w:sz w:val="16"/>
              </w:rPr>
            </w:pPr>
            <w:r w:rsidRPr="006C7966">
              <w:rPr>
                <w:rFonts w:eastAsia="Times New Roman"/>
                <w:sz w:val="16"/>
              </w:rPr>
              <w:t>Type</w:t>
            </w:r>
          </w:p>
        </w:tc>
        <w:tc>
          <w:tcPr>
            <w:tcW w:w="1333" w:type="dxa"/>
            <w:shd w:val="clear" w:color="auto" w:fill="99CCFF"/>
          </w:tcPr>
          <w:p w14:paraId="23553AD6" w14:textId="77777777" w:rsidR="001A62C0" w:rsidRPr="006C7966" w:rsidRDefault="001A62C0" w:rsidP="001A62C0">
            <w:pPr>
              <w:ind w:left="113"/>
              <w:rPr>
                <w:rFonts w:eastAsia="Times New Roman"/>
                <w:sz w:val="16"/>
              </w:rPr>
            </w:pPr>
            <w:r w:rsidRPr="006C7966">
              <w:rPr>
                <w:rFonts w:eastAsia="Times New Roman"/>
                <w:sz w:val="16"/>
              </w:rPr>
              <w:t>Direction</w:t>
            </w:r>
          </w:p>
        </w:tc>
        <w:tc>
          <w:tcPr>
            <w:tcW w:w="1914" w:type="dxa"/>
            <w:shd w:val="clear" w:color="auto" w:fill="99CCFF"/>
          </w:tcPr>
          <w:p w14:paraId="17BEECA6" w14:textId="77777777" w:rsidR="001A62C0" w:rsidRPr="006C7966" w:rsidRDefault="001A62C0" w:rsidP="001A62C0">
            <w:pPr>
              <w:ind w:left="113"/>
              <w:rPr>
                <w:rFonts w:eastAsia="Times New Roman"/>
                <w:sz w:val="16"/>
              </w:rPr>
            </w:pPr>
            <w:r w:rsidRPr="006C7966">
              <w:rPr>
                <w:rFonts w:eastAsia="Times New Roman"/>
                <w:sz w:val="16"/>
              </w:rPr>
              <w:t>Input</w:t>
            </w:r>
          </w:p>
        </w:tc>
        <w:tc>
          <w:tcPr>
            <w:tcW w:w="2212" w:type="dxa"/>
            <w:shd w:val="clear" w:color="auto" w:fill="99CCFF"/>
          </w:tcPr>
          <w:p w14:paraId="12896C08" w14:textId="77777777" w:rsidR="001A62C0" w:rsidRPr="006C7966" w:rsidRDefault="001A62C0" w:rsidP="001A62C0">
            <w:pPr>
              <w:ind w:left="113"/>
              <w:rPr>
                <w:rFonts w:eastAsia="Times New Roman"/>
                <w:sz w:val="16"/>
              </w:rPr>
            </w:pPr>
            <w:r w:rsidRPr="006C7966">
              <w:rPr>
                <w:rFonts w:eastAsia="Times New Roman"/>
                <w:sz w:val="16"/>
              </w:rPr>
              <w:t>Output</w:t>
            </w:r>
          </w:p>
        </w:tc>
        <w:tc>
          <w:tcPr>
            <w:tcW w:w="1858" w:type="dxa"/>
            <w:shd w:val="clear" w:color="auto" w:fill="99CCFF"/>
          </w:tcPr>
          <w:p w14:paraId="3D022C93" w14:textId="77777777" w:rsidR="001A62C0" w:rsidRPr="006C7966" w:rsidRDefault="001A62C0" w:rsidP="001A62C0">
            <w:pPr>
              <w:ind w:left="113"/>
              <w:rPr>
                <w:rFonts w:eastAsia="Times New Roman"/>
                <w:sz w:val="16"/>
              </w:rPr>
            </w:pPr>
            <w:r w:rsidRPr="006C7966">
              <w:rPr>
                <w:rFonts w:eastAsia="Times New Roman"/>
                <w:sz w:val="16"/>
              </w:rPr>
              <w:t>Fault</w:t>
            </w:r>
          </w:p>
        </w:tc>
      </w:tr>
      <w:tr w:rsidR="001A62C0" w:rsidRPr="006C7966" w14:paraId="4712DABA" w14:textId="77777777">
        <w:tc>
          <w:tcPr>
            <w:tcW w:w="1431" w:type="dxa"/>
          </w:tcPr>
          <w:p w14:paraId="766A26F2" w14:textId="77777777" w:rsidR="001A62C0" w:rsidRPr="006C7966" w:rsidRDefault="001A62C0" w:rsidP="001A62C0">
            <w:pPr>
              <w:ind w:left="113"/>
              <w:rPr>
                <w:rFonts w:eastAsia="Times New Roman"/>
                <w:sz w:val="16"/>
                <w:szCs w:val="18"/>
              </w:rPr>
            </w:pPr>
            <w:r w:rsidRPr="006C7966">
              <w:rPr>
                <w:rFonts w:eastAsia="Times New Roman"/>
                <w:sz w:val="16"/>
                <w:szCs w:val="18"/>
              </w:rPr>
              <w:t>Request</w:t>
            </w:r>
          </w:p>
        </w:tc>
        <w:tc>
          <w:tcPr>
            <w:tcW w:w="1333" w:type="dxa"/>
          </w:tcPr>
          <w:p w14:paraId="61651317" w14:textId="77777777" w:rsidR="001A62C0" w:rsidRPr="006C7966" w:rsidRDefault="001A62C0" w:rsidP="001A62C0">
            <w:pPr>
              <w:ind w:left="113"/>
              <w:rPr>
                <w:rFonts w:eastAsia="Times New Roman"/>
                <w:sz w:val="16"/>
                <w:szCs w:val="18"/>
              </w:rPr>
            </w:pPr>
            <w:r w:rsidRPr="006C7966">
              <w:rPr>
                <w:rFonts w:eastAsia="Times New Roman"/>
                <w:sz w:val="16"/>
                <w:szCs w:val="18"/>
              </w:rPr>
              <w:t>RA to PA</w:t>
            </w:r>
          </w:p>
        </w:tc>
        <w:tc>
          <w:tcPr>
            <w:tcW w:w="1914" w:type="dxa"/>
          </w:tcPr>
          <w:p w14:paraId="7D9A38E3" w14:textId="77777777" w:rsidR="001A62C0" w:rsidRPr="00522401" w:rsidRDefault="001A62C0" w:rsidP="001A62C0">
            <w:pPr>
              <w:ind w:left="113"/>
              <w:rPr>
                <w:rFonts w:eastAsia="Times New Roman"/>
                <w:i/>
                <w:sz w:val="16"/>
                <w:szCs w:val="18"/>
              </w:rPr>
            </w:pPr>
            <w:r w:rsidRPr="00522401">
              <w:rPr>
                <w:rFonts w:eastAsia="Times New Roman"/>
                <w:i/>
                <w:sz w:val="16"/>
                <w:szCs w:val="18"/>
              </w:rPr>
              <w:t>reserve</w:t>
            </w:r>
          </w:p>
        </w:tc>
        <w:tc>
          <w:tcPr>
            <w:tcW w:w="2212" w:type="dxa"/>
          </w:tcPr>
          <w:p w14:paraId="20854D02" w14:textId="77777777" w:rsidR="001A62C0" w:rsidRPr="00522401" w:rsidRDefault="00791A95" w:rsidP="001A62C0">
            <w:pPr>
              <w:ind w:left="113"/>
              <w:rPr>
                <w:rFonts w:eastAsia="Times New Roman"/>
                <w:i/>
                <w:sz w:val="16"/>
                <w:szCs w:val="18"/>
              </w:rPr>
            </w:pPr>
            <w:r w:rsidRPr="00522401">
              <w:rPr>
                <w:rFonts w:eastAsia="Times New Roman"/>
                <w:i/>
                <w:sz w:val="16"/>
                <w:szCs w:val="18"/>
              </w:rPr>
              <w:t>reserveResponse</w:t>
            </w:r>
          </w:p>
        </w:tc>
        <w:tc>
          <w:tcPr>
            <w:tcW w:w="1858" w:type="dxa"/>
          </w:tcPr>
          <w:p w14:paraId="34E818F9"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06D51212" w14:textId="77777777">
        <w:tc>
          <w:tcPr>
            <w:tcW w:w="1431" w:type="dxa"/>
          </w:tcPr>
          <w:p w14:paraId="395DFC58" w14:textId="77777777" w:rsidR="001A62C0" w:rsidRPr="006C7966" w:rsidRDefault="001A62C0" w:rsidP="001A62C0">
            <w:pPr>
              <w:ind w:left="113"/>
              <w:rPr>
                <w:rFonts w:eastAsia="Times New Roman"/>
                <w:sz w:val="16"/>
                <w:szCs w:val="18"/>
              </w:rPr>
            </w:pPr>
            <w:r w:rsidRPr="006C7966">
              <w:rPr>
                <w:rFonts w:eastAsia="Times New Roman"/>
                <w:sz w:val="16"/>
                <w:szCs w:val="18"/>
              </w:rPr>
              <w:t>Confirmed</w:t>
            </w:r>
          </w:p>
        </w:tc>
        <w:tc>
          <w:tcPr>
            <w:tcW w:w="1333" w:type="dxa"/>
          </w:tcPr>
          <w:p w14:paraId="65A68F96"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41DF629B"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w:t>
            </w:r>
          </w:p>
        </w:tc>
        <w:tc>
          <w:tcPr>
            <w:tcW w:w="2212" w:type="dxa"/>
          </w:tcPr>
          <w:p w14:paraId="31D6AA7A"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reserveConfirmedACK</w:t>
            </w:r>
          </w:p>
        </w:tc>
        <w:tc>
          <w:tcPr>
            <w:tcW w:w="1858" w:type="dxa"/>
          </w:tcPr>
          <w:p w14:paraId="1356DFD1"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1A62C0" w:rsidRPr="006C7966" w14:paraId="646C5E3A" w14:textId="77777777">
        <w:tc>
          <w:tcPr>
            <w:tcW w:w="1431" w:type="dxa"/>
          </w:tcPr>
          <w:p w14:paraId="3722F868" w14:textId="77777777" w:rsidR="001A62C0" w:rsidRPr="006C7966" w:rsidRDefault="001A62C0" w:rsidP="001A62C0">
            <w:pPr>
              <w:ind w:left="113"/>
              <w:rPr>
                <w:rFonts w:eastAsia="Times New Roman"/>
                <w:sz w:val="16"/>
                <w:szCs w:val="18"/>
              </w:rPr>
            </w:pPr>
            <w:r w:rsidRPr="006C7966">
              <w:rPr>
                <w:rFonts w:eastAsia="Times New Roman"/>
                <w:sz w:val="16"/>
                <w:szCs w:val="18"/>
              </w:rPr>
              <w:t>Failed</w:t>
            </w:r>
          </w:p>
        </w:tc>
        <w:tc>
          <w:tcPr>
            <w:tcW w:w="1333" w:type="dxa"/>
          </w:tcPr>
          <w:p w14:paraId="53A08CA4" w14:textId="77777777" w:rsidR="001A62C0" w:rsidRPr="006C7966" w:rsidRDefault="001A62C0" w:rsidP="001A62C0">
            <w:pPr>
              <w:ind w:left="113"/>
              <w:rPr>
                <w:rFonts w:eastAsia="Times New Roman"/>
                <w:sz w:val="16"/>
                <w:szCs w:val="18"/>
              </w:rPr>
            </w:pPr>
            <w:r w:rsidRPr="006C7966">
              <w:rPr>
                <w:rFonts w:eastAsia="Times New Roman"/>
                <w:sz w:val="16"/>
                <w:szCs w:val="18"/>
              </w:rPr>
              <w:t>PA to RA</w:t>
            </w:r>
          </w:p>
        </w:tc>
        <w:tc>
          <w:tcPr>
            <w:tcW w:w="1914" w:type="dxa"/>
          </w:tcPr>
          <w:p w14:paraId="514047C5"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w:t>
            </w:r>
          </w:p>
        </w:tc>
        <w:tc>
          <w:tcPr>
            <w:tcW w:w="2212" w:type="dxa"/>
          </w:tcPr>
          <w:p w14:paraId="2A0E2264" w14:textId="77777777" w:rsidR="001A62C0" w:rsidRPr="00522401" w:rsidRDefault="00E7277F" w:rsidP="001A62C0">
            <w:pPr>
              <w:ind w:left="113"/>
              <w:rPr>
                <w:rFonts w:eastAsia="Times New Roman"/>
                <w:i/>
                <w:sz w:val="16"/>
                <w:szCs w:val="18"/>
              </w:rPr>
            </w:pPr>
            <w:r w:rsidRPr="00E7277F">
              <w:rPr>
                <w:rFonts w:eastAsia="Times New Roman"/>
                <w:i/>
                <w:sz w:val="16"/>
                <w:szCs w:val="18"/>
              </w:rPr>
              <w:t>reserveFailedACK</w:t>
            </w:r>
          </w:p>
        </w:tc>
        <w:tc>
          <w:tcPr>
            <w:tcW w:w="1858" w:type="dxa"/>
          </w:tcPr>
          <w:p w14:paraId="7B4A174A" w14:textId="77777777" w:rsidR="001A62C0" w:rsidRPr="00522401" w:rsidRDefault="00E7277F" w:rsidP="001A62C0">
            <w:pPr>
              <w:ind w:left="113"/>
              <w:rPr>
                <w:rFonts w:eastAsia="Times New Roman"/>
                <w:i/>
                <w:sz w:val="16"/>
                <w:szCs w:val="18"/>
              </w:rPr>
            </w:pPr>
            <w:r w:rsidRPr="00E7277F">
              <w:rPr>
                <w:rFonts w:eastAsia="Times New Roman"/>
                <w:i/>
                <w:sz w:val="16"/>
                <w:szCs w:val="18"/>
              </w:rPr>
              <w:t>serviceException</w:t>
            </w:r>
          </w:p>
        </w:tc>
      </w:tr>
      <w:tr w:rsidR="006A2564" w:rsidRPr="006C7966" w14:paraId="0CDBA947" w14:textId="77777777">
        <w:tc>
          <w:tcPr>
            <w:tcW w:w="1431" w:type="dxa"/>
          </w:tcPr>
          <w:p w14:paraId="2C67CA16" w14:textId="77777777" w:rsidR="006A2564" w:rsidRPr="006C7966" w:rsidRDefault="006A2564" w:rsidP="001A62C0">
            <w:pPr>
              <w:ind w:left="113"/>
              <w:rPr>
                <w:rFonts w:eastAsia="Times New Roman"/>
                <w:sz w:val="16"/>
                <w:szCs w:val="18"/>
              </w:rPr>
            </w:pPr>
            <w:r>
              <w:rPr>
                <w:rFonts w:eastAsia="Times New Roman"/>
                <w:sz w:val="16"/>
                <w:szCs w:val="18"/>
              </w:rPr>
              <w:t>Error</w:t>
            </w:r>
          </w:p>
        </w:tc>
        <w:tc>
          <w:tcPr>
            <w:tcW w:w="1333" w:type="dxa"/>
          </w:tcPr>
          <w:p w14:paraId="24C080DD" w14:textId="77777777" w:rsidR="006A2564" w:rsidRPr="006C7966" w:rsidRDefault="006A2564" w:rsidP="006A2564">
            <w:pPr>
              <w:ind w:left="113"/>
              <w:rPr>
                <w:rFonts w:eastAsia="Times New Roman"/>
                <w:sz w:val="16"/>
                <w:szCs w:val="18"/>
              </w:rPr>
            </w:pPr>
            <w:r>
              <w:rPr>
                <w:rFonts w:eastAsia="Times New Roman"/>
                <w:sz w:val="16"/>
                <w:szCs w:val="18"/>
              </w:rPr>
              <w:t>N/A</w:t>
            </w:r>
          </w:p>
        </w:tc>
        <w:tc>
          <w:tcPr>
            <w:tcW w:w="1914" w:type="dxa"/>
          </w:tcPr>
          <w:p w14:paraId="081C7415"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2212" w:type="dxa"/>
          </w:tcPr>
          <w:p w14:paraId="469DFC48" w14:textId="77777777" w:rsidR="006A2564" w:rsidRPr="00E7277F" w:rsidRDefault="006A2564" w:rsidP="001A62C0">
            <w:pPr>
              <w:ind w:left="113"/>
              <w:rPr>
                <w:rFonts w:eastAsia="Times New Roman"/>
                <w:i/>
                <w:sz w:val="16"/>
                <w:szCs w:val="18"/>
              </w:rPr>
            </w:pPr>
            <w:r>
              <w:rPr>
                <w:rFonts w:eastAsia="Times New Roman"/>
                <w:sz w:val="16"/>
                <w:szCs w:val="18"/>
              </w:rPr>
              <w:t>N/A</w:t>
            </w:r>
          </w:p>
        </w:tc>
        <w:tc>
          <w:tcPr>
            <w:tcW w:w="1858" w:type="dxa"/>
          </w:tcPr>
          <w:p w14:paraId="35E427E7" w14:textId="77777777" w:rsidR="006A2564" w:rsidRPr="00E7277F" w:rsidRDefault="006A2564" w:rsidP="001A62C0">
            <w:pPr>
              <w:ind w:left="113"/>
              <w:rPr>
                <w:rFonts w:eastAsia="Times New Roman"/>
                <w:i/>
                <w:sz w:val="16"/>
                <w:szCs w:val="18"/>
              </w:rPr>
            </w:pPr>
            <w:r>
              <w:rPr>
                <w:rFonts w:eastAsia="Times New Roman"/>
                <w:sz w:val="16"/>
                <w:szCs w:val="18"/>
              </w:rPr>
              <w:t>N/A</w:t>
            </w:r>
          </w:p>
        </w:tc>
      </w:tr>
    </w:tbl>
    <w:p w14:paraId="61F9D2E5" w14:textId="53EF492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13</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elements</w:t>
      </w:r>
    </w:p>
    <w:p w14:paraId="481C8DAF" w14:textId="77777777" w:rsidR="003C0EB2" w:rsidRDefault="001A62C0" w:rsidP="007040F7">
      <w:pPr>
        <w:pStyle w:val="Heading4"/>
        <w:spacing w:before="120"/>
      </w:pPr>
      <w:r w:rsidRPr="006C7966">
        <w:t xml:space="preserve">Request: </w:t>
      </w:r>
      <w:r w:rsidR="00075FC8" w:rsidRPr="007040F7">
        <w:rPr>
          <w:i/>
        </w:rPr>
        <w:t>reserve</w:t>
      </w:r>
    </w:p>
    <w:p w14:paraId="0A743B09" w14:textId="4C79B316" w:rsidR="001A62C0" w:rsidRDefault="001A62C0" w:rsidP="001A62C0">
      <w:r w:rsidRPr="006C7966">
        <w:t xml:space="preserve">The NSI CS </w:t>
      </w:r>
      <w:r w:rsidRPr="00522401">
        <w:rPr>
          <w:i/>
        </w:rPr>
        <w:t>reserve</w:t>
      </w:r>
      <w:r w:rsidRPr="006C7966">
        <w:t xml:space="preserve"> message allows </w:t>
      </w:r>
      <w:r w:rsidR="0058451C">
        <w:t>an RA</w:t>
      </w:r>
      <w:r w:rsidRPr="006C7966">
        <w:t xml:space="preserve"> to r</w:t>
      </w:r>
      <w:r w:rsidR="00522401">
        <w:t xml:space="preserve">eserve network resources </w:t>
      </w:r>
      <w:r w:rsidR="00E13BB6">
        <w:t>associated with a</w:t>
      </w:r>
      <w:r w:rsidR="00522401">
        <w:t xml:space="preserve"> </w:t>
      </w:r>
      <w:r w:rsidR="00E13BB6">
        <w:t>service</w:t>
      </w:r>
      <w:r w:rsidR="00522401">
        <w:t xml:space="preserve"> within the N</w:t>
      </w:r>
      <w:r w:rsidRPr="006C7966">
        <w:t>etwork constrained by the provided service parameters.</w:t>
      </w:r>
      <w:r w:rsidR="00E411A9">
        <w:t xml:space="preserve"> </w:t>
      </w:r>
      <w:r w:rsidRPr="006C7966">
        <w:t xml:space="preserve">This </w:t>
      </w:r>
      <w:r w:rsidRPr="00522401">
        <w:rPr>
          <w:i/>
        </w:rPr>
        <w:t>reserve</w:t>
      </w:r>
      <w:r w:rsidRPr="006C7966">
        <w:t xml:space="preserve"> message allows </w:t>
      </w:r>
      <w:r w:rsidR="0058451C">
        <w:t>an RA</w:t>
      </w:r>
      <w:r w:rsidRPr="006C7966">
        <w:t xml:space="preserve"> to check the feasibility of a connection reservation, or modification an existing connection reservation.</w:t>
      </w:r>
      <w:r w:rsidR="00E411A9">
        <w:t xml:space="preserve"> </w:t>
      </w:r>
      <w:r w:rsidRPr="006C7966">
        <w:t xml:space="preserve">Any resources associated with the reservation or modification operation will be allocated and held until a </w:t>
      </w:r>
      <w:r w:rsidR="00E7277F" w:rsidRPr="00E7277F">
        <w:rPr>
          <w:i/>
        </w:rPr>
        <w:t>reserveCommit</w:t>
      </w:r>
      <w:r w:rsidRPr="006C7966">
        <w:t xml:space="preserve"> message is received for the </w:t>
      </w:r>
      <w:r w:rsidR="009B08BF">
        <w:t xml:space="preserve">specific </w:t>
      </w:r>
      <w:r w:rsidR="00075FC8" w:rsidRPr="007040F7">
        <w:rPr>
          <w:i/>
        </w:rPr>
        <w:t>connectionId</w:t>
      </w:r>
      <w:r w:rsidR="009B08BF" w:rsidRPr="006C7966">
        <w:t xml:space="preserve"> </w:t>
      </w:r>
      <w:r w:rsidRPr="006C7966">
        <w:t xml:space="preserve">or </w:t>
      </w:r>
      <w:r w:rsidR="00F62936">
        <w:t xml:space="preserve">a reservation </w:t>
      </w:r>
      <w:r w:rsidRPr="006C7966">
        <w:t>timeout occurs (whichever arrives first).</w:t>
      </w:r>
    </w:p>
    <w:p w14:paraId="28096E2F" w14:textId="77777777" w:rsidR="00E7277F" w:rsidRPr="006C7966" w:rsidRDefault="00E7277F" w:rsidP="001A62C0"/>
    <w:p w14:paraId="2E363CA1" w14:textId="77777777" w:rsidR="00E42C32" w:rsidRDefault="001A62C0" w:rsidP="00E42C32">
      <w:pPr>
        <w:jc w:val="center"/>
      </w:pPr>
      <w:r w:rsidRPr="006C7966">
        <w:rPr>
          <w:rFonts w:ascii="Helvetica" w:hAnsi="Helvetica" w:cs="Helvetica"/>
          <w:sz w:val="24"/>
          <w:szCs w:val="24"/>
        </w:rPr>
        <w:lastRenderedPageBreak/>
        <w:t xml:space="preserve"> </w:t>
      </w:r>
      <w:r w:rsidR="0089438C" w:rsidRPr="00B22F2D">
        <w:rPr>
          <w:rFonts w:ascii="Helvetica" w:hAnsi="Helvetica" w:cs="Helvetica"/>
          <w:noProof/>
          <w:sz w:val="24"/>
          <w:szCs w:val="24"/>
        </w:rPr>
        <w:drawing>
          <wp:inline distT="0" distB="0" distL="0" distR="0" wp14:anchorId="47D3DAB6" wp14:editId="257A4F8F">
            <wp:extent cx="4061460" cy="1882140"/>
            <wp:effectExtent l="0" t="0" r="254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1460" cy="1882140"/>
                    </a:xfrm>
                    <a:prstGeom prst="rect">
                      <a:avLst/>
                    </a:prstGeom>
                    <a:noFill/>
                    <a:ln>
                      <a:noFill/>
                    </a:ln>
                  </pic:spPr>
                </pic:pic>
              </a:graphicData>
            </a:graphic>
          </wp:inline>
        </w:drawing>
      </w:r>
    </w:p>
    <w:p w14:paraId="5C5ADAA1" w14:textId="71C0B158" w:rsidR="001A62C0" w:rsidRPr="00E42C32" w:rsidRDefault="001A62C0" w:rsidP="00E42C32">
      <w:pPr>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27</w:t>
      </w:r>
      <w:r w:rsidR="00075FC8" w:rsidRPr="006C7966">
        <w:rPr>
          <w:b/>
        </w:rPr>
        <w:fldChar w:fldCharType="end"/>
      </w:r>
      <w:r w:rsidRPr="006C7966">
        <w:rPr>
          <w:b/>
        </w:rPr>
        <w:t xml:space="preserve"> – </w:t>
      </w:r>
      <w:r w:rsidRPr="00E7277F">
        <w:rPr>
          <w:b/>
          <w:i/>
        </w:rPr>
        <w:t>reserve</w:t>
      </w:r>
      <w:r w:rsidRPr="006C7966">
        <w:rPr>
          <w:b/>
        </w:rPr>
        <w:t xml:space="preserve"> request message structure.</w:t>
      </w:r>
    </w:p>
    <w:p w14:paraId="248229A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083E8D8" w14:textId="77777777" w:rsidR="003C0EB2" w:rsidRDefault="001A62C0" w:rsidP="007040F7">
      <w:pPr>
        <w:spacing w:after="120"/>
      </w:pPr>
      <w:r w:rsidRPr="006C7966">
        <w:t xml:space="preserve">The </w:t>
      </w:r>
      <w:r w:rsidRPr="00E7277F">
        <w:rPr>
          <w:bCs/>
          <w:i/>
        </w:rPr>
        <w:t>reserve</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9234624" w14:textId="77777777">
        <w:tc>
          <w:tcPr>
            <w:tcW w:w="2410" w:type="dxa"/>
            <w:shd w:val="clear" w:color="auto" w:fill="A7CAFF"/>
          </w:tcPr>
          <w:p w14:paraId="41DA71F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745201F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E000850" w14:textId="77777777">
        <w:tc>
          <w:tcPr>
            <w:tcW w:w="2410" w:type="dxa"/>
          </w:tcPr>
          <w:p w14:paraId="2946970A"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141D2ACF" w14:textId="0992EA03"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r w:rsidR="00E411A9">
              <w:rPr>
                <w:rFonts w:eastAsia="Times New Roman" w:cs="Arial"/>
                <w:color w:val="000000"/>
                <w:sz w:val="16"/>
                <w:szCs w:val="18"/>
              </w:rPr>
              <w:t xml:space="preserve"> </w:t>
            </w:r>
            <w:r w:rsidR="00915527" w:rsidRPr="006C7966">
              <w:rPr>
                <w:rFonts w:eastAsia="Times New Roman" w:cs="Arial"/>
                <w:color w:val="000000"/>
                <w:sz w:val="16"/>
                <w:szCs w:val="18"/>
              </w:rPr>
              <w:t xml:space="preserve">This </w:t>
            </w:r>
            <w:r w:rsidR="00915527">
              <w:rPr>
                <w:rFonts w:eastAsia="Times New Roman" w:cs="Arial"/>
                <w:color w:val="000000"/>
                <w:sz w:val="16"/>
                <w:szCs w:val="18"/>
              </w:rPr>
              <w:t>MAY</w:t>
            </w:r>
            <w:r w:rsidR="00915527"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18DC4DE3" w14:textId="77777777">
        <w:tc>
          <w:tcPr>
            <w:tcW w:w="2410" w:type="dxa"/>
          </w:tcPr>
          <w:p w14:paraId="224BB8FC"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E045FCE"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4E20AF40" w14:textId="77777777">
        <w:tc>
          <w:tcPr>
            <w:tcW w:w="2410" w:type="dxa"/>
          </w:tcPr>
          <w:p w14:paraId="56A4AE1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06B7A424"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3B64D1AC" w14:textId="77777777">
        <w:tc>
          <w:tcPr>
            <w:tcW w:w="2410" w:type="dxa"/>
          </w:tcPr>
          <w:p w14:paraId="56F0109A"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52B9C26E" w14:textId="77777777" w:rsidR="001A62C0" w:rsidRPr="006C7966" w:rsidRDefault="001A62C0" w:rsidP="00E13BB6">
            <w:pPr>
              <w:tabs>
                <w:tab w:val="left" w:pos="1040"/>
              </w:tabs>
              <w:ind w:left="113"/>
              <w:rPr>
                <w:rFonts w:eastAsia="Times New Roman" w:cs="Arial"/>
                <w:b/>
                <w:sz w:val="16"/>
                <w:szCs w:val="18"/>
              </w:rPr>
            </w:pPr>
            <w:r w:rsidRPr="006C7966">
              <w:rPr>
                <w:rFonts w:eastAsia="Times New Roman" w:cs="Arial"/>
                <w:color w:val="000000"/>
                <w:sz w:val="16"/>
                <w:szCs w:val="18"/>
              </w:rPr>
              <w:t xml:space="preserve">Reservation request criteria including </w:t>
            </w:r>
            <w:r w:rsidR="00E13BB6">
              <w:rPr>
                <w:rFonts w:eastAsia="Times New Roman" w:cs="Arial"/>
                <w:color w:val="000000"/>
                <w:sz w:val="16"/>
                <w:szCs w:val="18"/>
              </w:rPr>
              <w:t xml:space="preserve">version, </w:t>
            </w:r>
            <w:r w:rsidRPr="006C7966">
              <w:rPr>
                <w:rFonts w:eastAsia="Times New Roman" w:cs="Arial"/>
                <w:color w:val="000000"/>
                <w:sz w:val="16"/>
                <w:szCs w:val="18"/>
              </w:rPr>
              <w:t xml:space="preserve">start and end time, </w:t>
            </w:r>
            <w:r w:rsidR="00E13BB6">
              <w:rPr>
                <w:rFonts w:eastAsia="Times New Roman" w:cs="Arial"/>
                <w:color w:val="000000"/>
                <w:sz w:val="16"/>
                <w:szCs w:val="18"/>
              </w:rPr>
              <w:t xml:space="preserve">service type, and </w:t>
            </w:r>
            <w:r w:rsidRPr="006C7966">
              <w:rPr>
                <w:rFonts w:eastAsia="Times New Roman" w:cs="Arial"/>
                <w:color w:val="000000"/>
                <w:sz w:val="16"/>
                <w:szCs w:val="18"/>
              </w:rPr>
              <w:t>service</w:t>
            </w:r>
            <w:r w:rsidR="00741569">
              <w:rPr>
                <w:rFonts w:eastAsia="Times New Roman" w:cs="Arial"/>
                <w:color w:val="000000"/>
                <w:sz w:val="16"/>
                <w:szCs w:val="18"/>
              </w:rPr>
              <w:t>-</w:t>
            </w:r>
            <w:r w:rsidR="00E13BB6">
              <w:rPr>
                <w:rFonts w:eastAsia="Times New Roman" w:cs="Arial"/>
                <w:color w:val="000000"/>
                <w:sz w:val="16"/>
                <w:szCs w:val="18"/>
              </w:rPr>
              <w:t>specific schema elements</w:t>
            </w:r>
            <w:r w:rsidRPr="006C7966">
              <w:rPr>
                <w:rFonts w:eastAsia="Times New Roman" w:cs="Arial"/>
                <w:color w:val="000000"/>
                <w:sz w:val="16"/>
                <w:szCs w:val="18"/>
              </w:rPr>
              <w:t>.</w:t>
            </w:r>
          </w:p>
        </w:tc>
      </w:tr>
    </w:tbl>
    <w:p w14:paraId="25CC99EA" w14:textId="6428334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14</w:t>
      </w:r>
      <w:r w:rsidR="00075FC8" w:rsidRPr="006C7966">
        <w:rPr>
          <w:b/>
        </w:rPr>
        <w:fldChar w:fldCharType="end"/>
      </w:r>
      <w:r w:rsidRPr="006C7966">
        <w:rPr>
          <w:b/>
        </w:rPr>
        <w:t xml:space="preserve"> </w:t>
      </w:r>
      <w:r w:rsidR="007B50AA">
        <w:rPr>
          <w:b/>
          <w:i/>
        </w:rPr>
        <w:t>r</w:t>
      </w:r>
      <w:r w:rsidRPr="00E7277F">
        <w:rPr>
          <w:b/>
          <w:i/>
        </w:rPr>
        <w:t>eserve</w:t>
      </w:r>
      <w:r w:rsidRPr="006C7966">
        <w:rPr>
          <w:b/>
        </w:rPr>
        <w:t xml:space="preserve"> message parameters</w:t>
      </w:r>
    </w:p>
    <w:p w14:paraId="3539651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5E847AC" w14:textId="51D39A16" w:rsidR="001A62C0" w:rsidRPr="006C7966" w:rsidRDefault="001A62C0" w:rsidP="001A62C0">
      <w:r w:rsidRPr="006C7966">
        <w:t xml:space="preserve">If the </w:t>
      </w:r>
      <w:r w:rsidRPr="00E7277F">
        <w:rPr>
          <w:bCs/>
          <w:i/>
        </w:rPr>
        <w:t>reserve</w:t>
      </w:r>
      <w:r w:rsidRPr="006C7966">
        <w:rPr>
          <w:b/>
          <w:bCs/>
        </w:rPr>
        <w:t xml:space="preserve"> </w:t>
      </w:r>
      <w:r w:rsidRPr="006C7966">
        <w:t xml:space="preserve">operation is successful, a </w:t>
      </w:r>
      <w:r w:rsidR="00791A95" w:rsidRPr="00E7277F">
        <w:rPr>
          <w:i/>
        </w:rPr>
        <w:t>reserveResponse</w:t>
      </w:r>
      <w:r w:rsidRPr="006C7966">
        <w:t xml:space="preserve"> message is returned, otherwise a </w:t>
      </w:r>
      <w:r w:rsidR="00E7277F" w:rsidRPr="00E7277F">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791A95" w:rsidRPr="00E7277F">
        <w:rPr>
          <w:i/>
        </w:rPr>
        <w:t>reserveResponse</w:t>
      </w:r>
      <w:r w:rsidRPr="006C7966">
        <w:t xml:space="preserve"> message immediately after receiving the reservation request to inform the </w:t>
      </w:r>
      <w:r w:rsidR="00522401" w:rsidRPr="00522401">
        <w:t>RA</w:t>
      </w:r>
      <w:r w:rsidRPr="006C7966">
        <w:t xml:space="preserve"> of the </w:t>
      </w:r>
      <w:r w:rsidR="00791A95" w:rsidRPr="00791A95">
        <w:rPr>
          <w:i/>
        </w:rPr>
        <w:t>connectionId</w:t>
      </w:r>
      <w:r w:rsidRPr="006C7966">
        <w:t xml:space="preserve"> allocated to their reservation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6B127849" w14:textId="77777777" w:rsidR="001A62C0" w:rsidRPr="006C7966" w:rsidRDefault="001A62C0" w:rsidP="001A62C0"/>
    <w:p w14:paraId="3E9D6A7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04AF9D0" wp14:editId="375E8ABD">
            <wp:extent cx="3893820" cy="6934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93820" cy="693420"/>
                    </a:xfrm>
                    <a:prstGeom prst="rect">
                      <a:avLst/>
                    </a:prstGeom>
                    <a:noFill/>
                    <a:ln>
                      <a:noFill/>
                    </a:ln>
                  </pic:spPr>
                </pic:pic>
              </a:graphicData>
            </a:graphic>
          </wp:inline>
        </w:drawing>
      </w:r>
    </w:p>
    <w:p w14:paraId="3809A734" w14:textId="3DCB1B6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28</w:t>
      </w:r>
      <w:r w:rsidR="00075FC8" w:rsidRPr="006C7966">
        <w:rPr>
          <w:b/>
        </w:rPr>
        <w:fldChar w:fldCharType="end"/>
      </w:r>
      <w:r w:rsidRPr="006C7966">
        <w:rPr>
          <w:b/>
        </w:rPr>
        <w:t xml:space="preserve"> – </w:t>
      </w:r>
      <w:r w:rsidR="00791A95" w:rsidRPr="00791A95">
        <w:rPr>
          <w:b/>
          <w:i/>
        </w:rPr>
        <w:t>reserveResponse</w:t>
      </w:r>
      <w:r w:rsidRPr="006C7966">
        <w:rPr>
          <w:b/>
        </w:rPr>
        <w:t xml:space="preserve"> message structure.</w:t>
      </w:r>
    </w:p>
    <w:p w14:paraId="65603F2B" w14:textId="77777777" w:rsidR="001A62C0" w:rsidRPr="006C7966" w:rsidRDefault="001A62C0" w:rsidP="001A62C0">
      <w:r w:rsidRPr="006C7966">
        <w:t xml:space="preserve">The </w:t>
      </w:r>
      <w:r w:rsidR="00791A95" w:rsidRPr="00E7277F">
        <w:rPr>
          <w:i/>
        </w:rPr>
        <w:t>reserveResponse</w:t>
      </w:r>
      <w:r w:rsidRPr="006C7966">
        <w:t xml:space="preserve"> message has the following parameters:</w:t>
      </w:r>
    </w:p>
    <w:p w14:paraId="3864473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480FB6E4" w14:textId="77777777">
        <w:tc>
          <w:tcPr>
            <w:tcW w:w="2410" w:type="dxa"/>
            <w:shd w:val="clear" w:color="auto" w:fill="A7CAFF"/>
          </w:tcPr>
          <w:p w14:paraId="7A0BCBD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198A571"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AB574F1" w14:textId="77777777">
        <w:tc>
          <w:tcPr>
            <w:tcW w:w="2410" w:type="dxa"/>
          </w:tcPr>
          <w:p w14:paraId="1DE836AD" w14:textId="77777777" w:rsidR="001A62C0" w:rsidRPr="006C7966" w:rsidRDefault="00791A95" w:rsidP="001A62C0">
            <w:pPr>
              <w:ind w:left="113"/>
              <w:rPr>
                <w:rFonts w:eastAsia="Times New Roman" w:cs="Arial"/>
                <w:sz w:val="16"/>
                <w:szCs w:val="18"/>
              </w:rPr>
            </w:pPr>
            <w:r w:rsidRPr="00791A95">
              <w:rPr>
                <w:rFonts w:eastAsia="Times New Roman" w:cs="Arial"/>
                <w:i/>
                <w:color w:val="000000"/>
                <w:sz w:val="16"/>
                <w:szCs w:val="18"/>
              </w:rPr>
              <w:t>connectionId</w:t>
            </w:r>
          </w:p>
        </w:tc>
        <w:tc>
          <w:tcPr>
            <w:tcW w:w="5953" w:type="dxa"/>
          </w:tcPr>
          <w:p w14:paraId="7086494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4E542714"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15</w:t>
      </w:r>
      <w:r w:rsidR="00075FC8" w:rsidRPr="006C7966">
        <w:rPr>
          <w:b/>
        </w:rPr>
        <w:fldChar w:fldCharType="end"/>
      </w:r>
      <w:r w:rsidRPr="006C7966">
        <w:rPr>
          <w:b/>
        </w:rPr>
        <w:t xml:space="preserve"> </w:t>
      </w:r>
      <w:r w:rsidR="00791A95" w:rsidRPr="00791A95">
        <w:rPr>
          <w:b/>
          <w:i/>
        </w:rPr>
        <w:t>reserveResponse</w:t>
      </w:r>
      <w:r w:rsidRPr="006C7966">
        <w:t xml:space="preserve"> </w:t>
      </w:r>
      <w:r w:rsidRPr="006C7966">
        <w:rPr>
          <w:b/>
        </w:rPr>
        <w:t>message parameters</w:t>
      </w:r>
    </w:p>
    <w:p w14:paraId="0D6C08D4" w14:textId="77777777" w:rsidR="003C0EB2" w:rsidRDefault="00075FC8" w:rsidP="007040F7">
      <w:pPr>
        <w:pStyle w:val="Heading4"/>
        <w:spacing w:before="120"/>
      </w:pPr>
      <w:r w:rsidRPr="007040F7">
        <w:rPr>
          <w:iCs/>
        </w:rPr>
        <w:t>Confirmation</w:t>
      </w:r>
      <w:r w:rsidR="001A62C0" w:rsidRPr="006C7966">
        <w:rPr>
          <w:iCs/>
          <w:color w:val="808080" w:themeColor="text1" w:themeTint="7F"/>
        </w:rPr>
        <w:t xml:space="preserve">: </w:t>
      </w:r>
      <w:r w:rsidRPr="007040F7">
        <w:rPr>
          <w:i/>
        </w:rPr>
        <w:t>reserveConfirmed</w:t>
      </w:r>
    </w:p>
    <w:p w14:paraId="049B6956" w14:textId="33E811D8" w:rsidR="001A62C0" w:rsidRPr="006C7966" w:rsidRDefault="001A62C0" w:rsidP="001A62C0">
      <w:r w:rsidRPr="006C7966">
        <w:t xml:space="preserve">A </w:t>
      </w:r>
      <w:r w:rsidR="00E7277F" w:rsidRPr="00E7277F">
        <w:t>PA</w:t>
      </w:r>
      <w:r w:rsidRPr="006C7966">
        <w:t xml:space="preserve"> sends this positive </w:t>
      </w:r>
      <w:r w:rsidR="00E7277F" w:rsidRPr="00E7277F">
        <w:rPr>
          <w:i/>
        </w:rPr>
        <w:t>reserveConfirmed</w:t>
      </w:r>
      <w:r w:rsidRPr="006C7966">
        <w:t xml:space="preserve"> response message to the </w:t>
      </w:r>
      <w:r w:rsidR="00522401" w:rsidRPr="00522401">
        <w:t>RA</w:t>
      </w:r>
      <w:r w:rsidRPr="006C7966">
        <w:t xml:space="preserve"> that issued the original reserve request message.</w:t>
      </w:r>
      <w:r w:rsidR="00E411A9">
        <w:t xml:space="preserve"> </w:t>
      </w:r>
      <w:r w:rsidRPr="006C7966">
        <w:t xml:space="preserve">Receipt of this message is an indication that the requested reservation parameters were available and will be held until a </w:t>
      </w:r>
      <w:r w:rsidR="00E7277F" w:rsidRPr="00E7277F">
        <w:rPr>
          <w:i/>
        </w:rPr>
        <w:t>reserveCommit</w:t>
      </w:r>
      <w:r w:rsidRPr="006C7966">
        <w:t xml:space="preserve"> message is received for the reservation or</w:t>
      </w:r>
      <w:r w:rsidR="00935B40">
        <w:t xml:space="preserve"> a reservation</w:t>
      </w:r>
      <w:r w:rsidRPr="006C7966">
        <w:t xml:space="preserve"> timeout occurs (whichever arrives first).</w:t>
      </w:r>
      <w:r w:rsidRPr="006C7966">
        <w:br/>
      </w:r>
    </w:p>
    <w:p w14:paraId="5924C42F" w14:textId="77777777" w:rsidR="001A62C0" w:rsidRPr="006C7966" w:rsidRDefault="00B008D9" w:rsidP="001A62C0">
      <w:pPr>
        <w:jc w:val="center"/>
      </w:pPr>
      <w:r>
        <w:rPr>
          <w:rFonts w:ascii="Helvetica" w:hAnsi="Helvetica" w:cs="Helvetica"/>
          <w:noProof/>
          <w:sz w:val="24"/>
          <w:szCs w:val="24"/>
        </w:rPr>
        <w:lastRenderedPageBreak/>
        <w:drawing>
          <wp:inline distT="0" distB="0" distL="0" distR="0" wp14:anchorId="40FD36E6" wp14:editId="4D2FDEE9">
            <wp:extent cx="4503420" cy="188214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3420" cy="1882140"/>
                    </a:xfrm>
                    <a:prstGeom prst="rect">
                      <a:avLst/>
                    </a:prstGeom>
                    <a:noFill/>
                    <a:ln>
                      <a:noFill/>
                    </a:ln>
                  </pic:spPr>
                </pic:pic>
              </a:graphicData>
            </a:graphic>
          </wp:inline>
        </w:drawing>
      </w:r>
    </w:p>
    <w:p w14:paraId="728724E6" w14:textId="69015ED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29</w:t>
      </w:r>
      <w:r w:rsidR="00075FC8" w:rsidRPr="006C7966">
        <w:rPr>
          <w:b/>
        </w:rPr>
        <w:fldChar w:fldCharType="end"/>
      </w:r>
      <w:r w:rsidRPr="006C7966">
        <w:rPr>
          <w:b/>
        </w:rPr>
        <w:t xml:space="preserve"> – </w:t>
      </w:r>
      <w:r w:rsidR="00E7277F" w:rsidRPr="00E7277F">
        <w:rPr>
          <w:b/>
          <w:i/>
        </w:rPr>
        <w:t>reserveConfirmed</w:t>
      </w:r>
      <w:r w:rsidRPr="006C7966">
        <w:rPr>
          <w:b/>
        </w:rPr>
        <w:t xml:space="preserve"> message structure.</w:t>
      </w:r>
    </w:p>
    <w:p w14:paraId="459F85F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E40D42" w14:textId="77777777" w:rsidR="003C0EB2" w:rsidRDefault="001A62C0" w:rsidP="007040F7">
      <w:pPr>
        <w:spacing w:after="120"/>
      </w:pPr>
      <w:r w:rsidRPr="006C7966">
        <w:t xml:space="preserve">The </w:t>
      </w:r>
      <w:r w:rsidR="00E7277F" w:rsidRPr="00E7277F">
        <w:rPr>
          <w:bCs/>
          <w:i/>
        </w:rPr>
        <w:t>reserveConfirmed</w:t>
      </w:r>
      <w:r w:rsidRPr="006C7966">
        <w:rPr>
          <w:b/>
          <w:bCs/>
        </w:rPr>
        <w:t xml:space="preserve"> </w:t>
      </w:r>
      <w:r w:rsidRPr="006C7966">
        <w:t>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030E5E8D" w14:textId="77777777">
        <w:tc>
          <w:tcPr>
            <w:tcW w:w="2410" w:type="dxa"/>
            <w:shd w:val="clear" w:color="auto" w:fill="A7CAFF"/>
          </w:tcPr>
          <w:p w14:paraId="7EF93A8E"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5953" w:type="dxa"/>
            <w:shd w:val="clear" w:color="auto" w:fill="A7CAFF"/>
          </w:tcPr>
          <w:p w14:paraId="3A484F1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BEDABDA" w14:textId="77777777">
        <w:tc>
          <w:tcPr>
            <w:tcW w:w="2410" w:type="dxa"/>
          </w:tcPr>
          <w:p w14:paraId="594E081C" w14:textId="77777777" w:rsidR="001A62C0" w:rsidRPr="006C7966" w:rsidRDefault="00791A95" w:rsidP="001A62C0">
            <w:pPr>
              <w:ind w:left="113"/>
              <w:rPr>
                <w:rFonts w:eastAsia="Times New Roman" w:cs="Arial"/>
                <w:color w:val="000000"/>
                <w:sz w:val="16"/>
                <w:szCs w:val="18"/>
              </w:rPr>
            </w:pPr>
            <w:r w:rsidRPr="00791A95">
              <w:rPr>
                <w:rFonts w:eastAsia="Times New Roman" w:cs="Arial"/>
                <w:i/>
                <w:color w:val="000000"/>
                <w:sz w:val="16"/>
                <w:szCs w:val="18"/>
              </w:rPr>
              <w:t>connectionId</w:t>
            </w:r>
          </w:p>
        </w:tc>
        <w:tc>
          <w:tcPr>
            <w:tcW w:w="5953" w:type="dxa"/>
          </w:tcPr>
          <w:p w14:paraId="2199FF8E" w14:textId="74A1247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3B577739" w14:textId="77777777">
        <w:tc>
          <w:tcPr>
            <w:tcW w:w="2410" w:type="dxa"/>
          </w:tcPr>
          <w:p w14:paraId="57E685B0" w14:textId="77777777" w:rsidR="001A62C0" w:rsidRPr="006C7966" w:rsidRDefault="00E7277F" w:rsidP="001A62C0">
            <w:pPr>
              <w:ind w:left="113"/>
              <w:rPr>
                <w:rFonts w:eastAsia="Times New Roman" w:cs="Arial"/>
                <w:sz w:val="16"/>
                <w:szCs w:val="18"/>
              </w:rPr>
            </w:pPr>
            <w:r w:rsidRPr="00E7277F">
              <w:rPr>
                <w:rFonts w:eastAsia="Times New Roman" w:cs="Arial"/>
                <w:i/>
                <w:color w:val="000000"/>
                <w:sz w:val="16"/>
                <w:szCs w:val="18"/>
              </w:rPr>
              <w:t>globalReservationId</w:t>
            </w:r>
          </w:p>
        </w:tc>
        <w:tc>
          <w:tcPr>
            <w:tcW w:w="5953" w:type="dxa"/>
          </w:tcPr>
          <w:p w14:paraId="41A39352"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|ISO/IEC 9834-8:2005 and IETF RFC 4122.</w:t>
            </w:r>
          </w:p>
        </w:tc>
      </w:tr>
      <w:tr w:rsidR="001A62C0" w:rsidRPr="006C7966" w14:paraId="5BAE943A" w14:textId="77777777">
        <w:tc>
          <w:tcPr>
            <w:tcW w:w="2410" w:type="dxa"/>
          </w:tcPr>
          <w:p w14:paraId="258595A8"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description</w:t>
            </w:r>
          </w:p>
        </w:tc>
        <w:tc>
          <w:tcPr>
            <w:tcW w:w="5953" w:type="dxa"/>
          </w:tcPr>
          <w:p w14:paraId="10CB209B"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63A8F9F6" w14:textId="77777777">
        <w:tc>
          <w:tcPr>
            <w:tcW w:w="2410" w:type="dxa"/>
          </w:tcPr>
          <w:p w14:paraId="53795E92" w14:textId="77777777" w:rsidR="001A62C0" w:rsidRPr="00E7277F" w:rsidRDefault="001A62C0" w:rsidP="001A62C0">
            <w:pPr>
              <w:ind w:left="113"/>
              <w:rPr>
                <w:rFonts w:eastAsia="Times New Roman" w:cs="Arial"/>
                <w:b/>
                <w:i/>
                <w:sz w:val="16"/>
                <w:szCs w:val="18"/>
              </w:rPr>
            </w:pPr>
            <w:r w:rsidRPr="00E7277F">
              <w:rPr>
                <w:rFonts w:eastAsia="Times New Roman" w:cs="Arial"/>
                <w:i/>
                <w:color w:val="000000"/>
                <w:sz w:val="16"/>
                <w:szCs w:val="18"/>
              </w:rPr>
              <w:t>criteria</w:t>
            </w:r>
          </w:p>
        </w:tc>
        <w:tc>
          <w:tcPr>
            <w:tcW w:w="5953" w:type="dxa"/>
          </w:tcPr>
          <w:p w14:paraId="722DD749"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and confirmed reservation criteria information including start and end time, service attributes, and requested path for the service.</w:t>
            </w:r>
          </w:p>
        </w:tc>
      </w:tr>
    </w:tbl>
    <w:p w14:paraId="648A48AD" w14:textId="77777777" w:rsidR="001A62C0" w:rsidRPr="006C7966" w:rsidRDefault="001A62C0" w:rsidP="00AD1E1D">
      <w:pPr>
        <w:spacing w:before="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16</w:t>
      </w:r>
      <w:r w:rsidR="00075FC8" w:rsidRPr="006C7966">
        <w:rPr>
          <w:b/>
        </w:rPr>
        <w:fldChar w:fldCharType="end"/>
      </w:r>
      <w:r w:rsidRPr="006C7966">
        <w:rPr>
          <w:b/>
        </w:rPr>
        <w:t xml:space="preserve"> </w:t>
      </w:r>
      <w:r w:rsidR="00E7277F" w:rsidRPr="00E7277F">
        <w:rPr>
          <w:b/>
          <w:bCs/>
          <w:i/>
        </w:rPr>
        <w:t>reserveConfirmed</w:t>
      </w:r>
      <w:r w:rsidRPr="006C7966">
        <w:rPr>
          <w:b/>
          <w:bCs/>
        </w:rPr>
        <w:t xml:space="preserve"> </w:t>
      </w:r>
      <w:r w:rsidRPr="006C7966">
        <w:rPr>
          <w:b/>
        </w:rPr>
        <w:t>message parameters</w:t>
      </w:r>
    </w:p>
    <w:p w14:paraId="28130DC9" w14:textId="77777777" w:rsidR="003C0EB2" w:rsidRDefault="001A62C0" w:rsidP="007040F7">
      <w:pPr>
        <w:spacing w:after="120"/>
        <w:rPr>
          <w:b/>
          <w:i/>
          <w:iCs/>
          <w:color w:val="808080" w:themeColor="text1" w:themeTint="7F"/>
          <w:u w:val="single"/>
        </w:rPr>
      </w:pPr>
      <w:r w:rsidRPr="006C7966">
        <w:rPr>
          <w:b/>
          <w:i/>
          <w:iCs/>
          <w:color w:val="808080" w:themeColor="text1" w:themeTint="7F"/>
          <w:u w:val="single"/>
        </w:rPr>
        <w:t>Response</w:t>
      </w:r>
    </w:p>
    <w:p w14:paraId="7E0491F0" w14:textId="12D3FCC9" w:rsidR="001A62C0" w:rsidRPr="006C7966" w:rsidRDefault="001A62C0" w:rsidP="001A62C0">
      <w:r w:rsidRPr="006C7966">
        <w:t xml:space="preserve">If the </w:t>
      </w:r>
      <w:r w:rsidR="00E7277F" w:rsidRPr="00E7277F">
        <w:rPr>
          <w:bCs/>
          <w:i/>
        </w:rPr>
        <w:t>reserveConfirmed</w:t>
      </w:r>
      <w:r w:rsidRPr="006C7966">
        <w:rPr>
          <w:b/>
          <w:bCs/>
        </w:rPr>
        <w:t xml:space="preserve"> </w:t>
      </w:r>
      <w:r w:rsidRPr="006C7966">
        <w:t xml:space="preserve">operation is successful, a </w:t>
      </w:r>
      <w:r w:rsidR="00E7277F" w:rsidRPr="00E7277F">
        <w:rPr>
          <w:i/>
        </w:rPr>
        <w:t>reserveConfirmedACK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Pr="006C7966">
        <w:t>A</w:t>
      </w:r>
      <w:r w:rsidR="00A44777">
        <w:t>n</w:t>
      </w:r>
      <w:r w:rsidRPr="006C7966">
        <w:t xml:space="preserve"> </w:t>
      </w:r>
      <w:r w:rsidR="00522401" w:rsidRPr="00522401">
        <w:t>RA</w:t>
      </w:r>
      <w:r w:rsidRPr="006C7966">
        <w:t xml:space="preserve"> sends this </w:t>
      </w:r>
      <w:r w:rsidR="00E7277F" w:rsidRPr="00E7277F">
        <w:rPr>
          <w:i/>
        </w:rPr>
        <w:t>reserveConfirmedACK</w:t>
      </w:r>
      <w:r w:rsidRPr="006C7966">
        <w:rPr>
          <w:b/>
        </w:rPr>
        <w:t xml:space="preserve"> </w:t>
      </w:r>
      <w:r w:rsidRPr="006C7966">
        <w:t xml:space="preserve">message immediately after receiving the </w:t>
      </w:r>
      <w:r w:rsidR="00E7277F" w:rsidRPr="00E7277F">
        <w:rPr>
          <w:bCs/>
          <w:i/>
        </w:rPr>
        <w:t>reserveConfirmed</w:t>
      </w:r>
      <w:r w:rsidRPr="006C7966">
        <w:rPr>
          <w:b/>
          <w:bCs/>
        </w:rPr>
        <w:t xml:space="preserve"> </w:t>
      </w:r>
      <w:r w:rsidRPr="006C7966">
        <w:t xml:space="preserve">request to acknowledge to the </w:t>
      </w:r>
      <w:r w:rsidR="00E7277F" w:rsidRPr="00E7277F">
        <w:t>PA</w:t>
      </w:r>
      <w:r w:rsidRPr="006C7966">
        <w:t xml:space="preserve"> the </w:t>
      </w:r>
      <w:r w:rsidR="00E7277F" w:rsidRPr="00E7277F">
        <w:rPr>
          <w:bCs/>
          <w:i/>
        </w:rPr>
        <w:t>reserveConfirmed</w:t>
      </w:r>
      <w:r w:rsidRPr="006C7966">
        <w:rPr>
          <w:b/>
          <w:bCs/>
        </w:rPr>
        <w:t xml:space="preserve"> </w:t>
      </w:r>
      <w:r w:rsidRPr="006C7966">
        <w:t>request has been accepted for processing.</w:t>
      </w:r>
      <w:r w:rsidR="00E411A9">
        <w:t xml:space="preserve"> </w:t>
      </w:r>
      <w:r w:rsidRPr="006C7966">
        <w:t xml:space="preserve">The </w:t>
      </w:r>
      <w:r w:rsidR="00E7277F" w:rsidRPr="00E7277F">
        <w:rPr>
          <w:i/>
        </w:rPr>
        <w:t>reserveConfirmedACK</w:t>
      </w:r>
      <w:r w:rsidRPr="006C7966">
        <w:rPr>
          <w:b/>
        </w:rPr>
        <w:t xml:space="preserve"> </w:t>
      </w:r>
      <w:r w:rsidRPr="006C7966">
        <w:t>message is implemented using the generic acknowledgement message.</w:t>
      </w:r>
    </w:p>
    <w:p w14:paraId="105F8DB1" w14:textId="77777777" w:rsidR="001A62C0" w:rsidRPr="006C7966" w:rsidRDefault="001A62C0" w:rsidP="001A62C0"/>
    <w:p w14:paraId="3CCB693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08763D1" wp14:editId="250D143B">
            <wp:extent cx="3924300" cy="617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628F1E84" w14:textId="6995535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30</w:t>
      </w:r>
      <w:r w:rsidR="00075FC8" w:rsidRPr="006C7966">
        <w:rPr>
          <w:b/>
        </w:rPr>
        <w:fldChar w:fldCharType="end"/>
      </w:r>
      <w:r w:rsidRPr="006C7966">
        <w:rPr>
          <w:b/>
        </w:rPr>
        <w:t xml:space="preserve"> – </w:t>
      </w:r>
      <w:r w:rsidR="00E7277F" w:rsidRPr="00E7277F">
        <w:rPr>
          <w:b/>
          <w:i/>
        </w:rPr>
        <w:t>reserveConfirmedACK</w:t>
      </w:r>
      <w:r w:rsidRPr="006C7966">
        <w:t xml:space="preserve"> </w:t>
      </w:r>
      <w:r w:rsidRPr="006C7966">
        <w:rPr>
          <w:b/>
        </w:rPr>
        <w:t>message structure.</w:t>
      </w:r>
    </w:p>
    <w:p w14:paraId="2792A41E" w14:textId="77777777" w:rsidR="001A62C0" w:rsidRPr="006C7966" w:rsidRDefault="001A62C0" w:rsidP="001A62C0">
      <w:r w:rsidRPr="006C7966">
        <w:t xml:space="preserve">The </w:t>
      </w:r>
      <w:r w:rsidR="00E7277F" w:rsidRPr="00E7277F">
        <w:rPr>
          <w:i/>
        </w:rPr>
        <w:t>reserveConfirmedACK</w:t>
      </w:r>
      <w:r w:rsidRPr="006C7966">
        <w:rPr>
          <w:b/>
        </w:rPr>
        <w:t xml:space="preserve"> </w:t>
      </w:r>
      <w:r w:rsidRPr="006C7966">
        <w:t>message has no parameters as all relevant information is carried in the NSI CS header structure.</w:t>
      </w:r>
    </w:p>
    <w:p w14:paraId="3FAED788" w14:textId="77777777" w:rsidR="003C0EB2" w:rsidRDefault="001A62C0" w:rsidP="007040F7">
      <w:pPr>
        <w:pStyle w:val="Heading4"/>
        <w:spacing w:before="120"/>
      </w:pPr>
      <w:r w:rsidRPr="006C7966">
        <w:t>Failed</w:t>
      </w:r>
      <w:r w:rsidRPr="006C7966">
        <w:rPr>
          <w:iCs/>
          <w:color w:val="808080" w:themeColor="text1" w:themeTint="7F"/>
        </w:rPr>
        <w:t xml:space="preserve">: </w:t>
      </w:r>
      <w:r w:rsidR="00075FC8" w:rsidRPr="007040F7">
        <w:rPr>
          <w:i/>
        </w:rPr>
        <w:t>reserveFailed</w:t>
      </w:r>
    </w:p>
    <w:p w14:paraId="318F64EF" w14:textId="20AAB315" w:rsidR="003C0EB2" w:rsidRDefault="001A62C0" w:rsidP="007040F7">
      <w:r w:rsidRPr="006C7966">
        <w:t xml:space="preserve">A </w:t>
      </w:r>
      <w:r w:rsidR="00E7277F" w:rsidRPr="00E7277F">
        <w:t>PA</w:t>
      </w:r>
      <w:r w:rsidRPr="006C7966">
        <w:t xml:space="preserve"> sends this negative </w:t>
      </w:r>
      <w:r w:rsidR="00E7277F" w:rsidRPr="00E7277F">
        <w:rPr>
          <w:b/>
          <w:i/>
        </w:rPr>
        <w:t>reserveFailed</w:t>
      </w:r>
      <w:r w:rsidRPr="006C7966">
        <w:t xml:space="preserve"> response to the </w:t>
      </w:r>
      <w:r w:rsidR="00522401" w:rsidRPr="00522401">
        <w:t>RA</w:t>
      </w:r>
      <w:r w:rsidRPr="006C7966">
        <w:t xml:space="preserve"> that issued the original reservation request message if the requested reservation criteria could not be met.</w:t>
      </w:r>
      <w:r w:rsidR="00E411A9">
        <w:t xml:space="preserve"> </w:t>
      </w:r>
      <w:r w:rsidRPr="006C7966">
        <w:t>This message is also sent in response to a reserve request for a modification to an existing schedule if the required modification is not possible.</w:t>
      </w:r>
    </w:p>
    <w:p w14:paraId="13F5D9E9" w14:textId="4FA4DFE1" w:rsidR="003C0EB2" w:rsidRDefault="001A62C0" w:rsidP="007040F7">
      <w:r w:rsidRPr="006C7966">
        <w:lastRenderedPageBreak/>
        <w:br/>
      </w: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01CDE3F8" wp14:editId="52AF4DFA">
            <wp:extent cx="3992880" cy="1485900"/>
            <wp:effectExtent l="0" t="0" r="0" b="1270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59B58A92" w14:textId="032D9DD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31</w:t>
      </w:r>
      <w:r w:rsidR="00075FC8" w:rsidRPr="006C7966">
        <w:rPr>
          <w:b/>
        </w:rPr>
        <w:fldChar w:fldCharType="end"/>
      </w:r>
      <w:r w:rsidRPr="006C7966">
        <w:rPr>
          <w:b/>
        </w:rPr>
        <w:t xml:space="preserve"> – </w:t>
      </w:r>
      <w:r w:rsidR="00E7277F" w:rsidRPr="00E7277F">
        <w:rPr>
          <w:b/>
          <w:i/>
        </w:rPr>
        <w:t>reserveFailed</w:t>
      </w:r>
      <w:r w:rsidRPr="006C7966">
        <w:rPr>
          <w:b/>
        </w:rPr>
        <w:t xml:space="preserve"> message structure.</w:t>
      </w:r>
    </w:p>
    <w:p w14:paraId="2491F575" w14:textId="77777777" w:rsidR="001A62C0" w:rsidRPr="007040F7" w:rsidRDefault="00075FC8" w:rsidP="001A62C0">
      <w:pPr>
        <w:spacing w:before="120" w:after="120"/>
        <w:rPr>
          <w:b/>
          <w:i/>
          <w:iCs/>
          <w:color w:val="808080" w:themeColor="text1" w:themeTint="7F"/>
          <w:u w:val="single"/>
        </w:rPr>
      </w:pPr>
      <w:r w:rsidRPr="007040F7">
        <w:rPr>
          <w:b/>
          <w:i/>
          <w:iCs/>
          <w:color w:val="808080" w:themeColor="text1" w:themeTint="7F"/>
          <w:u w:val="single"/>
        </w:rPr>
        <w:t>Parameters</w:t>
      </w:r>
    </w:p>
    <w:p w14:paraId="0E824AFF" w14:textId="77777777" w:rsidR="003C0EB2" w:rsidRDefault="001A62C0" w:rsidP="007040F7">
      <w:pPr>
        <w:spacing w:after="120"/>
      </w:pPr>
      <w:r w:rsidRPr="006C7966">
        <w:t xml:space="preserve">The </w:t>
      </w:r>
      <w:r w:rsidR="00E7277F" w:rsidRPr="00E7277F">
        <w:rPr>
          <w:i/>
        </w:rPr>
        <w:t>reserveFailed</w:t>
      </w:r>
      <w:r w:rsidRPr="006C7966">
        <w:t xml:space="preserve"> message has the following parameters:</w:t>
      </w:r>
    </w:p>
    <w:tbl>
      <w:tblPr>
        <w:tblStyle w:val="TableGrid"/>
        <w:tblW w:w="0" w:type="auto"/>
        <w:tblInd w:w="250" w:type="dxa"/>
        <w:tblLook w:val="04A0" w:firstRow="1" w:lastRow="0" w:firstColumn="1" w:lastColumn="0" w:noHBand="0" w:noVBand="1"/>
      </w:tblPr>
      <w:tblGrid>
        <w:gridCol w:w="2410"/>
        <w:gridCol w:w="5953"/>
      </w:tblGrid>
      <w:tr w:rsidR="001A62C0" w:rsidRPr="006C7966" w14:paraId="5B8E669E" w14:textId="77777777">
        <w:tc>
          <w:tcPr>
            <w:tcW w:w="2410" w:type="dxa"/>
            <w:shd w:val="clear" w:color="auto" w:fill="A7CAFF"/>
          </w:tcPr>
          <w:p w14:paraId="54D0168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DFC1A6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063F39E" w14:textId="77777777">
        <w:tc>
          <w:tcPr>
            <w:tcW w:w="2410" w:type="dxa"/>
          </w:tcPr>
          <w:p w14:paraId="01039CE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2A649A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04208CA" w14:textId="77777777">
        <w:tc>
          <w:tcPr>
            <w:tcW w:w="2410" w:type="dxa"/>
          </w:tcPr>
          <w:p w14:paraId="5585CDF9"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093BA553"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0B2EEAB6" w14:textId="77777777">
        <w:tc>
          <w:tcPr>
            <w:tcW w:w="2410" w:type="dxa"/>
          </w:tcPr>
          <w:p w14:paraId="10580A99"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1C9B4190"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21EF00D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17</w:t>
      </w:r>
      <w:r w:rsidR="00075FC8" w:rsidRPr="006C7966">
        <w:rPr>
          <w:b/>
        </w:rPr>
        <w:fldChar w:fldCharType="end"/>
      </w:r>
      <w:r w:rsidRPr="006C7966">
        <w:rPr>
          <w:b/>
        </w:rPr>
        <w:t xml:space="preserve"> </w:t>
      </w:r>
      <w:r w:rsidR="00E7277F" w:rsidRPr="00E7277F">
        <w:rPr>
          <w:b/>
          <w:i/>
        </w:rPr>
        <w:t>reserveFailed</w:t>
      </w:r>
      <w:r w:rsidRPr="006C7966">
        <w:t xml:space="preserve"> </w:t>
      </w:r>
      <w:r w:rsidRPr="006C7966">
        <w:rPr>
          <w:b/>
        </w:rPr>
        <w:t>message parameters</w:t>
      </w:r>
    </w:p>
    <w:p w14:paraId="68FFFED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FE04390" w14:textId="23D6C386" w:rsidR="001A62C0" w:rsidRPr="006C7966" w:rsidRDefault="001A62C0" w:rsidP="001A62C0">
      <w:r w:rsidRPr="006C7966">
        <w:t xml:space="preserve">If the </w:t>
      </w:r>
      <w:r w:rsidR="00E7277F" w:rsidRPr="00E7277F">
        <w:rPr>
          <w:i/>
        </w:rPr>
        <w:t>reserveFailed</w:t>
      </w:r>
      <w:r w:rsidRPr="006C7966">
        <w:t xml:space="preserve"> operation is successful, a </w:t>
      </w:r>
      <w:r w:rsidR="00E7277F" w:rsidRPr="00E7277F">
        <w:rPr>
          <w:i/>
        </w:rPr>
        <w:t>reserveFailedACK</w:t>
      </w:r>
      <w:r w:rsidRPr="006C7966">
        <w:rPr>
          <w:b/>
        </w:rPr>
        <w:t xml:space="preserve"> </w:t>
      </w:r>
      <w:r w:rsidRPr="006C7966">
        <w:t xml:space="preserve">message is returned, otherwise a </w:t>
      </w:r>
      <w:r w:rsidR="00E7277F" w:rsidRPr="00E7277F">
        <w:rPr>
          <w:i/>
        </w:rPr>
        <w:t>serviceException</w:t>
      </w:r>
      <w:r w:rsidRPr="006C7966">
        <w:t xml:space="preserve"> is returned.</w:t>
      </w:r>
      <w:r w:rsidR="00E411A9">
        <w:t xml:space="preserve"> </w:t>
      </w:r>
      <w:r w:rsidR="0058451C">
        <w:t>An RA</w:t>
      </w:r>
      <w:r w:rsidRPr="006C7966">
        <w:t xml:space="preserve"> sends this </w:t>
      </w:r>
      <w:r w:rsidR="00E7277F" w:rsidRPr="00E7277F">
        <w:rPr>
          <w:i/>
        </w:rPr>
        <w:t>reserveFailedACK</w:t>
      </w:r>
      <w:r w:rsidRPr="006C7966">
        <w:rPr>
          <w:b/>
        </w:rPr>
        <w:t xml:space="preserve"> </w:t>
      </w:r>
      <w:r w:rsidRPr="006C7966">
        <w:t xml:space="preserve">message immediately after receiving the </w:t>
      </w:r>
      <w:r w:rsidR="00E7277F" w:rsidRPr="00E7277F">
        <w:rPr>
          <w:i/>
        </w:rPr>
        <w:t>reserveFailed</w:t>
      </w:r>
      <w:r w:rsidRPr="006C7966">
        <w:t xml:space="preserve"> request to acknowledge to the </w:t>
      </w:r>
      <w:r w:rsidR="00E7277F" w:rsidRPr="00E7277F">
        <w:t>PA</w:t>
      </w:r>
      <w:r w:rsidRPr="006C7966">
        <w:t xml:space="preserve"> the </w:t>
      </w:r>
      <w:r w:rsidR="00E7277F" w:rsidRPr="00E7277F">
        <w:rPr>
          <w:i/>
        </w:rPr>
        <w:t>reserveFailed</w:t>
      </w:r>
      <w:r w:rsidRPr="006C7966">
        <w:t xml:space="preserve"> request has been accepted for processing.</w:t>
      </w:r>
      <w:r w:rsidR="00E411A9">
        <w:t xml:space="preserve"> </w:t>
      </w:r>
      <w:r w:rsidRPr="006C7966">
        <w:t xml:space="preserve">The </w:t>
      </w:r>
      <w:r w:rsidR="00E7277F" w:rsidRPr="00E7277F">
        <w:rPr>
          <w:i/>
        </w:rPr>
        <w:t>reserveFailedACK</w:t>
      </w:r>
      <w:r w:rsidRPr="006C7966">
        <w:rPr>
          <w:b/>
        </w:rPr>
        <w:t xml:space="preserve"> </w:t>
      </w:r>
      <w:r w:rsidRPr="006C7966">
        <w:t>message is implemented using the generic acknowledgement message.</w:t>
      </w:r>
    </w:p>
    <w:p w14:paraId="198CD3C4" w14:textId="77777777" w:rsidR="001A62C0" w:rsidRPr="006C7966" w:rsidRDefault="001A62C0" w:rsidP="001A62C0"/>
    <w:p w14:paraId="4AA4C1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4F4218" wp14:editId="3DA76E22">
            <wp:extent cx="3924300" cy="617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DA4CC2D" w14:textId="0117B2A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32</w:t>
      </w:r>
      <w:r w:rsidR="00075FC8" w:rsidRPr="006C7966">
        <w:rPr>
          <w:b/>
        </w:rPr>
        <w:fldChar w:fldCharType="end"/>
      </w:r>
      <w:r w:rsidRPr="006C7966">
        <w:rPr>
          <w:b/>
        </w:rPr>
        <w:t xml:space="preserve"> – </w:t>
      </w:r>
      <w:r w:rsidR="00E7277F" w:rsidRPr="00E7277F">
        <w:rPr>
          <w:b/>
          <w:i/>
        </w:rPr>
        <w:t>reserveFailedACK</w:t>
      </w:r>
      <w:r w:rsidRPr="006C7966">
        <w:t xml:space="preserve"> </w:t>
      </w:r>
      <w:r w:rsidRPr="006C7966">
        <w:rPr>
          <w:b/>
        </w:rPr>
        <w:t>message structure.</w:t>
      </w:r>
    </w:p>
    <w:p w14:paraId="2639A4E7" w14:textId="77777777" w:rsidR="001A62C0" w:rsidRPr="006C7966" w:rsidRDefault="001A62C0" w:rsidP="001A62C0">
      <w:r w:rsidRPr="006C7966">
        <w:t xml:space="preserve">The </w:t>
      </w:r>
      <w:r w:rsidR="00E7277F" w:rsidRPr="00E7277F">
        <w:rPr>
          <w:i/>
        </w:rPr>
        <w:t>reserveFailedACK</w:t>
      </w:r>
      <w:r w:rsidRPr="006C7966">
        <w:rPr>
          <w:b/>
        </w:rPr>
        <w:t xml:space="preserve"> </w:t>
      </w:r>
      <w:r w:rsidRPr="006C7966">
        <w:t>message has no parameters as all relevant information is carried in the NSI CS header structure.</w:t>
      </w:r>
    </w:p>
    <w:p w14:paraId="0C78017F" w14:textId="77777777" w:rsidR="001A62C0" w:rsidRPr="006C7966" w:rsidRDefault="001A62C0" w:rsidP="001A62C0"/>
    <w:p w14:paraId="72DE14DD" w14:textId="77777777" w:rsidR="001A62C0" w:rsidRPr="006C7966" w:rsidRDefault="00075FC8" w:rsidP="00D628FD">
      <w:pPr>
        <w:pStyle w:val="Heading3"/>
      </w:pPr>
      <w:bookmarkStart w:id="783" w:name="_Toc355354861"/>
      <w:bookmarkStart w:id="784" w:name="_Toc232679062"/>
      <w:bookmarkStart w:id="785" w:name="_Toc437518637"/>
      <w:r w:rsidRPr="007040F7">
        <w:rPr>
          <w:i/>
        </w:rPr>
        <w:t>reserveCommit</w:t>
      </w:r>
      <w:r w:rsidR="001A62C0" w:rsidRPr="006C7966">
        <w:t xml:space="preserve"> message elements</w:t>
      </w:r>
      <w:bookmarkEnd w:id="783"/>
      <w:bookmarkEnd w:id="784"/>
      <w:bookmarkEnd w:id="785"/>
    </w:p>
    <w:p w14:paraId="4CD3572C" w14:textId="3B23C9F9" w:rsidR="001A62C0" w:rsidRPr="006C7966" w:rsidRDefault="001A62C0" w:rsidP="001A62C0">
      <w:r w:rsidRPr="006C7966">
        <w:t xml:space="preserve">The </w:t>
      </w:r>
      <w:r w:rsidR="00E7277F" w:rsidRPr="00E7277F">
        <w:rPr>
          <w:i/>
        </w:rPr>
        <w:t>reserveCommit</w:t>
      </w:r>
      <w:r w:rsidRPr="006C7966">
        <w:t xml:space="preserve"> message is sent from </w:t>
      </w:r>
      <w:r w:rsidR="0058451C">
        <w:t>an RA</w:t>
      </w:r>
      <w:r w:rsidRPr="006C7966">
        <w:t xml:space="preserve"> to a </w:t>
      </w:r>
      <w:r w:rsidR="00E7277F" w:rsidRPr="00E7277F">
        <w:t>PA</w:t>
      </w:r>
      <w:r w:rsidRPr="006C7966">
        <w:t xml:space="preserve"> when a reservation or modification to an existing reservation is being committed.</w:t>
      </w:r>
      <w:r w:rsidR="00E411A9">
        <w:t xml:space="preserve"> </w:t>
      </w:r>
      <w:r w:rsidRPr="006C7966">
        <w:t xml:space="preserve">This reservation </w:t>
      </w:r>
      <w:r w:rsidR="00915527">
        <w:t>MUST</w:t>
      </w:r>
      <w:r w:rsidRPr="006C7966">
        <w:t xml:space="preserve"> currently reside in the Reserve Held state for this operation to be accepted.</w:t>
      </w:r>
      <w:r w:rsidR="00E411A9">
        <w:t xml:space="preserve"> </w:t>
      </w:r>
      <w:r w:rsidRPr="006C7966">
        <w:t xml:space="preserve">The </w:t>
      </w:r>
      <w:r w:rsidR="00E7277F" w:rsidRPr="00E7277F">
        <w:rPr>
          <w:i/>
        </w:rPr>
        <w:t>reserveCommitACK</w:t>
      </w:r>
      <w:r w:rsidRPr="006C7966">
        <w:t xml:space="preserve"> indicates that the </w:t>
      </w:r>
      <w:r w:rsidR="00E7277F" w:rsidRPr="00E7277F">
        <w:t>PA</w:t>
      </w:r>
      <w:r w:rsidRPr="006C7966">
        <w:t xml:space="preserve"> has accepted the modify request for processing. A </w:t>
      </w:r>
      <w:r w:rsidR="00E7277F" w:rsidRPr="00E7277F">
        <w:rPr>
          <w:i/>
        </w:rPr>
        <w:t>reserveCommitConfirmed</w:t>
      </w:r>
      <w:r w:rsidRPr="006C7966">
        <w:t xml:space="preserve"> or </w:t>
      </w:r>
      <w:r w:rsidR="00E7277F" w:rsidRPr="00E7277F">
        <w:rPr>
          <w:i/>
        </w:rPr>
        <w:t>reserveCommitFailed</w:t>
      </w:r>
      <w:r w:rsidRPr="006C7966">
        <w:t xml:space="preserve"> message will be sent asynchronously to the </w:t>
      </w:r>
      <w:r w:rsidR="00522401" w:rsidRPr="00522401">
        <w:t>RA</w:t>
      </w:r>
      <w:r w:rsidRPr="006C7966">
        <w:t xml:space="preserve"> when reserve or modify processing has completed.</w:t>
      </w:r>
    </w:p>
    <w:p w14:paraId="62C41A9C"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69"/>
        <w:gridCol w:w="1182"/>
        <w:gridCol w:w="2159"/>
        <w:gridCol w:w="2482"/>
        <w:gridCol w:w="1656"/>
      </w:tblGrid>
      <w:tr w:rsidR="001A62C0" w:rsidRPr="006C7966" w14:paraId="5FECD545" w14:textId="77777777">
        <w:tc>
          <w:tcPr>
            <w:tcW w:w="1269" w:type="dxa"/>
            <w:shd w:val="clear" w:color="auto" w:fill="99CCFF"/>
          </w:tcPr>
          <w:p w14:paraId="183DB488"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182" w:type="dxa"/>
            <w:shd w:val="clear" w:color="auto" w:fill="99CCFF"/>
          </w:tcPr>
          <w:p w14:paraId="1243816D"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59" w:type="dxa"/>
            <w:shd w:val="clear" w:color="auto" w:fill="99CCFF"/>
          </w:tcPr>
          <w:p w14:paraId="42C8F908"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330677D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56" w:type="dxa"/>
            <w:shd w:val="clear" w:color="auto" w:fill="99CCFF"/>
          </w:tcPr>
          <w:p w14:paraId="1A30DF2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0BA8DC04" w14:textId="77777777">
        <w:tc>
          <w:tcPr>
            <w:tcW w:w="1269" w:type="dxa"/>
          </w:tcPr>
          <w:p w14:paraId="1BBEA191"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182" w:type="dxa"/>
          </w:tcPr>
          <w:p w14:paraId="7B4907E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59" w:type="dxa"/>
          </w:tcPr>
          <w:p w14:paraId="3BC1D72E"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w:t>
            </w:r>
          </w:p>
        </w:tc>
        <w:tc>
          <w:tcPr>
            <w:tcW w:w="2482" w:type="dxa"/>
          </w:tcPr>
          <w:p w14:paraId="1668CFAA"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reserveCommitACK</w:t>
            </w:r>
          </w:p>
        </w:tc>
        <w:tc>
          <w:tcPr>
            <w:tcW w:w="1656" w:type="dxa"/>
          </w:tcPr>
          <w:p w14:paraId="4DF358F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2ABF0BC" w14:textId="77777777">
        <w:tc>
          <w:tcPr>
            <w:tcW w:w="1269" w:type="dxa"/>
          </w:tcPr>
          <w:p w14:paraId="680D4896"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182" w:type="dxa"/>
          </w:tcPr>
          <w:p w14:paraId="60A6991A"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724C68E3"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reserveCommitConfirmed</w:t>
            </w:r>
          </w:p>
        </w:tc>
        <w:tc>
          <w:tcPr>
            <w:tcW w:w="2482" w:type="dxa"/>
          </w:tcPr>
          <w:p w14:paraId="7860C2A0"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reserveCommitConfirmedACK</w:t>
            </w:r>
          </w:p>
        </w:tc>
        <w:tc>
          <w:tcPr>
            <w:tcW w:w="1656" w:type="dxa"/>
          </w:tcPr>
          <w:p w14:paraId="33175F33"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3192E823" w14:textId="77777777">
        <w:tc>
          <w:tcPr>
            <w:tcW w:w="1269" w:type="dxa"/>
          </w:tcPr>
          <w:p w14:paraId="393F2188" w14:textId="77777777" w:rsidR="001A62C0" w:rsidRPr="006C7966" w:rsidRDefault="001A62C0" w:rsidP="001A62C0">
            <w:pPr>
              <w:ind w:left="113"/>
              <w:rPr>
                <w:rFonts w:eastAsia="Times New Roman"/>
                <w:sz w:val="16"/>
                <w:szCs w:val="16"/>
              </w:rPr>
            </w:pPr>
            <w:r w:rsidRPr="006C7966">
              <w:rPr>
                <w:rFonts w:eastAsia="Times New Roman"/>
                <w:sz w:val="16"/>
                <w:szCs w:val="16"/>
              </w:rPr>
              <w:t>Failed</w:t>
            </w:r>
          </w:p>
        </w:tc>
        <w:tc>
          <w:tcPr>
            <w:tcW w:w="1182" w:type="dxa"/>
          </w:tcPr>
          <w:p w14:paraId="45F631F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59" w:type="dxa"/>
          </w:tcPr>
          <w:p w14:paraId="10E7256D" w14:textId="77777777" w:rsidR="001A62C0" w:rsidRPr="006C7966" w:rsidRDefault="00E7277F" w:rsidP="001A62C0">
            <w:pPr>
              <w:ind w:left="113"/>
              <w:rPr>
                <w:rFonts w:eastAsia="Times New Roman"/>
                <w:sz w:val="16"/>
                <w:szCs w:val="16"/>
              </w:rPr>
            </w:pPr>
            <w:r w:rsidRPr="00E7277F">
              <w:rPr>
                <w:rFonts w:eastAsia="Times New Roman"/>
                <w:i/>
                <w:sz w:val="16"/>
                <w:szCs w:val="16"/>
              </w:rPr>
              <w:t>reserveCommitFailed</w:t>
            </w:r>
          </w:p>
        </w:tc>
        <w:tc>
          <w:tcPr>
            <w:tcW w:w="2482" w:type="dxa"/>
          </w:tcPr>
          <w:p w14:paraId="0E937A87" w14:textId="77777777" w:rsidR="001A62C0" w:rsidRPr="006C7966" w:rsidRDefault="00E95EF4" w:rsidP="001A62C0">
            <w:pPr>
              <w:ind w:left="113"/>
              <w:rPr>
                <w:rFonts w:eastAsia="Times New Roman"/>
                <w:sz w:val="16"/>
                <w:szCs w:val="16"/>
              </w:rPr>
            </w:pPr>
            <w:r w:rsidRPr="00E95EF4">
              <w:rPr>
                <w:rFonts w:eastAsia="Times New Roman"/>
                <w:i/>
                <w:sz w:val="16"/>
                <w:szCs w:val="16"/>
              </w:rPr>
              <w:t>reserveCommitFailedACK</w:t>
            </w:r>
          </w:p>
        </w:tc>
        <w:tc>
          <w:tcPr>
            <w:tcW w:w="1656" w:type="dxa"/>
          </w:tcPr>
          <w:p w14:paraId="4AD03BC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5ADF455D" w14:textId="77777777">
        <w:tc>
          <w:tcPr>
            <w:tcW w:w="1269" w:type="dxa"/>
          </w:tcPr>
          <w:p w14:paraId="6BE0572F" w14:textId="77777777" w:rsidR="006A2564" w:rsidRPr="006C7966" w:rsidRDefault="006A2564" w:rsidP="001A62C0">
            <w:pPr>
              <w:ind w:left="113"/>
              <w:rPr>
                <w:rFonts w:eastAsia="Times New Roman"/>
                <w:sz w:val="16"/>
                <w:szCs w:val="16"/>
              </w:rPr>
            </w:pPr>
            <w:r>
              <w:rPr>
                <w:rFonts w:eastAsia="Times New Roman"/>
                <w:sz w:val="16"/>
                <w:szCs w:val="18"/>
              </w:rPr>
              <w:t>Error</w:t>
            </w:r>
          </w:p>
        </w:tc>
        <w:tc>
          <w:tcPr>
            <w:tcW w:w="1182" w:type="dxa"/>
          </w:tcPr>
          <w:p w14:paraId="187DA96D" w14:textId="77777777" w:rsidR="006A2564" w:rsidRPr="006C7966" w:rsidRDefault="006A2564" w:rsidP="001A62C0">
            <w:pPr>
              <w:ind w:left="113"/>
              <w:rPr>
                <w:rFonts w:eastAsia="Times New Roman"/>
                <w:sz w:val="16"/>
                <w:szCs w:val="16"/>
              </w:rPr>
            </w:pPr>
            <w:r>
              <w:rPr>
                <w:rFonts w:eastAsia="Times New Roman"/>
                <w:sz w:val="16"/>
                <w:szCs w:val="18"/>
              </w:rPr>
              <w:t>N/A</w:t>
            </w:r>
          </w:p>
        </w:tc>
        <w:tc>
          <w:tcPr>
            <w:tcW w:w="2159" w:type="dxa"/>
          </w:tcPr>
          <w:p w14:paraId="27D97E1C"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2482" w:type="dxa"/>
          </w:tcPr>
          <w:p w14:paraId="5DC7C4E6"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c>
          <w:tcPr>
            <w:tcW w:w="1656" w:type="dxa"/>
          </w:tcPr>
          <w:p w14:paraId="53D98565" w14:textId="77777777" w:rsidR="006A2564" w:rsidRPr="002B03FE" w:rsidRDefault="006A2564" w:rsidP="001A62C0">
            <w:pPr>
              <w:ind w:left="113"/>
              <w:rPr>
                <w:rFonts w:eastAsia="Times New Roman"/>
                <w:i/>
                <w:sz w:val="16"/>
                <w:szCs w:val="16"/>
              </w:rPr>
            </w:pPr>
            <w:r w:rsidRPr="00B22F2D">
              <w:rPr>
                <w:rFonts w:eastAsia="Times New Roman"/>
                <w:i/>
                <w:sz w:val="16"/>
                <w:szCs w:val="18"/>
              </w:rPr>
              <w:t>N/A</w:t>
            </w:r>
          </w:p>
        </w:tc>
      </w:tr>
    </w:tbl>
    <w:p w14:paraId="4274DA2D" w14:textId="6708169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18</w:t>
      </w:r>
      <w:r w:rsidR="00075FC8" w:rsidRPr="006C7966">
        <w:rPr>
          <w:b/>
        </w:rPr>
        <w:fldChar w:fldCharType="end"/>
      </w:r>
      <w:r w:rsidRPr="006C7966">
        <w:rPr>
          <w:b/>
        </w:rPr>
        <w:t xml:space="preserve"> </w:t>
      </w:r>
      <w:r w:rsidR="007B50AA">
        <w:rPr>
          <w:b/>
          <w:i/>
        </w:rPr>
        <w:t>r</w:t>
      </w:r>
      <w:r w:rsidR="00E7277F" w:rsidRPr="00E7277F">
        <w:rPr>
          <w:b/>
          <w:i/>
        </w:rPr>
        <w:t>eserveCommit</w:t>
      </w:r>
      <w:r w:rsidRPr="006C7966">
        <w:rPr>
          <w:b/>
        </w:rPr>
        <w:t xml:space="preserve"> message elements</w:t>
      </w:r>
    </w:p>
    <w:p w14:paraId="17E2BE93" w14:textId="77777777" w:rsidR="001A62C0" w:rsidRPr="006C7966" w:rsidRDefault="001A62C0" w:rsidP="00D628FD">
      <w:pPr>
        <w:pStyle w:val="Heading4"/>
      </w:pPr>
      <w:r w:rsidRPr="006C7966">
        <w:lastRenderedPageBreak/>
        <w:t xml:space="preserve">Request: </w:t>
      </w:r>
      <w:r w:rsidR="00075FC8" w:rsidRPr="007040F7">
        <w:rPr>
          <w:i/>
        </w:rPr>
        <w:t>reserveCommit</w:t>
      </w:r>
    </w:p>
    <w:p w14:paraId="70B5D927" w14:textId="3C56B2F6" w:rsidR="001A62C0" w:rsidRPr="006C7966" w:rsidRDefault="001A62C0" w:rsidP="001A62C0">
      <w:r w:rsidRPr="006C7966">
        <w:t xml:space="preserve">The NSI CS </w:t>
      </w:r>
      <w:r w:rsidR="00E7277F" w:rsidRPr="00E95EF4">
        <w:rPr>
          <w:i/>
        </w:rPr>
        <w:t>reserveCommit</w:t>
      </w:r>
      <w:r w:rsidRPr="006C7966">
        <w:rPr>
          <w:b/>
        </w:rPr>
        <w:t xml:space="preserve"> </w:t>
      </w:r>
      <w:r w:rsidRPr="006C7966">
        <w:t xml:space="preserve">message allows </w:t>
      </w:r>
      <w:r w:rsidR="0058451C">
        <w:t>an RA</w:t>
      </w:r>
      <w:r w:rsidRPr="006C7966">
        <w:t xml:space="preserve"> to commit a previously allocated reservation or modification on a reservation.</w:t>
      </w:r>
      <w:r w:rsidR="00E411A9">
        <w:t xml:space="preserve"> </w:t>
      </w:r>
      <w:r w:rsidRPr="006C7966">
        <w:t xml:space="preserve">The </w:t>
      </w:r>
      <w:r w:rsidR="00E7277F" w:rsidRPr="00E95EF4">
        <w:rPr>
          <w:i/>
        </w:rPr>
        <w:t>reserveCommit</w:t>
      </w:r>
      <w:r w:rsidRPr="006C7966">
        <w:t xml:space="preserve"> request </w:t>
      </w:r>
      <w:r w:rsidR="00915527">
        <w:t>MUST</w:t>
      </w:r>
      <w:r w:rsidRPr="006C7966">
        <w:t xml:space="preserve"> arrive at the Provider Agent before the reservation timeout occurs.</w:t>
      </w:r>
    </w:p>
    <w:p w14:paraId="0B589F83" w14:textId="77777777" w:rsidR="001A62C0" w:rsidRPr="006C7966" w:rsidRDefault="001A62C0" w:rsidP="001A62C0"/>
    <w:p w14:paraId="61EC1F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38D8E7" wp14:editId="2EE60BDB">
            <wp:extent cx="3817620" cy="693420"/>
            <wp:effectExtent l="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3A78096F" w14:textId="651C4BA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33</w:t>
      </w:r>
      <w:r w:rsidR="00075FC8" w:rsidRPr="006C7966">
        <w:rPr>
          <w:b/>
        </w:rPr>
        <w:fldChar w:fldCharType="end"/>
      </w:r>
      <w:r w:rsidRPr="006C7966">
        <w:rPr>
          <w:b/>
        </w:rPr>
        <w:t xml:space="preserve"> – </w:t>
      </w:r>
      <w:r w:rsidR="00E7277F" w:rsidRPr="00E7277F">
        <w:rPr>
          <w:b/>
          <w:i/>
        </w:rPr>
        <w:t>reserveCommit</w:t>
      </w:r>
      <w:r w:rsidRPr="006C7966">
        <w:rPr>
          <w:b/>
        </w:rPr>
        <w:t xml:space="preserve"> request message structure.</w:t>
      </w:r>
    </w:p>
    <w:p w14:paraId="2A0EB4B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1380F67" w14:textId="77777777" w:rsidR="001A62C0" w:rsidRPr="006C7966" w:rsidRDefault="001A62C0" w:rsidP="001A62C0">
      <w:r w:rsidRPr="006C7966">
        <w:t xml:space="preserve">The </w:t>
      </w:r>
      <w:r w:rsidR="00E7277F" w:rsidRPr="00E95EF4">
        <w:rPr>
          <w:bCs/>
          <w:i/>
        </w:rPr>
        <w:t>reserveCommit</w:t>
      </w:r>
      <w:r w:rsidRPr="006C7966">
        <w:rPr>
          <w:b/>
          <w:bCs/>
        </w:rPr>
        <w:t xml:space="preserve"> </w:t>
      </w:r>
      <w:r w:rsidRPr="006C7966">
        <w:t>message has the following parameters:</w:t>
      </w:r>
    </w:p>
    <w:p w14:paraId="2EB38F0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51C3E6C" w14:textId="77777777">
        <w:tc>
          <w:tcPr>
            <w:tcW w:w="2410" w:type="dxa"/>
            <w:shd w:val="clear" w:color="auto" w:fill="A7CAFF"/>
          </w:tcPr>
          <w:p w14:paraId="3981CF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0C40B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5AAAD66" w14:textId="77777777">
        <w:tc>
          <w:tcPr>
            <w:tcW w:w="2410" w:type="dxa"/>
          </w:tcPr>
          <w:p w14:paraId="47936BB5"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97DA9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that is to be committed.</w:t>
            </w:r>
          </w:p>
        </w:tc>
      </w:tr>
    </w:tbl>
    <w:p w14:paraId="3FCAFF57"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19</w:t>
      </w:r>
      <w:r w:rsidR="00075FC8" w:rsidRPr="006C7966">
        <w:rPr>
          <w:b/>
        </w:rPr>
        <w:fldChar w:fldCharType="end"/>
      </w:r>
      <w:r w:rsidRPr="006C7966">
        <w:rPr>
          <w:b/>
        </w:rPr>
        <w:t xml:space="preserve"> </w:t>
      </w:r>
      <w:r w:rsidR="00E7277F" w:rsidRPr="00E7277F">
        <w:rPr>
          <w:b/>
          <w:bCs/>
          <w:i/>
        </w:rPr>
        <w:t>reserveCommit</w:t>
      </w:r>
      <w:r w:rsidRPr="006C7966">
        <w:rPr>
          <w:b/>
          <w:bCs/>
        </w:rPr>
        <w:t xml:space="preserve"> </w:t>
      </w:r>
      <w:r w:rsidRPr="006C7966">
        <w:rPr>
          <w:b/>
        </w:rPr>
        <w:t>message parameters</w:t>
      </w:r>
    </w:p>
    <w:p w14:paraId="69B28BE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01AE6BA6" w14:textId="2D34DFFA" w:rsidR="001A62C0" w:rsidRPr="006C7966" w:rsidRDefault="001A62C0" w:rsidP="001A62C0">
      <w:r w:rsidRPr="006C7966">
        <w:t xml:space="preserve">If the </w:t>
      </w:r>
      <w:r w:rsidR="00E7277F" w:rsidRPr="00E95EF4">
        <w:rPr>
          <w:bCs/>
          <w:i/>
        </w:rPr>
        <w:t>reserveCommit</w:t>
      </w:r>
      <w:r w:rsidRPr="006C7966">
        <w:rPr>
          <w:b/>
          <w:bCs/>
        </w:rPr>
        <w:t xml:space="preserve"> </w:t>
      </w:r>
      <w:r w:rsidRPr="006C7966">
        <w:t xml:space="preserve">operation is successful, a </w:t>
      </w:r>
      <w:r w:rsidR="00E7277F" w:rsidRPr="00E95EF4">
        <w:rPr>
          <w:i/>
        </w:rPr>
        <w:t>reserveCommitACK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E7277F" w:rsidRPr="00E95EF4">
        <w:rPr>
          <w:i/>
        </w:rPr>
        <w:t>reserveCommitACK</w:t>
      </w:r>
      <w:r w:rsidRPr="006C7966">
        <w:rPr>
          <w:b/>
        </w:rPr>
        <w:t xml:space="preserve"> </w:t>
      </w:r>
      <w:r w:rsidRPr="006C7966">
        <w:t xml:space="preserve">message immediately after receiving the </w:t>
      </w:r>
      <w:r w:rsidR="00E7277F" w:rsidRPr="00E95EF4">
        <w:rPr>
          <w:bCs/>
          <w:i/>
        </w:rPr>
        <w:t>reserveCommit</w:t>
      </w:r>
      <w:r w:rsidRPr="006C7966">
        <w:rPr>
          <w:b/>
          <w:bCs/>
        </w:rPr>
        <w:t xml:space="preserve"> </w:t>
      </w:r>
      <w:r w:rsidRPr="006C7966">
        <w:t xml:space="preserve">request to acknowledge to the </w:t>
      </w:r>
      <w:r w:rsidR="00522401" w:rsidRPr="00522401">
        <w:t>RA</w:t>
      </w:r>
      <w:r w:rsidRPr="006C7966">
        <w:t xml:space="preserve"> the </w:t>
      </w:r>
      <w:r w:rsidR="00E7277F" w:rsidRPr="00E95EF4">
        <w:rPr>
          <w:bCs/>
          <w:i/>
        </w:rPr>
        <w:t>reserveCommit</w:t>
      </w:r>
      <w:r w:rsidRPr="006C7966">
        <w:rPr>
          <w:b/>
          <w:bCs/>
        </w:rPr>
        <w:t xml:space="preserve"> </w:t>
      </w:r>
      <w:r w:rsidRPr="006C7966">
        <w:t>request has been accepted for processing.</w:t>
      </w:r>
      <w:r w:rsidR="00E411A9">
        <w:t xml:space="preserve"> </w:t>
      </w:r>
      <w:r w:rsidRPr="006C7966">
        <w:t xml:space="preserve">The </w:t>
      </w:r>
      <w:r w:rsidR="00E7277F" w:rsidRPr="00E95EF4">
        <w:rPr>
          <w:i/>
        </w:rPr>
        <w:t>reserveCommitACK</w:t>
      </w:r>
      <w:r w:rsidRPr="006C7966">
        <w:rPr>
          <w:b/>
        </w:rPr>
        <w:t xml:space="preserve"> </w:t>
      </w:r>
      <w:r w:rsidRPr="006C7966">
        <w:t>message is implemented using the generic acknowledgement message.</w:t>
      </w:r>
    </w:p>
    <w:p w14:paraId="1B647867" w14:textId="77777777" w:rsidR="001A62C0" w:rsidRPr="006C7966" w:rsidRDefault="001A62C0" w:rsidP="001A62C0"/>
    <w:p w14:paraId="786BCAA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1A6A7" wp14:editId="1F432332">
            <wp:extent cx="39243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A4970B5" w14:textId="60814F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34</w:t>
      </w:r>
      <w:r w:rsidR="00075FC8" w:rsidRPr="006C7966">
        <w:rPr>
          <w:b/>
        </w:rPr>
        <w:fldChar w:fldCharType="end"/>
      </w:r>
      <w:r w:rsidRPr="006C7966">
        <w:rPr>
          <w:b/>
        </w:rPr>
        <w:t xml:space="preserve"> – </w:t>
      </w:r>
      <w:r w:rsidR="00E7277F" w:rsidRPr="00E7277F">
        <w:rPr>
          <w:b/>
          <w:i/>
          <w:iCs/>
        </w:rPr>
        <w:t>reserveCommitACK</w:t>
      </w:r>
      <w:r w:rsidRPr="006C7966">
        <w:rPr>
          <w:b/>
        </w:rPr>
        <w:t xml:space="preserve"> message structure.</w:t>
      </w:r>
    </w:p>
    <w:p w14:paraId="4E75B116" w14:textId="77777777" w:rsidR="001A62C0" w:rsidRPr="006C7966" w:rsidRDefault="001A62C0" w:rsidP="001A62C0">
      <w:r w:rsidRPr="006C7966">
        <w:t xml:space="preserve">The </w:t>
      </w:r>
      <w:r w:rsidR="00E7277F" w:rsidRPr="00E95EF4">
        <w:rPr>
          <w:i/>
          <w:iCs/>
        </w:rPr>
        <w:t>reserveCommitACK</w:t>
      </w:r>
      <w:r w:rsidRPr="006C7966">
        <w:t xml:space="preserve"> message has no parameters as all relevant information is carried in the NSI CS header structure.</w:t>
      </w:r>
    </w:p>
    <w:p w14:paraId="141770F6" w14:textId="77777777" w:rsidR="001A62C0" w:rsidRPr="006C7966" w:rsidRDefault="00075FC8" w:rsidP="00D628FD">
      <w:pPr>
        <w:pStyle w:val="Heading4"/>
      </w:pPr>
      <w:r w:rsidRPr="007040F7">
        <w:rPr>
          <w:iCs/>
        </w:rPr>
        <w:t>Confirmation</w:t>
      </w:r>
      <w:r w:rsidR="001A62C0" w:rsidRPr="006C7966">
        <w:rPr>
          <w:iCs/>
          <w:color w:val="808080" w:themeColor="text1" w:themeTint="7F"/>
        </w:rPr>
        <w:t xml:space="preserve">: </w:t>
      </w:r>
      <w:r w:rsidRPr="007040F7">
        <w:rPr>
          <w:i/>
        </w:rPr>
        <w:t>reserveCommitConfirmed</w:t>
      </w:r>
    </w:p>
    <w:p w14:paraId="62554A48" w14:textId="77777777" w:rsidR="001A62C0" w:rsidRPr="006C7966" w:rsidRDefault="001A62C0" w:rsidP="001A62C0">
      <w:r w:rsidRPr="006C7966">
        <w:t xml:space="preserve">This </w:t>
      </w:r>
      <w:r w:rsidR="00E7277F" w:rsidRPr="00E95EF4">
        <w:rPr>
          <w:i/>
        </w:rPr>
        <w:t>reserveCommitConfirmed</w:t>
      </w:r>
      <w:r w:rsidRPr="006C7966">
        <w:t xml:space="preserve"> message is sent from a </w:t>
      </w:r>
      <w:r w:rsidR="00E7277F" w:rsidRPr="00E7277F">
        <w:t>PA</w:t>
      </w:r>
      <w:r w:rsidRPr="006C7966">
        <w:t xml:space="preserve"> to </w:t>
      </w:r>
      <w:r w:rsidR="00522401" w:rsidRPr="00522401">
        <w:t>RA</w:t>
      </w:r>
      <w:r w:rsidRPr="006C7966">
        <w:t xml:space="preserve"> as an indication of a successful </w:t>
      </w:r>
      <w:r w:rsidR="00E7277F" w:rsidRPr="00E95EF4">
        <w:rPr>
          <w:i/>
        </w:rPr>
        <w:t>reserveCommit</w:t>
      </w:r>
      <w:r w:rsidRPr="006C7966">
        <w:t xml:space="preserve"> request for a reservation previously in a Reserve Held state.</w:t>
      </w:r>
    </w:p>
    <w:p w14:paraId="7D0F9F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DA9F66D" wp14:editId="2C5F9575">
            <wp:extent cx="3924300" cy="693420"/>
            <wp:effectExtent l="0" t="0" r="0" b="0"/>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B740CB1" w14:textId="5BC9B3B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35</w:t>
      </w:r>
      <w:r w:rsidR="00075FC8" w:rsidRPr="006C7966">
        <w:rPr>
          <w:b/>
        </w:rPr>
        <w:fldChar w:fldCharType="end"/>
      </w:r>
      <w:r w:rsidRPr="006C7966">
        <w:rPr>
          <w:b/>
        </w:rPr>
        <w:t xml:space="preserve"> – </w:t>
      </w:r>
      <w:r w:rsidR="00E7277F" w:rsidRPr="00E7277F">
        <w:rPr>
          <w:b/>
          <w:i/>
        </w:rPr>
        <w:t>reserveCommitConfirmed</w:t>
      </w:r>
      <w:r w:rsidRPr="006C7966">
        <w:rPr>
          <w:b/>
        </w:rPr>
        <w:t xml:space="preserve"> message structure.</w:t>
      </w:r>
    </w:p>
    <w:p w14:paraId="0E17B97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F320768" w14:textId="77777777" w:rsidR="001A62C0" w:rsidRPr="006C7966" w:rsidRDefault="001A62C0" w:rsidP="001A62C0">
      <w:r w:rsidRPr="006C7966">
        <w:t xml:space="preserve">The </w:t>
      </w:r>
      <w:r w:rsidR="00E7277F" w:rsidRPr="00E95EF4">
        <w:rPr>
          <w:bCs/>
          <w:i/>
        </w:rPr>
        <w:t>reserveCommitConfirmed</w:t>
      </w:r>
      <w:r w:rsidRPr="006C7966">
        <w:rPr>
          <w:b/>
          <w:bCs/>
        </w:rPr>
        <w:t xml:space="preserve"> </w:t>
      </w:r>
      <w:r w:rsidRPr="006C7966">
        <w:t>message has the following parameters:</w:t>
      </w:r>
    </w:p>
    <w:p w14:paraId="7D52F51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D9629C7" w14:textId="77777777">
        <w:tc>
          <w:tcPr>
            <w:tcW w:w="2410" w:type="dxa"/>
            <w:shd w:val="clear" w:color="auto" w:fill="A7CAFF"/>
          </w:tcPr>
          <w:p w14:paraId="7290C10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6491AC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C76769F" w14:textId="77777777">
        <w:tc>
          <w:tcPr>
            <w:tcW w:w="2410" w:type="dxa"/>
          </w:tcPr>
          <w:p w14:paraId="74CD821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0B03D1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committed.</w:t>
            </w:r>
          </w:p>
        </w:tc>
      </w:tr>
    </w:tbl>
    <w:p w14:paraId="57B1886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20</w:t>
      </w:r>
      <w:r w:rsidR="00075FC8" w:rsidRPr="006C7966">
        <w:rPr>
          <w:b/>
        </w:rPr>
        <w:fldChar w:fldCharType="end"/>
      </w:r>
      <w:r w:rsidRPr="006C7966">
        <w:rPr>
          <w:b/>
        </w:rPr>
        <w:t xml:space="preserve"> </w:t>
      </w:r>
      <w:r w:rsidR="00E7277F" w:rsidRPr="00E7277F">
        <w:rPr>
          <w:b/>
          <w:bCs/>
          <w:i/>
        </w:rPr>
        <w:t>reserveCommitConfirmed</w:t>
      </w:r>
      <w:r w:rsidRPr="006C7966">
        <w:rPr>
          <w:b/>
          <w:bCs/>
        </w:rPr>
        <w:t xml:space="preserve"> </w:t>
      </w:r>
      <w:r w:rsidRPr="006C7966">
        <w:rPr>
          <w:b/>
        </w:rPr>
        <w:t>message parameters</w:t>
      </w:r>
    </w:p>
    <w:p w14:paraId="50C9CA2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85E117D" w14:textId="5FC469F0" w:rsidR="001A62C0" w:rsidRPr="006C7966" w:rsidRDefault="001A62C0" w:rsidP="001A62C0">
      <w:r w:rsidRPr="006C7966">
        <w:t xml:space="preserve">If the </w:t>
      </w:r>
      <w:r w:rsidR="00E7277F" w:rsidRPr="00E95EF4">
        <w:rPr>
          <w:bCs/>
          <w:i/>
        </w:rPr>
        <w:t>reserveCommitConfirmed</w:t>
      </w:r>
      <w:r w:rsidRPr="006C7966">
        <w:rPr>
          <w:b/>
          <w:bCs/>
        </w:rPr>
        <w:t xml:space="preserve"> </w:t>
      </w:r>
      <w:r w:rsidRPr="006C7966">
        <w:t xml:space="preserve">operation is successful, a </w:t>
      </w:r>
      <w:r w:rsidR="00E95EF4" w:rsidRPr="00E95EF4">
        <w:rPr>
          <w:i/>
        </w:rPr>
        <w:t>reserveCommitConfirmedACK</w:t>
      </w:r>
      <w:r w:rsidRPr="006C7966">
        <w:rPr>
          <w:b/>
        </w:rPr>
        <w:t xml:space="preserve"> </w:t>
      </w:r>
      <w:r w:rsidRPr="006C7966">
        <w:t xml:space="preserve">message is returned, otherwise a </w:t>
      </w:r>
      <w:r w:rsidR="00E7277F" w:rsidRPr="00E95EF4">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E95EF4">
        <w:rPr>
          <w:i/>
        </w:rPr>
        <w:t>reserveCommitConfirmedACK</w:t>
      </w:r>
      <w:r w:rsidRPr="006C7966">
        <w:rPr>
          <w:b/>
        </w:rPr>
        <w:t xml:space="preserve"> </w:t>
      </w:r>
      <w:r w:rsidRPr="006C7966">
        <w:t xml:space="preserve">message immediately after receiving the </w:t>
      </w:r>
      <w:r w:rsidR="00E7277F" w:rsidRPr="00E95EF4">
        <w:rPr>
          <w:bCs/>
          <w:i/>
        </w:rPr>
        <w:t>reserveCommitConfirmed</w:t>
      </w:r>
      <w:r w:rsidRPr="006C7966">
        <w:rPr>
          <w:b/>
          <w:bCs/>
        </w:rPr>
        <w:t xml:space="preserve"> </w:t>
      </w:r>
      <w:r w:rsidRPr="006C7966">
        <w:t xml:space="preserve">request to acknowledge to the </w:t>
      </w:r>
      <w:r w:rsidR="00E7277F" w:rsidRPr="00E7277F">
        <w:t>PA</w:t>
      </w:r>
      <w:r w:rsidRPr="006C7966">
        <w:t xml:space="preserve"> the </w:t>
      </w:r>
      <w:r w:rsidR="00E7277F" w:rsidRPr="00E95EF4">
        <w:rPr>
          <w:bCs/>
          <w:i/>
        </w:rPr>
        <w:t>reserveCommitConfirmed</w:t>
      </w:r>
      <w:r w:rsidRPr="006C7966">
        <w:rPr>
          <w:b/>
          <w:bCs/>
        </w:rPr>
        <w:t xml:space="preserve"> </w:t>
      </w:r>
      <w:r w:rsidRPr="006C7966">
        <w:t>request has been accepted for processing.</w:t>
      </w:r>
      <w:r w:rsidR="00E411A9">
        <w:t xml:space="preserve"> </w:t>
      </w:r>
      <w:r w:rsidRPr="006C7966">
        <w:t xml:space="preserve">The </w:t>
      </w:r>
      <w:r w:rsidR="00E95EF4" w:rsidRPr="00E95EF4">
        <w:rPr>
          <w:i/>
        </w:rPr>
        <w:t>reserveCommitConfirmedACK</w:t>
      </w:r>
      <w:r w:rsidRPr="006C7966">
        <w:rPr>
          <w:b/>
        </w:rPr>
        <w:t xml:space="preserve"> </w:t>
      </w:r>
      <w:r w:rsidRPr="006C7966">
        <w:t>message is implemented using the generic acknowledgement message.</w:t>
      </w:r>
    </w:p>
    <w:p w14:paraId="7BD1CCE3" w14:textId="77777777" w:rsidR="001A62C0" w:rsidRPr="006C7966" w:rsidRDefault="001A62C0" w:rsidP="001A62C0"/>
    <w:p w14:paraId="3AAE108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9F565AB" wp14:editId="064A4BDC">
            <wp:extent cx="3924300" cy="6172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2BE0D99" w14:textId="0D20F7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36</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101C83A5" w14:textId="77777777" w:rsidR="001A62C0" w:rsidRPr="006C7966" w:rsidRDefault="001A62C0" w:rsidP="001A62C0"/>
    <w:p w14:paraId="30F31B59" w14:textId="77777777" w:rsidR="001A62C0" w:rsidRPr="006C7966" w:rsidRDefault="001A62C0" w:rsidP="001A62C0">
      <w:r w:rsidRPr="006C7966">
        <w:t xml:space="preserve">The </w:t>
      </w:r>
      <w:r w:rsidR="00E95EF4" w:rsidRPr="00E95EF4">
        <w:rPr>
          <w:i/>
        </w:rPr>
        <w:t>reserveCommitConfirmedACK</w:t>
      </w:r>
      <w:r w:rsidRPr="006C7966">
        <w:rPr>
          <w:b/>
        </w:rPr>
        <w:t xml:space="preserve"> </w:t>
      </w:r>
      <w:r w:rsidRPr="006C7966">
        <w:t>message has no parameters as all relevant information is carried in the NSI CS header structure.</w:t>
      </w:r>
    </w:p>
    <w:p w14:paraId="796CE6F7" w14:textId="77777777" w:rsidR="001A62C0" w:rsidRPr="006C7966" w:rsidRDefault="001A62C0" w:rsidP="00D628FD">
      <w:pPr>
        <w:pStyle w:val="Heading4"/>
      </w:pPr>
      <w:r w:rsidRPr="006C7966">
        <w:t>Failed</w:t>
      </w:r>
      <w:r w:rsidRPr="006C7966">
        <w:rPr>
          <w:iCs/>
          <w:color w:val="808080" w:themeColor="text1" w:themeTint="7F"/>
        </w:rPr>
        <w:t xml:space="preserve">: </w:t>
      </w:r>
      <w:r w:rsidR="00075FC8" w:rsidRPr="007040F7">
        <w:rPr>
          <w:i/>
        </w:rPr>
        <w:t>reserveCommitFailed</w:t>
      </w:r>
    </w:p>
    <w:p w14:paraId="61E5966D" w14:textId="77777777" w:rsidR="001A62C0" w:rsidRPr="006C7966" w:rsidRDefault="001A62C0" w:rsidP="001A62C0">
      <w:r w:rsidRPr="006C7966">
        <w:t xml:space="preserve">This </w:t>
      </w:r>
      <w:r w:rsidR="00E7277F" w:rsidRPr="00FD4536">
        <w:rPr>
          <w:i/>
        </w:rPr>
        <w:t>reserveCommitFailed</w:t>
      </w:r>
      <w:r w:rsidRPr="006C7966">
        <w:t xml:space="preserve"> message is sent from a </w:t>
      </w:r>
      <w:r w:rsidR="00E7277F" w:rsidRPr="00E7277F">
        <w:t>PA</w:t>
      </w:r>
      <w:r w:rsidRPr="006C7966">
        <w:t xml:space="preserve"> to </w:t>
      </w:r>
      <w:r w:rsidR="00522401" w:rsidRPr="00522401">
        <w:t>RA</w:t>
      </w:r>
      <w:r w:rsidRPr="006C7966">
        <w:t xml:space="preserve"> as an indication of a </w:t>
      </w:r>
      <w:r w:rsidRPr="00FD4536">
        <w:rPr>
          <w:i/>
        </w:rPr>
        <w:t>reserve</w:t>
      </w:r>
      <w:r w:rsidRPr="006C7966">
        <w:t xml:space="preserve"> (or modify) commit failure. This is in response to an original </w:t>
      </w:r>
      <w:r w:rsidR="00E7277F" w:rsidRPr="00FD4536">
        <w:rPr>
          <w:i/>
        </w:rPr>
        <w:t>reserveCommit</w:t>
      </w:r>
      <w:r w:rsidRPr="006C7966">
        <w:t xml:space="preserve"> request from the associated </w:t>
      </w:r>
      <w:r w:rsidR="00522401" w:rsidRPr="00522401">
        <w:t>RA</w:t>
      </w:r>
      <w:r w:rsidRPr="006C7966">
        <w:t>.</w:t>
      </w:r>
      <w:r w:rsidRPr="006C7966">
        <w:br/>
      </w:r>
    </w:p>
    <w:p w14:paraId="3FC8C7D0"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B4CD843" wp14:editId="7E117C05">
            <wp:extent cx="3992880" cy="1485900"/>
            <wp:effectExtent l="0" t="0" r="0" b="12700"/>
            <wp:docPr id="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2880" cy="1485900"/>
                    </a:xfrm>
                    <a:prstGeom prst="rect">
                      <a:avLst/>
                    </a:prstGeom>
                    <a:noFill/>
                    <a:ln>
                      <a:noFill/>
                    </a:ln>
                  </pic:spPr>
                </pic:pic>
              </a:graphicData>
            </a:graphic>
          </wp:inline>
        </w:drawing>
      </w:r>
    </w:p>
    <w:p w14:paraId="14A645D7" w14:textId="44D318F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37</w:t>
      </w:r>
      <w:r w:rsidR="00075FC8" w:rsidRPr="006C7966">
        <w:rPr>
          <w:b/>
        </w:rPr>
        <w:fldChar w:fldCharType="end"/>
      </w:r>
      <w:r w:rsidRPr="006C7966">
        <w:rPr>
          <w:b/>
        </w:rPr>
        <w:t xml:space="preserve"> – </w:t>
      </w:r>
      <w:r w:rsidR="00E7277F" w:rsidRPr="00E7277F">
        <w:rPr>
          <w:b/>
          <w:i/>
        </w:rPr>
        <w:t>reserveCommitFailed</w:t>
      </w:r>
      <w:r w:rsidRPr="006C7966">
        <w:rPr>
          <w:b/>
        </w:rPr>
        <w:t xml:space="preserve"> message structure.</w:t>
      </w:r>
    </w:p>
    <w:p w14:paraId="49D2035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8D6662A" w14:textId="77777777" w:rsidR="001A62C0" w:rsidRPr="006C7966" w:rsidRDefault="001A62C0" w:rsidP="001A62C0">
      <w:r w:rsidRPr="006C7966">
        <w:t xml:space="preserve">The </w:t>
      </w:r>
      <w:r w:rsidR="00E7277F" w:rsidRPr="00FD4536">
        <w:rPr>
          <w:i/>
        </w:rPr>
        <w:t>reserveCommitFailed</w:t>
      </w:r>
      <w:r w:rsidRPr="006C7966">
        <w:rPr>
          <w:b/>
        </w:rPr>
        <w:t xml:space="preserve"> </w:t>
      </w:r>
      <w:r w:rsidRPr="006C7966">
        <w:t>message takes the following parameters:</w:t>
      </w:r>
    </w:p>
    <w:p w14:paraId="741A190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07F7C44" w14:textId="77777777">
        <w:tc>
          <w:tcPr>
            <w:tcW w:w="2410" w:type="dxa"/>
            <w:shd w:val="clear" w:color="auto" w:fill="A7CAFF"/>
          </w:tcPr>
          <w:p w14:paraId="283EC4C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B0F2EB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0EFCEAE" w14:textId="77777777">
        <w:tc>
          <w:tcPr>
            <w:tcW w:w="2410" w:type="dxa"/>
          </w:tcPr>
          <w:p w14:paraId="15CF247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6B74C1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This value will be unique within the context of the </w:t>
            </w:r>
            <w:r w:rsidR="00E7277F" w:rsidRPr="00E7277F">
              <w:rPr>
                <w:rFonts w:eastAsia="Times New Roman" w:cs="Arial"/>
                <w:color w:val="000000"/>
                <w:sz w:val="16"/>
                <w:szCs w:val="16"/>
              </w:rPr>
              <w:t>PA</w:t>
            </w:r>
            <w:r w:rsidRPr="006C7966">
              <w:rPr>
                <w:rFonts w:eastAsia="Times New Roman" w:cs="Arial"/>
                <w:color w:val="000000"/>
                <w:sz w:val="16"/>
                <w:szCs w:val="16"/>
              </w:rPr>
              <w:t>.</w:t>
            </w:r>
          </w:p>
        </w:tc>
      </w:tr>
      <w:tr w:rsidR="001A62C0" w:rsidRPr="006C7966" w14:paraId="5A688FC9" w14:textId="77777777">
        <w:tc>
          <w:tcPr>
            <w:tcW w:w="2410" w:type="dxa"/>
          </w:tcPr>
          <w:p w14:paraId="0AD88A08"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connectionStates</w:t>
            </w:r>
          </w:p>
        </w:tc>
        <w:tc>
          <w:tcPr>
            <w:tcW w:w="5953" w:type="dxa"/>
          </w:tcPr>
          <w:p w14:paraId="30341DD0"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Overall connection state for the reservation.</w:t>
            </w:r>
          </w:p>
        </w:tc>
      </w:tr>
      <w:tr w:rsidR="001A62C0" w:rsidRPr="006C7966" w14:paraId="7962B74C" w14:textId="77777777">
        <w:tc>
          <w:tcPr>
            <w:tcW w:w="2410" w:type="dxa"/>
          </w:tcPr>
          <w:p w14:paraId="786104B2" w14:textId="77777777" w:rsidR="001A62C0" w:rsidRPr="006C7966" w:rsidRDefault="00E7277F" w:rsidP="001A62C0">
            <w:pPr>
              <w:ind w:left="113"/>
              <w:rPr>
                <w:rFonts w:eastAsia="Times New Roman" w:cs="Arial"/>
                <w:color w:val="000000"/>
                <w:sz w:val="16"/>
                <w:szCs w:val="16"/>
              </w:rPr>
            </w:pPr>
            <w:r w:rsidRPr="00E7277F">
              <w:rPr>
                <w:rFonts w:eastAsia="Times New Roman" w:cs="Arial"/>
                <w:i/>
                <w:color w:val="000000"/>
                <w:sz w:val="16"/>
                <w:szCs w:val="16"/>
              </w:rPr>
              <w:t>serviceException</w:t>
            </w:r>
          </w:p>
        </w:tc>
        <w:tc>
          <w:tcPr>
            <w:tcW w:w="5953" w:type="dxa"/>
          </w:tcPr>
          <w:p w14:paraId="3CFE0DC3" w14:textId="7777777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Specific error condition indicating the reason for the failure.</w:t>
            </w:r>
          </w:p>
        </w:tc>
      </w:tr>
    </w:tbl>
    <w:p w14:paraId="5B1EC70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21</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parameters</w:t>
      </w:r>
    </w:p>
    <w:p w14:paraId="46C76C6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6B95AE96" w14:textId="464056CE" w:rsidR="001A62C0" w:rsidRPr="006C7966" w:rsidRDefault="001A62C0" w:rsidP="001A62C0">
      <w:r w:rsidRPr="006C7966">
        <w:t xml:space="preserve">If the </w:t>
      </w:r>
      <w:r w:rsidR="00E7277F" w:rsidRPr="00FD4536">
        <w:rPr>
          <w:i/>
        </w:rPr>
        <w:t>reserveCommitFailed</w:t>
      </w:r>
      <w:r w:rsidRPr="006C7966">
        <w:t xml:space="preserve"> operation is successful, a </w:t>
      </w:r>
      <w:r w:rsidR="00E95EF4" w:rsidRPr="00FD4536">
        <w:rPr>
          <w:i/>
        </w:rPr>
        <w:t>reserveCommitFailedACK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E95EF4" w:rsidRPr="00FD4536">
        <w:rPr>
          <w:i/>
        </w:rPr>
        <w:t>reserveCommitFailedACK</w:t>
      </w:r>
      <w:r w:rsidRPr="006C7966">
        <w:rPr>
          <w:b/>
        </w:rPr>
        <w:t xml:space="preserve"> </w:t>
      </w:r>
      <w:r w:rsidRPr="006C7966">
        <w:t xml:space="preserve">message immediately after receiving the </w:t>
      </w:r>
      <w:r w:rsidR="00E7277F" w:rsidRPr="00FD4536">
        <w:rPr>
          <w:i/>
        </w:rPr>
        <w:t>reserveCommitFailed</w:t>
      </w:r>
      <w:r w:rsidRPr="006C7966">
        <w:t xml:space="preserve"> request to acknowledge to the </w:t>
      </w:r>
      <w:r w:rsidR="00E7277F" w:rsidRPr="00E7277F">
        <w:t>PA</w:t>
      </w:r>
      <w:r w:rsidRPr="006C7966">
        <w:t xml:space="preserve"> the </w:t>
      </w:r>
      <w:r w:rsidR="00E7277F" w:rsidRPr="00FD4536">
        <w:rPr>
          <w:i/>
        </w:rPr>
        <w:t>reserveCommitFailed</w:t>
      </w:r>
      <w:r w:rsidRPr="006C7966">
        <w:t xml:space="preserve"> request has been accepted for processing.</w:t>
      </w:r>
      <w:r w:rsidR="00E411A9">
        <w:t xml:space="preserve"> </w:t>
      </w:r>
      <w:r w:rsidRPr="006C7966">
        <w:t xml:space="preserve">The </w:t>
      </w:r>
      <w:r w:rsidR="00E95EF4" w:rsidRPr="00FD4536">
        <w:rPr>
          <w:i/>
        </w:rPr>
        <w:t>reserveCommitFailedACK</w:t>
      </w:r>
      <w:r w:rsidRPr="006C7966">
        <w:rPr>
          <w:b/>
        </w:rPr>
        <w:t xml:space="preserve"> </w:t>
      </w:r>
      <w:r w:rsidRPr="006C7966">
        <w:t>message is implemented using the generic acknowledgement message.</w:t>
      </w:r>
    </w:p>
    <w:p w14:paraId="6857992A" w14:textId="77777777" w:rsidR="001A62C0" w:rsidRPr="006C7966" w:rsidRDefault="001A62C0" w:rsidP="001A62C0"/>
    <w:p w14:paraId="039BD706"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7FCFCB6A" wp14:editId="61BBAE99">
            <wp:extent cx="3924300" cy="617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C94B0D6" w14:textId="2D4F03B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38</w:t>
      </w:r>
      <w:r w:rsidR="00075FC8" w:rsidRPr="006C7966">
        <w:rPr>
          <w:b/>
        </w:rPr>
        <w:fldChar w:fldCharType="end"/>
      </w:r>
      <w:r w:rsidRPr="006C7966">
        <w:rPr>
          <w:b/>
        </w:rPr>
        <w:t xml:space="preserve"> – </w:t>
      </w:r>
      <w:r w:rsidR="00E95EF4" w:rsidRPr="00E95EF4">
        <w:rPr>
          <w:b/>
          <w:i/>
        </w:rPr>
        <w:t>reserveCommitFailedACK</w:t>
      </w:r>
      <w:r w:rsidRPr="006C7966">
        <w:t xml:space="preserve"> </w:t>
      </w:r>
      <w:r w:rsidRPr="006C7966">
        <w:rPr>
          <w:b/>
        </w:rPr>
        <w:t>message structure.</w:t>
      </w:r>
    </w:p>
    <w:p w14:paraId="3F50C94D" w14:textId="77777777" w:rsidR="001A62C0" w:rsidRPr="006C7966" w:rsidRDefault="001A62C0" w:rsidP="001A62C0"/>
    <w:p w14:paraId="1947545C" w14:textId="77777777" w:rsidR="001A62C0" w:rsidRPr="006C7966" w:rsidRDefault="001A62C0" w:rsidP="001A62C0">
      <w:r w:rsidRPr="006C7966">
        <w:t xml:space="preserve">The </w:t>
      </w:r>
      <w:r w:rsidR="00E95EF4" w:rsidRPr="00FD4536">
        <w:rPr>
          <w:i/>
        </w:rPr>
        <w:t>reserveCommitFailedACK</w:t>
      </w:r>
      <w:r w:rsidRPr="006C7966">
        <w:rPr>
          <w:b/>
        </w:rPr>
        <w:t xml:space="preserve"> </w:t>
      </w:r>
      <w:r w:rsidRPr="006C7966">
        <w:t>message has no parameters as all relevant information is carried in the NSI CS header structure.</w:t>
      </w:r>
    </w:p>
    <w:p w14:paraId="607C088A" w14:textId="77777777" w:rsidR="001A62C0" w:rsidRPr="006C7966" w:rsidRDefault="001A62C0" w:rsidP="001A62C0"/>
    <w:p w14:paraId="11607C0A" w14:textId="77777777" w:rsidR="001A62C0" w:rsidRPr="006C7966" w:rsidRDefault="00075FC8" w:rsidP="00D628FD">
      <w:pPr>
        <w:pStyle w:val="Heading3"/>
      </w:pPr>
      <w:bookmarkStart w:id="786" w:name="_Toc355354862"/>
      <w:bookmarkStart w:id="787" w:name="_Toc232679063"/>
      <w:bookmarkStart w:id="788" w:name="_Toc437518638"/>
      <w:r w:rsidRPr="007040F7">
        <w:rPr>
          <w:i/>
        </w:rPr>
        <w:t>reserveAbort</w:t>
      </w:r>
      <w:r w:rsidR="001A62C0" w:rsidRPr="006C7966">
        <w:t xml:space="preserve"> message elements</w:t>
      </w:r>
      <w:bookmarkEnd w:id="786"/>
      <w:bookmarkEnd w:id="787"/>
      <w:bookmarkEnd w:id="788"/>
    </w:p>
    <w:p w14:paraId="3D83404F" w14:textId="7FB15537" w:rsidR="001A62C0" w:rsidRPr="006C7966" w:rsidRDefault="001A62C0" w:rsidP="001A62C0">
      <w:r w:rsidRPr="006C7966">
        <w:t xml:space="preserve">The </w:t>
      </w:r>
      <w:r w:rsidR="00FD4536" w:rsidRPr="00FD4536">
        <w:rPr>
          <w:i/>
        </w:rPr>
        <w:t>reserveAbort</w:t>
      </w:r>
      <w:r w:rsidRPr="006C7966">
        <w:rPr>
          <w:b/>
        </w:rPr>
        <w:t xml:space="preserve"> </w:t>
      </w:r>
      <w:r w:rsidRPr="006C7966">
        <w:t xml:space="preserve">message is sent from </w:t>
      </w:r>
      <w:r w:rsidR="0058451C">
        <w:t>an RA</w:t>
      </w:r>
      <w:r w:rsidRPr="006C7966">
        <w:t xml:space="preserve"> to a </w:t>
      </w:r>
      <w:r w:rsidR="00E7277F" w:rsidRPr="00E7277F">
        <w:t>PA</w:t>
      </w:r>
      <w:r w:rsidRPr="006C7966">
        <w:t xml:space="preserve"> when an initial reservation request, or modification to an existing reservation is to be aborted, and the reservation state machine returned to the previous version of the reservation.</w:t>
      </w:r>
      <w:r w:rsidR="00E411A9">
        <w:t xml:space="preserve"> </w:t>
      </w:r>
      <w:r w:rsidRPr="006C7966">
        <w:t xml:space="preserve">The </w:t>
      </w:r>
      <w:r w:rsidR="00FD4536" w:rsidRPr="00FD4536">
        <w:rPr>
          <w:i/>
        </w:rPr>
        <w:t>reserveAbortACK</w:t>
      </w:r>
      <w:r w:rsidRPr="006C7966">
        <w:rPr>
          <w:b/>
        </w:rPr>
        <w:t xml:space="preserve"> </w:t>
      </w:r>
      <w:r w:rsidRPr="006C7966">
        <w:t xml:space="preserve">indicates that the </w:t>
      </w:r>
      <w:r w:rsidR="00E7277F" w:rsidRPr="00E7277F">
        <w:t>PA</w:t>
      </w:r>
      <w:r w:rsidRPr="006C7966">
        <w:t xml:space="preserve"> has accepted the abort request for processing. A </w:t>
      </w:r>
      <w:r w:rsidR="00FD4536" w:rsidRPr="00FD4536">
        <w:rPr>
          <w:i/>
        </w:rPr>
        <w:t>reserveAbortConfirmed</w:t>
      </w:r>
      <w:r w:rsidRPr="006C7966">
        <w:rPr>
          <w:b/>
        </w:rPr>
        <w:t xml:space="preserve"> </w:t>
      </w:r>
      <w:r w:rsidRPr="006C7966">
        <w:t xml:space="preserve">message will be sent asynchronously to the </w:t>
      </w:r>
      <w:r w:rsidR="00522401" w:rsidRPr="00522401">
        <w:t>RA</w:t>
      </w:r>
      <w:r w:rsidRPr="006C7966">
        <w:t xml:space="preserve"> when the abort processing has completed.</w:t>
      </w:r>
      <w:r w:rsidR="00E411A9">
        <w:t xml:space="preserve"> </w:t>
      </w:r>
      <w:r w:rsidRPr="006C7966">
        <w:t>There is no associated Failed message for this operation.</w:t>
      </w:r>
    </w:p>
    <w:p w14:paraId="6F46E4C6"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89"/>
        <w:gridCol w:w="1530"/>
        <w:gridCol w:w="1984"/>
        <w:gridCol w:w="2313"/>
        <w:gridCol w:w="1832"/>
      </w:tblGrid>
      <w:tr w:rsidR="001A62C0" w:rsidRPr="006C7966" w14:paraId="27C9A4D8" w14:textId="77777777">
        <w:tc>
          <w:tcPr>
            <w:tcW w:w="1089" w:type="dxa"/>
            <w:shd w:val="clear" w:color="auto" w:fill="99CCFF"/>
          </w:tcPr>
          <w:p w14:paraId="0DC3641D"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530" w:type="dxa"/>
            <w:shd w:val="clear" w:color="auto" w:fill="99CCFF"/>
          </w:tcPr>
          <w:p w14:paraId="1BE45A7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984" w:type="dxa"/>
            <w:shd w:val="clear" w:color="auto" w:fill="99CCFF"/>
          </w:tcPr>
          <w:p w14:paraId="226F6E5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313" w:type="dxa"/>
            <w:shd w:val="clear" w:color="auto" w:fill="99CCFF"/>
          </w:tcPr>
          <w:p w14:paraId="27E88A52"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32" w:type="dxa"/>
            <w:shd w:val="clear" w:color="auto" w:fill="99CCFF"/>
          </w:tcPr>
          <w:p w14:paraId="1F0F44A8"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9AE1AD0" w14:textId="77777777">
        <w:tc>
          <w:tcPr>
            <w:tcW w:w="1089" w:type="dxa"/>
          </w:tcPr>
          <w:p w14:paraId="7DC5B4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530" w:type="dxa"/>
          </w:tcPr>
          <w:p w14:paraId="24B24D1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984" w:type="dxa"/>
          </w:tcPr>
          <w:p w14:paraId="6744FE6A"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w:t>
            </w:r>
          </w:p>
        </w:tc>
        <w:tc>
          <w:tcPr>
            <w:tcW w:w="2313" w:type="dxa"/>
          </w:tcPr>
          <w:p w14:paraId="5CE12124"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reserveAbortACK</w:t>
            </w:r>
          </w:p>
        </w:tc>
        <w:tc>
          <w:tcPr>
            <w:tcW w:w="1832" w:type="dxa"/>
          </w:tcPr>
          <w:p w14:paraId="43C14CDA"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4E4AF32" w14:textId="77777777">
        <w:tc>
          <w:tcPr>
            <w:tcW w:w="1089" w:type="dxa"/>
          </w:tcPr>
          <w:p w14:paraId="574792A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530" w:type="dxa"/>
          </w:tcPr>
          <w:p w14:paraId="6FD2CD03"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984" w:type="dxa"/>
          </w:tcPr>
          <w:p w14:paraId="050FE7F3"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w:t>
            </w:r>
          </w:p>
        </w:tc>
        <w:tc>
          <w:tcPr>
            <w:tcW w:w="2313" w:type="dxa"/>
          </w:tcPr>
          <w:p w14:paraId="4E42127E" w14:textId="77777777" w:rsidR="001A62C0" w:rsidRPr="006C7966" w:rsidRDefault="00FD4536" w:rsidP="001A62C0">
            <w:pPr>
              <w:ind w:left="113"/>
              <w:rPr>
                <w:rFonts w:eastAsia="Times New Roman"/>
                <w:sz w:val="16"/>
                <w:szCs w:val="16"/>
              </w:rPr>
            </w:pPr>
            <w:r w:rsidRPr="00FD4536">
              <w:rPr>
                <w:rFonts w:eastAsia="Times New Roman"/>
                <w:i/>
                <w:sz w:val="16"/>
                <w:szCs w:val="16"/>
              </w:rPr>
              <w:t>reserveAbortConfirmedACK</w:t>
            </w:r>
          </w:p>
        </w:tc>
        <w:tc>
          <w:tcPr>
            <w:tcW w:w="1832" w:type="dxa"/>
          </w:tcPr>
          <w:p w14:paraId="57CC54F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A2564" w:rsidRPr="006C7966" w14:paraId="263ACF86" w14:textId="77777777">
        <w:trPr>
          <w:trHeight w:val="299"/>
        </w:trPr>
        <w:tc>
          <w:tcPr>
            <w:tcW w:w="1089" w:type="dxa"/>
          </w:tcPr>
          <w:p w14:paraId="6421E9BA" w14:textId="77777777" w:rsidR="006A2564" w:rsidRPr="006C7966" w:rsidRDefault="006A2564" w:rsidP="00896414">
            <w:pPr>
              <w:ind w:left="113"/>
              <w:rPr>
                <w:rFonts w:eastAsia="Times New Roman"/>
                <w:sz w:val="16"/>
                <w:szCs w:val="16"/>
              </w:rPr>
            </w:pPr>
            <w:r>
              <w:rPr>
                <w:rFonts w:eastAsia="Times New Roman"/>
                <w:sz w:val="16"/>
                <w:szCs w:val="16"/>
              </w:rPr>
              <w:t>Failed</w:t>
            </w:r>
          </w:p>
        </w:tc>
        <w:tc>
          <w:tcPr>
            <w:tcW w:w="1530" w:type="dxa"/>
          </w:tcPr>
          <w:p w14:paraId="0410793D" w14:textId="77777777" w:rsidR="006A2564" w:rsidRPr="006C7966" w:rsidRDefault="006A2564" w:rsidP="00312CEC">
            <w:pPr>
              <w:ind w:left="113"/>
              <w:rPr>
                <w:rFonts w:eastAsia="Times New Roman"/>
                <w:sz w:val="16"/>
                <w:szCs w:val="16"/>
              </w:rPr>
            </w:pPr>
            <w:r>
              <w:rPr>
                <w:rFonts w:eastAsia="Times New Roman"/>
                <w:sz w:val="16"/>
                <w:szCs w:val="16"/>
              </w:rPr>
              <w:t>N/A</w:t>
            </w:r>
          </w:p>
        </w:tc>
        <w:tc>
          <w:tcPr>
            <w:tcW w:w="1984" w:type="dxa"/>
          </w:tcPr>
          <w:p w14:paraId="0707C586"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2313" w:type="dxa"/>
          </w:tcPr>
          <w:p w14:paraId="5031472C"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c>
          <w:tcPr>
            <w:tcW w:w="1832" w:type="dxa"/>
          </w:tcPr>
          <w:p w14:paraId="0D84443F" w14:textId="77777777" w:rsidR="003C0EB2" w:rsidRDefault="00E411A9" w:rsidP="007040F7">
            <w:pPr>
              <w:keepNext/>
              <w:numPr>
                <w:ilvl w:val="5"/>
                <w:numId w:val="1"/>
              </w:numPr>
              <w:ind w:left="113"/>
              <w:outlineLvl w:val="5"/>
              <w:rPr>
                <w:rFonts w:eastAsia="Times New Roman"/>
                <w:sz w:val="16"/>
                <w:szCs w:val="16"/>
              </w:rPr>
            </w:pPr>
            <w:r>
              <w:rPr>
                <w:rFonts w:eastAsia="Times New Roman"/>
                <w:sz w:val="16"/>
                <w:szCs w:val="16"/>
              </w:rPr>
              <w:t xml:space="preserve"> </w:t>
            </w:r>
            <w:r w:rsidR="00257D6C">
              <w:rPr>
                <w:rFonts w:eastAsia="Times New Roman"/>
                <w:sz w:val="16"/>
                <w:szCs w:val="16"/>
              </w:rPr>
              <w:t xml:space="preserve"> </w:t>
            </w:r>
            <w:r w:rsidR="006A2564" w:rsidRPr="00B22F2D">
              <w:rPr>
                <w:rFonts w:eastAsia="Times New Roman"/>
                <w:sz w:val="16"/>
                <w:szCs w:val="16"/>
              </w:rPr>
              <w:t>N/A</w:t>
            </w:r>
          </w:p>
        </w:tc>
      </w:tr>
      <w:tr w:rsidR="00240FC7" w:rsidRPr="006C7966" w14:paraId="001E271B" w14:textId="77777777">
        <w:tc>
          <w:tcPr>
            <w:tcW w:w="1089" w:type="dxa"/>
          </w:tcPr>
          <w:p w14:paraId="393808B8"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1530" w:type="dxa"/>
          </w:tcPr>
          <w:p w14:paraId="35B347CC" w14:textId="77777777" w:rsidR="00240FC7" w:rsidRPr="006C7966" w:rsidRDefault="00240FC7" w:rsidP="001A62C0">
            <w:pPr>
              <w:ind w:left="113"/>
              <w:rPr>
                <w:rFonts w:eastAsia="Times New Roman"/>
                <w:sz w:val="16"/>
                <w:szCs w:val="16"/>
              </w:rPr>
            </w:pPr>
            <w:r>
              <w:rPr>
                <w:rFonts w:eastAsia="Times New Roman"/>
                <w:sz w:val="16"/>
                <w:szCs w:val="16"/>
              </w:rPr>
              <w:t>PA to RA</w:t>
            </w:r>
          </w:p>
        </w:tc>
        <w:tc>
          <w:tcPr>
            <w:tcW w:w="1984" w:type="dxa"/>
          </w:tcPr>
          <w:p w14:paraId="39D6257E" w14:textId="77777777" w:rsidR="00240FC7" w:rsidRPr="006C7966" w:rsidRDefault="00240FC7" w:rsidP="001A62C0">
            <w:pPr>
              <w:ind w:left="113"/>
              <w:rPr>
                <w:rFonts w:eastAsia="Times New Roman"/>
                <w:sz w:val="16"/>
                <w:szCs w:val="16"/>
              </w:rPr>
            </w:pPr>
            <w:r>
              <w:rPr>
                <w:rFonts w:eastAsia="Times New Roman"/>
                <w:sz w:val="16"/>
                <w:szCs w:val="16"/>
              </w:rPr>
              <w:t>error</w:t>
            </w:r>
          </w:p>
        </w:tc>
        <w:tc>
          <w:tcPr>
            <w:tcW w:w="2313" w:type="dxa"/>
          </w:tcPr>
          <w:p w14:paraId="67691814" w14:textId="77777777" w:rsidR="00240FC7" w:rsidRPr="006C7966" w:rsidRDefault="00240FC7" w:rsidP="001A62C0">
            <w:pPr>
              <w:ind w:left="113"/>
              <w:rPr>
                <w:rFonts w:eastAsia="Times New Roman"/>
                <w:sz w:val="16"/>
                <w:szCs w:val="16"/>
              </w:rPr>
            </w:pPr>
            <w:r>
              <w:rPr>
                <w:rFonts w:eastAsia="Times New Roman"/>
                <w:sz w:val="16"/>
                <w:szCs w:val="16"/>
              </w:rPr>
              <w:t>errorACK</w:t>
            </w:r>
          </w:p>
        </w:tc>
        <w:tc>
          <w:tcPr>
            <w:tcW w:w="1832" w:type="dxa"/>
          </w:tcPr>
          <w:p w14:paraId="45CDB824" w14:textId="77777777" w:rsidR="00240FC7" w:rsidRPr="006C7966" w:rsidRDefault="00240FC7" w:rsidP="001A62C0">
            <w:pPr>
              <w:ind w:left="113"/>
              <w:rPr>
                <w:rFonts w:eastAsia="Times New Roman"/>
                <w:sz w:val="16"/>
                <w:szCs w:val="16"/>
              </w:rPr>
            </w:pPr>
            <w:r w:rsidRPr="00E7277F">
              <w:rPr>
                <w:rFonts w:eastAsia="Times New Roman"/>
                <w:i/>
                <w:sz w:val="16"/>
                <w:szCs w:val="16"/>
              </w:rPr>
              <w:t>serviceException</w:t>
            </w:r>
          </w:p>
        </w:tc>
      </w:tr>
    </w:tbl>
    <w:p w14:paraId="1FCEEB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22</w:t>
      </w:r>
      <w:r w:rsidR="00075FC8" w:rsidRPr="006C7966">
        <w:rPr>
          <w:b/>
        </w:rPr>
        <w:fldChar w:fldCharType="end"/>
      </w:r>
      <w:r w:rsidRPr="006C7966">
        <w:rPr>
          <w:b/>
        </w:rPr>
        <w:t xml:space="preserve"> </w:t>
      </w:r>
      <w:r w:rsidR="00E7277F" w:rsidRPr="00E7277F">
        <w:rPr>
          <w:b/>
          <w:i/>
        </w:rPr>
        <w:t>reserveCommitFailed</w:t>
      </w:r>
      <w:r w:rsidRPr="006C7966">
        <w:rPr>
          <w:b/>
        </w:rPr>
        <w:t xml:space="preserve"> message elements</w:t>
      </w:r>
    </w:p>
    <w:p w14:paraId="601E62C5" w14:textId="77777777" w:rsidR="001A62C0" w:rsidRPr="006C7966" w:rsidRDefault="001A62C0" w:rsidP="00B22F2D">
      <w:pPr>
        <w:pStyle w:val="Heading4"/>
      </w:pPr>
      <w:r w:rsidRPr="006C7966">
        <w:t xml:space="preserve">Request: </w:t>
      </w:r>
      <w:r w:rsidR="00075FC8" w:rsidRPr="007040F7">
        <w:rPr>
          <w:i/>
        </w:rPr>
        <w:t>reserveAbort</w:t>
      </w:r>
    </w:p>
    <w:p w14:paraId="08C00061" w14:textId="77777777" w:rsidR="001A62C0" w:rsidRPr="006C7966" w:rsidRDefault="001A62C0" w:rsidP="001A62C0">
      <w:r w:rsidRPr="006C7966">
        <w:t xml:space="preserve">The NSI CS </w:t>
      </w:r>
      <w:r w:rsidR="00FD4536" w:rsidRPr="00FD4536">
        <w:rPr>
          <w:i/>
        </w:rPr>
        <w:t>reserveAbort</w:t>
      </w:r>
      <w:r w:rsidRPr="006C7966">
        <w:rPr>
          <w:b/>
        </w:rPr>
        <w:t xml:space="preserve"> </w:t>
      </w:r>
      <w:r w:rsidRPr="006C7966">
        <w:t xml:space="preserve">message allows </w:t>
      </w:r>
      <w:r w:rsidR="0058451C">
        <w:t>an RA</w:t>
      </w:r>
      <w:r w:rsidRPr="006C7966">
        <w:t xml:space="preserve"> to abort a previously requested reservation or modification on a reservation. </w:t>
      </w:r>
    </w:p>
    <w:p w14:paraId="48DB306D" w14:textId="77777777" w:rsidR="001A62C0" w:rsidRPr="006C7966" w:rsidRDefault="001A62C0" w:rsidP="001A62C0"/>
    <w:p w14:paraId="1BDD9F5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825FE9E" wp14:editId="64A5E7D6">
            <wp:extent cx="3817620" cy="693420"/>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20377D7E" w14:textId="511F10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39</w:t>
      </w:r>
      <w:r w:rsidR="00075FC8" w:rsidRPr="006C7966">
        <w:rPr>
          <w:b/>
        </w:rPr>
        <w:fldChar w:fldCharType="end"/>
      </w:r>
      <w:r w:rsidRPr="006C7966">
        <w:rPr>
          <w:b/>
        </w:rPr>
        <w:t xml:space="preserve"> – </w:t>
      </w:r>
      <w:r w:rsidR="00FD4536" w:rsidRPr="00FD4536">
        <w:rPr>
          <w:b/>
          <w:i/>
        </w:rPr>
        <w:t>reserveAbort</w:t>
      </w:r>
      <w:r w:rsidRPr="006C7966">
        <w:rPr>
          <w:b/>
        </w:rPr>
        <w:t xml:space="preserve"> request message structure.</w:t>
      </w:r>
    </w:p>
    <w:p w14:paraId="0BD601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C148896" w14:textId="77777777" w:rsidR="001A62C0" w:rsidRPr="006C7966" w:rsidRDefault="001A62C0" w:rsidP="001A62C0">
      <w:r w:rsidRPr="006C7966">
        <w:t xml:space="preserve">The </w:t>
      </w:r>
      <w:r w:rsidR="00FD4536" w:rsidRPr="00FD4536">
        <w:rPr>
          <w:bCs/>
          <w:i/>
        </w:rPr>
        <w:t>reserveAbort</w:t>
      </w:r>
      <w:r w:rsidRPr="006C7966">
        <w:rPr>
          <w:b/>
          <w:bCs/>
        </w:rPr>
        <w:t xml:space="preserve"> </w:t>
      </w:r>
      <w:r w:rsidRPr="006C7966">
        <w:t>message has the following parameters:</w:t>
      </w:r>
    </w:p>
    <w:p w14:paraId="2AC8B1C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44224AB" w14:textId="77777777">
        <w:tc>
          <w:tcPr>
            <w:tcW w:w="2410" w:type="dxa"/>
            <w:shd w:val="clear" w:color="auto" w:fill="A7CAFF"/>
          </w:tcPr>
          <w:p w14:paraId="70588CC8"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01DDA0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C2DA6C5" w14:textId="77777777">
        <w:tc>
          <w:tcPr>
            <w:tcW w:w="2410" w:type="dxa"/>
          </w:tcPr>
          <w:p w14:paraId="5885A41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19F3E1E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or modification that is to be aborted.</w:t>
            </w:r>
          </w:p>
        </w:tc>
      </w:tr>
    </w:tbl>
    <w:p w14:paraId="3E639D39"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23</w:t>
      </w:r>
      <w:r w:rsidR="00075FC8" w:rsidRPr="006C7966">
        <w:rPr>
          <w:b/>
        </w:rPr>
        <w:fldChar w:fldCharType="end"/>
      </w:r>
      <w:r w:rsidRPr="006C7966">
        <w:rPr>
          <w:b/>
        </w:rPr>
        <w:t xml:space="preserve"> </w:t>
      </w:r>
      <w:r w:rsidR="00FD4536" w:rsidRPr="00FD4536">
        <w:rPr>
          <w:b/>
          <w:bCs/>
          <w:i/>
        </w:rPr>
        <w:t>reserveAbort</w:t>
      </w:r>
      <w:r w:rsidRPr="006C7966">
        <w:rPr>
          <w:b/>
          <w:bCs/>
        </w:rPr>
        <w:t xml:space="preserve"> </w:t>
      </w:r>
      <w:r w:rsidRPr="006C7966">
        <w:rPr>
          <w:b/>
        </w:rPr>
        <w:t>message parameters</w:t>
      </w:r>
    </w:p>
    <w:p w14:paraId="0E935C6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64C2326" w14:textId="095AE185" w:rsidR="001A62C0" w:rsidRPr="006C7966" w:rsidRDefault="001A62C0" w:rsidP="001A62C0">
      <w:r w:rsidRPr="006C7966">
        <w:t xml:space="preserve">If the </w:t>
      </w:r>
      <w:r w:rsidR="00FD4536" w:rsidRPr="00FD4536">
        <w:rPr>
          <w:bCs/>
          <w:i/>
        </w:rPr>
        <w:t>reserveAbort</w:t>
      </w:r>
      <w:r w:rsidRPr="006C7966">
        <w:rPr>
          <w:b/>
          <w:bCs/>
        </w:rPr>
        <w:t xml:space="preserve"> </w:t>
      </w:r>
      <w:r w:rsidRPr="006C7966">
        <w:t xml:space="preserve">operation is successful, a </w:t>
      </w:r>
      <w:r w:rsidR="00FD4536" w:rsidRPr="00FD4536">
        <w:rPr>
          <w:bCs/>
          <w:i/>
        </w:rPr>
        <w:t>reserveAbortACK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bCs/>
          <w:i/>
        </w:rPr>
        <w:t>reserveAbortACK</w:t>
      </w:r>
      <w:r w:rsidRPr="006C7966">
        <w:rPr>
          <w:b/>
        </w:rPr>
        <w:t xml:space="preserve"> </w:t>
      </w:r>
      <w:r w:rsidRPr="006C7966">
        <w:t xml:space="preserve">message immediately after receiving the </w:t>
      </w:r>
      <w:r w:rsidR="00FD4536" w:rsidRPr="00FD4536">
        <w:rPr>
          <w:bCs/>
          <w:i/>
        </w:rPr>
        <w:t>reserveAbort</w:t>
      </w:r>
      <w:r w:rsidRPr="006C7966">
        <w:rPr>
          <w:b/>
          <w:bCs/>
        </w:rPr>
        <w:t xml:space="preserve"> </w:t>
      </w:r>
      <w:r w:rsidRPr="006C7966">
        <w:t xml:space="preserve">request to acknowledge to the </w:t>
      </w:r>
      <w:r w:rsidR="00522401" w:rsidRPr="00522401">
        <w:t>RA</w:t>
      </w:r>
      <w:r w:rsidRPr="006C7966">
        <w:t xml:space="preserve"> the </w:t>
      </w:r>
      <w:r w:rsidR="00FD4536" w:rsidRPr="00FD4536">
        <w:rPr>
          <w:bCs/>
          <w:i/>
        </w:rPr>
        <w:t>reserveAbort</w:t>
      </w:r>
      <w:r w:rsidRPr="006C7966">
        <w:rPr>
          <w:b/>
          <w:bCs/>
        </w:rPr>
        <w:t xml:space="preserve"> </w:t>
      </w:r>
      <w:r w:rsidRPr="006C7966">
        <w:t>request has been accepted for processing.</w:t>
      </w:r>
      <w:r w:rsidR="00E411A9">
        <w:t xml:space="preserve"> </w:t>
      </w:r>
      <w:r w:rsidRPr="006C7966">
        <w:t xml:space="preserve">The </w:t>
      </w:r>
      <w:r w:rsidR="00FD4536" w:rsidRPr="00FD4536">
        <w:rPr>
          <w:bCs/>
          <w:i/>
        </w:rPr>
        <w:t>reserveAbortACK</w:t>
      </w:r>
      <w:r w:rsidRPr="006C7966">
        <w:rPr>
          <w:b/>
        </w:rPr>
        <w:t xml:space="preserve"> </w:t>
      </w:r>
      <w:r w:rsidRPr="006C7966">
        <w:t>message is implemented using the generic acknowledgement message.</w:t>
      </w:r>
    </w:p>
    <w:p w14:paraId="71ED32D5" w14:textId="77777777" w:rsidR="001A62C0" w:rsidRPr="006C7966" w:rsidRDefault="001A62C0" w:rsidP="001A62C0"/>
    <w:p w14:paraId="33C400E7"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4BBBE112" wp14:editId="01B651B3">
            <wp:extent cx="3924300" cy="6172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01636A93" w14:textId="7E8A50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40</w:t>
      </w:r>
      <w:r w:rsidR="00075FC8" w:rsidRPr="006C7966">
        <w:rPr>
          <w:b/>
        </w:rPr>
        <w:fldChar w:fldCharType="end"/>
      </w:r>
      <w:r w:rsidRPr="006C7966">
        <w:rPr>
          <w:b/>
        </w:rPr>
        <w:t xml:space="preserve"> – </w:t>
      </w:r>
      <w:r w:rsidR="00FD4536" w:rsidRPr="00FD4536">
        <w:rPr>
          <w:b/>
          <w:bCs/>
          <w:i/>
        </w:rPr>
        <w:t>reserveAbortACK</w:t>
      </w:r>
      <w:r w:rsidRPr="006C7966">
        <w:t xml:space="preserve"> </w:t>
      </w:r>
      <w:r w:rsidRPr="006C7966">
        <w:rPr>
          <w:b/>
        </w:rPr>
        <w:t>message structure.</w:t>
      </w:r>
    </w:p>
    <w:p w14:paraId="5DFC35E9" w14:textId="77777777" w:rsidR="001A62C0" w:rsidRPr="006C7966" w:rsidRDefault="001A62C0" w:rsidP="001A62C0">
      <w:r w:rsidRPr="006C7966">
        <w:t xml:space="preserve">The </w:t>
      </w:r>
      <w:r w:rsidR="00FD4536" w:rsidRPr="00FD4536">
        <w:rPr>
          <w:bCs/>
          <w:i/>
        </w:rPr>
        <w:t>reserveAbortACK</w:t>
      </w:r>
      <w:r w:rsidRPr="006C7966">
        <w:rPr>
          <w:b/>
        </w:rPr>
        <w:t xml:space="preserve"> </w:t>
      </w:r>
      <w:r w:rsidRPr="006C7966">
        <w:t>message has no parameters as all relevant information is carried in the NSI CS header structure.</w:t>
      </w:r>
    </w:p>
    <w:p w14:paraId="2FAD0171" w14:textId="77777777" w:rsidR="001A62C0" w:rsidRPr="006C7966" w:rsidRDefault="00075FC8" w:rsidP="00D628FD">
      <w:pPr>
        <w:pStyle w:val="Heading4"/>
      </w:pPr>
      <w:r w:rsidRPr="007040F7">
        <w:rPr>
          <w:iCs/>
        </w:rPr>
        <w:t xml:space="preserve">Confirmation: </w:t>
      </w:r>
      <w:r w:rsidRPr="007040F7">
        <w:rPr>
          <w:i/>
        </w:rPr>
        <w:t>reserveAbortConfirmed</w:t>
      </w:r>
    </w:p>
    <w:p w14:paraId="1B1D0A2B" w14:textId="1B4CBB7A" w:rsidR="001A62C0" w:rsidRPr="006C7966" w:rsidRDefault="001A62C0" w:rsidP="001A62C0">
      <w:r w:rsidRPr="006C7966">
        <w:t xml:space="preserve">This </w:t>
      </w:r>
      <w:r w:rsidR="00FD4536" w:rsidRPr="00FD4536">
        <w:rPr>
          <w:i/>
        </w:rPr>
        <w:t>reserveAbortConfirmed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00FD4536" w:rsidRPr="00FD4536">
        <w:rPr>
          <w:i/>
        </w:rPr>
        <w:t>reserveAbort</w:t>
      </w:r>
      <w:r w:rsidRPr="006C7966">
        <w:rPr>
          <w:b/>
        </w:rPr>
        <w:t xml:space="preserve"> </w:t>
      </w:r>
      <w:r w:rsidRPr="006C7966">
        <w:t>request.</w:t>
      </w:r>
      <w:r w:rsidR="00E411A9">
        <w:t xml:space="preserve"> </w:t>
      </w:r>
      <w:r w:rsidRPr="006C7966">
        <w:t>The reservation in question will have any pending modifications cancelled and returned to the reservation state existing before the modification.</w:t>
      </w:r>
    </w:p>
    <w:p w14:paraId="441BDD5A"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A68F18E" wp14:editId="3707B0E7">
            <wp:extent cx="3924300" cy="6934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C079557" w14:textId="69C0E99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41</w:t>
      </w:r>
      <w:r w:rsidR="00075FC8" w:rsidRPr="006C7966">
        <w:rPr>
          <w:b/>
        </w:rPr>
        <w:fldChar w:fldCharType="end"/>
      </w:r>
      <w:r w:rsidRPr="006C7966">
        <w:rPr>
          <w:b/>
        </w:rPr>
        <w:t xml:space="preserve"> – </w:t>
      </w:r>
      <w:r w:rsidR="00FD4536" w:rsidRPr="00FD4536">
        <w:rPr>
          <w:b/>
          <w:i/>
        </w:rPr>
        <w:t>reserveAbortConfirmed</w:t>
      </w:r>
      <w:r w:rsidRPr="006C7966">
        <w:t xml:space="preserve"> </w:t>
      </w:r>
      <w:r w:rsidRPr="006C7966">
        <w:rPr>
          <w:b/>
        </w:rPr>
        <w:t>message structure.</w:t>
      </w:r>
    </w:p>
    <w:p w14:paraId="49F92E0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767B375" w14:textId="77777777" w:rsidR="001A62C0" w:rsidRPr="006C7966" w:rsidRDefault="001A62C0" w:rsidP="001A62C0">
      <w:r w:rsidRPr="006C7966">
        <w:t xml:space="preserve">The </w:t>
      </w:r>
      <w:r w:rsidR="00FD4536" w:rsidRPr="00FD4536">
        <w:rPr>
          <w:i/>
        </w:rPr>
        <w:t>reserveAbortConfirmed</w:t>
      </w:r>
      <w:r w:rsidRPr="006C7966">
        <w:rPr>
          <w:b/>
        </w:rPr>
        <w:t xml:space="preserve"> </w:t>
      </w:r>
      <w:r w:rsidRPr="006C7966">
        <w:t>message has the following parameters:</w:t>
      </w:r>
    </w:p>
    <w:p w14:paraId="605C857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0F265A24" w14:textId="77777777">
        <w:tc>
          <w:tcPr>
            <w:tcW w:w="2410" w:type="dxa"/>
            <w:shd w:val="clear" w:color="auto" w:fill="A7CAFF"/>
          </w:tcPr>
          <w:p w14:paraId="5878164B"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FC17B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15AD192" w14:textId="77777777">
        <w:tc>
          <w:tcPr>
            <w:tcW w:w="2410" w:type="dxa"/>
          </w:tcPr>
          <w:p w14:paraId="4D5CD352"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D23CC2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aborted.</w:t>
            </w:r>
          </w:p>
        </w:tc>
      </w:tr>
    </w:tbl>
    <w:p w14:paraId="7426C83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24</w:t>
      </w:r>
      <w:r w:rsidR="00075FC8" w:rsidRPr="006C7966">
        <w:rPr>
          <w:b/>
        </w:rPr>
        <w:fldChar w:fldCharType="end"/>
      </w:r>
      <w:r w:rsidRPr="006C7966">
        <w:rPr>
          <w:b/>
        </w:rPr>
        <w:t xml:space="preserve"> </w:t>
      </w:r>
      <w:r w:rsidR="00FD4536" w:rsidRPr="00FD4536">
        <w:rPr>
          <w:b/>
          <w:i/>
        </w:rPr>
        <w:t>reserveAbortConfirmed</w:t>
      </w:r>
      <w:r w:rsidRPr="006C7966">
        <w:rPr>
          <w:b/>
        </w:rPr>
        <w:t xml:space="preserve"> message parameters</w:t>
      </w:r>
    </w:p>
    <w:p w14:paraId="0EDCFC8B" w14:textId="77777777" w:rsidR="00D96070" w:rsidRDefault="00D96070" w:rsidP="001A62C0">
      <w:pPr>
        <w:spacing w:before="120" w:after="120"/>
        <w:rPr>
          <w:b/>
          <w:i/>
          <w:iCs/>
          <w:color w:val="808080" w:themeColor="text1" w:themeTint="7F"/>
          <w:u w:val="single"/>
        </w:rPr>
      </w:pPr>
    </w:p>
    <w:p w14:paraId="4ED12A7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9566255" w14:textId="1172E4CC" w:rsidR="001A62C0" w:rsidRPr="006C7966" w:rsidRDefault="001A62C0" w:rsidP="001A62C0">
      <w:r w:rsidRPr="006C7966">
        <w:t xml:space="preserve">If the </w:t>
      </w:r>
      <w:r w:rsidR="00FD4536" w:rsidRPr="00FD4536">
        <w:rPr>
          <w:i/>
        </w:rPr>
        <w:t>reserveAbortConfirmed</w:t>
      </w:r>
      <w:r w:rsidRPr="006C7966">
        <w:rPr>
          <w:b/>
        </w:rPr>
        <w:t xml:space="preserve"> </w:t>
      </w:r>
      <w:r w:rsidRPr="006C7966">
        <w:t xml:space="preserve">operation is successful, a </w:t>
      </w:r>
      <w:r w:rsidR="00FD4536" w:rsidRPr="00FD4536">
        <w:rPr>
          <w:i/>
        </w:rPr>
        <w:t>reserveAbortConfirmedACK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FD4536" w:rsidRPr="00FD4536">
        <w:rPr>
          <w:i/>
        </w:rPr>
        <w:t>reserveAbortConfirmedACK</w:t>
      </w:r>
      <w:r w:rsidRPr="006C7966">
        <w:rPr>
          <w:b/>
        </w:rPr>
        <w:t xml:space="preserve"> </w:t>
      </w:r>
      <w:r w:rsidRPr="006C7966">
        <w:t xml:space="preserve">message immediately after receiving the </w:t>
      </w:r>
      <w:r w:rsidR="00FD4536" w:rsidRPr="00FD4536">
        <w:rPr>
          <w:i/>
        </w:rPr>
        <w:t>reserveAbortConfirmed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reserveAbortConfirmed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reserveAbortConfirmedACK</w:t>
      </w:r>
      <w:r w:rsidRPr="006C7966">
        <w:rPr>
          <w:b/>
        </w:rPr>
        <w:t xml:space="preserve"> </w:t>
      </w:r>
      <w:r w:rsidRPr="006C7966">
        <w:t>message is implemented using the generic acknowledgement message.</w:t>
      </w:r>
    </w:p>
    <w:p w14:paraId="12072794" w14:textId="77777777" w:rsidR="001A62C0" w:rsidRPr="006C7966" w:rsidRDefault="001A62C0" w:rsidP="001A62C0"/>
    <w:p w14:paraId="3786244B"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D1A5001" wp14:editId="357C1825">
            <wp:extent cx="3924300" cy="6172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02B2EAF" w14:textId="7FC02E5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42</w:t>
      </w:r>
      <w:r w:rsidR="00075FC8" w:rsidRPr="006C7966">
        <w:rPr>
          <w:b/>
        </w:rPr>
        <w:fldChar w:fldCharType="end"/>
      </w:r>
      <w:r w:rsidRPr="006C7966">
        <w:rPr>
          <w:b/>
        </w:rPr>
        <w:t xml:space="preserve"> – </w:t>
      </w:r>
      <w:r w:rsidR="00FD4536" w:rsidRPr="00FD4536">
        <w:rPr>
          <w:b/>
          <w:i/>
        </w:rPr>
        <w:t>reserveAbortConfirmedACK</w:t>
      </w:r>
      <w:r w:rsidRPr="006C7966">
        <w:t xml:space="preserve"> </w:t>
      </w:r>
      <w:r w:rsidRPr="006C7966">
        <w:rPr>
          <w:b/>
        </w:rPr>
        <w:t>message structure.</w:t>
      </w:r>
    </w:p>
    <w:p w14:paraId="03AAB676" w14:textId="77777777" w:rsidR="001A62C0" w:rsidRDefault="001A62C0" w:rsidP="001A62C0">
      <w:r w:rsidRPr="006C7966">
        <w:t xml:space="preserve">The </w:t>
      </w:r>
      <w:r w:rsidR="00FD4536" w:rsidRPr="00FD4536">
        <w:rPr>
          <w:i/>
        </w:rPr>
        <w:t>reserveAbortConfirmedACK</w:t>
      </w:r>
      <w:r w:rsidRPr="006C7966">
        <w:rPr>
          <w:b/>
        </w:rPr>
        <w:t xml:space="preserve"> </w:t>
      </w:r>
      <w:r w:rsidRPr="006C7966">
        <w:t>message has no parameters as all relevant information is carried in the NSI CS header structure.</w:t>
      </w:r>
    </w:p>
    <w:p w14:paraId="472679E6" w14:textId="77777777" w:rsidR="00E50533" w:rsidRDefault="00E50533" w:rsidP="001A62C0"/>
    <w:p w14:paraId="2A1F4CC4" w14:textId="77777777" w:rsidR="00F42457" w:rsidRDefault="00075FC8" w:rsidP="00F42457">
      <w:pPr>
        <w:pStyle w:val="Heading3"/>
      </w:pPr>
      <w:bookmarkStart w:id="789" w:name="_Toc437518639"/>
      <w:r w:rsidRPr="007040F7">
        <w:rPr>
          <w:i/>
        </w:rPr>
        <w:t>reserveTimeout</w:t>
      </w:r>
      <w:r w:rsidR="00F42457">
        <w:t xml:space="preserve"> message element</w:t>
      </w:r>
      <w:r w:rsidR="0068124D">
        <w:t>s</w:t>
      </w:r>
      <w:bookmarkEnd w:id="789"/>
    </w:p>
    <w:p w14:paraId="0DD0B760" w14:textId="4230D1EA" w:rsidR="00FA355D" w:rsidRDefault="0068124D" w:rsidP="0068124D">
      <w:r w:rsidRPr="006C7966">
        <w:t xml:space="preserve">The </w:t>
      </w:r>
      <w:r>
        <w:rPr>
          <w:i/>
        </w:rPr>
        <w:t>reserveTimeout</w:t>
      </w:r>
      <w:r w:rsidRPr="006C7966">
        <w:t xml:space="preserve"> message </w:t>
      </w:r>
      <w:r w:rsidRPr="0068124D">
        <w:t xml:space="preserve">is an autonomous message issued from a </w:t>
      </w:r>
      <w:r>
        <w:t xml:space="preserve">PA to </w:t>
      </w:r>
      <w:r w:rsidRPr="0068124D">
        <w:t>a</w:t>
      </w:r>
      <w:r>
        <w:t>n RA</w:t>
      </w:r>
      <w:r w:rsidRPr="0068124D">
        <w:t xml:space="preserve"> when a timeout</w:t>
      </w:r>
      <w:r>
        <w:t xml:space="preserve"> on an existing reserve request </w:t>
      </w:r>
      <w:r w:rsidRPr="0068124D">
        <w:t>occurs</w:t>
      </w:r>
      <w:r>
        <w:t>,</w:t>
      </w:r>
      <w:r w:rsidRPr="0068124D">
        <w:t xml:space="preserve"> and </w:t>
      </w:r>
      <w:r>
        <w:t xml:space="preserve">the PA has freed any uncommitted resources associated with the reservation. </w:t>
      </w:r>
      <w:r w:rsidR="00FA355D">
        <w:t xml:space="preserve">This type of </w:t>
      </w:r>
      <w:r w:rsidR="00FA355D" w:rsidRPr="00FA355D">
        <w:t>event is orig</w:t>
      </w:r>
      <w:r w:rsidR="00FA355D">
        <w:t>ina</w:t>
      </w:r>
      <w:r w:rsidR="00FA355D" w:rsidRPr="00FA355D">
        <w:t xml:space="preserve">ted from </w:t>
      </w:r>
      <w:r w:rsidR="00FA355D">
        <w:t xml:space="preserve">an </w:t>
      </w:r>
      <w:r w:rsidR="00FA355D" w:rsidRPr="00FA355D">
        <w:t>uPA</w:t>
      </w:r>
      <w:r w:rsidR="00FA355D">
        <w:t xml:space="preserve"> managing network resources associated with the reservation, and propagated up the request tree to the originating uRA.</w:t>
      </w:r>
      <w:r w:rsidR="00E411A9">
        <w:t xml:space="preserve"> </w:t>
      </w:r>
      <w:r w:rsidR="00FA355D">
        <w:t>An a</w:t>
      </w:r>
      <w:r w:rsidR="00FA355D" w:rsidRPr="00FA355D">
        <w:t xml:space="preserve">ggregator </w:t>
      </w:r>
      <w:r w:rsidR="00FA355D">
        <w:t>NSA (performing both a PA and RA role)</w:t>
      </w:r>
      <w:r w:rsidR="00FA355D" w:rsidRPr="00FA355D">
        <w:t xml:space="preserve"> will map t</w:t>
      </w:r>
      <w:r w:rsidR="00FA355D">
        <w:t xml:space="preserve">he </w:t>
      </w:r>
      <w:r w:rsidR="00FA355D" w:rsidRPr="00FA355D">
        <w:t xml:space="preserve">received </w:t>
      </w:r>
      <w:r w:rsidR="00075FC8" w:rsidRPr="007040F7">
        <w:rPr>
          <w:i/>
        </w:rPr>
        <w:t>connectionId</w:t>
      </w:r>
      <w:r w:rsidR="00FA355D" w:rsidRPr="00FA355D">
        <w:t xml:space="preserve"> into a</w:t>
      </w:r>
      <w:r w:rsidR="00FA355D">
        <w:t xml:space="preserve"> context understood by its direct </w:t>
      </w:r>
      <w:r w:rsidR="00FA355D" w:rsidRPr="00FA355D">
        <w:t xml:space="preserve">parent </w:t>
      </w:r>
      <w:r w:rsidR="00FA355D">
        <w:t xml:space="preserve">RA in the request tree, then propagate the event </w:t>
      </w:r>
      <w:r w:rsidR="00FA355D" w:rsidRPr="00FA355D">
        <w:t>upwards.</w:t>
      </w:r>
      <w:r w:rsidR="00E411A9">
        <w:t xml:space="preserve"> </w:t>
      </w:r>
      <w:r w:rsidR="00FA355D" w:rsidRPr="00FA355D">
        <w:t xml:space="preserve">The originating </w:t>
      </w:r>
      <w:r w:rsidR="00075FC8" w:rsidRPr="007040F7">
        <w:rPr>
          <w:i/>
        </w:rPr>
        <w:t>connectionId</w:t>
      </w:r>
      <w:r w:rsidR="00FA355D">
        <w:t xml:space="preserve"> and uPA are provided in </w:t>
      </w:r>
      <w:r w:rsidR="00FA355D" w:rsidRPr="00FA355D">
        <w:t xml:space="preserve">separate elements to maintain </w:t>
      </w:r>
      <w:r w:rsidR="00FA355D">
        <w:t xml:space="preserve">the </w:t>
      </w:r>
      <w:r w:rsidR="00FA355D">
        <w:lastRenderedPageBreak/>
        <w:t xml:space="preserve">original context generating </w:t>
      </w:r>
      <w:r w:rsidR="00FA355D" w:rsidRPr="00FA355D">
        <w:t>the timeout.</w:t>
      </w:r>
      <w:r w:rsidR="00E411A9">
        <w:t xml:space="preserve"> </w:t>
      </w:r>
      <w:r w:rsidR="00FA355D" w:rsidRPr="00FA355D">
        <w:t xml:space="preserve">The </w:t>
      </w:r>
      <w:r w:rsidR="00075FC8" w:rsidRPr="007040F7">
        <w:rPr>
          <w:i/>
        </w:rPr>
        <w:t>timeoutValue</w:t>
      </w:r>
      <w:r w:rsidR="00FA355D" w:rsidRPr="00FA355D">
        <w:t xml:space="preserve"> and </w:t>
      </w:r>
      <w:r w:rsidR="00075FC8" w:rsidRPr="007040F7">
        <w:rPr>
          <w:i/>
        </w:rPr>
        <w:t>timeStamp</w:t>
      </w:r>
      <w:r w:rsidR="00FA355D" w:rsidRPr="00FA355D">
        <w:t xml:space="preserve"> are populated</w:t>
      </w:r>
      <w:r w:rsidR="00FA355D" w:rsidRPr="00FA355D">
        <w:br/>
        <w:t xml:space="preserve">by the originating </w:t>
      </w:r>
      <w:r w:rsidR="00FA355D">
        <w:t>uPA</w:t>
      </w:r>
      <w:r w:rsidR="00FA355D" w:rsidRPr="00FA355D">
        <w:t xml:space="preserve"> and propagated up the tree untouched</w:t>
      </w:r>
      <w:r w:rsidR="00FA355D">
        <w:t xml:space="preserve"> by intermediate NSA</w:t>
      </w:r>
      <w:r w:rsidR="00FA355D" w:rsidRPr="00FA355D">
        <w:t>.</w:t>
      </w:r>
    </w:p>
    <w:p w14:paraId="1B178BE2" w14:textId="77777777" w:rsidR="00FA355D" w:rsidRDefault="00FA355D" w:rsidP="0068124D"/>
    <w:p w14:paraId="715E24CE" w14:textId="77777777" w:rsidR="0068124D" w:rsidRPr="006C7966" w:rsidRDefault="0068124D" w:rsidP="0068124D">
      <w:r w:rsidRPr="006C7966">
        <w:t xml:space="preserve">The </w:t>
      </w:r>
      <w:r w:rsidR="00701BC1">
        <w:rPr>
          <w:i/>
        </w:rPr>
        <w:t>reserveTimeoutACK</w:t>
      </w:r>
      <w:r w:rsidRPr="006C7966">
        <w:t xml:space="preserve"> indicates that the </w:t>
      </w:r>
      <w:r>
        <w:t>RA</w:t>
      </w:r>
      <w:r w:rsidRPr="006C7966">
        <w:t xml:space="preserve"> has accepted the </w:t>
      </w:r>
      <w:r w:rsidR="00701BC1">
        <w:rPr>
          <w:i/>
        </w:rPr>
        <w:t>reserveTimeout</w:t>
      </w:r>
      <w:r w:rsidRPr="006C7966">
        <w:t xml:space="preserve"> </w:t>
      </w:r>
      <w:r w:rsidR="00701BC1">
        <w:t>event</w:t>
      </w:r>
      <w:r w:rsidRPr="006C7966">
        <w:t xml:space="preserve"> for processing. There is no associated </w:t>
      </w:r>
      <w:r>
        <w:t xml:space="preserve">Confirmed or </w:t>
      </w:r>
      <w:r w:rsidRPr="006C7966">
        <w:t>Failed message for this operation.</w:t>
      </w:r>
    </w:p>
    <w:p w14:paraId="43B6EC85" w14:textId="77777777" w:rsidR="0068124D" w:rsidRPr="006C7966" w:rsidRDefault="0068124D" w:rsidP="0068124D"/>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68124D" w:rsidRPr="006C7966" w14:paraId="564D96C9" w14:textId="77777777">
        <w:tc>
          <w:tcPr>
            <w:tcW w:w="1093" w:type="dxa"/>
            <w:shd w:val="clear" w:color="auto" w:fill="99CCFF"/>
          </w:tcPr>
          <w:p w14:paraId="5B9C838E" w14:textId="77777777" w:rsidR="0068124D" w:rsidRPr="006C7966" w:rsidRDefault="0068124D" w:rsidP="0068124D">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1E6FC53D" w14:textId="77777777" w:rsidR="0068124D" w:rsidRPr="006C7966" w:rsidRDefault="0068124D" w:rsidP="0068124D">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40EE8928" w14:textId="77777777" w:rsidR="0068124D" w:rsidRPr="006C7966" w:rsidRDefault="0068124D" w:rsidP="0068124D">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A108EC3" w14:textId="77777777" w:rsidR="0068124D" w:rsidRPr="006C7966" w:rsidRDefault="0068124D" w:rsidP="0068124D">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8419068" w14:textId="77777777" w:rsidR="0068124D" w:rsidRPr="006C7966" w:rsidRDefault="0068124D" w:rsidP="0068124D">
            <w:pPr>
              <w:ind w:left="113"/>
              <w:rPr>
                <w:rFonts w:eastAsia="Times New Roman"/>
                <w:sz w:val="16"/>
                <w:szCs w:val="16"/>
              </w:rPr>
            </w:pPr>
            <w:r w:rsidRPr="006C7966">
              <w:rPr>
                <w:rFonts w:eastAsia="Times New Roman"/>
                <w:sz w:val="16"/>
                <w:szCs w:val="16"/>
              </w:rPr>
              <w:t>Fault</w:t>
            </w:r>
          </w:p>
        </w:tc>
      </w:tr>
      <w:tr w:rsidR="0068124D" w:rsidRPr="006C7966" w14:paraId="7F89DAAA" w14:textId="77777777">
        <w:tc>
          <w:tcPr>
            <w:tcW w:w="1093" w:type="dxa"/>
          </w:tcPr>
          <w:p w14:paraId="799E6EEA" w14:textId="77777777" w:rsidR="0068124D" w:rsidRPr="006C7966" w:rsidRDefault="00701BC1" w:rsidP="0068124D">
            <w:pPr>
              <w:ind w:left="113"/>
              <w:rPr>
                <w:rFonts w:eastAsia="Times New Roman"/>
                <w:sz w:val="16"/>
                <w:szCs w:val="16"/>
              </w:rPr>
            </w:pPr>
            <w:r>
              <w:rPr>
                <w:rFonts w:eastAsia="Times New Roman"/>
                <w:sz w:val="16"/>
                <w:szCs w:val="16"/>
              </w:rPr>
              <w:t>Event</w:t>
            </w:r>
          </w:p>
        </w:tc>
        <w:tc>
          <w:tcPr>
            <w:tcW w:w="1634" w:type="dxa"/>
          </w:tcPr>
          <w:p w14:paraId="4E11F54D" w14:textId="77777777" w:rsidR="0068124D" w:rsidRPr="006C7966" w:rsidRDefault="0068124D" w:rsidP="0068124D">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21FC7333" w14:textId="77777777" w:rsidR="0068124D" w:rsidRPr="00046455" w:rsidRDefault="00701BC1" w:rsidP="0068124D">
            <w:pPr>
              <w:ind w:left="113"/>
              <w:rPr>
                <w:rFonts w:eastAsia="Times New Roman"/>
                <w:i/>
                <w:sz w:val="16"/>
                <w:szCs w:val="16"/>
              </w:rPr>
            </w:pPr>
            <w:r>
              <w:rPr>
                <w:rFonts w:eastAsia="Times New Roman"/>
                <w:i/>
                <w:sz w:val="16"/>
                <w:szCs w:val="16"/>
              </w:rPr>
              <w:t>reserveTimeout</w:t>
            </w:r>
          </w:p>
        </w:tc>
        <w:tc>
          <w:tcPr>
            <w:tcW w:w="2263" w:type="dxa"/>
          </w:tcPr>
          <w:p w14:paraId="6CDC3867" w14:textId="77777777" w:rsidR="0068124D" w:rsidRPr="006C7966" w:rsidRDefault="00701BC1" w:rsidP="0068124D">
            <w:pPr>
              <w:ind w:left="113"/>
              <w:rPr>
                <w:rFonts w:eastAsia="Times New Roman"/>
                <w:sz w:val="16"/>
                <w:szCs w:val="16"/>
              </w:rPr>
            </w:pPr>
            <w:r>
              <w:rPr>
                <w:rFonts w:eastAsia="Times New Roman"/>
                <w:i/>
                <w:sz w:val="16"/>
                <w:szCs w:val="16"/>
              </w:rPr>
              <w:t>reserveTimeout</w:t>
            </w:r>
            <w:r w:rsidR="0068124D" w:rsidRPr="00046455">
              <w:rPr>
                <w:rFonts w:eastAsia="Times New Roman"/>
                <w:i/>
                <w:sz w:val="16"/>
                <w:szCs w:val="16"/>
              </w:rPr>
              <w:t>ACK</w:t>
            </w:r>
          </w:p>
        </w:tc>
        <w:tc>
          <w:tcPr>
            <w:tcW w:w="1886" w:type="dxa"/>
          </w:tcPr>
          <w:p w14:paraId="576CAF31" w14:textId="77777777" w:rsidR="0068124D" w:rsidRPr="006C7966" w:rsidRDefault="0068124D" w:rsidP="0068124D">
            <w:pPr>
              <w:ind w:left="113"/>
              <w:rPr>
                <w:rFonts w:eastAsia="Times New Roman"/>
                <w:sz w:val="16"/>
                <w:szCs w:val="16"/>
              </w:rPr>
            </w:pPr>
            <w:r w:rsidRPr="00E7277F">
              <w:rPr>
                <w:rFonts w:eastAsia="Times New Roman"/>
                <w:i/>
                <w:sz w:val="16"/>
                <w:szCs w:val="16"/>
              </w:rPr>
              <w:t>serviceException</w:t>
            </w:r>
          </w:p>
        </w:tc>
      </w:tr>
    </w:tbl>
    <w:p w14:paraId="6696B33A"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25</w:t>
      </w:r>
      <w:r w:rsidR="00075FC8" w:rsidRPr="006C7966">
        <w:rPr>
          <w:b/>
        </w:rPr>
        <w:fldChar w:fldCharType="end"/>
      </w:r>
      <w:r w:rsidRPr="006C7966">
        <w:rPr>
          <w:b/>
        </w:rPr>
        <w:t xml:space="preserve"> </w:t>
      </w:r>
      <w:r w:rsidR="00927DF8" w:rsidRPr="00927DF8">
        <w:rPr>
          <w:b/>
          <w:i/>
        </w:rPr>
        <w:t>reserveTimeout</w:t>
      </w:r>
      <w:r w:rsidR="00927DF8" w:rsidRPr="00927DF8">
        <w:rPr>
          <w:b/>
        </w:rPr>
        <w:t xml:space="preserve"> </w:t>
      </w:r>
      <w:r w:rsidR="00B5713E">
        <w:rPr>
          <w:b/>
        </w:rPr>
        <w:t>message</w:t>
      </w:r>
      <w:r w:rsidRPr="006C7966">
        <w:rPr>
          <w:b/>
        </w:rPr>
        <w:t xml:space="preserve"> elements</w:t>
      </w:r>
    </w:p>
    <w:p w14:paraId="3E66A17F" w14:textId="77777777" w:rsidR="0068124D" w:rsidRPr="006C7966" w:rsidRDefault="00095F48" w:rsidP="0068124D">
      <w:pPr>
        <w:pStyle w:val="Heading4"/>
      </w:pPr>
      <w:r>
        <w:t>Request</w:t>
      </w:r>
      <w:r w:rsidR="0068124D" w:rsidRPr="006C7966">
        <w:t xml:space="preserve">: </w:t>
      </w:r>
      <w:r w:rsidR="00927DF8" w:rsidRPr="00927DF8">
        <w:rPr>
          <w:i/>
        </w:rPr>
        <w:t>reserveTimeout</w:t>
      </w:r>
    </w:p>
    <w:p w14:paraId="024E4E6C" w14:textId="77777777" w:rsidR="0068124D" w:rsidRPr="006C7966" w:rsidRDefault="0068124D" w:rsidP="0068124D">
      <w:r w:rsidRPr="006C7966">
        <w:t xml:space="preserve">The NSI CS </w:t>
      </w:r>
      <w:r w:rsidR="00927DF8" w:rsidRPr="00927DF8">
        <w:rPr>
          <w:i/>
        </w:rPr>
        <w:t xml:space="preserve">reserveTimeout </w:t>
      </w:r>
      <w:r w:rsidRPr="006C7966">
        <w:t xml:space="preserve">message allows a </w:t>
      </w:r>
      <w:r>
        <w:t>PA</w:t>
      </w:r>
      <w:r w:rsidRPr="006C7966">
        <w:t xml:space="preserve"> to</w:t>
      </w:r>
      <w:r>
        <w:t xml:space="preserve"> communicate to the RA </w:t>
      </w:r>
      <w:r w:rsidR="00927DF8">
        <w:t>a reserve timeout</w:t>
      </w:r>
      <w:r>
        <w:t xml:space="preserve"> condition on an outstanding </w:t>
      </w:r>
      <w:r w:rsidR="00927DF8">
        <w:t>reserve</w:t>
      </w:r>
      <w:r>
        <w:t xml:space="preserve"> operation</w:t>
      </w:r>
      <w:r w:rsidRPr="006C7966">
        <w:t xml:space="preserve">. </w:t>
      </w:r>
    </w:p>
    <w:p w14:paraId="11232B14" w14:textId="77777777" w:rsidR="0068124D" w:rsidRPr="006C7966" w:rsidRDefault="0068124D" w:rsidP="0068124D"/>
    <w:p w14:paraId="0D384755" w14:textId="77777777" w:rsidR="0068124D" w:rsidRPr="006C7966" w:rsidRDefault="00DD3BAA" w:rsidP="0068124D">
      <w:pPr>
        <w:jc w:val="center"/>
      </w:pPr>
      <w:r w:rsidRPr="00B22F2D">
        <w:rPr>
          <w:rFonts w:ascii="Helvetica" w:hAnsi="Helvetica" w:cs="Helvetica"/>
          <w:noProof/>
          <w:sz w:val="24"/>
          <w:szCs w:val="24"/>
        </w:rPr>
        <w:drawing>
          <wp:inline distT="0" distB="0" distL="0" distR="0" wp14:anchorId="74B71EDA" wp14:editId="3027821D">
            <wp:extent cx="4450080" cy="3169920"/>
            <wp:effectExtent l="0" t="0" r="0" b="5080"/>
            <wp:docPr id="4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0080" cy="3169920"/>
                    </a:xfrm>
                    <a:prstGeom prst="rect">
                      <a:avLst/>
                    </a:prstGeom>
                    <a:noFill/>
                    <a:ln>
                      <a:noFill/>
                    </a:ln>
                  </pic:spPr>
                </pic:pic>
              </a:graphicData>
            </a:graphic>
          </wp:inline>
        </w:drawing>
      </w:r>
    </w:p>
    <w:p w14:paraId="431540AD" w14:textId="65F1CF9A"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43</w:t>
      </w:r>
      <w:r w:rsidR="00075FC8" w:rsidRPr="006C7966">
        <w:rPr>
          <w:b/>
        </w:rPr>
        <w:fldChar w:fldCharType="end"/>
      </w:r>
      <w:r w:rsidRPr="006C7966">
        <w:rPr>
          <w:b/>
        </w:rPr>
        <w:t xml:space="preserve"> – </w:t>
      </w:r>
      <w:r w:rsidR="00F30E79">
        <w:rPr>
          <w:b/>
          <w:i/>
        </w:rPr>
        <w:t>reserveTimeout</w:t>
      </w:r>
      <w:r w:rsidRPr="006C7966">
        <w:rPr>
          <w:b/>
        </w:rPr>
        <w:t xml:space="preserve"> </w:t>
      </w:r>
      <w:r w:rsidR="00B5713E">
        <w:rPr>
          <w:b/>
        </w:rPr>
        <w:t>request message</w:t>
      </w:r>
      <w:r w:rsidRPr="006C7966">
        <w:rPr>
          <w:b/>
        </w:rPr>
        <w:t xml:space="preserve"> structure.</w:t>
      </w:r>
    </w:p>
    <w:p w14:paraId="215EFA8D"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Parameters</w:t>
      </w:r>
    </w:p>
    <w:p w14:paraId="53BEB48F" w14:textId="77777777" w:rsidR="0068124D" w:rsidRPr="006C7966" w:rsidRDefault="0068124D" w:rsidP="0068124D">
      <w:r w:rsidRPr="006C7966">
        <w:t xml:space="preserve">The </w:t>
      </w:r>
      <w:r w:rsidR="00DD3BAA" w:rsidRPr="00DD3BAA">
        <w:rPr>
          <w:i/>
        </w:rPr>
        <w:t xml:space="preserve">reserveTimeout </w:t>
      </w:r>
      <w:r w:rsidRPr="006C7966">
        <w:t>message has the following parameters:</w:t>
      </w:r>
    </w:p>
    <w:p w14:paraId="5621BAC6" w14:textId="77777777" w:rsidR="0068124D" w:rsidRPr="006C7966" w:rsidRDefault="0068124D" w:rsidP="0068124D"/>
    <w:tbl>
      <w:tblPr>
        <w:tblStyle w:val="TableGrid"/>
        <w:tblW w:w="0" w:type="auto"/>
        <w:tblInd w:w="250" w:type="dxa"/>
        <w:tblLook w:val="04A0" w:firstRow="1" w:lastRow="0" w:firstColumn="1" w:lastColumn="0" w:noHBand="0" w:noVBand="1"/>
      </w:tblPr>
      <w:tblGrid>
        <w:gridCol w:w="2410"/>
        <w:gridCol w:w="5953"/>
      </w:tblGrid>
      <w:tr w:rsidR="0068124D" w:rsidRPr="006C7966" w14:paraId="76280F19" w14:textId="77777777">
        <w:tc>
          <w:tcPr>
            <w:tcW w:w="2410" w:type="dxa"/>
            <w:shd w:val="clear" w:color="auto" w:fill="A7CAFF"/>
          </w:tcPr>
          <w:p w14:paraId="67071C30" w14:textId="77777777" w:rsidR="0068124D" w:rsidRPr="006C7966" w:rsidRDefault="0068124D" w:rsidP="0068124D">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6D14A9C" w14:textId="77777777" w:rsidR="0068124D" w:rsidRPr="006C7966" w:rsidRDefault="0068124D" w:rsidP="0068124D">
            <w:pPr>
              <w:ind w:left="113"/>
              <w:rPr>
                <w:rFonts w:eastAsia="Times New Roman"/>
                <w:sz w:val="16"/>
                <w:szCs w:val="16"/>
              </w:rPr>
            </w:pPr>
            <w:r w:rsidRPr="006C7966">
              <w:rPr>
                <w:rFonts w:eastAsia="Times New Roman"/>
                <w:sz w:val="16"/>
                <w:szCs w:val="16"/>
              </w:rPr>
              <w:t>Description</w:t>
            </w:r>
          </w:p>
        </w:tc>
      </w:tr>
      <w:tr w:rsidR="0068124D" w:rsidRPr="006C7966" w14:paraId="50DBEDCF" w14:textId="77777777">
        <w:tc>
          <w:tcPr>
            <w:tcW w:w="2410" w:type="dxa"/>
          </w:tcPr>
          <w:p w14:paraId="79D81668" w14:textId="77777777" w:rsidR="0068124D" w:rsidRPr="006C7966" w:rsidRDefault="00F30E79" w:rsidP="0068124D">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1E09C5F" w14:textId="77777777" w:rsidR="0068124D" w:rsidRPr="006C7966" w:rsidRDefault="00F30E79" w:rsidP="00F30E79">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F30E79" w:rsidRPr="006C7966" w14:paraId="69A876DA" w14:textId="77777777">
        <w:tc>
          <w:tcPr>
            <w:tcW w:w="2410" w:type="dxa"/>
          </w:tcPr>
          <w:p w14:paraId="203EFD6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B8D5FFF" w14:textId="08B63FBC"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F30E79" w:rsidRPr="006C7966" w14:paraId="735DBF99" w14:textId="77777777">
        <w:tc>
          <w:tcPr>
            <w:tcW w:w="2410" w:type="dxa"/>
          </w:tcPr>
          <w:p w14:paraId="7EE47264"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1D05676F"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F30E79" w:rsidRPr="006C7966" w14:paraId="25D9E42E" w14:textId="77777777">
        <w:tc>
          <w:tcPr>
            <w:tcW w:w="2410" w:type="dxa"/>
          </w:tcPr>
          <w:p w14:paraId="6E8C4C36"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timeoutValue</w:t>
            </w:r>
          </w:p>
        </w:tc>
        <w:tc>
          <w:tcPr>
            <w:tcW w:w="5953" w:type="dxa"/>
          </w:tcPr>
          <w:p w14:paraId="1754A8BC"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timeout val</w:t>
            </w:r>
            <w:r>
              <w:rPr>
                <w:rFonts w:eastAsia="Times New Roman" w:cs="Arial"/>
                <w:color w:val="000000"/>
                <w:sz w:val="16"/>
                <w:szCs w:val="16"/>
              </w:rPr>
              <w:t xml:space="preserve">ue in seconds that expired this </w:t>
            </w:r>
            <w:r w:rsidRPr="00F30E79">
              <w:rPr>
                <w:rFonts w:eastAsia="Times New Roman" w:cs="Arial"/>
                <w:color w:val="000000"/>
                <w:sz w:val="16"/>
                <w:szCs w:val="16"/>
              </w:rPr>
              <w:t>reservation.</w:t>
            </w:r>
          </w:p>
        </w:tc>
      </w:tr>
      <w:tr w:rsidR="00F30E79" w:rsidRPr="006C7966" w14:paraId="026468BD" w14:textId="77777777">
        <w:tc>
          <w:tcPr>
            <w:tcW w:w="2410" w:type="dxa"/>
          </w:tcPr>
          <w:p w14:paraId="33136ECF"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0B8EDA96"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Pr="00F30E79">
              <w:rPr>
                <w:rFonts w:eastAsia="Times New Roman" w:cs="Arial"/>
                <w:color w:val="000000"/>
                <w:sz w:val="16"/>
                <w:szCs w:val="16"/>
              </w:rPr>
              <w:t>reserve timeout.</w:t>
            </w:r>
          </w:p>
        </w:tc>
      </w:tr>
      <w:tr w:rsidR="00F30E79" w:rsidRPr="006C7966" w14:paraId="08659A2D" w14:textId="77777777">
        <w:tc>
          <w:tcPr>
            <w:tcW w:w="2410" w:type="dxa"/>
          </w:tcPr>
          <w:p w14:paraId="6112CFA2" w14:textId="77777777" w:rsidR="00F30E79" w:rsidRPr="00F30E79" w:rsidRDefault="00F30E79" w:rsidP="0068124D">
            <w:pPr>
              <w:ind w:left="113"/>
              <w:rPr>
                <w:rFonts w:eastAsia="Times New Roman" w:cs="Arial"/>
                <w:i/>
                <w:color w:val="000000"/>
                <w:sz w:val="16"/>
                <w:szCs w:val="16"/>
              </w:rPr>
            </w:pPr>
            <w:r w:rsidRPr="00F30E79">
              <w:rPr>
                <w:rFonts w:eastAsia="Times New Roman" w:cs="Arial"/>
                <w:i/>
                <w:color w:val="000000"/>
                <w:sz w:val="16"/>
                <w:szCs w:val="16"/>
              </w:rPr>
              <w:t>originatingNSA</w:t>
            </w:r>
          </w:p>
        </w:tc>
        <w:tc>
          <w:tcPr>
            <w:tcW w:w="5953" w:type="dxa"/>
          </w:tcPr>
          <w:p w14:paraId="29B463CE" w14:textId="77777777" w:rsidR="00F30E79" w:rsidRPr="00F30E79" w:rsidRDefault="00F30E79" w:rsidP="00F30E79">
            <w:pPr>
              <w:ind w:left="113"/>
              <w:rPr>
                <w:rFonts w:eastAsia="Times New Roman" w:cs="Arial"/>
                <w:color w:val="000000"/>
                <w:sz w:val="16"/>
                <w:szCs w:val="16"/>
              </w:rPr>
            </w:pPr>
            <w:r w:rsidRPr="00F30E79">
              <w:rPr>
                <w:rFonts w:eastAsia="Times New Roman" w:cs="Arial"/>
                <w:color w:val="000000"/>
                <w:sz w:val="16"/>
                <w:szCs w:val="16"/>
              </w:rPr>
              <w:t>The NSA originating the timeout event.</w:t>
            </w:r>
          </w:p>
        </w:tc>
      </w:tr>
    </w:tbl>
    <w:p w14:paraId="3CD856A3" w14:textId="77777777" w:rsidR="0068124D" w:rsidRPr="006C7966" w:rsidRDefault="0068124D" w:rsidP="0068124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26</w:t>
      </w:r>
      <w:r w:rsidR="00075FC8" w:rsidRPr="006C7966">
        <w:rPr>
          <w:b/>
        </w:rPr>
        <w:fldChar w:fldCharType="end"/>
      </w:r>
      <w:r w:rsidRPr="006C7966">
        <w:rPr>
          <w:b/>
        </w:rPr>
        <w:t xml:space="preserve"> </w:t>
      </w:r>
      <w:r w:rsidR="00F30E79">
        <w:rPr>
          <w:b/>
          <w:i/>
        </w:rPr>
        <w:t xml:space="preserve">reserveTimeout </w:t>
      </w:r>
      <w:r w:rsidR="00B5713E">
        <w:rPr>
          <w:b/>
          <w:i/>
        </w:rPr>
        <w:t>request</w:t>
      </w:r>
      <w:r w:rsidRPr="006C7966">
        <w:t xml:space="preserve"> </w:t>
      </w:r>
      <w:r w:rsidRPr="006C7966">
        <w:rPr>
          <w:b/>
        </w:rPr>
        <w:t>parameters</w:t>
      </w:r>
    </w:p>
    <w:p w14:paraId="52807E16" w14:textId="77777777" w:rsidR="0068124D" w:rsidRPr="006C7966" w:rsidRDefault="0068124D" w:rsidP="0068124D">
      <w:pPr>
        <w:spacing w:before="120" w:after="120"/>
        <w:rPr>
          <w:b/>
          <w:i/>
          <w:iCs/>
          <w:color w:val="808080" w:themeColor="text1" w:themeTint="7F"/>
          <w:u w:val="single"/>
        </w:rPr>
      </w:pPr>
      <w:r w:rsidRPr="006C7966">
        <w:rPr>
          <w:b/>
          <w:i/>
          <w:iCs/>
          <w:color w:val="808080" w:themeColor="text1" w:themeTint="7F"/>
          <w:u w:val="single"/>
        </w:rPr>
        <w:t>Response</w:t>
      </w:r>
    </w:p>
    <w:p w14:paraId="2671E7C9" w14:textId="6D988488" w:rsidR="0068124D" w:rsidRPr="006C7966" w:rsidRDefault="0068124D" w:rsidP="0068124D">
      <w:r w:rsidRPr="006C7966">
        <w:t xml:space="preserve">If the </w:t>
      </w:r>
      <w:r w:rsidR="00F236A9" w:rsidRPr="00B22F2D">
        <w:rPr>
          <w:i/>
        </w:rPr>
        <w:t>reserveTimeout</w:t>
      </w:r>
      <w:r w:rsidR="00F236A9" w:rsidRPr="00F236A9">
        <w:rPr>
          <w:b/>
          <w:i/>
        </w:rPr>
        <w:t xml:space="preserve"> </w:t>
      </w:r>
      <w:r w:rsidRPr="006C7966">
        <w:t xml:space="preserve">operation is successful, a </w:t>
      </w:r>
      <w:r w:rsidR="00F236A9" w:rsidRPr="00BC3052">
        <w:rPr>
          <w:i/>
        </w:rPr>
        <w:t>reserveTimeout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F236A9" w:rsidRPr="00BC3052">
        <w:rPr>
          <w:i/>
        </w:rPr>
        <w:t>reserveTimeout</w:t>
      </w:r>
      <w:r w:rsidRPr="00046455">
        <w:rPr>
          <w:i/>
        </w:rPr>
        <w:t>ACK</w:t>
      </w:r>
      <w:r w:rsidRPr="006C7966">
        <w:rPr>
          <w:b/>
        </w:rPr>
        <w:t xml:space="preserve"> </w:t>
      </w:r>
      <w:r w:rsidRPr="006C7966">
        <w:t xml:space="preserve">message immediately after receiving the </w:t>
      </w:r>
      <w:r w:rsidR="00F236A9" w:rsidRPr="00BC3052">
        <w:rPr>
          <w:i/>
        </w:rPr>
        <w:t>reserveTimeout</w:t>
      </w:r>
      <w:r w:rsidR="00F236A9" w:rsidRPr="00F236A9">
        <w:rPr>
          <w:b/>
          <w:i/>
        </w:rPr>
        <w:t xml:space="preserve"> </w:t>
      </w:r>
      <w:r w:rsidR="00F236A9">
        <w:t>event</w:t>
      </w:r>
      <w:r w:rsidRPr="006C7966">
        <w:t xml:space="preserve"> to acknowledge to the </w:t>
      </w:r>
      <w:r>
        <w:t>PA</w:t>
      </w:r>
      <w:r w:rsidRPr="006C7966">
        <w:t xml:space="preserve"> the </w:t>
      </w:r>
      <w:r w:rsidR="00F236A9" w:rsidRPr="00BC3052">
        <w:rPr>
          <w:i/>
        </w:rPr>
        <w:t>reserveTimeout</w:t>
      </w:r>
      <w:r w:rsidR="00F236A9" w:rsidRPr="00F236A9">
        <w:rPr>
          <w:b/>
          <w:i/>
        </w:rPr>
        <w:t xml:space="preserve"> </w:t>
      </w:r>
      <w:r w:rsidR="00F236A9">
        <w:lastRenderedPageBreak/>
        <w:t>event</w:t>
      </w:r>
      <w:r w:rsidRPr="006C7966">
        <w:t xml:space="preserve"> has been accepted for processing.</w:t>
      </w:r>
      <w:r w:rsidR="00E411A9">
        <w:t xml:space="preserve"> </w:t>
      </w:r>
      <w:r w:rsidRPr="006C7966">
        <w:t xml:space="preserve">The </w:t>
      </w:r>
      <w:r w:rsidR="00F236A9" w:rsidRPr="00BC3052">
        <w:rPr>
          <w:i/>
        </w:rPr>
        <w:t>reserveTimeout</w:t>
      </w:r>
      <w:r w:rsidRPr="00046455">
        <w:rPr>
          <w:i/>
        </w:rPr>
        <w:t>ACK</w:t>
      </w:r>
      <w:r w:rsidRPr="006C7966">
        <w:rPr>
          <w:b/>
        </w:rPr>
        <w:t xml:space="preserve"> </w:t>
      </w:r>
      <w:r w:rsidRPr="006C7966">
        <w:t>message is implemented using the generic acknowledgement message.</w:t>
      </w:r>
    </w:p>
    <w:p w14:paraId="7AD5E308" w14:textId="77777777" w:rsidR="0068124D" w:rsidRPr="006C7966" w:rsidRDefault="0068124D" w:rsidP="0068124D"/>
    <w:p w14:paraId="7A73A203" w14:textId="77777777" w:rsidR="0068124D" w:rsidRPr="006C7966" w:rsidRDefault="0068124D" w:rsidP="0068124D">
      <w:pPr>
        <w:jc w:val="center"/>
      </w:pPr>
      <w:r w:rsidRPr="00B22F2D">
        <w:rPr>
          <w:rFonts w:ascii="Helvetica" w:hAnsi="Helvetica" w:cs="Helvetica"/>
          <w:noProof/>
          <w:sz w:val="24"/>
          <w:szCs w:val="24"/>
        </w:rPr>
        <w:drawing>
          <wp:inline distT="0" distB="0" distL="0" distR="0" wp14:anchorId="76B7622E" wp14:editId="743E8222">
            <wp:extent cx="3924300" cy="72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1B53E3" w14:textId="0F214B46" w:rsidR="0068124D" w:rsidRPr="006C7966" w:rsidRDefault="0068124D" w:rsidP="0068124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44</w:t>
      </w:r>
      <w:r w:rsidR="00075FC8" w:rsidRPr="006C7966">
        <w:rPr>
          <w:b/>
        </w:rPr>
        <w:fldChar w:fldCharType="end"/>
      </w:r>
      <w:r w:rsidRPr="006C7966">
        <w:rPr>
          <w:b/>
        </w:rPr>
        <w:t xml:space="preserve"> –</w:t>
      </w:r>
      <w:r>
        <w:rPr>
          <w:b/>
        </w:rPr>
        <w:t xml:space="preserve"> </w:t>
      </w:r>
      <w:r w:rsidR="00B8158B" w:rsidRPr="00B8158B">
        <w:rPr>
          <w:b/>
          <w:i/>
        </w:rPr>
        <w:t>reserveTimeout</w:t>
      </w:r>
      <w:r w:rsidRPr="00332900">
        <w:rPr>
          <w:b/>
          <w:i/>
        </w:rPr>
        <w:t>ACK</w:t>
      </w:r>
      <w:r w:rsidRPr="006C7966">
        <w:t xml:space="preserve"> </w:t>
      </w:r>
      <w:r w:rsidRPr="006C7966">
        <w:rPr>
          <w:b/>
        </w:rPr>
        <w:t>message structure.</w:t>
      </w:r>
    </w:p>
    <w:p w14:paraId="506DFC9D" w14:textId="77777777" w:rsidR="0068124D" w:rsidRPr="006C7966" w:rsidRDefault="0068124D" w:rsidP="0068124D">
      <w:r w:rsidRPr="006C7966">
        <w:t xml:space="preserve">The </w:t>
      </w:r>
      <w:r w:rsidR="00B8158B" w:rsidRPr="00BC3052">
        <w:rPr>
          <w:i/>
        </w:rPr>
        <w:t>reserveTimeout</w:t>
      </w:r>
      <w:r w:rsidRPr="00046455">
        <w:rPr>
          <w:i/>
        </w:rPr>
        <w:t>ACK</w:t>
      </w:r>
      <w:r w:rsidRPr="006C7966">
        <w:rPr>
          <w:b/>
        </w:rPr>
        <w:t xml:space="preserve"> </w:t>
      </w:r>
      <w:r w:rsidRPr="006C7966">
        <w:t>message has no parameters as all relevant information is carried in the NSI CS header structure.</w:t>
      </w:r>
    </w:p>
    <w:p w14:paraId="2680E203" w14:textId="77777777" w:rsidR="00F42457" w:rsidRPr="006C7966" w:rsidRDefault="00F42457" w:rsidP="001A62C0"/>
    <w:p w14:paraId="396B51CD" w14:textId="77777777" w:rsidR="001A62C0" w:rsidRPr="006C7966" w:rsidRDefault="00075FC8" w:rsidP="00B22F2D">
      <w:pPr>
        <w:pStyle w:val="Heading3"/>
      </w:pPr>
      <w:bookmarkStart w:id="790" w:name="_Toc355354863"/>
      <w:bookmarkStart w:id="791" w:name="_Toc437518640"/>
      <w:r w:rsidRPr="007040F7">
        <w:rPr>
          <w:i/>
        </w:rPr>
        <w:t>provision</w:t>
      </w:r>
      <w:r w:rsidR="001A62C0" w:rsidRPr="006C7966">
        <w:t xml:space="preserve"> message elements</w:t>
      </w:r>
      <w:bookmarkEnd w:id="790"/>
      <w:bookmarkEnd w:id="791"/>
    </w:p>
    <w:p w14:paraId="652DEE9A" w14:textId="74E5D225" w:rsidR="001A62C0" w:rsidRPr="006C7966" w:rsidRDefault="001A62C0" w:rsidP="001A62C0">
      <w:r w:rsidRPr="006C7966">
        <w:t xml:space="preserve">The </w:t>
      </w:r>
      <w:r w:rsidRPr="00FD4536">
        <w:rPr>
          <w:i/>
        </w:rPr>
        <w:t>provision</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provisioned state. The </w:t>
      </w:r>
      <w:r w:rsidR="00FD4536" w:rsidRPr="00FD4536">
        <w:rPr>
          <w:i/>
        </w:rPr>
        <w:t>provisionACK</w:t>
      </w:r>
      <w:r w:rsidRPr="006C7966">
        <w:t xml:space="preserve"> indicates that the </w:t>
      </w:r>
      <w:r w:rsidR="00E7277F" w:rsidRPr="00E7277F">
        <w:t>PA</w:t>
      </w:r>
      <w:r w:rsidRPr="006C7966">
        <w:t xml:space="preserve"> has accepted the </w:t>
      </w:r>
      <w:r w:rsidRPr="00FD4536">
        <w:rPr>
          <w:i/>
        </w:rPr>
        <w:t>provision</w:t>
      </w:r>
      <w:r w:rsidRPr="006C7966">
        <w:t xml:space="preserve"> request for processing. A </w:t>
      </w:r>
      <w:r w:rsidR="00FD4536" w:rsidRPr="00FD4536">
        <w:rPr>
          <w:i/>
        </w:rPr>
        <w:t>provisionConfirmed</w:t>
      </w:r>
      <w:r w:rsidRPr="006C7966">
        <w:t xml:space="preserve"> or message will be sent asynchronously to the </w:t>
      </w:r>
      <w:r w:rsidR="00522401" w:rsidRPr="00522401">
        <w:t>RA</w:t>
      </w:r>
      <w:r w:rsidRPr="006C7966">
        <w:t xml:space="preserve"> when </w:t>
      </w:r>
      <w:r w:rsidRPr="00FD4536">
        <w:rPr>
          <w:i/>
        </w:rPr>
        <w:t>provision</w:t>
      </w:r>
      <w:r w:rsidRPr="006C7966">
        <w:t xml:space="preserve"> processing has completed.</w:t>
      </w:r>
      <w:r w:rsidR="00E411A9">
        <w:t xml:space="preserve"> </w:t>
      </w:r>
      <w:r w:rsidRPr="006C7966">
        <w:t>There is no associated Failed message for this operation.</w:t>
      </w:r>
    </w:p>
    <w:p w14:paraId="2E276E9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6DD82D1D" w14:textId="77777777">
        <w:tc>
          <w:tcPr>
            <w:tcW w:w="1093" w:type="dxa"/>
            <w:shd w:val="clear" w:color="auto" w:fill="99CCFF"/>
          </w:tcPr>
          <w:p w14:paraId="39C9D51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EFFDAF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7F53BA"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7BBC9EF"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1A3E949E"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6BBC06E4" w14:textId="77777777">
        <w:tc>
          <w:tcPr>
            <w:tcW w:w="1093" w:type="dxa"/>
          </w:tcPr>
          <w:p w14:paraId="1947A8D3"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6D2460B8"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279F6A48" w14:textId="77777777" w:rsidR="001A62C0" w:rsidRPr="00FD4536" w:rsidRDefault="001A62C0" w:rsidP="001A62C0">
            <w:pPr>
              <w:ind w:left="113"/>
              <w:rPr>
                <w:rFonts w:eastAsia="Times New Roman"/>
                <w:i/>
                <w:sz w:val="16"/>
                <w:szCs w:val="16"/>
              </w:rPr>
            </w:pPr>
            <w:r w:rsidRPr="00FD4536">
              <w:rPr>
                <w:rFonts w:eastAsia="Times New Roman"/>
                <w:i/>
                <w:sz w:val="16"/>
                <w:szCs w:val="16"/>
              </w:rPr>
              <w:t>provision</w:t>
            </w:r>
          </w:p>
        </w:tc>
        <w:tc>
          <w:tcPr>
            <w:tcW w:w="2263" w:type="dxa"/>
          </w:tcPr>
          <w:p w14:paraId="29BD1450"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provisionACK</w:t>
            </w:r>
          </w:p>
        </w:tc>
        <w:tc>
          <w:tcPr>
            <w:tcW w:w="1886" w:type="dxa"/>
          </w:tcPr>
          <w:p w14:paraId="55C117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711F981" w14:textId="77777777">
        <w:tc>
          <w:tcPr>
            <w:tcW w:w="1093" w:type="dxa"/>
          </w:tcPr>
          <w:p w14:paraId="276141B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592361CC"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D6BB829"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w:t>
            </w:r>
          </w:p>
        </w:tc>
        <w:tc>
          <w:tcPr>
            <w:tcW w:w="2263" w:type="dxa"/>
          </w:tcPr>
          <w:p w14:paraId="6884C9B2" w14:textId="77777777" w:rsidR="001A62C0" w:rsidRPr="006C7966" w:rsidRDefault="00FD4536" w:rsidP="001A62C0">
            <w:pPr>
              <w:ind w:left="113"/>
              <w:rPr>
                <w:rFonts w:eastAsia="Times New Roman"/>
                <w:sz w:val="16"/>
                <w:szCs w:val="16"/>
              </w:rPr>
            </w:pPr>
            <w:r w:rsidRPr="00FD4536">
              <w:rPr>
                <w:rFonts w:eastAsia="Times New Roman"/>
                <w:i/>
                <w:sz w:val="16"/>
                <w:szCs w:val="16"/>
              </w:rPr>
              <w:t>provisionConfirmedACK</w:t>
            </w:r>
          </w:p>
        </w:tc>
        <w:tc>
          <w:tcPr>
            <w:tcW w:w="1886" w:type="dxa"/>
          </w:tcPr>
          <w:p w14:paraId="493A9279"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E277D1" w:rsidRPr="006C7966" w14:paraId="1AFC3FD7" w14:textId="77777777">
        <w:tc>
          <w:tcPr>
            <w:tcW w:w="1093" w:type="dxa"/>
          </w:tcPr>
          <w:p w14:paraId="379DC9FE" w14:textId="77777777" w:rsidR="00E277D1" w:rsidRPr="006C7966" w:rsidRDefault="00E277D1" w:rsidP="001A066D">
            <w:pPr>
              <w:ind w:left="113"/>
              <w:rPr>
                <w:rFonts w:eastAsia="Times New Roman"/>
                <w:sz w:val="16"/>
                <w:szCs w:val="16"/>
              </w:rPr>
            </w:pPr>
            <w:r>
              <w:rPr>
                <w:rFonts w:eastAsia="Times New Roman"/>
                <w:sz w:val="16"/>
                <w:szCs w:val="16"/>
              </w:rPr>
              <w:t>Failed</w:t>
            </w:r>
          </w:p>
        </w:tc>
        <w:tc>
          <w:tcPr>
            <w:tcW w:w="1634" w:type="dxa"/>
          </w:tcPr>
          <w:p w14:paraId="3B5ADFFA" w14:textId="77777777" w:rsidR="00E277D1" w:rsidRPr="006C7966" w:rsidRDefault="00E277D1" w:rsidP="00D70A21">
            <w:pPr>
              <w:ind w:left="113"/>
              <w:rPr>
                <w:rFonts w:eastAsia="Times New Roman"/>
                <w:sz w:val="16"/>
                <w:szCs w:val="16"/>
              </w:rPr>
            </w:pPr>
            <w:r>
              <w:rPr>
                <w:rFonts w:eastAsia="Times New Roman"/>
                <w:sz w:val="16"/>
                <w:szCs w:val="16"/>
              </w:rPr>
              <w:t>N/A</w:t>
            </w:r>
          </w:p>
        </w:tc>
        <w:tc>
          <w:tcPr>
            <w:tcW w:w="1872" w:type="dxa"/>
          </w:tcPr>
          <w:p w14:paraId="284F575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06D625BC"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0724635" w14:textId="77777777" w:rsidR="003C0EB2" w:rsidRDefault="00E277D1"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4B9BA97D" w14:textId="77777777">
        <w:tc>
          <w:tcPr>
            <w:tcW w:w="1093" w:type="dxa"/>
          </w:tcPr>
          <w:p w14:paraId="5A29D3C0" w14:textId="77777777" w:rsidR="00240FC7" w:rsidRPr="006C7966" w:rsidRDefault="00240FC7" w:rsidP="001A066D">
            <w:pPr>
              <w:ind w:left="113"/>
              <w:rPr>
                <w:rFonts w:eastAsia="Times New Roman"/>
                <w:sz w:val="16"/>
                <w:szCs w:val="16"/>
              </w:rPr>
            </w:pPr>
            <w:r>
              <w:rPr>
                <w:rFonts w:eastAsia="Times New Roman"/>
                <w:sz w:val="16"/>
                <w:szCs w:val="16"/>
              </w:rPr>
              <w:t>Error</w:t>
            </w:r>
          </w:p>
        </w:tc>
        <w:tc>
          <w:tcPr>
            <w:tcW w:w="1634" w:type="dxa"/>
          </w:tcPr>
          <w:p w14:paraId="11AD52E1" w14:textId="77777777" w:rsidR="00240FC7" w:rsidRPr="006C7966" w:rsidRDefault="00240FC7" w:rsidP="00D70A21">
            <w:pPr>
              <w:ind w:left="113"/>
              <w:rPr>
                <w:rFonts w:eastAsia="Times New Roman"/>
                <w:sz w:val="16"/>
                <w:szCs w:val="16"/>
              </w:rPr>
            </w:pPr>
            <w:r>
              <w:rPr>
                <w:rFonts w:eastAsia="Times New Roman"/>
                <w:sz w:val="16"/>
                <w:szCs w:val="16"/>
              </w:rPr>
              <w:t>PA to RA</w:t>
            </w:r>
          </w:p>
        </w:tc>
        <w:tc>
          <w:tcPr>
            <w:tcW w:w="1872" w:type="dxa"/>
          </w:tcPr>
          <w:p w14:paraId="41514B51"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66C34A80"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6D0DF5CD"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2DC20F88" w14:textId="2FBBBFD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27</w:t>
      </w:r>
      <w:r w:rsidR="00075FC8" w:rsidRPr="006C7966">
        <w:rPr>
          <w:b/>
        </w:rPr>
        <w:fldChar w:fldCharType="end"/>
      </w:r>
      <w:r w:rsidRPr="006C7966">
        <w:rPr>
          <w:b/>
        </w:rPr>
        <w:t xml:space="preserve"> </w:t>
      </w:r>
      <w:r w:rsidR="00075FC8" w:rsidRPr="007040F7">
        <w:rPr>
          <w:b/>
          <w:i/>
        </w:rPr>
        <w:t>provision</w:t>
      </w:r>
      <w:r w:rsidRPr="006C7966">
        <w:rPr>
          <w:b/>
        </w:rPr>
        <w:t xml:space="preserve"> message elements</w:t>
      </w:r>
    </w:p>
    <w:p w14:paraId="08DA9632" w14:textId="77777777" w:rsidR="001A62C0" w:rsidRPr="006C7966" w:rsidRDefault="001A62C0" w:rsidP="00722458">
      <w:pPr>
        <w:pStyle w:val="Heading4"/>
      </w:pPr>
      <w:r w:rsidRPr="006C7966">
        <w:t xml:space="preserve">Request: </w:t>
      </w:r>
      <w:r w:rsidR="00075FC8" w:rsidRPr="007040F7">
        <w:rPr>
          <w:i/>
        </w:rPr>
        <w:t>provision</w:t>
      </w:r>
    </w:p>
    <w:p w14:paraId="44C0C212" w14:textId="50BB723F" w:rsidR="001A62C0" w:rsidRPr="006C7966" w:rsidRDefault="001A62C0" w:rsidP="001A62C0">
      <w:r w:rsidRPr="006C7966">
        <w:t xml:space="preserve">The NSI CS </w:t>
      </w:r>
      <w:r w:rsidRPr="00FD4536">
        <w:rPr>
          <w:i/>
        </w:rPr>
        <w:t>provision</w:t>
      </w:r>
      <w:r w:rsidRPr="006C7966">
        <w:t xml:space="preserve"> message allows </w:t>
      </w:r>
      <w:r w:rsidR="0058451C">
        <w:t>an RA</w:t>
      </w:r>
      <w:r w:rsidRPr="006C7966">
        <w:t xml:space="preserve"> to transition a previously requested reservation into a provisioned state.</w:t>
      </w:r>
      <w:r w:rsidR="00E411A9">
        <w:t xml:space="preserve"> </w:t>
      </w:r>
      <w:r w:rsidRPr="006C7966">
        <w:t xml:space="preserve">A reservation in a provisioned state will activate associated data plane resources during the scheduled reservation time. </w:t>
      </w:r>
    </w:p>
    <w:p w14:paraId="31E21870" w14:textId="77777777" w:rsidR="001A62C0" w:rsidRPr="006C7966" w:rsidRDefault="001A62C0" w:rsidP="001A62C0"/>
    <w:p w14:paraId="49D049BE"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134345" wp14:editId="07087DB8">
            <wp:extent cx="3817620" cy="69342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56A9DBAF" w14:textId="421ABE3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45</w:t>
      </w:r>
      <w:r w:rsidR="00075FC8" w:rsidRPr="006C7966">
        <w:rPr>
          <w:b/>
        </w:rPr>
        <w:fldChar w:fldCharType="end"/>
      </w:r>
      <w:r w:rsidRPr="006C7966">
        <w:rPr>
          <w:b/>
        </w:rPr>
        <w:t xml:space="preserve"> – </w:t>
      </w:r>
      <w:r w:rsidR="00075FC8" w:rsidRPr="007040F7">
        <w:rPr>
          <w:b/>
          <w:i/>
        </w:rPr>
        <w:t>provision</w:t>
      </w:r>
      <w:r w:rsidRPr="006C7966">
        <w:rPr>
          <w:b/>
        </w:rPr>
        <w:t xml:space="preserve"> request message structure.</w:t>
      </w:r>
    </w:p>
    <w:p w14:paraId="4D5DA45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C774AD2" w14:textId="77777777" w:rsidR="001A62C0" w:rsidRPr="006C7966" w:rsidRDefault="001A62C0" w:rsidP="001A62C0">
      <w:r w:rsidRPr="006C7966">
        <w:t xml:space="preserve">The </w:t>
      </w:r>
      <w:r w:rsidRPr="00FD4536">
        <w:rPr>
          <w:i/>
        </w:rPr>
        <w:t>provision</w:t>
      </w:r>
      <w:r w:rsidRPr="006C7966">
        <w:t xml:space="preserve"> message has the following parameters:</w:t>
      </w:r>
    </w:p>
    <w:p w14:paraId="277E1542"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BFF4B4" w14:textId="77777777">
        <w:tc>
          <w:tcPr>
            <w:tcW w:w="2410" w:type="dxa"/>
            <w:shd w:val="clear" w:color="auto" w:fill="A7CAFF"/>
          </w:tcPr>
          <w:p w14:paraId="2B025CF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4B46CD5"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40AFD5" w14:textId="77777777">
        <w:tc>
          <w:tcPr>
            <w:tcW w:w="2410" w:type="dxa"/>
          </w:tcPr>
          <w:p w14:paraId="271B889D"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6654C6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provisioned.</w:t>
            </w:r>
          </w:p>
        </w:tc>
      </w:tr>
    </w:tbl>
    <w:p w14:paraId="15A656CC" w14:textId="170124D2"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28</w:t>
      </w:r>
      <w:r w:rsidR="00075FC8" w:rsidRPr="006C7966">
        <w:rPr>
          <w:b/>
        </w:rPr>
        <w:fldChar w:fldCharType="end"/>
      </w:r>
      <w:r w:rsidRPr="006C7966">
        <w:rPr>
          <w:b/>
        </w:rPr>
        <w:t xml:space="preserve"> </w:t>
      </w:r>
      <w:r w:rsidR="00075FC8" w:rsidRPr="007040F7">
        <w:rPr>
          <w:b/>
          <w:i/>
        </w:rPr>
        <w:t>provision</w:t>
      </w:r>
      <w:r w:rsidRPr="006C7966">
        <w:rPr>
          <w:b/>
        </w:rPr>
        <w:t xml:space="preserve"> message parameters</w:t>
      </w:r>
    </w:p>
    <w:p w14:paraId="295C9079"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F1F4CEB" w14:textId="4E0DDCFC" w:rsidR="001A62C0" w:rsidRPr="006C7966" w:rsidRDefault="001A62C0" w:rsidP="001A62C0">
      <w:r w:rsidRPr="006C7966">
        <w:t xml:space="preserve">If the </w:t>
      </w:r>
      <w:r w:rsidRPr="00FD4536">
        <w:rPr>
          <w:i/>
        </w:rPr>
        <w:t>provision</w:t>
      </w:r>
      <w:r w:rsidRPr="006C7966">
        <w:t xml:space="preserve"> operation is successful, a </w:t>
      </w:r>
      <w:r w:rsidR="00FD4536" w:rsidRPr="00FD4536">
        <w:rPr>
          <w:i/>
        </w:rPr>
        <w:t>provisionACK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FD4536" w:rsidRPr="00FD4536">
        <w:rPr>
          <w:i/>
        </w:rPr>
        <w:t>provisionACK</w:t>
      </w:r>
      <w:r w:rsidRPr="006C7966">
        <w:rPr>
          <w:b/>
        </w:rPr>
        <w:t xml:space="preserve"> </w:t>
      </w:r>
      <w:r w:rsidRPr="006C7966">
        <w:t xml:space="preserve">message immediately after receiving the </w:t>
      </w:r>
      <w:r w:rsidRPr="00FD4536">
        <w:rPr>
          <w:bCs/>
          <w:i/>
        </w:rPr>
        <w:t>provision</w:t>
      </w:r>
      <w:r w:rsidRPr="006C7966">
        <w:rPr>
          <w:b/>
          <w:bCs/>
        </w:rPr>
        <w:t xml:space="preserve"> </w:t>
      </w:r>
      <w:r w:rsidRPr="006C7966">
        <w:t xml:space="preserve">request to acknowledge to the </w:t>
      </w:r>
      <w:r w:rsidR="00522401" w:rsidRPr="00522401">
        <w:t>RA</w:t>
      </w:r>
      <w:r w:rsidRPr="006C7966">
        <w:t xml:space="preserve"> the </w:t>
      </w:r>
      <w:r w:rsidRPr="00FD4536">
        <w:rPr>
          <w:bCs/>
          <w:i/>
        </w:rPr>
        <w:t>provision</w:t>
      </w:r>
      <w:r w:rsidRPr="006C7966">
        <w:rPr>
          <w:b/>
          <w:bCs/>
        </w:rPr>
        <w:t xml:space="preserve"> </w:t>
      </w:r>
      <w:r w:rsidRPr="006C7966">
        <w:t>request has been accepted for processing.</w:t>
      </w:r>
      <w:r w:rsidR="00E411A9">
        <w:t xml:space="preserve"> </w:t>
      </w:r>
      <w:r w:rsidRPr="006C7966">
        <w:t xml:space="preserve">The </w:t>
      </w:r>
      <w:r w:rsidR="00FD4536" w:rsidRPr="00FD4536">
        <w:rPr>
          <w:i/>
        </w:rPr>
        <w:t>provisionACK</w:t>
      </w:r>
      <w:r w:rsidRPr="006C7966">
        <w:rPr>
          <w:b/>
        </w:rPr>
        <w:t xml:space="preserve"> </w:t>
      </w:r>
      <w:r w:rsidRPr="006C7966">
        <w:t>message is implemented using the generic acknowledgement message.</w:t>
      </w:r>
    </w:p>
    <w:p w14:paraId="4ED6C0D7" w14:textId="77777777" w:rsidR="001A62C0" w:rsidRPr="006C7966" w:rsidRDefault="001A62C0" w:rsidP="001A62C0"/>
    <w:p w14:paraId="1FB0E068"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6BCBB28A" wp14:editId="008D48E7">
            <wp:extent cx="3924300" cy="6172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F9DC9A0" w14:textId="04E3886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46</w:t>
      </w:r>
      <w:r w:rsidR="00075FC8" w:rsidRPr="006C7966">
        <w:rPr>
          <w:b/>
        </w:rPr>
        <w:fldChar w:fldCharType="end"/>
      </w:r>
      <w:r w:rsidRPr="006C7966">
        <w:rPr>
          <w:b/>
        </w:rPr>
        <w:t xml:space="preserve"> – </w:t>
      </w:r>
      <w:r w:rsidR="00FD4536" w:rsidRPr="00FD4536">
        <w:rPr>
          <w:b/>
          <w:i/>
        </w:rPr>
        <w:t>provisionACK</w:t>
      </w:r>
      <w:r w:rsidRPr="006C7966">
        <w:t xml:space="preserve"> </w:t>
      </w:r>
      <w:r w:rsidRPr="006C7966">
        <w:rPr>
          <w:b/>
        </w:rPr>
        <w:t>message structure.</w:t>
      </w:r>
    </w:p>
    <w:p w14:paraId="434CE2C8" w14:textId="77777777" w:rsidR="001A62C0" w:rsidRPr="006C7966" w:rsidRDefault="001A62C0" w:rsidP="001A62C0">
      <w:r w:rsidRPr="006C7966">
        <w:t xml:space="preserve">The </w:t>
      </w:r>
      <w:r w:rsidR="00FD4536" w:rsidRPr="00FD4536">
        <w:rPr>
          <w:i/>
        </w:rPr>
        <w:t>provisionACK</w:t>
      </w:r>
      <w:r w:rsidRPr="006C7966">
        <w:rPr>
          <w:b/>
        </w:rPr>
        <w:t xml:space="preserve"> </w:t>
      </w:r>
      <w:r w:rsidRPr="006C7966">
        <w:t>message has no parameters as all relevant information is carried in the NSI CS header structure.</w:t>
      </w:r>
    </w:p>
    <w:p w14:paraId="77A4DC7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provisionConfirmed</w:t>
      </w:r>
    </w:p>
    <w:p w14:paraId="0AAA717D" w14:textId="27F50E52" w:rsidR="001A62C0" w:rsidRPr="006C7966" w:rsidRDefault="001A62C0" w:rsidP="001A62C0">
      <w:r w:rsidRPr="006C7966">
        <w:t xml:space="preserve">This </w:t>
      </w:r>
      <w:r w:rsidR="00FD4536" w:rsidRPr="00FD4536">
        <w:rPr>
          <w:i/>
        </w:rPr>
        <w:t>provisionConfirmed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FD4536">
        <w:rPr>
          <w:i/>
        </w:rPr>
        <w:t>provision</w:t>
      </w:r>
      <w:r w:rsidRPr="006C7966">
        <w:rPr>
          <w:b/>
        </w:rPr>
        <w:t xml:space="preserve"> </w:t>
      </w:r>
      <w:r w:rsidRPr="006C7966">
        <w:t>request.</w:t>
      </w:r>
      <w:r w:rsidR="00E411A9">
        <w:t xml:space="preserve"> </w:t>
      </w:r>
      <w:r w:rsidRPr="006C7966">
        <w:t xml:space="preserve">This is in response to an original </w:t>
      </w:r>
      <w:r w:rsidRPr="00FD4536">
        <w:rPr>
          <w:i/>
        </w:rPr>
        <w:t>provision</w:t>
      </w:r>
      <w:r w:rsidRPr="006C7966">
        <w:t xml:space="preserve"> request from the associated </w:t>
      </w:r>
      <w:r w:rsidR="00522401" w:rsidRPr="00522401">
        <w:t>RA</w:t>
      </w:r>
      <w:r w:rsidRPr="006C7966">
        <w:t>.</w:t>
      </w:r>
    </w:p>
    <w:p w14:paraId="47D07AFD" w14:textId="77777777" w:rsidR="001A62C0" w:rsidRPr="006C7966" w:rsidRDefault="001A62C0" w:rsidP="001A62C0"/>
    <w:p w14:paraId="240B06B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73287A1" wp14:editId="788A10CA">
            <wp:extent cx="3924300" cy="6934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560C726A" w14:textId="7F33220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47</w:t>
      </w:r>
      <w:r w:rsidR="00075FC8" w:rsidRPr="006C7966">
        <w:rPr>
          <w:b/>
        </w:rPr>
        <w:fldChar w:fldCharType="end"/>
      </w:r>
      <w:r w:rsidRPr="006C7966">
        <w:rPr>
          <w:b/>
        </w:rPr>
        <w:t xml:space="preserve"> – </w:t>
      </w:r>
      <w:r w:rsidR="00FD4536" w:rsidRPr="00FD4536">
        <w:rPr>
          <w:b/>
          <w:i/>
        </w:rPr>
        <w:t>provisionConfirmed</w:t>
      </w:r>
      <w:r w:rsidRPr="006C7966">
        <w:t xml:space="preserve"> </w:t>
      </w:r>
      <w:r w:rsidRPr="006C7966">
        <w:rPr>
          <w:b/>
        </w:rPr>
        <w:t>message structure.</w:t>
      </w:r>
    </w:p>
    <w:p w14:paraId="368E3C9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B7AF99" w14:textId="77777777" w:rsidR="001A62C0" w:rsidRPr="006C7966" w:rsidRDefault="001A62C0" w:rsidP="001A62C0">
      <w:r w:rsidRPr="006C7966">
        <w:t xml:space="preserve">The </w:t>
      </w:r>
      <w:r w:rsidR="00FD4536" w:rsidRPr="00FD4536">
        <w:rPr>
          <w:i/>
        </w:rPr>
        <w:t>provisionConfirmed</w:t>
      </w:r>
      <w:r w:rsidRPr="006C7966">
        <w:rPr>
          <w:b/>
        </w:rPr>
        <w:t xml:space="preserve"> </w:t>
      </w:r>
      <w:r w:rsidRPr="006C7966">
        <w:t>message has the following parameters:</w:t>
      </w:r>
    </w:p>
    <w:p w14:paraId="66D837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40709C" w14:textId="77777777">
        <w:tc>
          <w:tcPr>
            <w:tcW w:w="2410" w:type="dxa"/>
            <w:shd w:val="clear" w:color="auto" w:fill="A7CAFF"/>
          </w:tcPr>
          <w:p w14:paraId="0FCD8F90"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C0948F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895419" w14:textId="77777777">
        <w:tc>
          <w:tcPr>
            <w:tcW w:w="2410" w:type="dxa"/>
          </w:tcPr>
          <w:p w14:paraId="222D04D0"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41E6805"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provisioned.</w:t>
            </w:r>
          </w:p>
        </w:tc>
      </w:tr>
    </w:tbl>
    <w:p w14:paraId="686BF3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29</w:t>
      </w:r>
      <w:r w:rsidR="00075FC8" w:rsidRPr="006C7966">
        <w:rPr>
          <w:b/>
        </w:rPr>
        <w:fldChar w:fldCharType="end"/>
      </w:r>
      <w:r w:rsidRPr="006C7966">
        <w:rPr>
          <w:b/>
        </w:rPr>
        <w:t xml:space="preserve"> </w:t>
      </w:r>
      <w:r w:rsidR="00FD4536" w:rsidRPr="00FD4536">
        <w:rPr>
          <w:b/>
          <w:i/>
        </w:rPr>
        <w:t>provisionConfirmed</w:t>
      </w:r>
      <w:r w:rsidRPr="006C7966">
        <w:rPr>
          <w:b/>
        </w:rPr>
        <w:t xml:space="preserve"> message parameters</w:t>
      </w:r>
    </w:p>
    <w:p w14:paraId="105A6393"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6AAAF2D" w14:textId="7A135DCC" w:rsidR="001A62C0" w:rsidRPr="006C7966" w:rsidRDefault="001A62C0" w:rsidP="001A62C0">
      <w:r w:rsidRPr="006C7966">
        <w:t xml:space="preserve">If the </w:t>
      </w:r>
      <w:r w:rsidR="00FD4536" w:rsidRPr="00FD4536">
        <w:rPr>
          <w:i/>
        </w:rPr>
        <w:t>provisionConfirmed</w:t>
      </w:r>
      <w:r w:rsidRPr="006C7966">
        <w:rPr>
          <w:b/>
        </w:rPr>
        <w:t xml:space="preserve"> </w:t>
      </w:r>
      <w:r w:rsidRPr="006C7966">
        <w:t xml:space="preserve">operation is successful, a </w:t>
      </w:r>
      <w:r w:rsidR="00FD4536" w:rsidRPr="00FD4536">
        <w:rPr>
          <w:i/>
        </w:rPr>
        <w:t>provisionConfirmedACK</w:t>
      </w:r>
      <w:r w:rsidRPr="006C7966">
        <w:rPr>
          <w:b/>
        </w:rPr>
        <w:t xml:space="preserve"> </w:t>
      </w:r>
      <w:r w:rsidRPr="006C7966">
        <w:t xml:space="preserve">message is returned, otherwise a </w:t>
      </w:r>
      <w:r w:rsidR="00E7277F" w:rsidRPr="00FD4536">
        <w:rPr>
          <w:i/>
        </w:rPr>
        <w:t>serviceException</w:t>
      </w:r>
      <w:r w:rsidRPr="006C7966">
        <w:t xml:space="preserve"> is returned.</w:t>
      </w:r>
      <w:r w:rsidR="00E411A9">
        <w:t xml:space="preserve"> </w:t>
      </w:r>
      <w:r w:rsidR="0058451C">
        <w:t>An RA</w:t>
      </w:r>
      <w:r w:rsidRPr="006C7966">
        <w:t xml:space="preserve"> sends this </w:t>
      </w:r>
      <w:r w:rsidR="00FD4536" w:rsidRPr="00FD4536">
        <w:rPr>
          <w:i/>
        </w:rPr>
        <w:t>provisionConfirmedACK</w:t>
      </w:r>
      <w:r w:rsidRPr="006C7966">
        <w:rPr>
          <w:b/>
        </w:rPr>
        <w:t xml:space="preserve"> </w:t>
      </w:r>
      <w:r w:rsidRPr="006C7966">
        <w:t xml:space="preserve">message immediately after receiving the </w:t>
      </w:r>
      <w:r w:rsidR="00FD4536" w:rsidRPr="00FD4536">
        <w:rPr>
          <w:i/>
        </w:rPr>
        <w:t>provisionConfirmed</w:t>
      </w:r>
      <w:r w:rsidRPr="006C7966">
        <w:rPr>
          <w:b/>
        </w:rPr>
        <w:t xml:space="preserve"> </w:t>
      </w:r>
      <w:r w:rsidRPr="006C7966">
        <w:t xml:space="preserve">request to acknowledge to the </w:t>
      </w:r>
      <w:r w:rsidR="00E7277F" w:rsidRPr="00E7277F">
        <w:t>PA</w:t>
      </w:r>
      <w:r w:rsidRPr="006C7966">
        <w:t xml:space="preserve"> the </w:t>
      </w:r>
      <w:r w:rsidR="00FD4536" w:rsidRPr="00FD4536">
        <w:rPr>
          <w:i/>
        </w:rPr>
        <w:t>provisionConfirmed</w:t>
      </w:r>
      <w:r w:rsidRPr="006C7966">
        <w:rPr>
          <w:b/>
        </w:rPr>
        <w:t xml:space="preserve"> </w:t>
      </w:r>
      <w:r w:rsidRPr="006C7966">
        <w:t>request has been accepted for processing.</w:t>
      </w:r>
      <w:r w:rsidR="00E411A9">
        <w:t xml:space="preserve"> </w:t>
      </w:r>
      <w:r w:rsidRPr="006C7966">
        <w:t xml:space="preserve">The </w:t>
      </w:r>
      <w:r w:rsidR="00FD4536" w:rsidRPr="00FD4536">
        <w:rPr>
          <w:i/>
        </w:rPr>
        <w:t>provisionConfirmedACK</w:t>
      </w:r>
      <w:r w:rsidRPr="006C7966">
        <w:rPr>
          <w:b/>
        </w:rPr>
        <w:t xml:space="preserve"> </w:t>
      </w:r>
      <w:r w:rsidRPr="006C7966">
        <w:t>message is implemented using the generic acknowledgement message.</w:t>
      </w:r>
    </w:p>
    <w:p w14:paraId="0D0F5B12" w14:textId="77777777" w:rsidR="001A62C0" w:rsidRPr="006C7966" w:rsidRDefault="001A62C0" w:rsidP="001A62C0"/>
    <w:p w14:paraId="21256F9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3B310DD" wp14:editId="679AD54F">
            <wp:extent cx="3924300" cy="6172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3437F570" w14:textId="540253B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48</w:t>
      </w:r>
      <w:r w:rsidR="00075FC8" w:rsidRPr="006C7966">
        <w:rPr>
          <w:b/>
        </w:rPr>
        <w:fldChar w:fldCharType="end"/>
      </w:r>
      <w:r w:rsidRPr="006C7966">
        <w:rPr>
          <w:b/>
        </w:rPr>
        <w:t xml:space="preserve"> – </w:t>
      </w:r>
      <w:r w:rsidR="00FD4536" w:rsidRPr="00FD4536">
        <w:rPr>
          <w:b/>
          <w:i/>
        </w:rPr>
        <w:t>provisionConfirmedACK</w:t>
      </w:r>
      <w:r w:rsidRPr="006C7966">
        <w:t xml:space="preserve"> </w:t>
      </w:r>
      <w:r w:rsidRPr="006C7966">
        <w:rPr>
          <w:b/>
        </w:rPr>
        <w:t>message structure.</w:t>
      </w:r>
    </w:p>
    <w:p w14:paraId="61CF98E3" w14:textId="77777777" w:rsidR="001A62C0" w:rsidRPr="006C7966" w:rsidRDefault="001A62C0" w:rsidP="001A62C0">
      <w:r w:rsidRPr="006C7966">
        <w:t xml:space="preserve">The </w:t>
      </w:r>
      <w:r w:rsidR="00FD4536" w:rsidRPr="00FD4536">
        <w:rPr>
          <w:i/>
        </w:rPr>
        <w:t>provisionConfirmedACK</w:t>
      </w:r>
      <w:r w:rsidRPr="006C7966">
        <w:rPr>
          <w:b/>
        </w:rPr>
        <w:t xml:space="preserve"> </w:t>
      </w:r>
      <w:r w:rsidRPr="006C7966">
        <w:t>message has no parameters as all relevant information is carried in the NSI CS header structure.</w:t>
      </w:r>
    </w:p>
    <w:p w14:paraId="74291614" w14:textId="77777777" w:rsidR="001A62C0" w:rsidRPr="006C7966" w:rsidRDefault="001A62C0" w:rsidP="001A62C0"/>
    <w:p w14:paraId="6740E065" w14:textId="77777777" w:rsidR="001A62C0" w:rsidRPr="006C7966" w:rsidRDefault="00075FC8" w:rsidP="00722458">
      <w:pPr>
        <w:pStyle w:val="Heading3"/>
      </w:pPr>
      <w:bookmarkStart w:id="792" w:name="_Toc355354864"/>
      <w:bookmarkStart w:id="793" w:name="_Toc232679064"/>
      <w:bookmarkStart w:id="794" w:name="_Toc437518641"/>
      <w:r w:rsidRPr="007040F7">
        <w:rPr>
          <w:i/>
        </w:rPr>
        <w:t>release</w:t>
      </w:r>
      <w:r w:rsidR="001A62C0" w:rsidRPr="006C7966">
        <w:t xml:space="preserve"> message elements</w:t>
      </w:r>
      <w:bookmarkEnd w:id="792"/>
      <w:bookmarkEnd w:id="793"/>
      <w:bookmarkEnd w:id="794"/>
    </w:p>
    <w:p w14:paraId="34CF8A63" w14:textId="568B50C8" w:rsidR="001A62C0" w:rsidRDefault="001A62C0" w:rsidP="001A62C0">
      <w:r w:rsidRPr="006C7966">
        <w:t xml:space="preserve">The </w:t>
      </w:r>
      <w:r w:rsidRPr="00FD4536">
        <w:rPr>
          <w:i/>
        </w:rPr>
        <w:t>release</w:t>
      </w:r>
      <w:r w:rsidRPr="006C7966">
        <w:t xml:space="preserve"> message is sent from </w:t>
      </w:r>
      <w:r w:rsidR="0058451C">
        <w:t>an RA</w:t>
      </w:r>
      <w:r w:rsidRPr="006C7966">
        <w:t xml:space="preserve"> to a </w:t>
      </w:r>
      <w:r w:rsidR="00E7277F" w:rsidRPr="00E7277F">
        <w:t>PA</w:t>
      </w:r>
      <w:r w:rsidRPr="006C7966">
        <w:t xml:space="preserve"> when an existing reservatio</w:t>
      </w:r>
      <w:r w:rsidR="00046455">
        <w:t>n is to be transitioned into a R</w:t>
      </w:r>
      <w:r w:rsidRPr="006C7966">
        <w:t xml:space="preserve">eleased state. The </w:t>
      </w:r>
      <w:r w:rsidR="00046455" w:rsidRPr="00046455">
        <w:rPr>
          <w:i/>
        </w:rPr>
        <w:t>releaseACK</w:t>
      </w:r>
      <w:r w:rsidRPr="006C7966">
        <w:t xml:space="preserve"> indicates that the </w:t>
      </w:r>
      <w:r w:rsidR="00E7277F" w:rsidRPr="00E7277F">
        <w:t>PA</w:t>
      </w:r>
      <w:r w:rsidRPr="006C7966">
        <w:t xml:space="preserve"> has accepted the release request for processing. A </w:t>
      </w:r>
      <w:r w:rsidR="00046455" w:rsidRPr="00046455">
        <w:rPr>
          <w:i/>
        </w:rPr>
        <w:t>releaseConfirmed</w:t>
      </w:r>
      <w:r w:rsidRPr="006C7966">
        <w:t xml:space="preserve"> message will be sent asynchronously to the </w:t>
      </w:r>
      <w:r w:rsidR="00522401" w:rsidRPr="00522401">
        <w:t>RA</w:t>
      </w:r>
      <w:r w:rsidRPr="006C7966">
        <w:t xml:space="preserve"> when release processing has completed.</w:t>
      </w:r>
      <w:r w:rsidR="00E411A9">
        <w:t xml:space="preserve"> </w:t>
      </w:r>
      <w:r w:rsidRPr="006C7966">
        <w:t xml:space="preserve">There is no associated </w:t>
      </w:r>
      <w:r w:rsidR="00046455">
        <w:t>f</w:t>
      </w:r>
      <w:r w:rsidRPr="006C7966">
        <w:t>ailed message for this operation.</w:t>
      </w:r>
    </w:p>
    <w:p w14:paraId="18FCCA2A" w14:textId="77777777" w:rsidR="00D96070" w:rsidRPr="006C7966" w:rsidRDefault="00D9607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24BC559C" w14:textId="77777777">
        <w:tc>
          <w:tcPr>
            <w:tcW w:w="1093" w:type="dxa"/>
            <w:shd w:val="clear" w:color="auto" w:fill="99CCFF"/>
          </w:tcPr>
          <w:p w14:paraId="34E46AB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39DE2CC5"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B684FF2"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0BCFAA3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8C2D042"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3B766197" w14:textId="77777777">
        <w:tc>
          <w:tcPr>
            <w:tcW w:w="1093" w:type="dxa"/>
          </w:tcPr>
          <w:p w14:paraId="682D0F25"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3AAF79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70E99DC4" w14:textId="77777777" w:rsidR="001A62C0" w:rsidRPr="00046455" w:rsidRDefault="001A62C0" w:rsidP="001A62C0">
            <w:pPr>
              <w:ind w:left="113"/>
              <w:rPr>
                <w:rFonts w:eastAsia="Times New Roman"/>
                <w:i/>
                <w:sz w:val="16"/>
                <w:szCs w:val="16"/>
              </w:rPr>
            </w:pPr>
            <w:r w:rsidRPr="00046455">
              <w:rPr>
                <w:rFonts w:eastAsia="Times New Roman"/>
                <w:i/>
                <w:sz w:val="16"/>
                <w:szCs w:val="16"/>
              </w:rPr>
              <w:t>release</w:t>
            </w:r>
          </w:p>
        </w:tc>
        <w:tc>
          <w:tcPr>
            <w:tcW w:w="2263" w:type="dxa"/>
          </w:tcPr>
          <w:p w14:paraId="4D566BB4" w14:textId="77777777" w:rsidR="001A62C0" w:rsidRPr="006C7966" w:rsidRDefault="00046455" w:rsidP="001A62C0">
            <w:pPr>
              <w:ind w:left="113"/>
              <w:rPr>
                <w:rFonts w:eastAsia="Times New Roman"/>
                <w:sz w:val="16"/>
                <w:szCs w:val="16"/>
              </w:rPr>
            </w:pPr>
            <w:r w:rsidRPr="00046455">
              <w:rPr>
                <w:rFonts w:eastAsia="Times New Roman"/>
                <w:i/>
                <w:sz w:val="16"/>
                <w:szCs w:val="16"/>
              </w:rPr>
              <w:t>releaseACK</w:t>
            </w:r>
          </w:p>
        </w:tc>
        <w:tc>
          <w:tcPr>
            <w:tcW w:w="1886" w:type="dxa"/>
          </w:tcPr>
          <w:p w14:paraId="076EA9D7"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58A959EF" w14:textId="77777777">
        <w:tc>
          <w:tcPr>
            <w:tcW w:w="1093" w:type="dxa"/>
          </w:tcPr>
          <w:p w14:paraId="478AB872"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2FD2B80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41EB548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w:t>
            </w:r>
          </w:p>
        </w:tc>
        <w:tc>
          <w:tcPr>
            <w:tcW w:w="2263" w:type="dxa"/>
          </w:tcPr>
          <w:p w14:paraId="7C17041A" w14:textId="77777777" w:rsidR="001A62C0" w:rsidRPr="006C7966" w:rsidRDefault="00046455" w:rsidP="001A62C0">
            <w:pPr>
              <w:ind w:left="113"/>
              <w:rPr>
                <w:rFonts w:eastAsia="Times New Roman"/>
                <w:sz w:val="16"/>
                <w:szCs w:val="16"/>
              </w:rPr>
            </w:pPr>
            <w:r w:rsidRPr="00046455">
              <w:rPr>
                <w:rFonts w:eastAsia="Times New Roman"/>
                <w:i/>
                <w:sz w:val="16"/>
                <w:szCs w:val="16"/>
              </w:rPr>
              <w:t>releaseConfirmedACK</w:t>
            </w:r>
          </w:p>
        </w:tc>
        <w:tc>
          <w:tcPr>
            <w:tcW w:w="1886" w:type="dxa"/>
          </w:tcPr>
          <w:p w14:paraId="1A054EB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6C7D50" w:rsidRPr="006C7966" w14:paraId="3B7B339C" w14:textId="77777777">
        <w:tc>
          <w:tcPr>
            <w:tcW w:w="1093" w:type="dxa"/>
          </w:tcPr>
          <w:p w14:paraId="73EBFA0A" w14:textId="77777777" w:rsidR="006C7D50" w:rsidRPr="006C7966" w:rsidRDefault="006C7D50" w:rsidP="00D96070">
            <w:pPr>
              <w:ind w:left="113"/>
              <w:rPr>
                <w:rFonts w:eastAsia="Times New Roman"/>
                <w:sz w:val="16"/>
                <w:szCs w:val="16"/>
              </w:rPr>
            </w:pPr>
            <w:r>
              <w:rPr>
                <w:rFonts w:eastAsia="Times New Roman"/>
                <w:sz w:val="16"/>
                <w:szCs w:val="16"/>
              </w:rPr>
              <w:t>Failed</w:t>
            </w:r>
          </w:p>
        </w:tc>
        <w:tc>
          <w:tcPr>
            <w:tcW w:w="1634" w:type="dxa"/>
          </w:tcPr>
          <w:p w14:paraId="3EE45821" w14:textId="77777777" w:rsidR="006C7D50" w:rsidRPr="006C7966" w:rsidRDefault="006C7D50" w:rsidP="008D1D6E">
            <w:pPr>
              <w:ind w:left="113"/>
              <w:rPr>
                <w:rFonts w:eastAsia="Times New Roman"/>
                <w:sz w:val="16"/>
                <w:szCs w:val="16"/>
              </w:rPr>
            </w:pPr>
            <w:r>
              <w:rPr>
                <w:rFonts w:eastAsia="Times New Roman"/>
                <w:sz w:val="16"/>
                <w:szCs w:val="16"/>
              </w:rPr>
              <w:t>N/A</w:t>
            </w:r>
          </w:p>
        </w:tc>
        <w:tc>
          <w:tcPr>
            <w:tcW w:w="1872" w:type="dxa"/>
          </w:tcPr>
          <w:p w14:paraId="5915C5A0"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2263" w:type="dxa"/>
          </w:tcPr>
          <w:p w14:paraId="334B6A96" w14:textId="77777777" w:rsidR="003C0EB2" w:rsidRDefault="006C7D50" w:rsidP="007040F7">
            <w:pPr>
              <w:keepNext/>
              <w:numPr>
                <w:ilvl w:val="5"/>
                <w:numId w:val="1"/>
              </w:numPr>
              <w:ind w:left="113"/>
              <w:outlineLvl w:val="5"/>
              <w:rPr>
                <w:rFonts w:eastAsia="Times New Roman"/>
                <w:sz w:val="16"/>
                <w:szCs w:val="16"/>
              </w:rPr>
            </w:pPr>
            <w:r w:rsidRPr="00B22F2D">
              <w:rPr>
                <w:rFonts w:eastAsia="Times New Roman"/>
                <w:sz w:val="16"/>
                <w:szCs w:val="16"/>
              </w:rPr>
              <w:t>N/A</w:t>
            </w:r>
          </w:p>
        </w:tc>
        <w:tc>
          <w:tcPr>
            <w:tcW w:w="1886" w:type="dxa"/>
          </w:tcPr>
          <w:p w14:paraId="6F44BFB3" w14:textId="77777777" w:rsidR="003C0EB2" w:rsidRDefault="006C7D50" w:rsidP="007040F7">
            <w:pPr>
              <w:numPr>
                <w:ilvl w:val="5"/>
                <w:numId w:val="1"/>
              </w:numPr>
              <w:ind w:left="113"/>
              <w:outlineLvl w:val="5"/>
              <w:rPr>
                <w:rFonts w:eastAsia="Times New Roman"/>
                <w:sz w:val="16"/>
                <w:szCs w:val="16"/>
              </w:rPr>
            </w:pPr>
            <w:r w:rsidRPr="00B22F2D">
              <w:rPr>
                <w:rFonts w:eastAsia="Times New Roman"/>
                <w:sz w:val="16"/>
                <w:szCs w:val="16"/>
              </w:rPr>
              <w:t>N/A</w:t>
            </w:r>
          </w:p>
        </w:tc>
      </w:tr>
      <w:tr w:rsidR="00240FC7" w:rsidRPr="006C7966" w14:paraId="12F30CE3" w14:textId="77777777">
        <w:tc>
          <w:tcPr>
            <w:tcW w:w="1093" w:type="dxa"/>
          </w:tcPr>
          <w:p w14:paraId="0077ABA3" w14:textId="77777777" w:rsidR="00240FC7" w:rsidRPr="006C7966" w:rsidRDefault="00240FC7" w:rsidP="00D96070">
            <w:pPr>
              <w:ind w:left="113"/>
              <w:rPr>
                <w:rFonts w:eastAsia="Times New Roman"/>
                <w:sz w:val="16"/>
                <w:szCs w:val="16"/>
              </w:rPr>
            </w:pPr>
            <w:r>
              <w:rPr>
                <w:rFonts w:eastAsia="Times New Roman"/>
                <w:sz w:val="16"/>
                <w:szCs w:val="16"/>
              </w:rPr>
              <w:t>Error</w:t>
            </w:r>
          </w:p>
        </w:tc>
        <w:tc>
          <w:tcPr>
            <w:tcW w:w="1634" w:type="dxa"/>
          </w:tcPr>
          <w:p w14:paraId="0A003607" w14:textId="77777777" w:rsidR="00240FC7" w:rsidRPr="006C7966" w:rsidRDefault="00240FC7" w:rsidP="008D1D6E">
            <w:pPr>
              <w:ind w:left="113"/>
              <w:rPr>
                <w:rFonts w:eastAsia="Times New Roman"/>
                <w:sz w:val="16"/>
                <w:szCs w:val="16"/>
              </w:rPr>
            </w:pPr>
            <w:r>
              <w:rPr>
                <w:rFonts w:eastAsia="Times New Roman"/>
                <w:sz w:val="16"/>
                <w:szCs w:val="16"/>
              </w:rPr>
              <w:t>PA to RA</w:t>
            </w:r>
          </w:p>
        </w:tc>
        <w:tc>
          <w:tcPr>
            <w:tcW w:w="1872" w:type="dxa"/>
          </w:tcPr>
          <w:p w14:paraId="45256BA8"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w:t>
            </w:r>
          </w:p>
        </w:tc>
        <w:tc>
          <w:tcPr>
            <w:tcW w:w="2263" w:type="dxa"/>
          </w:tcPr>
          <w:p w14:paraId="479FEB74" w14:textId="77777777" w:rsidR="003C0EB2" w:rsidRDefault="00240FC7" w:rsidP="007040F7">
            <w:pPr>
              <w:keepNext/>
              <w:numPr>
                <w:ilvl w:val="5"/>
                <w:numId w:val="1"/>
              </w:numPr>
              <w:ind w:left="113"/>
              <w:outlineLvl w:val="5"/>
              <w:rPr>
                <w:rFonts w:eastAsia="Times New Roman"/>
                <w:i/>
                <w:sz w:val="16"/>
                <w:szCs w:val="16"/>
              </w:rPr>
            </w:pPr>
            <w:r w:rsidRPr="00B22F2D">
              <w:rPr>
                <w:rFonts w:eastAsia="Times New Roman"/>
                <w:i/>
                <w:sz w:val="16"/>
                <w:szCs w:val="16"/>
              </w:rPr>
              <w:t>errorACK</w:t>
            </w:r>
          </w:p>
        </w:tc>
        <w:tc>
          <w:tcPr>
            <w:tcW w:w="1886" w:type="dxa"/>
          </w:tcPr>
          <w:p w14:paraId="5D189403" w14:textId="77777777" w:rsidR="003C0EB2" w:rsidRDefault="00240FC7" w:rsidP="007040F7">
            <w:pPr>
              <w:keepNext/>
              <w:numPr>
                <w:ilvl w:val="5"/>
                <w:numId w:val="1"/>
              </w:numPr>
              <w:ind w:left="113"/>
              <w:outlineLvl w:val="5"/>
              <w:rPr>
                <w:rFonts w:eastAsia="Times New Roman"/>
                <w:i/>
                <w:sz w:val="16"/>
                <w:szCs w:val="16"/>
              </w:rPr>
            </w:pPr>
            <w:r w:rsidRPr="002B03FE">
              <w:rPr>
                <w:rFonts w:eastAsia="Times New Roman"/>
                <w:i/>
                <w:sz w:val="16"/>
                <w:szCs w:val="16"/>
              </w:rPr>
              <w:t>serviceException</w:t>
            </w:r>
          </w:p>
        </w:tc>
      </w:tr>
    </w:tbl>
    <w:p w14:paraId="1142131F"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30</w:t>
      </w:r>
      <w:r w:rsidR="00075FC8" w:rsidRPr="006C7966">
        <w:rPr>
          <w:b/>
        </w:rPr>
        <w:fldChar w:fldCharType="end"/>
      </w:r>
      <w:r w:rsidRPr="006C7966">
        <w:rPr>
          <w:b/>
        </w:rPr>
        <w:t xml:space="preserve"> Release message elements</w:t>
      </w:r>
    </w:p>
    <w:p w14:paraId="2EE437A6" w14:textId="77777777" w:rsidR="001A62C0" w:rsidRPr="006C7966" w:rsidRDefault="001A62C0" w:rsidP="00722458">
      <w:pPr>
        <w:pStyle w:val="Heading4"/>
      </w:pPr>
      <w:r w:rsidRPr="006C7966">
        <w:lastRenderedPageBreak/>
        <w:t xml:space="preserve">Request: </w:t>
      </w:r>
      <w:r w:rsidR="00075FC8" w:rsidRPr="007040F7">
        <w:rPr>
          <w:i/>
        </w:rPr>
        <w:t>release</w:t>
      </w:r>
    </w:p>
    <w:p w14:paraId="0437954E" w14:textId="39A6E7D1" w:rsidR="001A62C0" w:rsidRPr="006C7966" w:rsidRDefault="001A62C0" w:rsidP="001A62C0">
      <w:r w:rsidRPr="006C7966">
        <w:t xml:space="preserve">The NSI CS </w:t>
      </w:r>
      <w:r w:rsidRPr="00046455">
        <w:rPr>
          <w:i/>
        </w:rPr>
        <w:t>release</w:t>
      </w:r>
      <w:r w:rsidRPr="006C7966">
        <w:t xml:space="preserve"> message allows </w:t>
      </w:r>
      <w:r w:rsidR="0058451C">
        <w:t>an RA</w:t>
      </w:r>
      <w:r w:rsidRPr="006C7966">
        <w:t xml:space="preserve"> to transition a previously requested reservation into a released state.</w:t>
      </w:r>
      <w:r w:rsidR="00E411A9">
        <w:t xml:space="preserve"> </w:t>
      </w:r>
      <w:r w:rsidRPr="006C7966">
        <w:t>A reservation in a released state will deactivate associated data plane resources</w:t>
      </w:r>
      <w:r w:rsidR="00935B40">
        <w:t>, but the reservation is not affected</w:t>
      </w:r>
      <w:r w:rsidRPr="006C7966">
        <w:t xml:space="preserve">. </w:t>
      </w:r>
    </w:p>
    <w:p w14:paraId="63677513" w14:textId="77777777" w:rsidR="001A62C0" w:rsidRPr="006C7966" w:rsidRDefault="001A62C0" w:rsidP="001A62C0"/>
    <w:p w14:paraId="13034C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9F62E89" wp14:editId="34641AC2">
            <wp:extent cx="3817620" cy="6934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17620" cy="693420"/>
                    </a:xfrm>
                    <a:prstGeom prst="rect">
                      <a:avLst/>
                    </a:prstGeom>
                    <a:noFill/>
                    <a:ln>
                      <a:noFill/>
                    </a:ln>
                  </pic:spPr>
                </pic:pic>
              </a:graphicData>
            </a:graphic>
          </wp:inline>
        </w:drawing>
      </w:r>
    </w:p>
    <w:p w14:paraId="00968727" w14:textId="531821A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49</w:t>
      </w:r>
      <w:r w:rsidR="00075FC8" w:rsidRPr="006C7966">
        <w:rPr>
          <w:b/>
        </w:rPr>
        <w:fldChar w:fldCharType="end"/>
      </w:r>
      <w:r w:rsidRPr="006C7966">
        <w:rPr>
          <w:b/>
        </w:rPr>
        <w:t xml:space="preserve"> – </w:t>
      </w:r>
      <w:r w:rsidRPr="00046455">
        <w:rPr>
          <w:b/>
          <w:i/>
        </w:rPr>
        <w:t>release</w:t>
      </w:r>
      <w:r w:rsidRPr="006C7966">
        <w:rPr>
          <w:b/>
        </w:rPr>
        <w:t xml:space="preserve"> request message structure.</w:t>
      </w:r>
    </w:p>
    <w:p w14:paraId="29CB89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056C107" w14:textId="77777777" w:rsidR="001A62C0" w:rsidRPr="006C7966" w:rsidRDefault="001A62C0" w:rsidP="001A62C0">
      <w:r w:rsidRPr="006C7966">
        <w:t xml:space="preserve">The </w:t>
      </w:r>
      <w:r w:rsidRPr="00046455">
        <w:rPr>
          <w:i/>
        </w:rPr>
        <w:t>release</w:t>
      </w:r>
      <w:r w:rsidRPr="006C7966">
        <w:t xml:space="preserve"> message has the following parameters:</w:t>
      </w:r>
    </w:p>
    <w:p w14:paraId="1B37D2B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6BA47F3" w14:textId="77777777">
        <w:tc>
          <w:tcPr>
            <w:tcW w:w="2410" w:type="dxa"/>
            <w:shd w:val="clear" w:color="auto" w:fill="A7CAFF"/>
          </w:tcPr>
          <w:p w14:paraId="479B9C46"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7C6F53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2CAD73E" w14:textId="77777777">
        <w:tc>
          <w:tcPr>
            <w:tcW w:w="2410" w:type="dxa"/>
          </w:tcPr>
          <w:p w14:paraId="1367109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3F540FB"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released.</w:t>
            </w:r>
          </w:p>
        </w:tc>
      </w:tr>
    </w:tbl>
    <w:p w14:paraId="5AB03B51"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31</w:t>
      </w:r>
      <w:r w:rsidR="00075FC8" w:rsidRPr="006C7966">
        <w:rPr>
          <w:b/>
        </w:rPr>
        <w:fldChar w:fldCharType="end"/>
      </w:r>
      <w:r w:rsidRPr="006C7966">
        <w:rPr>
          <w:b/>
        </w:rPr>
        <w:t xml:space="preserve"> Release message parameters</w:t>
      </w:r>
    </w:p>
    <w:p w14:paraId="35E06B7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D869FCB" w14:textId="22AB1AEA" w:rsidR="001A62C0" w:rsidRPr="006C7966" w:rsidRDefault="001A62C0" w:rsidP="001A62C0">
      <w:r w:rsidRPr="006C7966">
        <w:t xml:space="preserve">If the </w:t>
      </w:r>
      <w:r w:rsidRPr="00046455">
        <w:rPr>
          <w:i/>
        </w:rPr>
        <w:t>release</w:t>
      </w:r>
      <w:r w:rsidRPr="006C7966">
        <w:t xml:space="preserve"> operation is successful, a </w:t>
      </w:r>
      <w:r w:rsidR="00046455" w:rsidRPr="00046455">
        <w:rPr>
          <w:i/>
        </w:rPr>
        <w:t>releaseACK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releaseACK</w:t>
      </w:r>
      <w:r w:rsidRPr="006C7966">
        <w:rPr>
          <w:b/>
        </w:rPr>
        <w:t xml:space="preserve"> </w:t>
      </w:r>
      <w:r w:rsidRPr="006C7966">
        <w:t xml:space="preserve">message immediately after receiving the </w:t>
      </w:r>
      <w:r w:rsidRPr="00046455">
        <w:rPr>
          <w:bCs/>
          <w:i/>
        </w:rPr>
        <w:t>release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release</w:t>
      </w:r>
      <w:r w:rsidRPr="006C7966">
        <w:rPr>
          <w:b/>
          <w:bCs/>
        </w:rPr>
        <w:t xml:space="preserve"> </w:t>
      </w:r>
      <w:r w:rsidRPr="006C7966">
        <w:t>request has been accepted for processing.</w:t>
      </w:r>
      <w:r w:rsidR="00E411A9">
        <w:t xml:space="preserve"> </w:t>
      </w:r>
      <w:r w:rsidRPr="006C7966">
        <w:t xml:space="preserve">The </w:t>
      </w:r>
      <w:r w:rsidR="00046455" w:rsidRPr="00046455">
        <w:rPr>
          <w:i/>
        </w:rPr>
        <w:t>releaseACK</w:t>
      </w:r>
      <w:r w:rsidRPr="006C7966">
        <w:rPr>
          <w:b/>
        </w:rPr>
        <w:t xml:space="preserve"> </w:t>
      </w:r>
      <w:r w:rsidRPr="006C7966">
        <w:t>message is implemented using the generic acknowledgement message.</w:t>
      </w:r>
    </w:p>
    <w:p w14:paraId="30AD3578" w14:textId="77777777" w:rsidR="001A62C0" w:rsidRPr="006C7966" w:rsidRDefault="001A62C0" w:rsidP="001A62C0"/>
    <w:p w14:paraId="7FE906D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F6347E9" wp14:editId="1ECAA1C5">
            <wp:extent cx="3924300" cy="6172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9B88CE6" w14:textId="19343AD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50</w:t>
      </w:r>
      <w:r w:rsidR="00075FC8" w:rsidRPr="006C7966">
        <w:rPr>
          <w:b/>
        </w:rPr>
        <w:fldChar w:fldCharType="end"/>
      </w:r>
      <w:r w:rsidRPr="006C7966">
        <w:rPr>
          <w:b/>
        </w:rPr>
        <w:t xml:space="preserve"> – </w:t>
      </w:r>
      <w:r w:rsidR="00046455" w:rsidRPr="00046455">
        <w:rPr>
          <w:b/>
          <w:i/>
        </w:rPr>
        <w:t>releaseACK</w:t>
      </w:r>
      <w:r w:rsidRPr="006C7966">
        <w:t xml:space="preserve"> </w:t>
      </w:r>
      <w:r w:rsidRPr="006C7966">
        <w:rPr>
          <w:b/>
        </w:rPr>
        <w:t>message structure.</w:t>
      </w:r>
    </w:p>
    <w:p w14:paraId="280213EB" w14:textId="77777777" w:rsidR="001A62C0" w:rsidRPr="006C7966" w:rsidRDefault="001A62C0" w:rsidP="001A62C0">
      <w:r w:rsidRPr="006C7966">
        <w:t xml:space="preserve">The </w:t>
      </w:r>
      <w:r w:rsidR="00046455" w:rsidRPr="00046455">
        <w:rPr>
          <w:i/>
        </w:rPr>
        <w:t>releaseACK</w:t>
      </w:r>
      <w:r w:rsidRPr="006C7966">
        <w:rPr>
          <w:b/>
        </w:rPr>
        <w:t xml:space="preserve"> </w:t>
      </w:r>
      <w:r w:rsidRPr="006C7966">
        <w:t>message has no parameters as all relevant information is carried in the NSI CS header structure.</w:t>
      </w:r>
    </w:p>
    <w:p w14:paraId="72C2F955" w14:textId="77777777" w:rsidR="001A62C0" w:rsidRPr="006C7966" w:rsidRDefault="00075FC8" w:rsidP="00722458">
      <w:pPr>
        <w:pStyle w:val="Heading4"/>
      </w:pPr>
      <w:r w:rsidRPr="007040F7">
        <w:rPr>
          <w:iCs/>
        </w:rPr>
        <w:t>Confirmation</w:t>
      </w:r>
      <w:r w:rsidR="001A62C0" w:rsidRPr="006C7966">
        <w:rPr>
          <w:iCs/>
          <w:color w:val="808080" w:themeColor="text1" w:themeTint="7F"/>
        </w:rPr>
        <w:t xml:space="preserve">: </w:t>
      </w:r>
      <w:r w:rsidRPr="007040F7">
        <w:rPr>
          <w:i/>
        </w:rPr>
        <w:t>releaseConfirmed</w:t>
      </w:r>
    </w:p>
    <w:p w14:paraId="3CE41F5A" w14:textId="03C1BD39" w:rsidR="001A62C0" w:rsidRPr="006C7966" w:rsidRDefault="001A62C0" w:rsidP="001A62C0">
      <w:r w:rsidRPr="006C7966">
        <w:t xml:space="preserve">This </w:t>
      </w:r>
      <w:r w:rsidR="00046455" w:rsidRPr="00046455">
        <w:rPr>
          <w:i/>
        </w:rPr>
        <w:t>releaseConfirmed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release</w:t>
      </w:r>
      <w:r w:rsidRPr="006C7966">
        <w:rPr>
          <w:b/>
        </w:rPr>
        <w:t xml:space="preserve"> </w:t>
      </w:r>
      <w:r w:rsidRPr="006C7966">
        <w:t>request.</w:t>
      </w:r>
      <w:r w:rsidR="00E411A9">
        <w:t xml:space="preserve"> </w:t>
      </w:r>
      <w:r w:rsidRPr="006C7966">
        <w:t xml:space="preserve">This is in response to an original </w:t>
      </w:r>
      <w:r w:rsidRPr="00046455">
        <w:rPr>
          <w:i/>
        </w:rPr>
        <w:t>release</w:t>
      </w:r>
      <w:r w:rsidRPr="006C7966">
        <w:t xml:space="preserve"> request from the associated </w:t>
      </w:r>
      <w:r w:rsidR="00522401" w:rsidRPr="00522401">
        <w:t>RA</w:t>
      </w:r>
      <w:r w:rsidRPr="006C7966">
        <w:t>.</w:t>
      </w:r>
    </w:p>
    <w:p w14:paraId="169381B6" w14:textId="77777777" w:rsidR="001A62C0" w:rsidRPr="006C7966" w:rsidRDefault="001A62C0" w:rsidP="001A62C0"/>
    <w:p w14:paraId="33E3D791"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EACBA3D" wp14:editId="23718E6E">
            <wp:extent cx="3924300" cy="6934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46D1B536" w14:textId="3A84DDE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51</w:t>
      </w:r>
      <w:r w:rsidR="00075FC8" w:rsidRPr="006C7966">
        <w:rPr>
          <w:b/>
        </w:rPr>
        <w:fldChar w:fldCharType="end"/>
      </w:r>
      <w:r w:rsidRPr="006C7966">
        <w:rPr>
          <w:b/>
        </w:rPr>
        <w:t xml:space="preserve"> – </w:t>
      </w:r>
      <w:r w:rsidR="00046455" w:rsidRPr="00046455">
        <w:rPr>
          <w:b/>
          <w:i/>
        </w:rPr>
        <w:t>releaseConfirmed</w:t>
      </w:r>
      <w:r w:rsidRPr="006C7966">
        <w:t xml:space="preserve"> </w:t>
      </w:r>
      <w:r w:rsidRPr="006C7966">
        <w:rPr>
          <w:b/>
        </w:rPr>
        <w:t>message structure.</w:t>
      </w:r>
    </w:p>
    <w:p w14:paraId="7621A2CB" w14:textId="77777777" w:rsidR="008710A9" w:rsidRDefault="008710A9" w:rsidP="001A62C0">
      <w:pPr>
        <w:rPr>
          <w:i/>
          <w:iCs/>
          <w:color w:val="808080" w:themeColor="text1" w:themeTint="7F"/>
          <w:u w:val="single"/>
        </w:rPr>
      </w:pPr>
    </w:p>
    <w:p w14:paraId="036F3F35" w14:textId="77777777" w:rsidR="008710A9" w:rsidRDefault="008710A9" w:rsidP="001A62C0">
      <w:pPr>
        <w:rPr>
          <w:i/>
          <w:iCs/>
          <w:color w:val="808080" w:themeColor="text1" w:themeTint="7F"/>
          <w:u w:val="single"/>
        </w:rPr>
      </w:pPr>
    </w:p>
    <w:p w14:paraId="5DD898A9" w14:textId="77777777" w:rsidR="003C0EB2" w:rsidRPr="007040F7" w:rsidRDefault="00075FC8" w:rsidP="007040F7">
      <w:pPr>
        <w:keepNext/>
        <w:spacing w:before="120" w:after="120"/>
        <w:rPr>
          <w:b/>
          <w:i/>
          <w:iCs/>
          <w:color w:val="808080" w:themeColor="text1" w:themeTint="7F"/>
          <w:u w:val="single"/>
        </w:rPr>
      </w:pPr>
      <w:r w:rsidRPr="007040F7">
        <w:rPr>
          <w:b/>
          <w:i/>
          <w:iCs/>
          <w:color w:val="808080" w:themeColor="text1" w:themeTint="7F"/>
          <w:u w:val="single"/>
        </w:rPr>
        <w:t>Parameters</w:t>
      </w:r>
    </w:p>
    <w:p w14:paraId="59658560" w14:textId="77777777" w:rsidR="003C0EB2" w:rsidRDefault="001A62C0" w:rsidP="007040F7">
      <w:pPr>
        <w:keepNext/>
      </w:pPr>
      <w:r w:rsidRPr="006C7966">
        <w:t xml:space="preserve">The </w:t>
      </w:r>
      <w:r w:rsidR="00046455" w:rsidRPr="00046455">
        <w:rPr>
          <w:i/>
        </w:rPr>
        <w:t>releaseConfirmed</w:t>
      </w:r>
      <w:r w:rsidRPr="006C7966">
        <w:rPr>
          <w:b/>
        </w:rPr>
        <w:t xml:space="preserve"> </w:t>
      </w:r>
      <w:r w:rsidRPr="006C7966">
        <w:t>message has the following parameters:</w:t>
      </w:r>
    </w:p>
    <w:p w14:paraId="26BAA8F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8E001FB" w14:textId="77777777">
        <w:tc>
          <w:tcPr>
            <w:tcW w:w="2410" w:type="dxa"/>
            <w:shd w:val="clear" w:color="auto" w:fill="A7CAFF"/>
          </w:tcPr>
          <w:p w14:paraId="61F1C81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3957CC3"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CC3C77C" w14:textId="77777777">
        <w:tc>
          <w:tcPr>
            <w:tcW w:w="2410" w:type="dxa"/>
          </w:tcPr>
          <w:p w14:paraId="74B8DC6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2ECAD5D"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released.</w:t>
            </w:r>
          </w:p>
        </w:tc>
      </w:tr>
    </w:tbl>
    <w:p w14:paraId="7DC8E63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32</w:t>
      </w:r>
      <w:r w:rsidR="00075FC8" w:rsidRPr="006C7966">
        <w:rPr>
          <w:b/>
        </w:rPr>
        <w:fldChar w:fldCharType="end"/>
      </w:r>
      <w:r w:rsidRPr="006C7966">
        <w:rPr>
          <w:b/>
        </w:rPr>
        <w:t xml:space="preserve"> </w:t>
      </w:r>
      <w:r w:rsidR="00046455" w:rsidRPr="00046455">
        <w:rPr>
          <w:b/>
          <w:i/>
        </w:rPr>
        <w:t>releaseConfirmed</w:t>
      </w:r>
      <w:r w:rsidRPr="006C7966">
        <w:rPr>
          <w:b/>
        </w:rPr>
        <w:t xml:space="preserve"> message parameters</w:t>
      </w:r>
    </w:p>
    <w:p w14:paraId="1F35BEA7"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6BDFD652" w14:textId="63D17955" w:rsidR="001A62C0" w:rsidRPr="006C7966" w:rsidRDefault="001A62C0" w:rsidP="001A62C0">
      <w:r w:rsidRPr="006C7966">
        <w:t xml:space="preserve">If the </w:t>
      </w:r>
      <w:r w:rsidR="00046455" w:rsidRPr="00046455">
        <w:rPr>
          <w:i/>
        </w:rPr>
        <w:t>releaseConfirmed</w:t>
      </w:r>
      <w:r w:rsidRPr="006C7966">
        <w:rPr>
          <w:b/>
        </w:rPr>
        <w:t xml:space="preserve"> </w:t>
      </w:r>
      <w:r w:rsidRPr="006C7966">
        <w:t xml:space="preserve">operation is successful, a </w:t>
      </w:r>
      <w:r w:rsidR="00046455" w:rsidRPr="00046455">
        <w:rPr>
          <w:i/>
        </w:rPr>
        <w:t>releaseConfirmedACK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releaseConfirmedACK</w:t>
      </w:r>
      <w:r w:rsidRPr="006C7966">
        <w:rPr>
          <w:b/>
        </w:rPr>
        <w:t xml:space="preserve"> </w:t>
      </w:r>
      <w:r w:rsidRPr="006C7966">
        <w:t xml:space="preserve">message immediately after receiving the </w:t>
      </w:r>
      <w:r w:rsidR="00046455" w:rsidRPr="00046455">
        <w:rPr>
          <w:i/>
        </w:rPr>
        <w:t>releaseConfirmed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releaseConfirmed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releaseConfirmedACK</w:t>
      </w:r>
      <w:r w:rsidRPr="006C7966">
        <w:rPr>
          <w:b/>
        </w:rPr>
        <w:t xml:space="preserve"> </w:t>
      </w:r>
      <w:r w:rsidRPr="006C7966">
        <w:t>message is implemented using the generic acknowledgement message.</w:t>
      </w:r>
    </w:p>
    <w:p w14:paraId="052DF6D6" w14:textId="77777777" w:rsidR="001A62C0" w:rsidRPr="006C7966" w:rsidRDefault="001A62C0" w:rsidP="001A62C0"/>
    <w:p w14:paraId="4F632AB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671C463" wp14:editId="6587ED2B">
            <wp:extent cx="3924300" cy="6172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2A6A6016" w14:textId="76289E5F"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52</w:t>
      </w:r>
      <w:r w:rsidR="00075FC8" w:rsidRPr="006C7966">
        <w:rPr>
          <w:b/>
        </w:rPr>
        <w:fldChar w:fldCharType="end"/>
      </w:r>
      <w:r w:rsidRPr="006C7966">
        <w:rPr>
          <w:b/>
        </w:rPr>
        <w:t xml:space="preserve"> – </w:t>
      </w:r>
      <w:r w:rsidR="00046455" w:rsidRPr="00046455">
        <w:rPr>
          <w:b/>
          <w:i/>
        </w:rPr>
        <w:t>releaseConfirmedACK</w:t>
      </w:r>
      <w:r w:rsidRPr="006C7966">
        <w:t xml:space="preserve"> </w:t>
      </w:r>
      <w:r w:rsidRPr="006C7966">
        <w:rPr>
          <w:b/>
        </w:rPr>
        <w:t>message structure.</w:t>
      </w:r>
    </w:p>
    <w:p w14:paraId="4DF4E8E9" w14:textId="77777777" w:rsidR="001A62C0" w:rsidRPr="006C7966" w:rsidRDefault="001A62C0" w:rsidP="001A62C0">
      <w:r w:rsidRPr="006C7966">
        <w:t xml:space="preserve">The </w:t>
      </w:r>
      <w:r w:rsidR="00046455" w:rsidRPr="00046455">
        <w:rPr>
          <w:i/>
        </w:rPr>
        <w:t>releaseConfirmedACK</w:t>
      </w:r>
      <w:r w:rsidRPr="006C7966">
        <w:rPr>
          <w:b/>
        </w:rPr>
        <w:t xml:space="preserve"> </w:t>
      </w:r>
      <w:r w:rsidRPr="006C7966">
        <w:t>message has no parameters as all relevant information is carried in the NSI CS header structure.</w:t>
      </w:r>
    </w:p>
    <w:p w14:paraId="4797FFF8" w14:textId="77777777" w:rsidR="001A62C0" w:rsidRPr="006C7966" w:rsidRDefault="001A62C0" w:rsidP="001A62C0"/>
    <w:p w14:paraId="2D43B851" w14:textId="77777777" w:rsidR="001A62C0" w:rsidRPr="006C7966" w:rsidRDefault="00075FC8" w:rsidP="00722458">
      <w:pPr>
        <w:pStyle w:val="Heading3"/>
      </w:pPr>
      <w:bookmarkStart w:id="795" w:name="_Toc355354865"/>
      <w:bookmarkStart w:id="796" w:name="_Toc232679065"/>
      <w:bookmarkStart w:id="797" w:name="_Toc437518642"/>
      <w:r w:rsidRPr="007040F7">
        <w:rPr>
          <w:i/>
        </w:rPr>
        <w:t>terminate</w:t>
      </w:r>
      <w:r w:rsidR="001A62C0" w:rsidRPr="006C7966">
        <w:t xml:space="preserve"> message elements</w:t>
      </w:r>
      <w:bookmarkEnd w:id="795"/>
      <w:bookmarkEnd w:id="796"/>
      <w:bookmarkEnd w:id="797"/>
    </w:p>
    <w:p w14:paraId="1A02D27F" w14:textId="1BB5EB0C" w:rsidR="001A62C0" w:rsidRPr="006C7966" w:rsidRDefault="001A62C0" w:rsidP="001A62C0">
      <w:r w:rsidRPr="006C7966">
        <w:t xml:space="preserve">The </w:t>
      </w:r>
      <w:r w:rsidRPr="00046455">
        <w:rPr>
          <w:i/>
        </w:rPr>
        <w:t>terminate</w:t>
      </w:r>
      <w:r w:rsidRPr="006C7966">
        <w:t xml:space="preserve"> message is sent from </w:t>
      </w:r>
      <w:r w:rsidR="0058451C">
        <w:t>an RA</w:t>
      </w:r>
      <w:r w:rsidRPr="006C7966">
        <w:t xml:space="preserve"> to a </w:t>
      </w:r>
      <w:r w:rsidR="00E7277F" w:rsidRPr="00E7277F">
        <w:t>PA</w:t>
      </w:r>
      <w:r w:rsidRPr="006C7966">
        <w:t xml:space="preserve"> when an existing reservation is to be transitioned into a terminated state and all associated resources in the network are freed. The </w:t>
      </w:r>
      <w:r w:rsidR="00046455" w:rsidRPr="00046455">
        <w:rPr>
          <w:i/>
        </w:rPr>
        <w:t>terminateACK</w:t>
      </w:r>
      <w:r w:rsidRPr="006C7966">
        <w:t xml:space="preserve"> indicates that the </w:t>
      </w:r>
      <w:r w:rsidR="00E7277F" w:rsidRPr="00E7277F">
        <w:t>PA</w:t>
      </w:r>
      <w:r w:rsidRPr="006C7966">
        <w:t xml:space="preserve"> has accepted the </w:t>
      </w:r>
      <w:r w:rsidRPr="00046455">
        <w:rPr>
          <w:i/>
        </w:rPr>
        <w:t>terminate</w:t>
      </w:r>
      <w:r w:rsidRPr="006C7966">
        <w:t xml:space="preserve"> request for processing. A </w:t>
      </w:r>
      <w:r w:rsidR="00046455" w:rsidRPr="00046455">
        <w:rPr>
          <w:i/>
        </w:rPr>
        <w:t>terminateConfirmed</w:t>
      </w:r>
      <w:r w:rsidRPr="006C7966">
        <w:t xml:space="preserve"> message will be sent asynchronously to the </w:t>
      </w:r>
      <w:r w:rsidR="00522401" w:rsidRPr="00522401">
        <w:t>RA</w:t>
      </w:r>
      <w:r w:rsidRPr="006C7966">
        <w:t xml:space="preserve"> when </w:t>
      </w:r>
      <w:r w:rsidRPr="00046455">
        <w:rPr>
          <w:i/>
        </w:rPr>
        <w:t>terminate</w:t>
      </w:r>
      <w:r w:rsidRPr="006C7966">
        <w:t xml:space="preserve"> processing has completed.</w:t>
      </w:r>
      <w:r w:rsidR="00E411A9">
        <w:t xml:space="preserve"> </w:t>
      </w:r>
      <w:r w:rsidRPr="006C7966">
        <w:t>There is no associated Failed message for this operation.</w:t>
      </w:r>
    </w:p>
    <w:p w14:paraId="79520828"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1A62C0" w:rsidRPr="006C7966" w14:paraId="08B7A9D5" w14:textId="77777777">
        <w:tc>
          <w:tcPr>
            <w:tcW w:w="1093" w:type="dxa"/>
            <w:shd w:val="clear" w:color="auto" w:fill="99CCFF"/>
          </w:tcPr>
          <w:p w14:paraId="5B0FE54F"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0BDCEE6E"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35B3A690"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09A96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35B5562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4AC1977E" w14:textId="77777777">
        <w:tc>
          <w:tcPr>
            <w:tcW w:w="1093" w:type="dxa"/>
          </w:tcPr>
          <w:p w14:paraId="08FB0DAD"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634" w:type="dxa"/>
          </w:tcPr>
          <w:p w14:paraId="2248494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72" w:type="dxa"/>
          </w:tcPr>
          <w:p w14:paraId="4A307280" w14:textId="77777777" w:rsidR="001A62C0" w:rsidRPr="00046455" w:rsidRDefault="001A62C0" w:rsidP="001A62C0">
            <w:pPr>
              <w:ind w:left="113"/>
              <w:rPr>
                <w:rFonts w:eastAsia="Times New Roman"/>
                <w:i/>
                <w:sz w:val="16"/>
                <w:szCs w:val="16"/>
              </w:rPr>
            </w:pPr>
            <w:r w:rsidRPr="00046455">
              <w:rPr>
                <w:rFonts w:eastAsia="Times New Roman"/>
                <w:i/>
                <w:sz w:val="16"/>
                <w:szCs w:val="16"/>
              </w:rPr>
              <w:t>terminate</w:t>
            </w:r>
          </w:p>
        </w:tc>
        <w:tc>
          <w:tcPr>
            <w:tcW w:w="2263" w:type="dxa"/>
          </w:tcPr>
          <w:p w14:paraId="3FA57171"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terminateACK</w:t>
            </w:r>
          </w:p>
        </w:tc>
        <w:tc>
          <w:tcPr>
            <w:tcW w:w="1886" w:type="dxa"/>
          </w:tcPr>
          <w:p w14:paraId="48FDC6D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240809A9" w14:textId="77777777">
        <w:tc>
          <w:tcPr>
            <w:tcW w:w="1093" w:type="dxa"/>
          </w:tcPr>
          <w:p w14:paraId="7FDDACDD"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634" w:type="dxa"/>
          </w:tcPr>
          <w:p w14:paraId="763D904B"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1872" w:type="dxa"/>
          </w:tcPr>
          <w:p w14:paraId="32D590BF"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w:t>
            </w:r>
          </w:p>
        </w:tc>
        <w:tc>
          <w:tcPr>
            <w:tcW w:w="2263" w:type="dxa"/>
          </w:tcPr>
          <w:p w14:paraId="461EC0D5" w14:textId="77777777" w:rsidR="001A62C0" w:rsidRPr="006C7966" w:rsidRDefault="00046455" w:rsidP="001A62C0">
            <w:pPr>
              <w:ind w:left="113"/>
              <w:rPr>
                <w:rFonts w:eastAsia="Times New Roman"/>
                <w:sz w:val="16"/>
                <w:szCs w:val="16"/>
              </w:rPr>
            </w:pPr>
            <w:r w:rsidRPr="00046455">
              <w:rPr>
                <w:rFonts w:eastAsia="Times New Roman"/>
                <w:i/>
                <w:sz w:val="16"/>
                <w:szCs w:val="16"/>
              </w:rPr>
              <w:t>terminateConfirmedACK</w:t>
            </w:r>
          </w:p>
        </w:tc>
        <w:tc>
          <w:tcPr>
            <w:tcW w:w="1886" w:type="dxa"/>
          </w:tcPr>
          <w:p w14:paraId="24D8963B"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795ADD" w:rsidRPr="006C7966" w14:paraId="53B5B88B" w14:textId="77777777">
        <w:tc>
          <w:tcPr>
            <w:tcW w:w="1093" w:type="dxa"/>
          </w:tcPr>
          <w:p w14:paraId="63676305" w14:textId="77777777" w:rsidR="00795ADD" w:rsidRPr="006C7966" w:rsidRDefault="00795ADD" w:rsidP="001A62C0">
            <w:pPr>
              <w:ind w:left="113"/>
              <w:rPr>
                <w:rFonts w:eastAsia="Times New Roman"/>
                <w:sz w:val="16"/>
                <w:szCs w:val="16"/>
              </w:rPr>
            </w:pPr>
            <w:r>
              <w:rPr>
                <w:rFonts w:eastAsia="Times New Roman"/>
                <w:sz w:val="16"/>
                <w:szCs w:val="16"/>
              </w:rPr>
              <w:t>Failed</w:t>
            </w:r>
          </w:p>
        </w:tc>
        <w:tc>
          <w:tcPr>
            <w:tcW w:w="1634" w:type="dxa"/>
          </w:tcPr>
          <w:p w14:paraId="104EB3BA" w14:textId="77777777" w:rsidR="00795ADD" w:rsidRPr="006C7966" w:rsidRDefault="00795ADD" w:rsidP="001A62C0">
            <w:pPr>
              <w:ind w:left="113"/>
              <w:rPr>
                <w:rFonts w:eastAsia="Times New Roman"/>
                <w:sz w:val="16"/>
                <w:szCs w:val="16"/>
              </w:rPr>
            </w:pPr>
            <w:r>
              <w:rPr>
                <w:rFonts w:eastAsia="Times New Roman"/>
                <w:sz w:val="16"/>
                <w:szCs w:val="16"/>
              </w:rPr>
              <w:t>N/A</w:t>
            </w:r>
          </w:p>
        </w:tc>
        <w:tc>
          <w:tcPr>
            <w:tcW w:w="1872" w:type="dxa"/>
          </w:tcPr>
          <w:p w14:paraId="3651922E"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2263" w:type="dxa"/>
          </w:tcPr>
          <w:p w14:paraId="7261BD9C" w14:textId="77777777" w:rsidR="00795ADD" w:rsidRPr="007040F7" w:rsidRDefault="00075FC8" w:rsidP="00896414">
            <w:pPr>
              <w:autoSpaceDE w:val="0"/>
              <w:autoSpaceDN w:val="0"/>
              <w:adjustRightInd w:val="0"/>
              <w:rPr>
                <w:sz w:val="16"/>
                <w:szCs w:val="16"/>
              </w:rPr>
            </w:pPr>
            <w:r w:rsidRPr="007040F7">
              <w:rPr>
                <w:sz w:val="16"/>
                <w:szCs w:val="16"/>
              </w:rPr>
              <w:t>N/A</w:t>
            </w:r>
          </w:p>
        </w:tc>
        <w:tc>
          <w:tcPr>
            <w:tcW w:w="1886" w:type="dxa"/>
          </w:tcPr>
          <w:p w14:paraId="2AB3EDC7" w14:textId="77777777" w:rsidR="00795ADD" w:rsidRPr="007040F7" w:rsidRDefault="00075FC8" w:rsidP="00896414">
            <w:pPr>
              <w:autoSpaceDE w:val="0"/>
              <w:autoSpaceDN w:val="0"/>
              <w:adjustRightInd w:val="0"/>
              <w:rPr>
                <w:sz w:val="16"/>
                <w:szCs w:val="16"/>
              </w:rPr>
            </w:pPr>
            <w:r w:rsidRPr="007040F7">
              <w:rPr>
                <w:sz w:val="16"/>
                <w:szCs w:val="16"/>
              </w:rPr>
              <w:t>N/A</w:t>
            </w:r>
          </w:p>
        </w:tc>
      </w:tr>
      <w:tr w:rsidR="001A62C0" w:rsidRPr="006C7966" w14:paraId="49171ED2" w14:textId="77777777">
        <w:tc>
          <w:tcPr>
            <w:tcW w:w="1093" w:type="dxa"/>
          </w:tcPr>
          <w:p w14:paraId="7D7590BF" w14:textId="77777777" w:rsidR="001A62C0" w:rsidRPr="006C7966" w:rsidRDefault="00B938BF" w:rsidP="001A62C0">
            <w:pPr>
              <w:ind w:left="113"/>
              <w:rPr>
                <w:rFonts w:eastAsia="Times New Roman"/>
                <w:sz w:val="16"/>
                <w:szCs w:val="16"/>
              </w:rPr>
            </w:pPr>
            <w:r>
              <w:rPr>
                <w:rFonts w:eastAsia="Times New Roman"/>
                <w:sz w:val="16"/>
                <w:szCs w:val="16"/>
              </w:rPr>
              <w:t>Error</w:t>
            </w:r>
          </w:p>
        </w:tc>
        <w:tc>
          <w:tcPr>
            <w:tcW w:w="1634" w:type="dxa"/>
          </w:tcPr>
          <w:p w14:paraId="223EF0F1" w14:textId="77777777" w:rsidR="001A62C0" w:rsidRPr="006C7966" w:rsidRDefault="00B938BF" w:rsidP="001A62C0">
            <w:pPr>
              <w:ind w:left="113"/>
              <w:rPr>
                <w:rFonts w:eastAsia="Times New Roman"/>
                <w:sz w:val="16"/>
                <w:szCs w:val="16"/>
              </w:rPr>
            </w:pPr>
            <w:r>
              <w:rPr>
                <w:rFonts w:eastAsia="Times New Roman"/>
                <w:sz w:val="16"/>
                <w:szCs w:val="16"/>
              </w:rPr>
              <w:t>PA to RA</w:t>
            </w:r>
          </w:p>
        </w:tc>
        <w:tc>
          <w:tcPr>
            <w:tcW w:w="1872" w:type="dxa"/>
          </w:tcPr>
          <w:p w14:paraId="63AE0346" w14:textId="77777777" w:rsidR="001A62C0" w:rsidRPr="00896414" w:rsidRDefault="00B938BF" w:rsidP="00896414">
            <w:pPr>
              <w:rPr>
                <w:sz w:val="16"/>
                <w:szCs w:val="16"/>
              </w:rPr>
            </w:pPr>
            <w:r w:rsidRPr="00896414">
              <w:rPr>
                <w:sz w:val="16"/>
                <w:szCs w:val="16"/>
              </w:rPr>
              <w:t>error</w:t>
            </w:r>
          </w:p>
        </w:tc>
        <w:tc>
          <w:tcPr>
            <w:tcW w:w="2263" w:type="dxa"/>
          </w:tcPr>
          <w:p w14:paraId="25C07756" w14:textId="77777777" w:rsidR="001A62C0" w:rsidRPr="00896414" w:rsidRDefault="00B938BF" w:rsidP="00896414">
            <w:pPr>
              <w:rPr>
                <w:i/>
                <w:sz w:val="16"/>
                <w:szCs w:val="16"/>
              </w:rPr>
            </w:pPr>
            <w:r w:rsidRPr="00896414">
              <w:rPr>
                <w:i/>
                <w:sz w:val="16"/>
                <w:szCs w:val="16"/>
              </w:rPr>
              <w:t>errorACK</w:t>
            </w:r>
          </w:p>
        </w:tc>
        <w:tc>
          <w:tcPr>
            <w:tcW w:w="1886" w:type="dxa"/>
          </w:tcPr>
          <w:p w14:paraId="63AEEF17" w14:textId="77777777" w:rsidR="001A62C0" w:rsidRPr="00896414" w:rsidRDefault="00B938BF" w:rsidP="00896414">
            <w:pPr>
              <w:rPr>
                <w:i/>
                <w:sz w:val="16"/>
                <w:szCs w:val="16"/>
              </w:rPr>
            </w:pPr>
            <w:r w:rsidRPr="00896414">
              <w:rPr>
                <w:i/>
                <w:sz w:val="16"/>
                <w:szCs w:val="16"/>
              </w:rPr>
              <w:t>serviceException</w:t>
            </w:r>
          </w:p>
        </w:tc>
      </w:tr>
    </w:tbl>
    <w:p w14:paraId="1706337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33</w:t>
      </w:r>
      <w:r w:rsidR="00075FC8" w:rsidRPr="006C7966">
        <w:rPr>
          <w:b/>
        </w:rPr>
        <w:fldChar w:fldCharType="end"/>
      </w:r>
      <w:r w:rsidRPr="006C7966">
        <w:rPr>
          <w:b/>
        </w:rPr>
        <w:t xml:space="preserve"> </w:t>
      </w:r>
      <w:r w:rsidR="00075FC8" w:rsidRPr="007040F7">
        <w:rPr>
          <w:b/>
          <w:i/>
        </w:rPr>
        <w:t>terminate</w:t>
      </w:r>
      <w:r w:rsidRPr="006C7966">
        <w:t xml:space="preserve"> </w:t>
      </w:r>
      <w:r w:rsidRPr="006C7966">
        <w:rPr>
          <w:b/>
        </w:rPr>
        <w:t>message elements</w:t>
      </w:r>
    </w:p>
    <w:p w14:paraId="63F1E3AD" w14:textId="77777777" w:rsidR="001A62C0" w:rsidRPr="006C7966" w:rsidRDefault="001A62C0" w:rsidP="00722458">
      <w:pPr>
        <w:pStyle w:val="Heading4"/>
      </w:pPr>
      <w:r w:rsidRPr="006C7966">
        <w:t xml:space="preserve">Request: </w:t>
      </w:r>
      <w:r w:rsidR="00075FC8" w:rsidRPr="007040F7">
        <w:rPr>
          <w:i/>
        </w:rPr>
        <w:t>terminate</w:t>
      </w:r>
    </w:p>
    <w:p w14:paraId="51B85690" w14:textId="2D06E043" w:rsidR="001A62C0" w:rsidRPr="006C7966" w:rsidRDefault="001A62C0" w:rsidP="001A62C0">
      <w:r w:rsidRPr="006C7966">
        <w:t xml:space="preserve">The NSI CS </w:t>
      </w:r>
      <w:r w:rsidRPr="00046455">
        <w:rPr>
          <w:i/>
        </w:rPr>
        <w:t>terminate</w:t>
      </w:r>
      <w:r w:rsidRPr="006C7966">
        <w:t xml:space="preserve"> message allows </w:t>
      </w:r>
      <w:r w:rsidR="0058451C">
        <w:t>an RA</w:t>
      </w:r>
      <w:r w:rsidRPr="006C7966">
        <w:t xml:space="preserve"> to transition a previousl</w:t>
      </w:r>
      <w:r w:rsidR="00046455">
        <w:t>y requested reservation into a T</w:t>
      </w:r>
      <w:r w:rsidRPr="006C7966">
        <w:t>ermina</w:t>
      </w:r>
      <w:r w:rsidR="00046455">
        <w:t>ted state.</w:t>
      </w:r>
      <w:r w:rsidR="00E411A9">
        <w:t xml:space="preserve"> </w:t>
      </w:r>
      <w:r w:rsidR="00046455">
        <w:t>A reservation in a T</w:t>
      </w:r>
      <w:r w:rsidRPr="006C7966">
        <w:t xml:space="preserve">erminated state will release </w:t>
      </w:r>
      <w:r w:rsidR="00935B40">
        <w:t xml:space="preserve">all of the </w:t>
      </w:r>
      <w:r w:rsidRPr="006C7966">
        <w:t xml:space="preserve">associated resources. </w:t>
      </w:r>
    </w:p>
    <w:p w14:paraId="27DDAFAD" w14:textId="77777777" w:rsidR="001A62C0" w:rsidRPr="006C7966" w:rsidRDefault="001A62C0" w:rsidP="001A62C0"/>
    <w:p w14:paraId="7EA93FC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AA27758" wp14:editId="35C933F3">
            <wp:extent cx="3811845" cy="7560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9191"/>
                    <a:stretch/>
                  </pic:blipFill>
                  <pic:spPr bwMode="auto">
                    <a:xfrm>
                      <a:off x="0" y="0"/>
                      <a:ext cx="3817620" cy="757145"/>
                    </a:xfrm>
                    <a:prstGeom prst="rect">
                      <a:avLst/>
                    </a:prstGeom>
                    <a:noFill/>
                    <a:ln>
                      <a:noFill/>
                    </a:ln>
                    <a:extLst>
                      <a:ext uri="{53640926-AAD7-44d8-BBD7-CCE9431645EC}">
                        <a14:shadowObscured xmlns:a14="http://schemas.microsoft.com/office/drawing/2010/main"/>
                      </a:ext>
                    </a:extLst>
                  </pic:spPr>
                </pic:pic>
              </a:graphicData>
            </a:graphic>
          </wp:inline>
        </w:drawing>
      </w:r>
    </w:p>
    <w:p w14:paraId="3DFFF35B" w14:textId="7BD626F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53</w:t>
      </w:r>
      <w:r w:rsidR="00075FC8" w:rsidRPr="006C7966">
        <w:rPr>
          <w:b/>
        </w:rPr>
        <w:fldChar w:fldCharType="end"/>
      </w:r>
      <w:r w:rsidRPr="006C7966">
        <w:rPr>
          <w:b/>
        </w:rPr>
        <w:t xml:space="preserve"> – </w:t>
      </w:r>
      <w:r w:rsidRPr="00046455">
        <w:rPr>
          <w:b/>
          <w:i/>
        </w:rPr>
        <w:t>terminate</w:t>
      </w:r>
      <w:r w:rsidRPr="006C7966">
        <w:rPr>
          <w:b/>
        </w:rPr>
        <w:t xml:space="preserve"> request message structure.</w:t>
      </w:r>
    </w:p>
    <w:p w14:paraId="547915E1" w14:textId="77777777" w:rsidR="008710A9" w:rsidRDefault="008710A9" w:rsidP="001A62C0">
      <w:pPr>
        <w:spacing w:before="120" w:after="120"/>
        <w:rPr>
          <w:b/>
          <w:i/>
          <w:iCs/>
          <w:color w:val="808080" w:themeColor="text1" w:themeTint="7F"/>
          <w:u w:val="single"/>
        </w:rPr>
      </w:pPr>
    </w:p>
    <w:p w14:paraId="444941B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96ACF50" w14:textId="77777777" w:rsidR="001A62C0" w:rsidRPr="006C7966" w:rsidRDefault="001A62C0" w:rsidP="001A62C0">
      <w:r w:rsidRPr="006C7966">
        <w:t xml:space="preserve">The </w:t>
      </w:r>
      <w:r w:rsidRPr="00046455">
        <w:rPr>
          <w:i/>
        </w:rPr>
        <w:t>terminate</w:t>
      </w:r>
      <w:r w:rsidRPr="006C7966">
        <w:t xml:space="preserve"> message has the following parameters:</w:t>
      </w:r>
    </w:p>
    <w:p w14:paraId="21A014F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B8D431E" w14:textId="77777777">
        <w:tc>
          <w:tcPr>
            <w:tcW w:w="2410" w:type="dxa"/>
            <w:shd w:val="clear" w:color="auto" w:fill="A7CAFF"/>
          </w:tcPr>
          <w:p w14:paraId="1552217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0ADA1611"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D84A688" w14:textId="77777777">
        <w:tc>
          <w:tcPr>
            <w:tcW w:w="2410" w:type="dxa"/>
          </w:tcPr>
          <w:p w14:paraId="2554D7E7"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2EB721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the reservation to be terminated.</w:t>
            </w:r>
          </w:p>
        </w:tc>
      </w:tr>
    </w:tbl>
    <w:p w14:paraId="44F5A8DD"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34</w:t>
      </w:r>
      <w:r w:rsidR="00075FC8" w:rsidRPr="006C7966">
        <w:rPr>
          <w:b/>
        </w:rPr>
        <w:fldChar w:fldCharType="end"/>
      </w:r>
      <w:r w:rsidRPr="006C7966">
        <w:rPr>
          <w:b/>
        </w:rPr>
        <w:t xml:space="preserve"> </w:t>
      </w:r>
      <w:r w:rsidRPr="00046455">
        <w:rPr>
          <w:b/>
          <w:i/>
        </w:rPr>
        <w:t>terminate</w:t>
      </w:r>
      <w:r w:rsidRPr="006C7966">
        <w:t xml:space="preserve"> </w:t>
      </w:r>
      <w:r w:rsidRPr="006C7966">
        <w:rPr>
          <w:b/>
        </w:rPr>
        <w:t>message parameters</w:t>
      </w:r>
    </w:p>
    <w:p w14:paraId="1F5C10F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Response</w:t>
      </w:r>
    </w:p>
    <w:p w14:paraId="2A046033" w14:textId="0672B9A3" w:rsidR="001A62C0" w:rsidRPr="006C7966" w:rsidRDefault="001A62C0" w:rsidP="001A62C0">
      <w:r w:rsidRPr="006C7966">
        <w:t xml:space="preserve">If the </w:t>
      </w:r>
      <w:r w:rsidRPr="00046455">
        <w:rPr>
          <w:i/>
        </w:rPr>
        <w:t>terminate</w:t>
      </w:r>
      <w:r w:rsidRPr="006C7966">
        <w:t xml:space="preserve"> operation is successful, a </w:t>
      </w:r>
      <w:r w:rsidR="00046455" w:rsidRPr="00046455">
        <w:rPr>
          <w:i/>
        </w:rPr>
        <w:t>terminateACK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terminateACK</w:t>
      </w:r>
      <w:r w:rsidRPr="006C7966">
        <w:rPr>
          <w:b/>
        </w:rPr>
        <w:t xml:space="preserve"> </w:t>
      </w:r>
      <w:r w:rsidRPr="006C7966">
        <w:t xml:space="preserve">message immediately after receiving the </w:t>
      </w:r>
      <w:r w:rsidRPr="00046455">
        <w:rPr>
          <w:bCs/>
          <w:i/>
        </w:rPr>
        <w:t>terminate</w:t>
      </w:r>
      <w:r w:rsidRPr="006C7966">
        <w:rPr>
          <w:b/>
          <w:bCs/>
        </w:rPr>
        <w:t xml:space="preserve"> </w:t>
      </w:r>
      <w:r w:rsidRPr="006C7966">
        <w:t xml:space="preserve">request to acknowledge to the </w:t>
      </w:r>
      <w:r w:rsidR="00522401" w:rsidRPr="00522401">
        <w:t>RA</w:t>
      </w:r>
      <w:r w:rsidRPr="006C7966">
        <w:t xml:space="preserve"> the </w:t>
      </w:r>
      <w:r w:rsidRPr="00046455">
        <w:rPr>
          <w:bCs/>
          <w:i/>
        </w:rPr>
        <w:t>terminate</w:t>
      </w:r>
      <w:r w:rsidRPr="006C7966">
        <w:rPr>
          <w:b/>
          <w:bCs/>
        </w:rPr>
        <w:t xml:space="preserve"> </w:t>
      </w:r>
      <w:r w:rsidRPr="006C7966">
        <w:t xml:space="preserve">request has been accepted for </w:t>
      </w:r>
      <w:r w:rsidRPr="006C7966">
        <w:lastRenderedPageBreak/>
        <w:t>processing.</w:t>
      </w:r>
      <w:r w:rsidR="00E411A9">
        <w:t xml:space="preserve"> </w:t>
      </w:r>
      <w:r w:rsidRPr="006C7966">
        <w:t xml:space="preserve">The </w:t>
      </w:r>
      <w:r w:rsidR="00046455" w:rsidRPr="00046455">
        <w:rPr>
          <w:i/>
        </w:rPr>
        <w:t>terminateACK</w:t>
      </w:r>
      <w:r w:rsidRPr="006C7966">
        <w:rPr>
          <w:b/>
        </w:rPr>
        <w:t xml:space="preserve"> </w:t>
      </w:r>
      <w:r w:rsidRPr="006C7966">
        <w:t>message is implemented using the generic acknowledgement message.</w:t>
      </w:r>
    </w:p>
    <w:p w14:paraId="04EB5767" w14:textId="77777777" w:rsidR="001A62C0" w:rsidRPr="006C7966" w:rsidRDefault="001A62C0" w:rsidP="001A62C0"/>
    <w:p w14:paraId="5384B9D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2DAC7F9" wp14:editId="1E365501">
            <wp:extent cx="3924300" cy="7200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5DA92D9" w14:textId="7A48516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54</w:t>
      </w:r>
      <w:r w:rsidR="00075FC8" w:rsidRPr="006C7966">
        <w:rPr>
          <w:b/>
        </w:rPr>
        <w:fldChar w:fldCharType="end"/>
      </w:r>
      <w:r w:rsidRPr="006C7966">
        <w:rPr>
          <w:b/>
        </w:rPr>
        <w:t xml:space="preserve"> – </w:t>
      </w:r>
      <w:r w:rsidR="00046455" w:rsidRPr="00046455">
        <w:rPr>
          <w:b/>
          <w:i/>
        </w:rPr>
        <w:t>terminateACK</w:t>
      </w:r>
      <w:r w:rsidRPr="006C7966">
        <w:t xml:space="preserve"> </w:t>
      </w:r>
      <w:r w:rsidRPr="006C7966">
        <w:rPr>
          <w:b/>
        </w:rPr>
        <w:t>message structure.</w:t>
      </w:r>
    </w:p>
    <w:p w14:paraId="4D406094" w14:textId="77777777" w:rsidR="001A62C0" w:rsidRPr="006C7966" w:rsidRDefault="001A62C0" w:rsidP="001A62C0">
      <w:r w:rsidRPr="006C7966">
        <w:t xml:space="preserve">The </w:t>
      </w:r>
      <w:r w:rsidR="00046455" w:rsidRPr="00046455">
        <w:rPr>
          <w:i/>
        </w:rPr>
        <w:t>terminateACK</w:t>
      </w:r>
      <w:r w:rsidRPr="006C7966">
        <w:rPr>
          <w:b/>
        </w:rPr>
        <w:t xml:space="preserve"> </w:t>
      </w:r>
      <w:r w:rsidRPr="006C7966">
        <w:t>message has no parameters as all relevant information is carried in the NSI CS header structure.</w:t>
      </w:r>
    </w:p>
    <w:p w14:paraId="39C5EE20" w14:textId="77777777" w:rsidR="001A62C0" w:rsidRPr="006C7966" w:rsidRDefault="001A62C0" w:rsidP="00722458">
      <w:pPr>
        <w:pStyle w:val="Heading4"/>
      </w:pPr>
      <w:r w:rsidRPr="006C7966">
        <w:rPr>
          <w:iCs/>
          <w:color w:val="808080" w:themeColor="text1" w:themeTint="7F"/>
        </w:rPr>
        <w:t xml:space="preserve">Confirmation: </w:t>
      </w:r>
      <w:r w:rsidR="00075FC8" w:rsidRPr="007040F7">
        <w:rPr>
          <w:i/>
        </w:rPr>
        <w:t>terminateConfirmed</w:t>
      </w:r>
    </w:p>
    <w:p w14:paraId="794D0BBA" w14:textId="43686058" w:rsidR="001A62C0" w:rsidRPr="006C7966" w:rsidRDefault="001A62C0" w:rsidP="001A62C0">
      <w:r w:rsidRPr="006C7966">
        <w:t xml:space="preserve">This </w:t>
      </w:r>
      <w:r w:rsidR="00046455" w:rsidRPr="00046455">
        <w:rPr>
          <w:i/>
        </w:rPr>
        <w:t>terminateConfirmed</w:t>
      </w:r>
      <w:r w:rsidRPr="006C7966">
        <w:rPr>
          <w:b/>
        </w:rPr>
        <w:t xml:space="preserve"> </w:t>
      </w:r>
      <w:r w:rsidRPr="006C7966">
        <w:t xml:space="preserve">message is sent from a </w:t>
      </w:r>
      <w:r w:rsidR="00E7277F" w:rsidRPr="00E7277F">
        <w:t>PA</w:t>
      </w:r>
      <w:r w:rsidRPr="006C7966">
        <w:t xml:space="preserve"> to </w:t>
      </w:r>
      <w:r w:rsidR="00522401" w:rsidRPr="00522401">
        <w:t>RA</w:t>
      </w:r>
      <w:r w:rsidRPr="006C7966">
        <w:t xml:space="preserve"> as an indication of a successful </w:t>
      </w:r>
      <w:r w:rsidRPr="00046455">
        <w:rPr>
          <w:i/>
        </w:rPr>
        <w:t>terminate</w:t>
      </w:r>
      <w:r w:rsidRPr="006C7966">
        <w:rPr>
          <w:b/>
        </w:rPr>
        <w:t xml:space="preserve"> </w:t>
      </w:r>
      <w:r w:rsidRPr="006C7966">
        <w:t>request.</w:t>
      </w:r>
      <w:r w:rsidR="00E411A9">
        <w:t xml:space="preserve"> </w:t>
      </w:r>
      <w:r w:rsidRPr="006C7966">
        <w:t xml:space="preserve">This is in response to an original </w:t>
      </w:r>
      <w:r w:rsidRPr="00046455">
        <w:rPr>
          <w:i/>
        </w:rPr>
        <w:t>terminate</w:t>
      </w:r>
      <w:r w:rsidRPr="006C7966">
        <w:t xml:space="preserve"> request from the associated </w:t>
      </w:r>
      <w:r w:rsidR="00522401" w:rsidRPr="00522401">
        <w:t>RA</w:t>
      </w:r>
      <w:r w:rsidRPr="006C7966">
        <w:t>.</w:t>
      </w:r>
    </w:p>
    <w:p w14:paraId="1BC7D110" w14:textId="77777777" w:rsidR="001A62C0" w:rsidRPr="006C7966" w:rsidRDefault="001A62C0" w:rsidP="001A62C0"/>
    <w:p w14:paraId="5BAC1B44"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67CE06" wp14:editId="1A5791AD">
            <wp:extent cx="3924300" cy="693420"/>
            <wp:effectExtent l="0" t="0" r="0" b="0"/>
            <wp:docPr id="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4300" cy="693420"/>
                    </a:xfrm>
                    <a:prstGeom prst="rect">
                      <a:avLst/>
                    </a:prstGeom>
                    <a:noFill/>
                    <a:ln>
                      <a:noFill/>
                    </a:ln>
                  </pic:spPr>
                </pic:pic>
              </a:graphicData>
            </a:graphic>
          </wp:inline>
        </w:drawing>
      </w:r>
    </w:p>
    <w:p w14:paraId="749EF257" w14:textId="1644EE2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55</w:t>
      </w:r>
      <w:r w:rsidR="00075FC8" w:rsidRPr="006C7966">
        <w:rPr>
          <w:b/>
        </w:rPr>
        <w:fldChar w:fldCharType="end"/>
      </w:r>
      <w:r w:rsidRPr="006C7966">
        <w:rPr>
          <w:b/>
        </w:rPr>
        <w:t xml:space="preserve"> – </w:t>
      </w:r>
      <w:r w:rsidR="00046455" w:rsidRPr="00046455">
        <w:rPr>
          <w:b/>
          <w:i/>
        </w:rPr>
        <w:t>terminateConfirmed</w:t>
      </w:r>
      <w:r w:rsidRPr="006C7966">
        <w:t xml:space="preserve"> </w:t>
      </w:r>
      <w:r w:rsidRPr="006C7966">
        <w:rPr>
          <w:b/>
        </w:rPr>
        <w:t>message structure.</w:t>
      </w:r>
    </w:p>
    <w:p w14:paraId="10C3F05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7E8E3E5" w14:textId="77777777" w:rsidR="001A62C0" w:rsidRPr="006C7966" w:rsidRDefault="001A62C0" w:rsidP="001A62C0">
      <w:r w:rsidRPr="006C7966">
        <w:t xml:space="preserve">The </w:t>
      </w:r>
      <w:r w:rsidR="00046455" w:rsidRPr="00046455">
        <w:rPr>
          <w:i/>
        </w:rPr>
        <w:t>terminateConfirmed</w:t>
      </w:r>
      <w:r w:rsidRPr="006C7966">
        <w:rPr>
          <w:b/>
        </w:rPr>
        <w:t xml:space="preserve"> </w:t>
      </w:r>
      <w:r w:rsidRPr="006C7966">
        <w:t>message has the following parameters:</w:t>
      </w:r>
    </w:p>
    <w:p w14:paraId="4C7BA64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3C38151" w14:textId="77777777">
        <w:tc>
          <w:tcPr>
            <w:tcW w:w="2410" w:type="dxa"/>
            <w:shd w:val="clear" w:color="auto" w:fill="A7CAFF"/>
          </w:tcPr>
          <w:p w14:paraId="3EA7B73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C40E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D5323D6" w14:textId="77777777">
        <w:tc>
          <w:tcPr>
            <w:tcW w:w="2410" w:type="dxa"/>
          </w:tcPr>
          <w:p w14:paraId="4E44C343"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3F03BC14"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The connection identifier for the reservation that was terminated.</w:t>
            </w:r>
          </w:p>
        </w:tc>
      </w:tr>
    </w:tbl>
    <w:p w14:paraId="499270AE"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35</w:t>
      </w:r>
      <w:r w:rsidR="00075FC8" w:rsidRPr="006C7966">
        <w:rPr>
          <w:b/>
        </w:rPr>
        <w:fldChar w:fldCharType="end"/>
      </w:r>
      <w:r w:rsidRPr="006C7966">
        <w:rPr>
          <w:b/>
        </w:rPr>
        <w:t xml:space="preserve"> </w:t>
      </w:r>
      <w:r w:rsidR="00046455" w:rsidRPr="00046455">
        <w:rPr>
          <w:b/>
          <w:i/>
        </w:rPr>
        <w:t>terminateConfirmed</w:t>
      </w:r>
      <w:r w:rsidRPr="006C7966">
        <w:rPr>
          <w:b/>
        </w:rPr>
        <w:t xml:space="preserve"> message parameters</w:t>
      </w:r>
    </w:p>
    <w:p w14:paraId="11F995EF" w14:textId="77777777" w:rsidR="001A62C0" w:rsidRPr="006C7966" w:rsidRDefault="001A62C0" w:rsidP="001A62C0"/>
    <w:p w14:paraId="2EF9B9A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3D552978" w14:textId="2AF2F110" w:rsidR="001A62C0" w:rsidRPr="006C7966" w:rsidRDefault="001A62C0" w:rsidP="001A62C0">
      <w:r w:rsidRPr="006C7966">
        <w:t xml:space="preserve">If the </w:t>
      </w:r>
      <w:r w:rsidR="00046455" w:rsidRPr="00046455">
        <w:rPr>
          <w:i/>
        </w:rPr>
        <w:t>terminateConfirmed</w:t>
      </w:r>
      <w:r w:rsidRPr="006C7966">
        <w:rPr>
          <w:b/>
        </w:rPr>
        <w:t xml:space="preserve"> </w:t>
      </w:r>
      <w:r w:rsidRPr="006C7966">
        <w:t xml:space="preserve">operation is successful, a </w:t>
      </w:r>
      <w:r w:rsidR="00046455" w:rsidRPr="00046455">
        <w:rPr>
          <w:i/>
        </w:rPr>
        <w:t>terminateConfirmedACK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terminateConfirmedACK</w:t>
      </w:r>
      <w:r w:rsidRPr="006C7966">
        <w:rPr>
          <w:b/>
        </w:rPr>
        <w:t xml:space="preserve"> </w:t>
      </w:r>
      <w:r w:rsidRPr="006C7966">
        <w:t xml:space="preserve">message immediately after receiving the </w:t>
      </w:r>
      <w:r w:rsidR="00046455" w:rsidRPr="00046455">
        <w:rPr>
          <w:i/>
        </w:rPr>
        <w:t>terminateConfirmed</w:t>
      </w:r>
      <w:r w:rsidRPr="006C7966">
        <w:rPr>
          <w:b/>
        </w:rPr>
        <w:t xml:space="preserve"> </w:t>
      </w:r>
      <w:r w:rsidRPr="006C7966">
        <w:t xml:space="preserve">request to acknowledge to the </w:t>
      </w:r>
      <w:r w:rsidR="00E7277F" w:rsidRPr="00E7277F">
        <w:t>PA</w:t>
      </w:r>
      <w:r w:rsidRPr="006C7966">
        <w:t xml:space="preserve"> the </w:t>
      </w:r>
      <w:r w:rsidR="00046455" w:rsidRPr="00046455">
        <w:rPr>
          <w:i/>
        </w:rPr>
        <w:t>terminateConfirmed</w:t>
      </w:r>
      <w:r w:rsidRPr="006C7966">
        <w:rPr>
          <w:b/>
        </w:rPr>
        <w:t xml:space="preserve"> </w:t>
      </w:r>
      <w:r w:rsidRPr="006C7966">
        <w:t>request has been accepted for processing.</w:t>
      </w:r>
      <w:r w:rsidR="00E411A9">
        <w:t xml:space="preserve"> </w:t>
      </w:r>
      <w:r w:rsidRPr="006C7966">
        <w:t xml:space="preserve">The </w:t>
      </w:r>
      <w:r w:rsidR="00046455" w:rsidRPr="00046455">
        <w:rPr>
          <w:i/>
        </w:rPr>
        <w:t>terminateConfirmedACK</w:t>
      </w:r>
      <w:r w:rsidRPr="006C7966">
        <w:rPr>
          <w:b/>
        </w:rPr>
        <w:t xml:space="preserve"> </w:t>
      </w:r>
      <w:r w:rsidRPr="006C7966">
        <w:t>message is implemented using the generic acknowledgement message.</w:t>
      </w:r>
    </w:p>
    <w:p w14:paraId="0724B198" w14:textId="77777777" w:rsidR="001A62C0" w:rsidRPr="006C7966" w:rsidRDefault="001A62C0" w:rsidP="001A62C0"/>
    <w:p w14:paraId="25BDD54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C7C56FE" wp14:editId="39220A24">
            <wp:extent cx="3924300" cy="6172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7EAB11ED" w14:textId="4516B07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56</w:t>
      </w:r>
      <w:r w:rsidR="00075FC8" w:rsidRPr="006C7966">
        <w:rPr>
          <w:b/>
        </w:rPr>
        <w:fldChar w:fldCharType="end"/>
      </w:r>
      <w:r w:rsidRPr="006C7966">
        <w:rPr>
          <w:b/>
        </w:rPr>
        <w:t xml:space="preserve"> – </w:t>
      </w:r>
      <w:r w:rsidR="00046455" w:rsidRPr="00046455">
        <w:rPr>
          <w:b/>
          <w:i/>
        </w:rPr>
        <w:t>terminateConfirmedACK</w:t>
      </w:r>
      <w:r w:rsidRPr="006C7966">
        <w:t xml:space="preserve"> </w:t>
      </w:r>
      <w:r w:rsidRPr="006C7966">
        <w:rPr>
          <w:b/>
        </w:rPr>
        <w:t>message structure.</w:t>
      </w:r>
    </w:p>
    <w:p w14:paraId="03DB9FD8" w14:textId="77777777" w:rsidR="001A62C0" w:rsidRPr="006C7966" w:rsidRDefault="001A62C0" w:rsidP="001A62C0">
      <w:r w:rsidRPr="006C7966">
        <w:t xml:space="preserve">The </w:t>
      </w:r>
      <w:r w:rsidR="00046455" w:rsidRPr="00046455">
        <w:rPr>
          <w:i/>
        </w:rPr>
        <w:t>terminateConfirmedACK</w:t>
      </w:r>
      <w:r w:rsidRPr="006C7966">
        <w:rPr>
          <w:b/>
        </w:rPr>
        <w:t xml:space="preserve"> </w:t>
      </w:r>
      <w:r w:rsidRPr="006C7966">
        <w:t>message has no parameters as all relevant information is carried in the NSI CS header structure.</w:t>
      </w:r>
    </w:p>
    <w:p w14:paraId="1B8FE6EE" w14:textId="77777777" w:rsidR="001A62C0" w:rsidRDefault="001A62C0" w:rsidP="001A62C0"/>
    <w:p w14:paraId="7A9AFA8B" w14:textId="77777777" w:rsidR="00F42457" w:rsidRDefault="00075FC8" w:rsidP="00F42457">
      <w:pPr>
        <w:pStyle w:val="Heading3"/>
      </w:pPr>
      <w:bookmarkStart w:id="798" w:name="_Ref240636006"/>
      <w:bookmarkStart w:id="799" w:name="_Toc437518643"/>
      <w:r w:rsidRPr="007040F7">
        <w:rPr>
          <w:i/>
        </w:rPr>
        <w:t>error</w:t>
      </w:r>
      <w:r w:rsidR="00F42457" w:rsidRPr="006C7966">
        <w:t xml:space="preserve"> message elements</w:t>
      </w:r>
      <w:bookmarkEnd w:id="798"/>
      <w:bookmarkEnd w:id="799"/>
    </w:p>
    <w:p w14:paraId="268AAEA5" w14:textId="119D7A7B" w:rsidR="00303841" w:rsidRPr="006C7966" w:rsidRDefault="00303841" w:rsidP="00303841">
      <w:r w:rsidRPr="006C7966">
        <w:t xml:space="preserve">The </w:t>
      </w:r>
      <w:r>
        <w:rPr>
          <w:i/>
        </w:rPr>
        <w:t>error</w:t>
      </w:r>
      <w:r w:rsidRPr="006C7966">
        <w:t xml:space="preserve"> message is sent from a </w:t>
      </w:r>
      <w:r>
        <w:t>PA</w:t>
      </w:r>
      <w:r w:rsidRPr="006C7966">
        <w:t xml:space="preserve"> to a</w:t>
      </w:r>
      <w:r>
        <w:t>n</w:t>
      </w:r>
      <w:r w:rsidRPr="006C7966">
        <w:t xml:space="preserve"> </w:t>
      </w:r>
      <w:r>
        <w:t>RA</w:t>
      </w:r>
      <w:r w:rsidRPr="006C7966">
        <w:t xml:space="preserve"> </w:t>
      </w:r>
      <w:r w:rsidR="00332900">
        <w:t xml:space="preserve">in response to an outstanding </w:t>
      </w:r>
      <w:r>
        <w:t xml:space="preserve">operation request </w:t>
      </w:r>
      <w:r w:rsidR="00332900">
        <w:t>when an</w:t>
      </w:r>
      <w:r>
        <w:t xml:space="preserve"> </w:t>
      </w:r>
      <w:r w:rsidR="00332900">
        <w:t>error condition encountered</w:t>
      </w:r>
      <w:r>
        <w:t xml:space="preserve">, and as a result, </w:t>
      </w:r>
      <w:r w:rsidR="00332900">
        <w:t xml:space="preserve">the operation </w:t>
      </w:r>
      <w:r>
        <w:t>cannot be successfully completed.</w:t>
      </w:r>
      <w:r w:rsidR="00E411A9">
        <w:t xml:space="preserve"> </w:t>
      </w:r>
      <w:r w:rsidR="00332900" w:rsidRPr="00332900">
        <w:t xml:space="preserve">The </w:t>
      </w:r>
      <w:r w:rsidR="00075FC8" w:rsidRPr="007040F7">
        <w:rPr>
          <w:i/>
        </w:rPr>
        <w:t>correlationId</w:t>
      </w:r>
      <w:r w:rsidR="00332900" w:rsidRPr="00332900">
        <w:t xml:space="preserve"> carried in the </w:t>
      </w:r>
      <w:r w:rsidR="00B5713E" w:rsidRPr="006C7966">
        <w:t>NSI CS header structure</w:t>
      </w:r>
      <w:r w:rsidR="00B5713E" w:rsidRPr="00332900">
        <w:t xml:space="preserve"> </w:t>
      </w:r>
      <w:r w:rsidR="00332900" w:rsidRPr="00332900">
        <w:t>w</w:t>
      </w:r>
      <w:r w:rsidR="00332900">
        <w:t xml:space="preserve">ill identify the </w:t>
      </w:r>
      <w:r w:rsidR="00332900" w:rsidRPr="00332900">
        <w:t xml:space="preserve">original request associated with this error message. </w:t>
      </w:r>
      <w:r w:rsidRPr="006C7966">
        <w:t xml:space="preserve">The </w:t>
      </w:r>
      <w:r>
        <w:rPr>
          <w:i/>
        </w:rPr>
        <w:t>error</w:t>
      </w:r>
      <w:r w:rsidRPr="00046455">
        <w:rPr>
          <w:i/>
        </w:rPr>
        <w:t>ACK</w:t>
      </w:r>
      <w:r w:rsidRPr="006C7966">
        <w:t xml:space="preserve"> indicates that the </w:t>
      </w:r>
      <w:r>
        <w:t>RA</w:t>
      </w:r>
      <w:r w:rsidRPr="006C7966">
        <w:t xml:space="preserve"> has accepted the </w:t>
      </w:r>
      <w:r>
        <w:rPr>
          <w:i/>
        </w:rPr>
        <w:t>error</w:t>
      </w:r>
      <w:r w:rsidRPr="006C7966">
        <w:t xml:space="preserve"> request for processing. There is no associated </w:t>
      </w:r>
      <w:r>
        <w:t xml:space="preserve">Confirmed or </w:t>
      </w:r>
      <w:r w:rsidRPr="006C7966">
        <w:t>Failed message for this operation.</w:t>
      </w:r>
    </w:p>
    <w:p w14:paraId="315AA511" w14:textId="77777777" w:rsidR="00303841" w:rsidRPr="006C7966" w:rsidRDefault="00303841" w:rsidP="00303841"/>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303841" w:rsidRPr="006C7966" w14:paraId="52662B2F" w14:textId="77777777">
        <w:tc>
          <w:tcPr>
            <w:tcW w:w="1093" w:type="dxa"/>
            <w:shd w:val="clear" w:color="auto" w:fill="99CCFF"/>
          </w:tcPr>
          <w:p w14:paraId="7D7B4EB2" w14:textId="77777777" w:rsidR="00303841" w:rsidRPr="006C7966" w:rsidRDefault="00303841" w:rsidP="00303841">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7E86F47A" w14:textId="77777777" w:rsidR="00303841" w:rsidRPr="006C7966" w:rsidRDefault="00303841" w:rsidP="00303841">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A5DE93A" w14:textId="77777777" w:rsidR="00303841" w:rsidRPr="006C7966" w:rsidRDefault="00303841" w:rsidP="00303841">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1FC9281E" w14:textId="77777777" w:rsidR="00303841" w:rsidRPr="006C7966" w:rsidRDefault="00303841" w:rsidP="00303841">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0314DCC5" w14:textId="77777777" w:rsidR="00303841" w:rsidRPr="006C7966" w:rsidRDefault="00303841" w:rsidP="00303841">
            <w:pPr>
              <w:ind w:left="113"/>
              <w:rPr>
                <w:rFonts w:eastAsia="Times New Roman"/>
                <w:sz w:val="16"/>
                <w:szCs w:val="16"/>
              </w:rPr>
            </w:pPr>
            <w:r w:rsidRPr="006C7966">
              <w:rPr>
                <w:rFonts w:eastAsia="Times New Roman"/>
                <w:sz w:val="16"/>
                <w:szCs w:val="16"/>
              </w:rPr>
              <w:t>Fault</w:t>
            </w:r>
          </w:p>
        </w:tc>
      </w:tr>
      <w:tr w:rsidR="00303841" w:rsidRPr="006C7966" w14:paraId="18246945" w14:textId="77777777">
        <w:tc>
          <w:tcPr>
            <w:tcW w:w="1093" w:type="dxa"/>
          </w:tcPr>
          <w:p w14:paraId="34939E11" w14:textId="77777777" w:rsidR="00303841" w:rsidRPr="006C7966" w:rsidRDefault="00303841" w:rsidP="00303841">
            <w:pPr>
              <w:ind w:left="113"/>
              <w:rPr>
                <w:rFonts w:eastAsia="Times New Roman"/>
                <w:sz w:val="16"/>
                <w:szCs w:val="16"/>
              </w:rPr>
            </w:pPr>
            <w:r w:rsidRPr="006C7966">
              <w:rPr>
                <w:rFonts w:eastAsia="Times New Roman"/>
                <w:sz w:val="16"/>
                <w:szCs w:val="16"/>
              </w:rPr>
              <w:t>Request</w:t>
            </w:r>
          </w:p>
        </w:tc>
        <w:tc>
          <w:tcPr>
            <w:tcW w:w="1634" w:type="dxa"/>
          </w:tcPr>
          <w:p w14:paraId="1E23C38D" w14:textId="77777777" w:rsidR="00303841" w:rsidRPr="006C7966" w:rsidRDefault="00303841" w:rsidP="00303841">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1B5BD" w14:textId="77777777" w:rsidR="00303841" w:rsidRPr="00046455" w:rsidRDefault="00303841" w:rsidP="00303841">
            <w:pPr>
              <w:ind w:left="113"/>
              <w:rPr>
                <w:rFonts w:eastAsia="Times New Roman"/>
                <w:i/>
                <w:sz w:val="16"/>
                <w:szCs w:val="16"/>
              </w:rPr>
            </w:pPr>
            <w:r>
              <w:rPr>
                <w:rFonts w:eastAsia="Times New Roman"/>
                <w:i/>
                <w:sz w:val="16"/>
                <w:szCs w:val="16"/>
              </w:rPr>
              <w:t>error</w:t>
            </w:r>
          </w:p>
        </w:tc>
        <w:tc>
          <w:tcPr>
            <w:tcW w:w="2263" w:type="dxa"/>
          </w:tcPr>
          <w:p w14:paraId="0B75F260" w14:textId="77777777" w:rsidR="00303841" w:rsidRPr="006C7966" w:rsidRDefault="00303841" w:rsidP="00303841">
            <w:pPr>
              <w:ind w:left="113"/>
              <w:rPr>
                <w:rFonts w:eastAsia="Times New Roman"/>
                <w:sz w:val="16"/>
                <w:szCs w:val="16"/>
              </w:rPr>
            </w:pPr>
            <w:r>
              <w:rPr>
                <w:rFonts w:eastAsia="Times New Roman"/>
                <w:i/>
                <w:sz w:val="16"/>
                <w:szCs w:val="16"/>
              </w:rPr>
              <w:t>error</w:t>
            </w:r>
            <w:r w:rsidRPr="00046455">
              <w:rPr>
                <w:rFonts w:eastAsia="Times New Roman"/>
                <w:i/>
                <w:sz w:val="16"/>
                <w:szCs w:val="16"/>
              </w:rPr>
              <w:t>ACK</w:t>
            </w:r>
          </w:p>
        </w:tc>
        <w:tc>
          <w:tcPr>
            <w:tcW w:w="1886" w:type="dxa"/>
          </w:tcPr>
          <w:p w14:paraId="46DFF0C4" w14:textId="77777777" w:rsidR="00303841" w:rsidRPr="006C7966" w:rsidRDefault="00303841" w:rsidP="00303841">
            <w:pPr>
              <w:ind w:left="113"/>
              <w:rPr>
                <w:rFonts w:eastAsia="Times New Roman"/>
                <w:sz w:val="16"/>
                <w:szCs w:val="16"/>
              </w:rPr>
            </w:pPr>
            <w:r w:rsidRPr="00E7277F">
              <w:rPr>
                <w:rFonts w:eastAsia="Times New Roman"/>
                <w:i/>
                <w:sz w:val="16"/>
                <w:szCs w:val="16"/>
              </w:rPr>
              <w:t>serviceException</w:t>
            </w:r>
          </w:p>
        </w:tc>
      </w:tr>
    </w:tbl>
    <w:p w14:paraId="47E73C48"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36</w:t>
      </w:r>
      <w:r w:rsidR="00075FC8" w:rsidRPr="006C7966">
        <w:rPr>
          <w:b/>
        </w:rPr>
        <w:fldChar w:fldCharType="end"/>
      </w:r>
      <w:r w:rsidRPr="006C7966">
        <w:rPr>
          <w:b/>
        </w:rPr>
        <w:t xml:space="preserve"> </w:t>
      </w:r>
      <w:r w:rsidR="00075FC8" w:rsidRPr="007040F7">
        <w:rPr>
          <w:b/>
          <w:i/>
        </w:rPr>
        <w:t>error</w:t>
      </w:r>
      <w:r w:rsidRPr="006C7966">
        <w:t xml:space="preserve"> </w:t>
      </w:r>
      <w:r w:rsidRPr="006C7966">
        <w:rPr>
          <w:b/>
        </w:rPr>
        <w:t>message elements</w:t>
      </w:r>
    </w:p>
    <w:p w14:paraId="0D006330" w14:textId="77777777" w:rsidR="00303841" w:rsidRPr="006C7966" w:rsidRDefault="00303841" w:rsidP="00303841">
      <w:pPr>
        <w:pStyle w:val="Heading4"/>
      </w:pPr>
      <w:r w:rsidRPr="006C7966">
        <w:t xml:space="preserve">Request: </w:t>
      </w:r>
      <w:r w:rsidR="00075FC8" w:rsidRPr="007040F7">
        <w:rPr>
          <w:i/>
        </w:rPr>
        <w:t>error</w:t>
      </w:r>
    </w:p>
    <w:p w14:paraId="62E9D16C" w14:textId="77777777" w:rsidR="00303841" w:rsidRPr="006C7966" w:rsidRDefault="00303841" w:rsidP="00303841">
      <w:r w:rsidRPr="006C7966">
        <w:t xml:space="preserve">The NSI CS </w:t>
      </w:r>
      <w:r>
        <w:rPr>
          <w:i/>
        </w:rPr>
        <w:t>error</w:t>
      </w:r>
      <w:r w:rsidRPr="006C7966">
        <w:t xml:space="preserve"> message allows a </w:t>
      </w:r>
      <w:r>
        <w:t>PA</w:t>
      </w:r>
      <w:r w:rsidRPr="006C7966">
        <w:t xml:space="preserve"> to</w:t>
      </w:r>
      <w:r>
        <w:t xml:space="preserve"> communicate to the RA an error condition on an outstanding request operation</w:t>
      </w:r>
      <w:r w:rsidRPr="006C7966">
        <w:t xml:space="preserve">. </w:t>
      </w:r>
    </w:p>
    <w:p w14:paraId="3F1403C9" w14:textId="77777777" w:rsidR="00303841" w:rsidRPr="006C7966" w:rsidRDefault="00303841" w:rsidP="00303841"/>
    <w:p w14:paraId="7DE210E7" w14:textId="77777777" w:rsidR="00303841" w:rsidRPr="006C7966" w:rsidRDefault="00332900" w:rsidP="00303841">
      <w:pPr>
        <w:jc w:val="center"/>
      </w:pPr>
      <w:r w:rsidRPr="00B22F2D">
        <w:rPr>
          <w:rFonts w:ascii="Helvetica" w:hAnsi="Helvetica" w:cs="Helvetica"/>
          <w:noProof/>
          <w:sz w:val="24"/>
          <w:szCs w:val="24"/>
        </w:rPr>
        <w:drawing>
          <wp:inline distT="0" distB="0" distL="0" distR="0" wp14:anchorId="69EBE5EF" wp14:editId="19E10061">
            <wp:extent cx="3970020" cy="693420"/>
            <wp:effectExtent l="0" t="0" r="0" b="0"/>
            <wp:docPr id="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0020" cy="693420"/>
                    </a:xfrm>
                    <a:prstGeom prst="rect">
                      <a:avLst/>
                    </a:prstGeom>
                    <a:noFill/>
                    <a:ln>
                      <a:noFill/>
                    </a:ln>
                  </pic:spPr>
                </pic:pic>
              </a:graphicData>
            </a:graphic>
          </wp:inline>
        </w:drawing>
      </w:r>
    </w:p>
    <w:p w14:paraId="64AF7AC8" w14:textId="61708504"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57</w:t>
      </w:r>
      <w:r w:rsidR="00075FC8" w:rsidRPr="006C7966">
        <w:rPr>
          <w:b/>
        </w:rPr>
        <w:fldChar w:fldCharType="end"/>
      </w:r>
      <w:r w:rsidRPr="006C7966">
        <w:rPr>
          <w:b/>
        </w:rPr>
        <w:t xml:space="preserve"> – </w:t>
      </w:r>
      <w:r w:rsidR="00332900">
        <w:rPr>
          <w:b/>
          <w:i/>
        </w:rPr>
        <w:t>error</w:t>
      </w:r>
      <w:r w:rsidRPr="006C7966">
        <w:rPr>
          <w:b/>
        </w:rPr>
        <w:t xml:space="preserve"> request message structure.</w:t>
      </w:r>
    </w:p>
    <w:p w14:paraId="3B063714"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Parameters</w:t>
      </w:r>
    </w:p>
    <w:p w14:paraId="787BCDBC" w14:textId="77777777" w:rsidR="00303841" w:rsidRPr="006C7966" w:rsidRDefault="00303841" w:rsidP="00303841">
      <w:r w:rsidRPr="006C7966">
        <w:t xml:space="preserve">The </w:t>
      </w:r>
      <w:r w:rsidR="00332900">
        <w:rPr>
          <w:i/>
        </w:rPr>
        <w:t>error</w:t>
      </w:r>
      <w:r w:rsidRPr="006C7966">
        <w:t xml:space="preserve"> message has the following parameters:</w:t>
      </w:r>
    </w:p>
    <w:p w14:paraId="40908C79" w14:textId="77777777" w:rsidR="00303841" w:rsidRPr="006C7966" w:rsidRDefault="00303841" w:rsidP="00303841"/>
    <w:tbl>
      <w:tblPr>
        <w:tblStyle w:val="TableGrid"/>
        <w:tblW w:w="0" w:type="auto"/>
        <w:tblInd w:w="250" w:type="dxa"/>
        <w:tblLook w:val="04A0" w:firstRow="1" w:lastRow="0" w:firstColumn="1" w:lastColumn="0" w:noHBand="0" w:noVBand="1"/>
      </w:tblPr>
      <w:tblGrid>
        <w:gridCol w:w="2410"/>
        <w:gridCol w:w="5953"/>
      </w:tblGrid>
      <w:tr w:rsidR="00303841" w:rsidRPr="006C7966" w14:paraId="23823D45" w14:textId="77777777">
        <w:tc>
          <w:tcPr>
            <w:tcW w:w="2410" w:type="dxa"/>
            <w:shd w:val="clear" w:color="auto" w:fill="A7CAFF"/>
          </w:tcPr>
          <w:p w14:paraId="0469DC72" w14:textId="77777777" w:rsidR="00303841" w:rsidRPr="006C7966" w:rsidRDefault="00303841" w:rsidP="00303841">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6C3AB6C3" w14:textId="77777777" w:rsidR="00303841" w:rsidRPr="006C7966" w:rsidRDefault="00303841" w:rsidP="00303841">
            <w:pPr>
              <w:ind w:left="113"/>
              <w:rPr>
                <w:rFonts w:eastAsia="Times New Roman"/>
                <w:sz w:val="16"/>
                <w:szCs w:val="16"/>
              </w:rPr>
            </w:pPr>
            <w:r w:rsidRPr="006C7966">
              <w:rPr>
                <w:rFonts w:eastAsia="Times New Roman"/>
                <w:sz w:val="16"/>
                <w:szCs w:val="16"/>
              </w:rPr>
              <w:t>Description</w:t>
            </w:r>
          </w:p>
        </w:tc>
      </w:tr>
      <w:tr w:rsidR="00303841" w:rsidRPr="006C7966" w14:paraId="1D852AF5" w14:textId="77777777">
        <w:tc>
          <w:tcPr>
            <w:tcW w:w="2410" w:type="dxa"/>
          </w:tcPr>
          <w:p w14:paraId="56753F3B" w14:textId="77777777" w:rsidR="00303841" w:rsidRPr="006C7966" w:rsidRDefault="00332900" w:rsidP="00303841">
            <w:pPr>
              <w:ind w:left="113"/>
              <w:rPr>
                <w:rFonts w:eastAsia="Times New Roman" w:cs="Arial"/>
                <w:b/>
                <w:sz w:val="16"/>
                <w:szCs w:val="16"/>
              </w:rPr>
            </w:pPr>
            <w:r>
              <w:rPr>
                <w:rFonts w:eastAsia="Times New Roman" w:cs="Arial"/>
                <w:i/>
                <w:color w:val="000000"/>
                <w:sz w:val="16"/>
                <w:szCs w:val="16"/>
              </w:rPr>
              <w:t>serviceException</w:t>
            </w:r>
          </w:p>
        </w:tc>
        <w:tc>
          <w:tcPr>
            <w:tcW w:w="5953" w:type="dxa"/>
          </w:tcPr>
          <w:p w14:paraId="6B0798FE" w14:textId="77777777" w:rsidR="00303841" w:rsidRPr="006C7966" w:rsidRDefault="00332900" w:rsidP="00303841">
            <w:pPr>
              <w:ind w:left="113"/>
              <w:rPr>
                <w:rFonts w:eastAsia="Times New Roman" w:cs="Arial"/>
                <w:b/>
                <w:sz w:val="16"/>
                <w:szCs w:val="16"/>
              </w:rPr>
            </w:pPr>
            <w:r>
              <w:rPr>
                <w:rFonts w:eastAsia="Times New Roman" w:cs="Arial"/>
                <w:color w:val="000000"/>
                <w:sz w:val="16"/>
                <w:szCs w:val="16"/>
              </w:rPr>
              <w:t xml:space="preserve">Specific error condition and </w:t>
            </w:r>
            <w:r w:rsidRPr="00332900">
              <w:rPr>
                <w:rFonts w:eastAsia="Times New Roman" w:cs="Arial"/>
                <w:color w:val="000000"/>
                <w:sz w:val="16"/>
                <w:szCs w:val="16"/>
              </w:rPr>
              <w:t>the</w:t>
            </w:r>
            <w:r>
              <w:rPr>
                <w:rFonts w:eastAsia="Times New Roman" w:cs="Arial"/>
                <w:color w:val="000000"/>
                <w:sz w:val="16"/>
                <w:szCs w:val="16"/>
              </w:rPr>
              <w:t xml:space="preserve"> reason for the </w:t>
            </w:r>
            <w:r w:rsidRPr="00332900">
              <w:rPr>
                <w:rFonts w:eastAsia="Times New Roman" w:cs="Arial"/>
                <w:color w:val="000000"/>
                <w:sz w:val="16"/>
                <w:szCs w:val="16"/>
              </w:rPr>
              <w:t>failure.</w:t>
            </w:r>
          </w:p>
        </w:tc>
      </w:tr>
    </w:tbl>
    <w:p w14:paraId="18CDB506" w14:textId="77777777" w:rsidR="00303841" w:rsidRPr="006C7966" w:rsidRDefault="00303841" w:rsidP="00303841">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37</w:t>
      </w:r>
      <w:r w:rsidR="00075FC8" w:rsidRPr="006C7966">
        <w:rPr>
          <w:b/>
        </w:rPr>
        <w:fldChar w:fldCharType="end"/>
      </w:r>
      <w:r w:rsidRPr="006C7966">
        <w:rPr>
          <w:b/>
        </w:rPr>
        <w:t xml:space="preserve"> </w:t>
      </w:r>
      <w:r w:rsidR="00332900">
        <w:rPr>
          <w:b/>
          <w:i/>
        </w:rPr>
        <w:t>error</w:t>
      </w:r>
      <w:r w:rsidRPr="006C7966">
        <w:t xml:space="preserve"> </w:t>
      </w:r>
      <w:r w:rsidRPr="006C7966">
        <w:rPr>
          <w:b/>
        </w:rPr>
        <w:t>message parameters</w:t>
      </w:r>
    </w:p>
    <w:p w14:paraId="26A66D9D" w14:textId="77777777" w:rsidR="00303841" w:rsidRPr="006C7966" w:rsidRDefault="00303841" w:rsidP="00303841">
      <w:pPr>
        <w:spacing w:before="120" w:after="120"/>
        <w:rPr>
          <w:b/>
          <w:i/>
          <w:iCs/>
          <w:color w:val="808080" w:themeColor="text1" w:themeTint="7F"/>
          <w:u w:val="single"/>
        </w:rPr>
      </w:pPr>
      <w:r w:rsidRPr="006C7966">
        <w:rPr>
          <w:b/>
          <w:i/>
          <w:iCs/>
          <w:color w:val="808080" w:themeColor="text1" w:themeTint="7F"/>
          <w:u w:val="single"/>
        </w:rPr>
        <w:t>Response</w:t>
      </w:r>
    </w:p>
    <w:p w14:paraId="59C7EFFB" w14:textId="405C1777" w:rsidR="00303841" w:rsidRPr="006C7966" w:rsidRDefault="00303841" w:rsidP="00303841">
      <w:r w:rsidRPr="006C7966">
        <w:t xml:space="preserve">If the </w:t>
      </w:r>
      <w:r w:rsidR="00332900">
        <w:rPr>
          <w:i/>
        </w:rPr>
        <w:t>error</w:t>
      </w:r>
      <w:r w:rsidRPr="006C7966">
        <w:t xml:space="preserve"> operation is successful, a</w:t>
      </w:r>
      <w:r w:rsidR="008710A9">
        <w:t>n</w:t>
      </w:r>
      <w:r w:rsidRPr="006C7966">
        <w:t xml:space="preserve"> </w:t>
      </w:r>
      <w:r w:rsidR="00332900">
        <w:rPr>
          <w:i/>
        </w:rPr>
        <w:t>error</w:t>
      </w:r>
      <w:r w:rsidRPr="00046455">
        <w:rPr>
          <w:i/>
        </w:rPr>
        <w:t>ACK</w:t>
      </w:r>
      <w:r w:rsidRPr="006C7966">
        <w:rPr>
          <w:b/>
        </w:rPr>
        <w:t xml:space="preserve"> </w:t>
      </w:r>
      <w:r w:rsidRPr="006C7966">
        <w:t xml:space="preserve">message is returned, otherwise a </w:t>
      </w:r>
      <w:r w:rsidRPr="00046455">
        <w:rPr>
          <w:i/>
        </w:rPr>
        <w:t>serviceException</w:t>
      </w:r>
      <w:r w:rsidR="00332900">
        <w:t xml:space="preserve"> is returned.</w:t>
      </w:r>
      <w:r w:rsidR="00E411A9">
        <w:t xml:space="preserve"> </w:t>
      </w:r>
      <w:r w:rsidR="00332900">
        <w:t xml:space="preserve">An RA </w:t>
      </w:r>
      <w:r w:rsidRPr="006C7966">
        <w:t xml:space="preserve">sends this </w:t>
      </w:r>
      <w:r w:rsidR="00332900">
        <w:t>error</w:t>
      </w:r>
      <w:r w:rsidRPr="00046455">
        <w:rPr>
          <w:i/>
        </w:rPr>
        <w:t>ACK</w:t>
      </w:r>
      <w:r w:rsidRPr="006C7966">
        <w:rPr>
          <w:b/>
        </w:rPr>
        <w:t xml:space="preserve"> </w:t>
      </w:r>
      <w:r w:rsidRPr="006C7966">
        <w:t xml:space="preserve">message immediately after receiving the </w:t>
      </w:r>
      <w:r w:rsidR="00332900">
        <w:rPr>
          <w:bCs/>
          <w:i/>
        </w:rPr>
        <w:t>error</w:t>
      </w:r>
      <w:r w:rsidRPr="006C7966">
        <w:rPr>
          <w:b/>
          <w:bCs/>
        </w:rPr>
        <w:t xml:space="preserve"> </w:t>
      </w:r>
      <w:r w:rsidRPr="006C7966">
        <w:t xml:space="preserve">request to acknowledge to the </w:t>
      </w:r>
      <w:r w:rsidR="00332900">
        <w:t>PA</w:t>
      </w:r>
      <w:r w:rsidRPr="006C7966">
        <w:t xml:space="preserve"> the </w:t>
      </w:r>
      <w:r w:rsidR="00332900">
        <w:rPr>
          <w:bCs/>
          <w:i/>
        </w:rPr>
        <w:t>error</w:t>
      </w:r>
      <w:r w:rsidRPr="006C7966">
        <w:rPr>
          <w:b/>
          <w:bCs/>
        </w:rPr>
        <w:t xml:space="preserve"> </w:t>
      </w:r>
      <w:r w:rsidRPr="006C7966">
        <w:t>request has been accepted for processing.</w:t>
      </w:r>
      <w:r w:rsidR="00E411A9">
        <w:t xml:space="preserve"> </w:t>
      </w:r>
      <w:r w:rsidRPr="006C7966">
        <w:t xml:space="preserve">The </w:t>
      </w:r>
      <w:r w:rsidR="00332900">
        <w:rPr>
          <w:i/>
        </w:rPr>
        <w:t>error</w:t>
      </w:r>
      <w:r w:rsidRPr="00046455">
        <w:rPr>
          <w:i/>
        </w:rPr>
        <w:t>ACK</w:t>
      </w:r>
      <w:r w:rsidRPr="006C7966">
        <w:rPr>
          <w:b/>
        </w:rPr>
        <w:t xml:space="preserve"> </w:t>
      </w:r>
      <w:r w:rsidRPr="006C7966">
        <w:t>message is implemented using the generic acknowledgement message.</w:t>
      </w:r>
    </w:p>
    <w:p w14:paraId="664E691E" w14:textId="77777777" w:rsidR="00303841" w:rsidRPr="006C7966" w:rsidRDefault="00303841" w:rsidP="00303841"/>
    <w:p w14:paraId="6923842E" w14:textId="77777777" w:rsidR="00303841" w:rsidRPr="006C7966" w:rsidRDefault="00303841" w:rsidP="00303841">
      <w:pPr>
        <w:jc w:val="center"/>
      </w:pPr>
      <w:r w:rsidRPr="00B22F2D">
        <w:rPr>
          <w:rFonts w:ascii="Helvetica" w:hAnsi="Helvetica" w:cs="Helvetica"/>
          <w:noProof/>
          <w:sz w:val="24"/>
          <w:szCs w:val="24"/>
        </w:rPr>
        <w:drawing>
          <wp:inline distT="0" distB="0" distL="0" distR="0" wp14:anchorId="67D85B0F" wp14:editId="722A35C6">
            <wp:extent cx="3924300" cy="7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2C237" w14:textId="27FD0606" w:rsidR="00303841" w:rsidRPr="006C7966" w:rsidRDefault="00303841" w:rsidP="00303841">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58</w:t>
      </w:r>
      <w:r w:rsidR="00075FC8" w:rsidRPr="006C7966">
        <w:rPr>
          <w:b/>
        </w:rPr>
        <w:fldChar w:fldCharType="end"/>
      </w:r>
      <w:r w:rsidRPr="006C7966">
        <w:rPr>
          <w:b/>
        </w:rPr>
        <w:t xml:space="preserve"> –</w:t>
      </w:r>
      <w:r w:rsidR="00332900">
        <w:rPr>
          <w:b/>
        </w:rPr>
        <w:t xml:space="preserve"> </w:t>
      </w:r>
      <w:r w:rsidR="00332900" w:rsidRPr="00B22F2D">
        <w:rPr>
          <w:b/>
          <w:i/>
        </w:rPr>
        <w:t>error</w:t>
      </w:r>
      <w:r w:rsidRPr="00332900">
        <w:rPr>
          <w:b/>
          <w:i/>
        </w:rPr>
        <w:t>ACK</w:t>
      </w:r>
      <w:r w:rsidRPr="006C7966">
        <w:t xml:space="preserve"> </w:t>
      </w:r>
      <w:r w:rsidRPr="006C7966">
        <w:rPr>
          <w:b/>
        </w:rPr>
        <w:t>message structure.</w:t>
      </w:r>
    </w:p>
    <w:p w14:paraId="233161DE" w14:textId="77777777" w:rsidR="00303841" w:rsidRPr="006C7966" w:rsidRDefault="00303841" w:rsidP="00303841">
      <w:r w:rsidRPr="006C7966">
        <w:t xml:space="preserve">The </w:t>
      </w:r>
      <w:r w:rsidR="00332900">
        <w:rPr>
          <w:i/>
        </w:rPr>
        <w:t>error</w:t>
      </w:r>
      <w:r w:rsidRPr="00046455">
        <w:rPr>
          <w:i/>
        </w:rPr>
        <w:t>ACK</w:t>
      </w:r>
      <w:r w:rsidRPr="006C7966">
        <w:rPr>
          <w:b/>
        </w:rPr>
        <w:t xml:space="preserve"> </w:t>
      </w:r>
      <w:r w:rsidRPr="006C7966">
        <w:t>message has no parameters as all relevant information is carried in the NSI CS header structure.</w:t>
      </w:r>
    </w:p>
    <w:p w14:paraId="388449BB" w14:textId="77777777" w:rsidR="00F42457" w:rsidRDefault="00F42457" w:rsidP="00B22F2D">
      <w:pPr>
        <w:pStyle w:val="nobreak"/>
      </w:pPr>
    </w:p>
    <w:p w14:paraId="460D5ABB" w14:textId="77777777" w:rsidR="00F42457" w:rsidRDefault="00075FC8" w:rsidP="00F42457">
      <w:pPr>
        <w:pStyle w:val="Heading3"/>
      </w:pPr>
      <w:bookmarkStart w:id="800" w:name="_Toc437518644"/>
      <w:r w:rsidRPr="007040F7">
        <w:rPr>
          <w:i/>
        </w:rPr>
        <w:t>errorEvent</w:t>
      </w:r>
      <w:r w:rsidR="00303841">
        <w:t xml:space="preserve"> message elements</w:t>
      </w:r>
      <w:bookmarkEnd w:id="800"/>
    </w:p>
    <w:p w14:paraId="095EA2EF" w14:textId="77777777" w:rsidR="00583857" w:rsidRDefault="00095F48" w:rsidP="00095F48">
      <w:r w:rsidRPr="006C7966">
        <w:t xml:space="preserve">The </w:t>
      </w:r>
      <w:r w:rsidR="00583857">
        <w:rPr>
          <w:i/>
        </w:rPr>
        <w:t>errorEvent</w:t>
      </w:r>
      <w:r w:rsidRPr="006C7966">
        <w:t xml:space="preserve"> message </w:t>
      </w:r>
      <w:r w:rsidRPr="0068124D">
        <w:t xml:space="preserve">is an autonomous message issued from a </w:t>
      </w:r>
      <w:r>
        <w:t xml:space="preserve">PA to </w:t>
      </w:r>
      <w:r w:rsidRPr="0068124D">
        <w:t>a</w:t>
      </w:r>
      <w:r>
        <w:t>n RA</w:t>
      </w:r>
      <w:r w:rsidRPr="0068124D">
        <w:t xml:space="preserve"> </w:t>
      </w:r>
      <w:r w:rsidR="00583857">
        <w:t xml:space="preserve">when an existing reservation </w:t>
      </w:r>
      <w:r w:rsidR="00583857" w:rsidRPr="00583857">
        <w:t xml:space="preserve">encounters an autonomous error condition </w:t>
      </w:r>
      <w:r w:rsidR="00583857">
        <w:t>that may impact the reservation</w:t>
      </w:r>
      <w:r w:rsidR="009D0DA3">
        <w:t>.</w:t>
      </w:r>
      <w:r w:rsidR="00AC5555" w:rsidRPr="00AC5555">
        <w:t xml:space="preserve"> The three errors currently modeled are:</w:t>
      </w:r>
    </w:p>
    <w:p w14:paraId="0E9D6CFD" w14:textId="77777777" w:rsidR="00583857" w:rsidRDefault="00583857" w:rsidP="00B22F2D">
      <w:pPr>
        <w:pStyle w:val="ListParagraph"/>
        <w:numPr>
          <w:ilvl w:val="0"/>
          <w:numId w:val="29"/>
        </w:numPr>
      </w:pPr>
      <w:r>
        <w:t>The reservation is a</w:t>
      </w:r>
      <w:r w:rsidRPr="00583857">
        <w:t xml:space="preserve">dministratively terminated </w:t>
      </w:r>
      <w:r>
        <w:t xml:space="preserve">on an uPA </w:t>
      </w:r>
      <w:r w:rsidRPr="00583857">
        <w:t>bef</w:t>
      </w:r>
      <w:r>
        <w:t xml:space="preserve">ore the reservation's scheduled </w:t>
      </w:r>
      <w:r w:rsidRPr="00583857">
        <w:t>end-time</w:t>
      </w:r>
      <w:r>
        <w:t>.</w:t>
      </w:r>
    </w:p>
    <w:p w14:paraId="486AE84C" w14:textId="77777777" w:rsidR="00583857" w:rsidRDefault="00583857" w:rsidP="00B22F2D">
      <w:pPr>
        <w:pStyle w:val="ListParagraph"/>
        <w:numPr>
          <w:ilvl w:val="0"/>
          <w:numId w:val="29"/>
        </w:numPr>
      </w:pPr>
      <w:r>
        <w:t>An activation or deactivation of data plane resources associated with the reservation has failed.</w:t>
      </w:r>
    </w:p>
    <w:p w14:paraId="485E82E7" w14:textId="77777777" w:rsidR="00583857" w:rsidRDefault="00583857" w:rsidP="00B22F2D">
      <w:pPr>
        <w:pStyle w:val="ListParagraph"/>
        <w:numPr>
          <w:ilvl w:val="0"/>
          <w:numId w:val="29"/>
        </w:numPr>
      </w:pPr>
      <w:r>
        <w:t>An error has occurred within the data plane that has impacted resources associated with the reservation.</w:t>
      </w:r>
    </w:p>
    <w:p w14:paraId="6CD0A2D8" w14:textId="77777777" w:rsidR="00583857" w:rsidRDefault="00583857" w:rsidP="00095F48"/>
    <w:p w14:paraId="1B042AE3" w14:textId="53F2D6D2" w:rsidR="00095F48" w:rsidRDefault="00095F48" w:rsidP="00095F48">
      <w:r>
        <w:t xml:space="preserve">This type of </w:t>
      </w:r>
      <w:r w:rsidRPr="00FA355D">
        <w:t>event orig</w:t>
      </w:r>
      <w:r>
        <w:t>ina</w:t>
      </w:r>
      <w:r w:rsidRPr="00FA355D">
        <w:t>te</w:t>
      </w:r>
      <w:r w:rsidR="00935B40">
        <w:t>s</w:t>
      </w:r>
      <w:r w:rsidRPr="00FA355D">
        <w:t xml:space="preserve">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 xml:space="preserve">RA in the request tree, then propagate the event </w:t>
      </w:r>
      <w:r w:rsidR="003A0259">
        <w:t>upwards.</w:t>
      </w:r>
      <w:r w:rsidR="00E411A9">
        <w:t xml:space="preserve"> </w:t>
      </w:r>
      <w:r w:rsidRPr="00FA355D">
        <w:t xml:space="preserve">The originating </w:t>
      </w:r>
      <w:r w:rsidR="00075FC8" w:rsidRPr="007040F7">
        <w:rPr>
          <w:i/>
        </w:rPr>
        <w:lastRenderedPageBreak/>
        <w:t>connectionId</w:t>
      </w:r>
      <w:r>
        <w:t xml:space="preserve"> and uPA are provided in </w:t>
      </w:r>
      <w:r w:rsidRPr="00FA355D">
        <w:t xml:space="preserve">separate elements to maintain </w:t>
      </w:r>
      <w:r>
        <w:t xml:space="preserve">the original context generating </w:t>
      </w:r>
      <w:r w:rsidR="00583857">
        <w:t xml:space="preserve">the </w:t>
      </w:r>
      <w:r w:rsidR="00935B40">
        <w:t>error</w:t>
      </w:r>
      <w:r w:rsidR="00583857">
        <w:t>.</w:t>
      </w:r>
      <w:r w:rsidR="00E411A9">
        <w:t xml:space="preserve"> </w:t>
      </w:r>
      <w:r w:rsidRPr="00FA355D">
        <w:t xml:space="preserve">The </w:t>
      </w:r>
      <w:r w:rsidR="00075FC8" w:rsidRPr="007040F7">
        <w:rPr>
          <w:i/>
        </w:rPr>
        <w:t>timeStamp</w:t>
      </w:r>
      <w:r w:rsidRPr="00FA355D">
        <w:t xml:space="preserve"> </w:t>
      </w:r>
      <w:r w:rsidR="00E57B5C">
        <w:t xml:space="preserve">is populated </w:t>
      </w:r>
      <w:r w:rsidRPr="00FA355D">
        <w:t xml:space="preserve">by the originating </w:t>
      </w:r>
      <w:r>
        <w:t>uPA</w:t>
      </w:r>
      <w:r w:rsidRPr="00FA355D">
        <w:t xml:space="preserve"> and propagated up the tree untouched</w:t>
      </w:r>
      <w:r>
        <w:t xml:space="preserve"> by intermediate NSA</w:t>
      </w:r>
      <w:r w:rsidRPr="00FA355D">
        <w:t>.</w:t>
      </w:r>
    </w:p>
    <w:p w14:paraId="09EE0808" w14:textId="77777777" w:rsidR="00095F48" w:rsidRDefault="00095F48" w:rsidP="00095F48"/>
    <w:p w14:paraId="0BB6CBEA" w14:textId="77777777" w:rsidR="00095F48" w:rsidRPr="006C7966" w:rsidRDefault="00095F48" w:rsidP="00095F48">
      <w:r w:rsidRPr="006C7966">
        <w:t xml:space="preserve">The </w:t>
      </w:r>
      <w:r w:rsidR="00E57B5C">
        <w:rPr>
          <w:i/>
        </w:rPr>
        <w:t>errorEvent</w:t>
      </w:r>
      <w:r>
        <w:rPr>
          <w:i/>
        </w:rPr>
        <w:t>ACK</w:t>
      </w:r>
      <w:r w:rsidRPr="006C7966">
        <w:t xml:space="preserve"> indicates that the </w:t>
      </w:r>
      <w:r>
        <w:t>RA</w:t>
      </w:r>
      <w:r w:rsidRPr="006C7966">
        <w:t xml:space="preserve"> has accepted the </w:t>
      </w:r>
      <w:r w:rsidR="00E57B5C">
        <w:rPr>
          <w:i/>
        </w:rPr>
        <w:t>errorEvent</w:t>
      </w:r>
      <w:r w:rsidRPr="006C7966">
        <w:t xml:space="preserve"> </w:t>
      </w:r>
      <w:r>
        <w:t>event</w:t>
      </w:r>
      <w:r w:rsidRPr="006C7966">
        <w:t xml:space="preserve"> for processing. There is no associated </w:t>
      </w:r>
      <w:r>
        <w:t xml:space="preserve">Confirmed or </w:t>
      </w:r>
      <w:r w:rsidRPr="006C7966">
        <w:t>Failed message for this operation.</w:t>
      </w:r>
    </w:p>
    <w:p w14:paraId="7EB97B8A" w14:textId="77777777" w:rsidR="00095F48" w:rsidRPr="006C7966" w:rsidRDefault="00095F48" w:rsidP="00095F48"/>
    <w:tbl>
      <w:tblPr>
        <w:tblStyle w:val="TableGrid"/>
        <w:tblW w:w="0" w:type="auto"/>
        <w:tblInd w:w="108" w:type="dxa"/>
        <w:tblLook w:val="04A0" w:firstRow="1" w:lastRow="0" w:firstColumn="1" w:lastColumn="0" w:noHBand="0" w:noVBand="1"/>
      </w:tblPr>
      <w:tblGrid>
        <w:gridCol w:w="1093"/>
        <w:gridCol w:w="1634"/>
        <w:gridCol w:w="1872"/>
        <w:gridCol w:w="2263"/>
        <w:gridCol w:w="1886"/>
      </w:tblGrid>
      <w:tr w:rsidR="00095F48" w:rsidRPr="006C7966" w14:paraId="6F9A0EFB" w14:textId="77777777">
        <w:tc>
          <w:tcPr>
            <w:tcW w:w="1093" w:type="dxa"/>
            <w:shd w:val="clear" w:color="auto" w:fill="99CCFF"/>
          </w:tcPr>
          <w:p w14:paraId="2CC54B6E" w14:textId="77777777" w:rsidR="00095F48" w:rsidRPr="006C7966" w:rsidRDefault="00095F48" w:rsidP="00095F4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7EB7CD3" w14:textId="77777777" w:rsidR="00095F48" w:rsidRPr="006C7966" w:rsidRDefault="00095F48" w:rsidP="00095F4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10207788" w14:textId="77777777" w:rsidR="00095F48" w:rsidRPr="006C7966" w:rsidRDefault="00095F48" w:rsidP="00095F4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48965DD2" w14:textId="77777777" w:rsidR="00095F48" w:rsidRPr="006C7966" w:rsidRDefault="00095F48" w:rsidP="00095F4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4B9A0AB8" w14:textId="77777777" w:rsidR="00095F48" w:rsidRPr="006C7966" w:rsidRDefault="00095F48" w:rsidP="00095F48">
            <w:pPr>
              <w:ind w:left="113"/>
              <w:rPr>
                <w:rFonts w:eastAsia="Times New Roman"/>
                <w:sz w:val="16"/>
                <w:szCs w:val="16"/>
              </w:rPr>
            </w:pPr>
            <w:r w:rsidRPr="006C7966">
              <w:rPr>
                <w:rFonts w:eastAsia="Times New Roman"/>
                <w:sz w:val="16"/>
                <w:szCs w:val="16"/>
              </w:rPr>
              <w:t>Fault</w:t>
            </w:r>
          </w:p>
        </w:tc>
      </w:tr>
      <w:tr w:rsidR="00095F48" w:rsidRPr="006C7966" w14:paraId="4C4C56B1" w14:textId="77777777">
        <w:tc>
          <w:tcPr>
            <w:tcW w:w="1093" w:type="dxa"/>
          </w:tcPr>
          <w:p w14:paraId="043DA0BC" w14:textId="77777777" w:rsidR="00095F48" w:rsidRPr="006C7966" w:rsidRDefault="00095F48" w:rsidP="00095F48">
            <w:pPr>
              <w:ind w:left="113"/>
              <w:rPr>
                <w:rFonts w:eastAsia="Times New Roman"/>
                <w:sz w:val="16"/>
                <w:szCs w:val="16"/>
              </w:rPr>
            </w:pPr>
            <w:r>
              <w:rPr>
                <w:rFonts w:eastAsia="Times New Roman"/>
                <w:sz w:val="16"/>
                <w:szCs w:val="16"/>
              </w:rPr>
              <w:t>Event</w:t>
            </w:r>
          </w:p>
        </w:tc>
        <w:tc>
          <w:tcPr>
            <w:tcW w:w="1634" w:type="dxa"/>
          </w:tcPr>
          <w:p w14:paraId="4B4BEEFD" w14:textId="77777777" w:rsidR="00095F48" w:rsidRPr="006C7966" w:rsidRDefault="00095F48" w:rsidP="00095F4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3B1C3D92" w14:textId="77777777" w:rsidR="00095F48" w:rsidRPr="00046455" w:rsidRDefault="00E57B5C" w:rsidP="00095F48">
            <w:pPr>
              <w:ind w:left="113"/>
              <w:rPr>
                <w:rFonts w:eastAsia="Times New Roman"/>
                <w:i/>
                <w:sz w:val="16"/>
                <w:szCs w:val="16"/>
              </w:rPr>
            </w:pPr>
            <w:r w:rsidRPr="00E57B5C">
              <w:rPr>
                <w:rFonts w:eastAsia="Times New Roman"/>
                <w:i/>
                <w:sz w:val="16"/>
                <w:szCs w:val="16"/>
              </w:rPr>
              <w:t>errorEvent</w:t>
            </w:r>
          </w:p>
        </w:tc>
        <w:tc>
          <w:tcPr>
            <w:tcW w:w="2263" w:type="dxa"/>
          </w:tcPr>
          <w:p w14:paraId="4572E5D4" w14:textId="77777777" w:rsidR="00095F48" w:rsidRPr="006C7966" w:rsidRDefault="00E57B5C" w:rsidP="00095F48">
            <w:pPr>
              <w:ind w:left="113"/>
              <w:rPr>
                <w:rFonts w:eastAsia="Times New Roman"/>
                <w:sz w:val="16"/>
                <w:szCs w:val="16"/>
              </w:rPr>
            </w:pPr>
            <w:r w:rsidRPr="00E57B5C">
              <w:rPr>
                <w:rFonts w:eastAsia="Times New Roman"/>
                <w:i/>
                <w:sz w:val="16"/>
                <w:szCs w:val="16"/>
              </w:rPr>
              <w:t>errorEvent</w:t>
            </w:r>
            <w:r w:rsidR="00095F48" w:rsidRPr="00046455">
              <w:rPr>
                <w:rFonts w:eastAsia="Times New Roman"/>
                <w:i/>
                <w:sz w:val="16"/>
                <w:szCs w:val="16"/>
              </w:rPr>
              <w:t>ACK</w:t>
            </w:r>
          </w:p>
        </w:tc>
        <w:tc>
          <w:tcPr>
            <w:tcW w:w="1886" w:type="dxa"/>
          </w:tcPr>
          <w:p w14:paraId="63E7BD0C" w14:textId="77777777" w:rsidR="00095F48" w:rsidRPr="006C7966" w:rsidRDefault="00095F48" w:rsidP="00095F48">
            <w:pPr>
              <w:ind w:left="113"/>
              <w:rPr>
                <w:rFonts w:eastAsia="Times New Roman"/>
                <w:sz w:val="16"/>
                <w:szCs w:val="16"/>
              </w:rPr>
            </w:pPr>
            <w:r w:rsidRPr="00E7277F">
              <w:rPr>
                <w:rFonts w:eastAsia="Times New Roman"/>
                <w:i/>
                <w:sz w:val="16"/>
                <w:szCs w:val="16"/>
              </w:rPr>
              <w:t>serviceException</w:t>
            </w:r>
          </w:p>
        </w:tc>
      </w:tr>
    </w:tbl>
    <w:p w14:paraId="27A69C45"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38</w:t>
      </w:r>
      <w:r w:rsidR="00075FC8" w:rsidRPr="006C7966">
        <w:rPr>
          <w:b/>
        </w:rPr>
        <w:fldChar w:fldCharType="end"/>
      </w:r>
      <w:r w:rsidRPr="006C7966">
        <w:rPr>
          <w:b/>
        </w:rPr>
        <w:t xml:space="preserve"> </w:t>
      </w:r>
      <w:r w:rsidR="009D0DA3" w:rsidRPr="009D0DA3">
        <w:rPr>
          <w:b/>
          <w:i/>
        </w:rPr>
        <w:t xml:space="preserve">errorEvent </w:t>
      </w:r>
      <w:r>
        <w:rPr>
          <w:b/>
        </w:rPr>
        <w:t>message</w:t>
      </w:r>
      <w:r w:rsidRPr="006C7966">
        <w:rPr>
          <w:b/>
        </w:rPr>
        <w:t xml:space="preserve"> elements</w:t>
      </w:r>
    </w:p>
    <w:p w14:paraId="3DC5BFFC" w14:textId="77777777" w:rsidR="00095F48" w:rsidRPr="006C7966" w:rsidRDefault="00095F48" w:rsidP="00095F48">
      <w:pPr>
        <w:pStyle w:val="Heading4"/>
      </w:pPr>
      <w:r>
        <w:t>Request</w:t>
      </w:r>
      <w:r w:rsidRPr="006C7966">
        <w:t xml:space="preserve">: </w:t>
      </w:r>
      <w:r w:rsidR="009D0DA3" w:rsidRPr="009D0DA3">
        <w:rPr>
          <w:i/>
        </w:rPr>
        <w:t>errorEvent</w:t>
      </w:r>
    </w:p>
    <w:p w14:paraId="6662F3DF" w14:textId="77777777" w:rsidR="00095F48" w:rsidRDefault="00095F48" w:rsidP="00095F48">
      <w:r w:rsidRPr="006C7966">
        <w:t xml:space="preserve">The NSI CS </w:t>
      </w:r>
      <w:r w:rsidR="009D0DA3" w:rsidRPr="009D0DA3">
        <w:rPr>
          <w:i/>
        </w:rPr>
        <w:t xml:space="preserve">errorEvent </w:t>
      </w:r>
      <w:r w:rsidRPr="006C7966">
        <w:t xml:space="preserve">message allows a </w:t>
      </w:r>
      <w:r>
        <w:t>PA</w:t>
      </w:r>
      <w:r w:rsidRPr="006C7966">
        <w:t xml:space="preserve"> to</w:t>
      </w:r>
      <w:r w:rsidR="009D0DA3">
        <w:t xml:space="preserve"> communicate to the RA an error </w:t>
      </w:r>
      <w:r>
        <w:t xml:space="preserve">condition on an </w:t>
      </w:r>
      <w:r w:rsidR="009D0DA3">
        <w:t>existing reservation</w:t>
      </w:r>
      <w:r w:rsidRPr="006C7966">
        <w:t xml:space="preserve">. </w:t>
      </w:r>
    </w:p>
    <w:p w14:paraId="7D329D3B" w14:textId="77777777" w:rsidR="008D1D6E" w:rsidRPr="006C7966" w:rsidRDefault="008D1D6E" w:rsidP="00095F48"/>
    <w:p w14:paraId="7D3A43D1" w14:textId="77777777" w:rsidR="00095F48" w:rsidRPr="006C7966" w:rsidRDefault="00304E72" w:rsidP="00095F48">
      <w:pPr>
        <w:jc w:val="center"/>
      </w:pPr>
      <w:r w:rsidRPr="00B22F2D">
        <w:rPr>
          <w:rFonts w:ascii="Helvetica" w:hAnsi="Helvetica" w:cs="Helvetica"/>
          <w:noProof/>
          <w:sz w:val="24"/>
          <w:szCs w:val="24"/>
        </w:rPr>
        <w:drawing>
          <wp:inline distT="0" distB="0" distL="0" distR="0" wp14:anchorId="585DD946" wp14:editId="23654572">
            <wp:extent cx="3828515" cy="3888336"/>
            <wp:effectExtent l="0" t="0" r="635" b="0"/>
            <wp:docPr id="4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9905" cy="3889748"/>
                    </a:xfrm>
                    <a:prstGeom prst="rect">
                      <a:avLst/>
                    </a:prstGeom>
                    <a:noFill/>
                    <a:ln>
                      <a:noFill/>
                    </a:ln>
                  </pic:spPr>
                </pic:pic>
              </a:graphicData>
            </a:graphic>
          </wp:inline>
        </w:drawing>
      </w:r>
    </w:p>
    <w:p w14:paraId="3F48B5A4" w14:textId="26280A9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59</w:t>
      </w:r>
      <w:r w:rsidR="00075FC8" w:rsidRPr="006C7966">
        <w:rPr>
          <w:b/>
        </w:rPr>
        <w:fldChar w:fldCharType="end"/>
      </w:r>
      <w:r w:rsidRPr="006C7966">
        <w:rPr>
          <w:b/>
        </w:rPr>
        <w:t xml:space="preserve"> – </w:t>
      </w:r>
      <w:r w:rsidR="0023689B">
        <w:rPr>
          <w:b/>
          <w:i/>
        </w:rPr>
        <w:t>errorEvent</w:t>
      </w:r>
      <w:r w:rsidRPr="006C7966">
        <w:rPr>
          <w:b/>
        </w:rPr>
        <w:t xml:space="preserve"> </w:t>
      </w:r>
      <w:r>
        <w:rPr>
          <w:b/>
        </w:rPr>
        <w:t>request message</w:t>
      </w:r>
      <w:r w:rsidRPr="006C7966">
        <w:rPr>
          <w:b/>
        </w:rPr>
        <w:t xml:space="preserve"> structure.</w:t>
      </w:r>
    </w:p>
    <w:p w14:paraId="636D3336" w14:textId="77777777" w:rsidR="008710A9" w:rsidRDefault="008710A9" w:rsidP="00095F48">
      <w:pPr>
        <w:spacing w:before="120" w:after="120"/>
        <w:rPr>
          <w:b/>
          <w:i/>
          <w:iCs/>
          <w:color w:val="808080" w:themeColor="text1" w:themeTint="7F"/>
          <w:u w:val="single"/>
        </w:rPr>
      </w:pPr>
    </w:p>
    <w:p w14:paraId="6F528843"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Parameters</w:t>
      </w:r>
    </w:p>
    <w:p w14:paraId="4C4276E3" w14:textId="77777777" w:rsidR="00095F48" w:rsidRPr="006C7966" w:rsidRDefault="00095F48" w:rsidP="00095F48">
      <w:r w:rsidRPr="006C7966">
        <w:t xml:space="preserve">The </w:t>
      </w:r>
      <w:r w:rsidR="00A1026E">
        <w:rPr>
          <w:i/>
        </w:rPr>
        <w:t>errorEvent</w:t>
      </w:r>
      <w:r w:rsidRPr="00DD3BAA">
        <w:rPr>
          <w:i/>
        </w:rPr>
        <w:t xml:space="preserve"> </w:t>
      </w:r>
      <w:r w:rsidRPr="006C7966">
        <w:t>message has the following parameters:</w:t>
      </w:r>
    </w:p>
    <w:p w14:paraId="2CD7C8BE" w14:textId="77777777" w:rsidR="00095F48" w:rsidRPr="006C7966" w:rsidRDefault="00095F48" w:rsidP="00095F48"/>
    <w:tbl>
      <w:tblPr>
        <w:tblStyle w:val="TableGrid"/>
        <w:tblW w:w="0" w:type="auto"/>
        <w:tblInd w:w="250" w:type="dxa"/>
        <w:tblLook w:val="04A0" w:firstRow="1" w:lastRow="0" w:firstColumn="1" w:lastColumn="0" w:noHBand="0" w:noVBand="1"/>
      </w:tblPr>
      <w:tblGrid>
        <w:gridCol w:w="2410"/>
        <w:gridCol w:w="5953"/>
      </w:tblGrid>
      <w:tr w:rsidR="00095F48" w:rsidRPr="006C7966" w14:paraId="4146DADC" w14:textId="77777777">
        <w:tc>
          <w:tcPr>
            <w:tcW w:w="2410" w:type="dxa"/>
            <w:shd w:val="clear" w:color="auto" w:fill="A7CAFF"/>
          </w:tcPr>
          <w:p w14:paraId="6D3CF88A" w14:textId="77777777" w:rsidR="00095F48" w:rsidRPr="006C7966" w:rsidRDefault="00095F48" w:rsidP="00095F4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17A5F7" w14:textId="77777777" w:rsidR="00095F48" w:rsidRPr="006C7966" w:rsidRDefault="00095F48" w:rsidP="00095F48">
            <w:pPr>
              <w:ind w:left="113"/>
              <w:rPr>
                <w:rFonts w:eastAsia="Times New Roman"/>
                <w:sz w:val="16"/>
                <w:szCs w:val="16"/>
              </w:rPr>
            </w:pPr>
            <w:r w:rsidRPr="006C7966">
              <w:rPr>
                <w:rFonts w:eastAsia="Times New Roman"/>
                <w:sz w:val="16"/>
                <w:szCs w:val="16"/>
              </w:rPr>
              <w:t>Description</w:t>
            </w:r>
          </w:p>
        </w:tc>
      </w:tr>
      <w:tr w:rsidR="00095F48" w:rsidRPr="006C7966" w14:paraId="252AB5B5" w14:textId="77777777">
        <w:tc>
          <w:tcPr>
            <w:tcW w:w="2410" w:type="dxa"/>
          </w:tcPr>
          <w:p w14:paraId="5646F380" w14:textId="77777777" w:rsidR="00095F48" w:rsidRPr="006C7966" w:rsidRDefault="00095F48" w:rsidP="00095F4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7AF85D92" w14:textId="77777777" w:rsidR="00095F48" w:rsidRPr="006C7966" w:rsidRDefault="00095F48" w:rsidP="00095F4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this </w:t>
            </w:r>
            <w:r w:rsidRPr="00F30E79">
              <w:rPr>
                <w:rFonts w:eastAsia="Times New Roman" w:cs="Arial"/>
                <w:color w:val="000000"/>
                <w:sz w:val="16"/>
                <w:szCs w:val="16"/>
              </w:rPr>
              <w:t>notification is against.</w:t>
            </w:r>
          </w:p>
        </w:tc>
      </w:tr>
      <w:tr w:rsidR="00095F48" w:rsidRPr="006C7966" w14:paraId="16B8EDFD" w14:textId="77777777">
        <w:tc>
          <w:tcPr>
            <w:tcW w:w="2410" w:type="dxa"/>
          </w:tcPr>
          <w:p w14:paraId="7289AA68"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65B46D4" w14:textId="692ADD3A"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095F48" w:rsidRPr="006C7966" w14:paraId="67858056" w14:textId="77777777">
        <w:tc>
          <w:tcPr>
            <w:tcW w:w="2410" w:type="dxa"/>
          </w:tcPr>
          <w:p w14:paraId="4F8EB483"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30AFE8DF" w14:textId="77777777" w:rsidR="00095F48" w:rsidRPr="00F30E79" w:rsidRDefault="00095F48" w:rsidP="00095F48">
            <w:pPr>
              <w:ind w:left="113"/>
              <w:rPr>
                <w:rFonts w:eastAsia="Times New Roman" w:cs="Arial"/>
                <w:color w:val="000000"/>
                <w:sz w:val="16"/>
                <w:szCs w:val="16"/>
              </w:rPr>
            </w:pPr>
            <w:r w:rsidRPr="00F30E79">
              <w:rPr>
                <w:rFonts w:eastAsia="Times New Roman" w:cs="Arial"/>
                <w:color w:val="000000"/>
                <w:sz w:val="16"/>
                <w:szCs w:val="16"/>
              </w:rPr>
              <w:t>Time the event was generated on the originating NSA.</w:t>
            </w:r>
          </w:p>
        </w:tc>
      </w:tr>
      <w:tr w:rsidR="00095F48" w:rsidRPr="006C7966" w14:paraId="5AB8F9FF" w14:textId="77777777">
        <w:tc>
          <w:tcPr>
            <w:tcW w:w="2410" w:type="dxa"/>
          </w:tcPr>
          <w:p w14:paraId="07994E78" w14:textId="77777777" w:rsidR="00095F48" w:rsidRPr="00F30E79" w:rsidRDefault="00304E72" w:rsidP="00095F48">
            <w:pPr>
              <w:ind w:left="113"/>
              <w:rPr>
                <w:rFonts w:eastAsia="Times New Roman" w:cs="Arial"/>
                <w:i/>
                <w:color w:val="000000"/>
                <w:sz w:val="16"/>
                <w:szCs w:val="16"/>
              </w:rPr>
            </w:pPr>
            <w:r>
              <w:rPr>
                <w:rFonts w:eastAsia="Times New Roman" w:cs="Arial"/>
                <w:i/>
                <w:color w:val="000000"/>
                <w:sz w:val="16"/>
                <w:szCs w:val="16"/>
              </w:rPr>
              <w:t>event</w:t>
            </w:r>
          </w:p>
        </w:tc>
        <w:tc>
          <w:tcPr>
            <w:tcW w:w="5953" w:type="dxa"/>
          </w:tcPr>
          <w:p w14:paraId="1F64024D" w14:textId="77777777" w:rsidR="00095F48" w:rsidRPr="00F30E79" w:rsidRDefault="00304E72" w:rsidP="00095F48">
            <w:pPr>
              <w:ind w:left="113"/>
              <w:rPr>
                <w:rFonts w:eastAsia="Times New Roman" w:cs="Arial"/>
                <w:color w:val="000000"/>
                <w:sz w:val="16"/>
                <w:szCs w:val="16"/>
              </w:rPr>
            </w:pPr>
            <w:r w:rsidRPr="00304E72">
              <w:rPr>
                <w:rFonts w:eastAsia="Times New Roman" w:cs="Arial"/>
                <w:color w:val="000000"/>
                <w:sz w:val="16"/>
                <w:szCs w:val="16"/>
              </w:rPr>
              <w:t>The type of event that generated this notification.</w:t>
            </w:r>
          </w:p>
        </w:tc>
      </w:tr>
      <w:tr w:rsidR="00095F48" w:rsidRPr="006C7966" w14:paraId="65078FBD" w14:textId="77777777">
        <w:tc>
          <w:tcPr>
            <w:tcW w:w="2410" w:type="dxa"/>
          </w:tcPr>
          <w:p w14:paraId="055B840E"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t>originatingConnectionId</w:t>
            </w:r>
          </w:p>
        </w:tc>
        <w:tc>
          <w:tcPr>
            <w:tcW w:w="5953" w:type="dxa"/>
          </w:tcPr>
          <w:p w14:paraId="22E5CD74"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triggered the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095F48" w:rsidRPr="006C7966" w14:paraId="5C7127BA" w14:textId="77777777">
        <w:tc>
          <w:tcPr>
            <w:tcW w:w="2410" w:type="dxa"/>
          </w:tcPr>
          <w:p w14:paraId="6E223321" w14:textId="77777777" w:rsidR="00095F48" w:rsidRPr="00F30E79" w:rsidRDefault="00095F48" w:rsidP="00095F48">
            <w:pPr>
              <w:ind w:left="113"/>
              <w:rPr>
                <w:rFonts w:eastAsia="Times New Roman" w:cs="Arial"/>
                <w:i/>
                <w:color w:val="000000"/>
                <w:sz w:val="16"/>
                <w:szCs w:val="16"/>
              </w:rPr>
            </w:pPr>
            <w:r w:rsidRPr="00F30E79">
              <w:rPr>
                <w:rFonts w:eastAsia="Times New Roman" w:cs="Arial"/>
                <w:i/>
                <w:color w:val="000000"/>
                <w:sz w:val="16"/>
                <w:szCs w:val="16"/>
              </w:rPr>
              <w:lastRenderedPageBreak/>
              <w:t>originatingNSA</w:t>
            </w:r>
          </w:p>
        </w:tc>
        <w:tc>
          <w:tcPr>
            <w:tcW w:w="5953" w:type="dxa"/>
          </w:tcPr>
          <w:p w14:paraId="3110614A" w14:textId="77777777" w:rsidR="00095F48" w:rsidRPr="00F30E79" w:rsidRDefault="00095F48" w:rsidP="00304E72">
            <w:pPr>
              <w:ind w:left="113"/>
              <w:rPr>
                <w:rFonts w:eastAsia="Times New Roman" w:cs="Arial"/>
                <w:color w:val="000000"/>
                <w:sz w:val="16"/>
                <w:szCs w:val="16"/>
              </w:rPr>
            </w:pPr>
            <w:r w:rsidRPr="00F30E79">
              <w:rPr>
                <w:rFonts w:eastAsia="Times New Roman" w:cs="Arial"/>
                <w:color w:val="000000"/>
                <w:sz w:val="16"/>
                <w:szCs w:val="16"/>
              </w:rPr>
              <w:t xml:space="preserve">The NSA originating </w:t>
            </w:r>
            <w:r w:rsidR="00304E72">
              <w:rPr>
                <w:rFonts w:eastAsia="Times New Roman" w:cs="Arial"/>
                <w:color w:val="000000"/>
                <w:sz w:val="16"/>
                <w:szCs w:val="16"/>
              </w:rPr>
              <w:t>error event</w:t>
            </w:r>
            <w:r w:rsidRPr="00F30E79">
              <w:rPr>
                <w:rFonts w:eastAsia="Times New Roman" w:cs="Arial"/>
                <w:color w:val="000000"/>
                <w:sz w:val="16"/>
                <w:szCs w:val="16"/>
              </w:rPr>
              <w:t>.</w:t>
            </w:r>
          </w:p>
        </w:tc>
      </w:tr>
      <w:tr w:rsidR="00304E72" w:rsidRPr="006C7966" w14:paraId="63BD9811" w14:textId="77777777">
        <w:tc>
          <w:tcPr>
            <w:tcW w:w="2410" w:type="dxa"/>
          </w:tcPr>
          <w:p w14:paraId="7C0DEE39"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additionalInfo</w:t>
            </w:r>
          </w:p>
        </w:tc>
        <w:tc>
          <w:tcPr>
            <w:tcW w:w="5953" w:type="dxa"/>
          </w:tcPr>
          <w:p w14:paraId="3D78F0E0"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Type/value pa</w:t>
            </w:r>
            <w:r>
              <w:rPr>
                <w:rFonts w:eastAsia="Times New Roman" w:cs="Arial"/>
                <w:color w:val="000000"/>
                <w:sz w:val="16"/>
                <w:szCs w:val="16"/>
              </w:rPr>
              <w:t xml:space="preserve">irs that can provide additional </w:t>
            </w:r>
            <w:r w:rsidRPr="00304E72">
              <w:rPr>
                <w:rFonts w:eastAsia="Times New Roman" w:cs="Arial"/>
                <w:color w:val="000000"/>
                <w:sz w:val="16"/>
                <w:szCs w:val="16"/>
              </w:rPr>
              <w:t>error context as needed.</w:t>
            </w:r>
          </w:p>
        </w:tc>
      </w:tr>
      <w:tr w:rsidR="00304E72" w:rsidRPr="006C7966" w14:paraId="61F4133B" w14:textId="77777777">
        <w:tc>
          <w:tcPr>
            <w:tcW w:w="2410" w:type="dxa"/>
          </w:tcPr>
          <w:p w14:paraId="7B7FA415" w14:textId="77777777" w:rsidR="00304E72" w:rsidRPr="00F30E79" w:rsidRDefault="00304E72" w:rsidP="00095F48">
            <w:pPr>
              <w:ind w:left="113"/>
              <w:rPr>
                <w:rFonts w:eastAsia="Times New Roman" w:cs="Arial"/>
                <w:i/>
                <w:color w:val="000000"/>
                <w:sz w:val="16"/>
                <w:szCs w:val="16"/>
              </w:rPr>
            </w:pPr>
            <w:r w:rsidRPr="00304E72">
              <w:rPr>
                <w:rFonts w:eastAsia="Times New Roman" w:cs="Arial"/>
                <w:i/>
                <w:color w:val="000000"/>
                <w:sz w:val="16"/>
                <w:szCs w:val="16"/>
              </w:rPr>
              <w:t>serviceException</w:t>
            </w:r>
          </w:p>
        </w:tc>
        <w:tc>
          <w:tcPr>
            <w:tcW w:w="5953" w:type="dxa"/>
          </w:tcPr>
          <w:p w14:paraId="6AC6A6A6" w14:textId="77777777" w:rsidR="00304E72" w:rsidRPr="00F30E79" w:rsidRDefault="00304E72" w:rsidP="00304E72">
            <w:pPr>
              <w:ind w:left="113"/>
              <w:rPr>
                <w:rFonts w:eastAsia="Times New Roman" w:cs="Arial"/>
                <w:color w:val="000000"/>
                <w:sz w:val="16"/>
                <w:szCs w:val="16"/>
              </w:rPr>
            </w:pPr>
            <w:r w:rsidRPr="00304E72">
              <w:rPr>
                <w:rFonts w:eastAsia="Times New Roman" w:cs="Arial"/>
                <w:color w:val="000000"/>
                <w:sz w:val="16"/>
                <w:szCs w:val="16"/>
              </w:rPr>
              <w:t>Specific error</w:t>
            </w:r>
            <w:r>
              <w:rPr>
                <w:rFonts w:eastAsia="Times New Roman" w:cs="Arial"/>
                <w:color w:val="000000"/>
                <w:sz w:val="16"/>
                <w:szCs w:val="16"/>
              </w:rPr>
              <w:t xml:space="preserve"> condition - the reason for the </w:t>
            </w:r>
            <w:r w:rsidRPr="00304E72">
              <w:rPr>
                <w:rFonts w:eastAsia="Times New Roman" w:cs="Arial"/>
                <w:color w:val="000000"/>
                <w:sz w:val="16"/>
                <w:szCs w:val="16"/>
              </w:rPr>
              <w:t>generation of the error event.</w:t>
            </w:r>
          </w:p>
        </w:tc>
      </w:tr>
    </w:tbl>
    <w:p w14:paraId="6B92B20C" w14:textId="77777777" w:rsidR="00095F48" w:rsidRPr="006C7966" w:rsidRDefault="00095F48" w:rsidP="00095F4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39</w:t>
      </w:r>
      <w:r w:rsidR="00075FC8" w:rsidRPr="006C7966">
        <w:rPr>
          <w:b/>
        </w:rPr>
        <w:fldChar w:fldCharType="end"/>
      </w:r>
      <w:r w:rsidRPr="006C7966">
        <w:rPr>
          <w:b/>
        </w:rPr>
        <w:t xml:space="preserve"> </w:t>
      </w:r>
      <w:r>
        <w:rPr>
          <w:b/>
          <w:i/>
        </w:rPr>
        <w:t>reserveTimeout request</w:t>
      </w:r>
      <w:r w:rsidRPr="006C7966">
        <w:t xml:space="preserve"> </w:t>
      </w:r>
      <w:r w:rsidRPr="006C7966">
        <w:rPr>
          <w:b/>
        </w:rPr>
        <w:t>parameters</w:t>
      </w:r>
    </w:p>
    <w:p w14:paraId="75C55A9C" w14:textId="77777777" w:rsidR="00095F48" w:rsidRPr="006C7966" w:rsidRDefault="00095F48" w:rsidP="00095F48">
      <w:pPr>
        <w:spacing w:before="120" w:after="120"/>
        <w:rPr>
          <w:b/>
          <w:i/>
          <w:iCs/>
          <w:color w:val="808080" w:themeColor="text1" w:themeTint="7F"/>
          <w:u w:val="single"/>
        </w:rPr>
      </w:pPr>
      <w:r w:rsidRPr="006C7966">
        <w:rPr>
          <w:b/>
          <w:i/>
          <w:iCs/>
          <w:color w:val="808080" w:themeColor="text1" w:themeTint="7F"/>
          <w:u w:val="single"/>
        </w:rPr>
        <w:t>Response</w:t>
      </w:r>
    </w:p>
    <w:p w14:paraId="2F321460" w14:textId="44B3253D" w:rsidR="00095F48" w:rsidRPr="006C7966" w:rsidRDefault="00095F48" w:rsidP="00095F48">
      <w:r w:rsidRPr="006C7966">
        <w:t xml:space="preserve">If the </w:t>
      </w:r>
      <w:r w:rsidR="00A1026E">
        <w:rPr>
          <w:i/>
        </w:rPr>
        <w:t>errorEvent</w:t>
      </w:r>
      <w:r w:rsidR="00A1026E" w:rsidRPr="00DD3BAA">
        <w:rPr>
          <w:i/>
        </w:rPr>
        <w:t xml:space="preserve"> </w:t>
      </w:r>
      <w:r w:rsidRPr="006C7966">
        <w:t xml:space="preserve">operation is successful, a </w:t>
      </w:r>
      <w:r w:rsidR="00A1026E">
        <w:rPr>
          <w:i/>
        </w:rPr>
        <w:t>errorEvent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A1026E">
        <w:rPr>
          <w:i/>
        </w:rPr>
        <w:t>errorEvent</w:t>
      </w:r>
      <w:r w:rsidRPr="00046455">
        <w:rPr>
          <w:i/>
        </w:rPr>
        <w:t>ACK</w:t>
      </w:r>
      <w:r w:rsidRPr="006C7966">
        <w:rPr>
          <w:b/>
        </w:rPr>
        <w:t xml:space="preserve"> </w:t>
      </w:r>
      <w:r w:rsidRPr="006C7966">
        <w:t xml:space="preserve">message immediately after receiving the </w:t>
      </w:r>
      <w:r w:rsidR="00A1026E">
        <w:rPr>
          <w:i/>
        </w:rPr>
        <w:t>errorEvent</w:t>
      </w:r>
      <w:r w:rsidRPr="00F236A9">
        <w:rPr>
          <w:b/>
          <w:i/>
        </w:rPr>
        <w:t xml:space="preserve"> </w:t>
      </w:r>
      <w:r>
        <w:t>event</w:t>
      </w:r>
      <w:r w:rsidRPr="006C7966">
        <w:t xml:space="preserve"> to acknowledge to the </w:t>
      </w:r>
      <w:r>
        <w:t>PA</w:t>
      </w:r>
      <w:r w:rsidRPr="006C7966">
        <w:t xml:space="preserve"> the </w:t>
      </w:r>
      <w:r w:rsidR="00A1026E">
        <w:rPr>
          <w:i/>
        </w:rPr>
        <w:t>errorEvent</w:t>
      </w:r>
      <w:r w:rsidRPr="00F236A9">
        <w:rPr>
          <w:b/>
          <w:i/>
        </w:rPr>
        <w:t xml:space="preserve"> </w:t>
      </w:r>
      <w:r>
        <w:t>event</w:t>
      </w:r>
      <w:r w:rsidRPr="006C7966">
        <w:t xml:space="preserve"> has been accepted for processing.</w:t>
      </w:r>
      <w:r w:rsidR="00E411A9">
        <w:t xml:space="preserve"> </w:t>
      </w:r>
      <w:r w:rsidRPr="006C7966">
        <w:t xml:space="preserve">The </w:t>
      </w:r>
      <w:r w:rsidR="00A1026E">
        <w:rPr>
          <w:i/>
        </w:rPr>
        <w:t>errorEvent</w:t>
      </w:r>
      <w:r w:rsidRPr="00046455">
        <w:rPr>
          <w:i/>
        </w:rPr>
        <w:t>ACK</w:t>
      </w:r>
      <w:r w:rsidRPr="006C7966">
        <w:rPr>
          <w:b/>
        </w:rPr>
        <w:t xml:space="preserve"> </w:t>
      </w:r>
      <w:r w:rsidRPr="006C7966">
        <w:t>message is implemented using the generic acknowledgement message.</w:t>
      </w:r>
    </w:p>
    <w:p w14:paraId="2F446A89" w14:textId="77777777" w:rsidR="00095F48" w:rsidRPr="006C7966" w:rsidRDefault="00095F48" w:rsidP="00095F48"/>
    <w:p w14:paraId="6EB7E46E" w14:textId="77777777" w:rsidR="00095F48" w:rsidRPr="006C7966" w:rsidRDefault="00095F48" w:rsidP="00095F48">
      <w:pPr>
        <w:jc w:val="center"/>
      </w:pPr>
      <w:r w:rsidRPr="00B22F2D">
        <w:rPr>
          <w:rFonts w:ascii="Helvetica" w:hAnsi="Helvetica" w:cs="Helvetica"/>
          <w:noProof/>
          <w:sz w:val="24"/>
          <w:szCs w:val="24"/>
        </w:rPr>
        <w:drawing>
          <wp:inline distT="0" distB="0" distL="0" distR="0" wp14:anchorId="7F25F948" wp14:editId="6ED93B4F">
            <wp:extent cx="3924300" cy="720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FC347EC" w14:textId="27A87F56" w:rsidR="00095F48" w:rsidRPr="006C7966" w:rsidRDefault="00095F48" w:rsidP="00095F4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60</w:t>
      </w:r>
      <w:r w:rsidR="00075FC8" w:rsidRPr="006C7966">
        <w:rPr>
          <w:b/>
        </w:rPr>
        <w:fldChar w:fldCharType="end"/>
      </w:r>
      <w:r w:rsidRPr="006C7966">
        <w:rPr>
          <w:b/>
        </w:rPr>
        <w:t xml:space="preserve"> –</w:t>
      </w:r>
      <w:r>
        <w:rPr>
          <w:b/>
        </w:rPr>
        <w:t xml:space="preserve"> </w:t>
      </w:r>
      <w:r w:rsidR="000B1C05" w:rsidRPr="000B1C05">
        <w:rPr>
          <w:b/>
          <w:i/>
        </w:rPr>
        <w:t>errorEvent</w:t>
      </w:r>
      <w:r w:rsidRPr="00332900">
        <w:rPr>
          <w:b/>
          <w:i/>
        </w:rPr>
        <w:t>ACK</w:t>
      </w:r>
      <w:r w:rsidRPr="006C7966">
        <w:t xml:space="preserve"> </w:t>
      </w:r>
      <w:r w:rsidRPr="006C7966">
        <w:rPr>
          <w:b/>
        </w:rPr>
        <w:t>message structure.</w:t>
      </w:r>
    </w:p>
    <w:p w14:paraId="21AAFB3C" w14:textId="77777777" w:rsidR="00095F48" w:rsidRPr="006C7966" w:rsidRDefault="00095F48" w:rsidP="00095F48">
      <w:r w:rsidRPr="006C7966">
        <w:t xml:space="preserve">The </w:t>
      </w:r>
      <w:r w:rsidR="000B1C05">
        <w:rPr>
          <w:i/>
        </w:rPr>
        <w:t>errorEvent</w:t>
      </w:r>
      <w:r w:rsidRPr="00046455">
        <w:rPr>
          <w:i/>
        </w:rPr>
        <w:t>ACK</w:t>
      </w:r>
      <w:r w:rsidRPr="006C7966">
        <w:rPr>
          <w:b/>
        </w:rPr>
        <w:t xml:space="preserve"> </w:t>
      </w:r>
      <w:r w:rsidRPr="006C7966">
        <w:t>message has no parameters as all relevant information is carried in the NSI CS header structure.</w:t>
      </w:r>
    </w:p>
    <w:p w14:paraId="3774DFC0" w14:textId="77777777" w:rsidR="00303841" w:rsidRPr="00303841" w:rsidRDefault="00303841" w:rsidP="00B22F2D">
      <w:pPr>
        <w:pStyle w:val="nobreak"/>
      </w:pPr>
    </w:p>
    <w:p w14:paraId="19B89002" w14:textId="77777777" w:rsidR="00F42457" w:rsidRDefault="00075FC8" w:rsidP="00F42457">
      <w:pPr>
        <w:pStyle w:val="Heading3"/>
      </w:pPr>
      <w:bookmarkStart w:id="801" w:name="_Toc437518645"/>
      <w:r w:rsidRPr="007040F7">
        <w:rPr>
          <w:i/>
        </w:rPr>
        <w:t>dataPlaneStateChange</w:t>
      </w:r>
      <w:r w:rsidR="00F42457" w:rsidRPr="006C7966">
        <w:t xml:space="preserve"> message elements</w:t>
      </w:r>
      <w:bookmarkEnd w:id="801"/>
    </w:p>
    <w:p w14:paraId="58796C99" w14:textId="77777777" w:rsidR="00527BE4" w:rsidRDefault="001545B8" w:rsidP="00B22F2D">
      <w:r w:rsidRPr="006C7966">
        <w:t xml:space="preserve">The </w:t>
      </w:r>
      <w:r w:rsidR="00527BE4" w:rsidRPr="00527BE4">
        <w:rPr>
          <w:i/>
        </w:rPr>
        <w:t xml:space="preserve">dataPlaneStateChange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an existing reservation </w:t>
      </w:r>
      <w:r w:rsidRPr="00583857">
        <w:t xml:space="preserve">encounters </w:t>
      </w:r>
      <w:r w:rsidR="00BF5CB1">
        <w:t xml:space="preserve">a </w:t>
      </w:r>
      <w:r w:rsidR="00527BE4">
        <w:t>data plane state change</w:t>
      </w:r>
      <w:r>
        <w:t>.</w:t>
      </w:r>
      <w:r w:rsidRPr="00AC5555">
        <w:t xml:space="preserve"> </w:t>
      </w:r>
      <w:r w:rsidR="00527BE4" w:rsidRPr="00527BE4">
        <w:t>Possible data plane stat</w:t>
      </w:r>
      <w:r w:rsidR="00527BE4">
        <w:t>us changes are:</w:t>
      </w:r>
    </w:p>
    <w:p w14:paraId="45481B8C" w14:textId="77777777" w:rsidR="00527BE4" w:rsidRDefault="00527BE4" w:rsidP="00B22F2D">
      <w:pPr>
        <w:pStyle w:val="ListParagraph"/>
        <w:numPr>
          <w:ilvl w:val="0"/>
          <w:numId w:val="30"/>
        </w:numPr>
      </w:pPr>
      <w:r>
        <w:t xml:space="preserve">Data plane </w:t>
      </w:r>
      <w:r w:rsidRPr="00527BE4">
        <w:t>activation</w:t>
      </w:r>
      <w:r>
        <w:t>;</w:t>
      </w:r>
    </w:p>
    <w:p w14:paraId="7A55AE43" w14:textId="77777777" w:rsidR="00527BE4" w:rsidRDefault="00527BE4" w:rsidP="00B22F2D">
      <w:pPr>
        <w:pStyle w:val="ListParagraph"/>
        <w:numPr>
          <w:ilvl w:val="0"/>
          <w:numId w:val="30"/>
        </w:numPr>
      </w:pPr>
      <w:r>
        <w:t xml:space="preserve">Data plane </w:t>
      </w:r>
      <w:r w:rsidRPr="00527BE4">
        <w:t>deactivation</w:t>
      </w:r>
      <w:r>
        <w:t>;</w:t>
      </w:r>
    </w:p>
    <w:p w14:paraId="440B2977" w14:textId="77777777" w:rsidR="001545B8" w:rsidRDefault="00527BE4" w:rsidP="00B22F2D">
      <w:pPr>
        <w:pStyle w:val="ListParagraph"/>
        <w:numPr>
          <w:ilvl w:val="0"/>
          <w:numId w:val="30"/>
        </w:numPr>
      </w:pPr>
      <w:r>
        <w:t xml:space="preserve">Data plane </w:t>
      </w:r>
      <w:r w:rsidRPr="00527BE4">
        <w:t>activation version change.</w:t>
      </w:r>
    </w:p>
    <w:p w14:paraId="7B428E12" w14:textId="77777777" w:rsidR="001545B8" w:rsidRDefault="001545B8" w:rsidP="001545B8"/>
    <w:p w14:paraId="4351528F" w14:textId="21B12EB9" w:rsidR="001545B8" w:rsidRDefault="001545B8" w:rsidP="001545B8">
      <w:r>
        <w:t xml:space="preserve">This type of </w:t>
      </w:r>
      <w:r w:rsidRPr="00FA355D">
        <w:t>event is orig</w:t>
      </w:r>
      <w:r>
        <w:t>ina</w:t>
      </w:r>
      <w:r w:rsidRPr="00FA355D">
        <w:t xml:space="preserve">ted from </w:t>
      </w:r>
      <w:r>
        <w:t xml:space="preserve">an </w:t>
      </w:r>
      <w:r w:rsidRPr="00FA355D">
        <w:t>uPA</w:t>
      </w:r>
      <w:r>
        <w:t xml:space="preserve"> managing network resources associated with the reservation, and propagated up the request tree to the originating uRA.</w:t>
      </w:r>
      <w:r w:rsidR="00E411A9">
        <w:t xml:space="preserve"> </w:t>
      </w:r>
      <w:r>
        <w:t>An a</w:t>
      </w:r>
      <w:r w:rsidRPr="00FA355D">
        <w:t xml:space="preserve">ggregator </w:t>
      </w:r>
      <w:r>
        <w:t>NSA (performing both a PA and RA role)</w:t>
      </w:r>
      <w:r w:rsidRPr="00FA355D">
        <w:t xml:space="preserve"> will map t</w:t>
      </w:r>
      <w:r>
        <w:t xml:space="preserve">he </w:t>
      </w:r>
      <w:r w:rsidRPr="00FA355D">
        <w:t xml:space="preserve">received </w:t>
      </w:r>
      <w:r w:rsidR="00075FC8" w:rsidRPr="007040F7">
        <w:rPr>
          <w:i/>
        </w:rPr>
        <w:t>connectionId</w:t>
      </w:r>
      <w:r w:rsidRPr="00FA355D">
        <w:t xml:space="preserve"> into a</w:t>
      </w:r>
      <w:r>
        <w:t xml:space="preserve"> context understood by its direct </w:t>
      </w:r>
      <w:r w:rsidRPr="00FA355D">
        <w:t xml:space="preserve">parent </w:t>
      </w:r>
      <w:r>
        <w:t>RA in the request tree, then propagate the event upwards</w:t>
      </w:r>
      <w:r w:rsidR="003413B6">
        <w:t xml:space="preserve"> only if there is a change in the last reported data plane </w:t>
      </w:r>
      <w:commentRangeStart w:id="802"/>
      <w:r w:rsidR="003413B6">
        <w:t>status</w:t>
      </w:r>
      <w:commentRangeEnd w:id="802"/>
      <w:r w:rsidR="00A32D9D">
        <w:rPr>
          <w:rStyle w:val="CommentReference"/>
        </w:rPr>
        <w:commentReference w:id="802"/>
      </w:r>
      <w:r>
        <w:t>.</w:t>
      </w:r>
      <w:del w:id="803" w:author="Guy Roberts" w:date="2015-07-14T14:34:00Z">
        <w:r w:rsidR="00E411A9" w:rsidDel="00A32D9D">
          <w:delText xml:space="preserve"> </w:delText>
        </w:r>
        <w:r w:rsidRPr="00FA355D" w:rsidDel="00A32D9D">
          <w:delText xml:space="preserve">The originating </w:delText>
        </w:r>
        <w:r w:rsidR="00075FC8" w:rsidRPr="007040F7" w:rsidDel="00A32D9D">
          <w:rPr>
            <w:i/>
          </w:rPr>
          <w:delText>connectionId</w:delText>
        </w:r>
        <w:r w:rsidDel="00A32D9D">
          <w:delText xml:space="preserve"> and uPA are provided in </w:delText>
        </w:r>
        <w:r w:rsidRPr="00FA355D" w:rsidDel="00A32D9D">
          <w:delText xml:space="preserve">separate elements to maintain </w:delText>
        </w:r>
        <w:r w:rsidDel="00A32D9D">
          <w:delText xml:space="preserve">the original context generating the </w:delText>
        </w:r>
        <w:r w:rsidR="00935B40" w:rsidDel="00A32D9D">
          <w:delText>data plane state change</w:delText>
        </w:r>
        <w:r w:rsidDel="00A32D9D">
          <w:delText>.</w:delText>
        </w:r>
        <w:r w:rsidR="00E411A9" w:rsidDel="00A32D9D">
          <w:delText xml:space="preserve"> </w:delText>
        </w:r>
        <w:r w:rsidRPr="00FA355D" w:rsidDel="00A32D9D">
          <w:delText xml:space="preserve">The </w:delText>
        </w:r>
        <w:r w:rsidR="00075FC8" w:rsidRPr="007040F7" w:rsidDel="00A32D9D">
          <w:rPr>
            <w:i/>
          </w:rPr>
          <w:delText>timeStamp</w:delText>
        </w:r>
        <w:r w:rsidRPr="00FA355D" w:rsidDel="00A32D9D">
          <w:delText xml:space="preserve"> </w:delText>
        </w:r>
        <w:r w:rsidDel="00A32D9D">
          <w:delText xml:space="preserve">is populated </w:delText>
        </w:r>
        <w:r w:rsidRPr="00FA355D" w:rsidDel="00A32D9D">
          <w:delText xml:space="preserve">by the originating </w:delText>
        </w:r>
        <w:r w:rsidDel="00A32D9D">
          <w:delText>PA</w:delText>
        </w:r>
        <w:r w:rsidRPr="00FA355D" w:rsidDel="00A32D9D">
          <w:delText xml:space="preserve"> and propagated up the tree untouched</w:delText>
        </w:r>
        <w:r w:rsidDel="00A32D9D">
          <w:delText xml:space="preserve"> by intermediate NSA</w:delText>
        </w:r>
        <w:r w:rsidRPr="00FA355D" w:rsidDel="00A32D9D">
          <w:delText>.</w:delText>
        </w:r>
      </w:del>
    </w:p>
    <w:p w14:paraId="21D901E8" w14:textId="77777777" w:rsidR="001545B8" w:rsidRDefault="001545B8" w:rsidP="001545B8"/>
    <w:p w14:paraId="1D2ADF79" w14:textId="77777777" w:rsidR="001545B8" w:rsidRPr="006C7966" w:rsidRDefault="001545B8" w:rsidP="001545B8">
      <w:r w:rsidRPr="006C7966">
        <w:t xml:space="preserve">The </w:t>
      </w:r>
      <w:r w:rsidR="003413B6" w:rsidRPr="003413B6">
        <w:rPr>
          <w:i/>
        </w:rPr>
        <w:t>dataPlaneStateChange</w:t>
      </w:r>
      <w:r>
        <w:rPr>
          <w:i/>
        </w:rPr>
        <w:t>ACK</w:t>
      </w:r>
      <w:r w:rsidRPr="006C7966">
        <w:t xml:space="preserve"> indicates that the </w:t>
      </w:r>
      <w:r>
        <w:t>RA</w:t>
      </w:r>
      <w:r w:rsidRPr="006C7966">
        <w:t xml:space="preserve"> has accepted the </w:t>
      </w:r>
      <w:r w:rsidR="003413B6" w:rsidRPr="003413B6">
        <w:rPr>
          <w:i/>
        </w:rPr>
        <w:t xml:space="preserve">dataPlaneStateChange </w:t>
      </w:r>
      <w:r>
        <w:t>event</w:t>
      </w:r>
      <w:r w:rsidRPr="006C7966">
        <w:t xml:space="preserve"> for processing. There is no associated </w:t>
      </w:r>
      <w:r>
        <w:t xml:space="preserve">Confirmed or </w:t>
      </w:r>
      <w:r w:rsidRPr="006C7966">
        <w:t>Failed message for this operation.</w:t>
      </w:r>
    </w:p>
    <w:p w14:paraId="10CBF5A8" w14:textId="77777777" w:rsidR="001545B8" w:rsidRPr="006C7966" w:rsidRDefault="001545B8" w:rsidP="001545B8"/>
    <w:tbl>
      <w:tblPr>
        <w:tblStyle w:val="TableGrid"/>
        <w:tblW w:w="0" w:type="auto"/>
        <w:tblInd w:w="108" w:type="dxa"/>
        <w:tblLook w:val="04A0" w:firstRow="1" w:lastRow="0" w:firstColumn="1" w:lastColumn="0" w:noHBand="0" w:noVBand="1"/>
      </w:tblPr>
      <w:tblGrid>
        <w:gridCol w:w="1093"/>
        <w:gridCol w:w="1634"/>
        <w:gridCol w:w="1984"/>
        <w:gridCol w:w="2313"/>
        <w:gridCol w:w="1886"/>
      </w:tblGrid>
      <w:tr w:rsidR="001545B8" w:rsidRPr="006C7966" w14:paraId="5A296786" w14:textId="77777777">
        <w:tc>
          <w:tcPr>
            <w:tcW w:w="1093" w:type="dxa"/>
            <w:shd w:val="clear" w:color="auto" w:fill="99CCFF"/>
          </w:tcPr>
          <w:p w14:paraId="7B9BF98E" w14:textId="77777777" w:rsidR="001545B8" w:rsidRPr="006C7966" w:rsidRDefault="001545B8" w:rsidP="001545B8">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29C1C063" w14:textId="77777777" w:rsidR="001545B8" w:rsidRPr="006C7966" w:rsidRDefault="001545B8" w:rsidP="001545B8">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08FE5CED" w14:textId="77777777" w:rsidR="001545B8" w:rsidRPr="006C7966" w:rsidRDefault="001545B8" w:rsidP="001545B8">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213FA41A" w14:textId="77777777" w:rsidR="001545B8" w:rsidRPr="006C7966" w:rsidRDefault="001545B8" w:rsidP="001545B8">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21872F2C" w14:textId="77777777" w:rsidR="001545B8" w:rsidRPr="006C7966" w:rsidRDefault="001545B8" w:rsidP="001545B8">
            <w:pPr>
              <w:ind w:left="113"/>
              <w:rPr>
                <w:rFonts w:eastAsia="Times New Roman"/>
                <w:sz w:val="16"/>
                <w:szCs w:val="16"/>
              </w:rPr>
            </w:pPr>
            <w:r w:rsidRPr="006C7966">
              <w:rPr>
                <w:rFonts w:eastAsia="Times New Roman"/>
                <w:sz w:val="16"/>
                <w:szCs w:val="16"/>
              </w:rPr>
              <w:t>Fault</w:t>
            </w:r>
          </w:p>
        </w:tc>
      </w:tr>
      <w:tr w:rsidR="001545B8" w:rsidRPr="006C7966" w14:paraId="7DF102BC" w14:textId="77777777">
        <w:tc>
          <w:tcPr>
            <w:tcW w:w="1093" w:type="dxa"/>
          </w:tcPr>
          <w:p w14:paraId="017576E5" w14:textId="77777777" w:rsidR="001545B8" w:rsidRPr="006C7966" w:rsidRDefault="001545B8" w:rsidP="001545B8">
            <w:pPr>
              <w:ind w:left="113"/>
              <w:rPr>
                <w:rFonts w:eastAsia="Times New Roman"/>
                <w:sz w:val="16"/>
                <w:szCs w:val="16"/>
              </w:rPr>
            </w:pPr>
            <w:r>
              <w:rPr>
                <w:rFonts w:eastAsia="Times New Roman"/>
                <w:sz w:val="16"/>
                <w:szCs w:val="16"/>
              </w:rPr>
              <w:t>Event</w:t>
            </w:r>
          </w:p>
        </w:tc>
        <w:tc>
          <w:tcPr>
            <w:tcW w:w="1634" w:type="dxa"/>
          </w:tcPr>
          <w:p w14:paraId="125EE24C" w14:textId="77777777" w:rsidR="001545B8" w:rsidRPr="006C7966" w:rsidRDefault="001545B8" w:rsidP="001545B8">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D1C2C70" w14:textId="77777777" w:rsidR="001545B8" w:rsidRPr="00046455" w:rsidRDefault="003413B6" w:rsidP="001545B8">
            <w:pPr>
              <w:ind w:left="113"/>
              <w:rPr>
                <w:rFonts w:eastAsia="Times New Roman"/>
                <w:i/>
                <w:sz w:val="16"/>
                <w:szCs w:val="16"/>
              </w:rPr>
            </w:pPr>
            <w:r w:rsidRPr="003413B6">
              <w:rPr>
                <w:rFonts w:eastAsia="Times New Roman"/>
                <w:i/>
                <w:sz w:val="16"/>
                <w:szCs w:val="16"/>
              </w:rPr>
              <w:t>dataPlaneStateChange</w:t>
            </w:r>
          </w:p>
        </w:tc>
        <w:tc>
          <w:tcPr>
            <w:tcW w:w="2263" w:type="dxa"/>
          </w:tcPr>
          <w:p w14:paraId="1CE1BE30" w14:textId="77777777" w:rsidR="001545B8" w:rsidRPr="006C7966" w:rsidRDefault="003413B6" w:rsidP="001545B8">
            <w:pPr>
              <w:ind w:left="113"/>
              <w:rPr>
                <w:rFonts w:eastAsia="Times New Roman"/>
                <w:sz w:val="16"/>
                <w:szCs w:val="16"/>
              </w:rPr>
            </w:pPr>
            <w:r w:rsidRPr="003413B6">
              <w:rPr>
                <w:rFonts w:eastAsia="Times New Roman"/>
                <w:i/>
                <w:sz w:val="16"/>
                <w:szCs w:val="16"/>
              </w:rPr>
              <w:t>dataPlaneStateChange</w:t>
            </w:r>
            <w:r w:rsidR="001545B8" w:rsidRPr="00046455">
              <w:rPr>
                <w:rFonts w:eastAsia="Times New Roman"/>
                <w:i/>
                <w:sz w:val="16"/>
                <w:szCs w:val="16"/>
              </w:rPr>
              <w:t>ACK</w:t>
            </w:r>
          </w:p>
        </w:tc>
        <w:tc>
          <w:tcPr>
            <w:tcW w:w="1886" w:type="dxa"/>
          </w:tcPr>
          <w:p w14:paraId="1B49EC0A" w14:textId="77777777" w:rsidR="001545B8" w:rsidRPr="006C7966" w:rsidRDefault="001545B8" w:rsidP="001545B8">
            <w:pPr>
              <w:ind w:left="113"/>
              <w:rPr>
                <w:rFonts w:eastAsia="Times New Roman"/>
                <w:sz w:val="16"/>
                <w:szCs w:val="16"/>
              </w:rPr>
            </w:pPr>
            <w:r w:rsidRPr="00E7277F">
              <w:rPr>
                <w:rFonts w:eastAsia="Times New Roman"/>
                <w:i/>
                <w:sz w:val="16"/>
                <w:szCs w:val="16"/>
              </w:rPr>
              <w:t>serviceException</w:t>
            </w:r>
          </w:p>
        </w:tc>
      </w:tr>
    </w:tbl>
    <w:p w14:paraId="2202F4F6"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40</w:t>
      </w:r>
      <w:r w:rsidR="00075FC8" w:rsidRPr="006C7966">
        <w:rPr>
          <w:b/>
        </w:rPr>
        <w:fldChar w:fldCharType="end"/>
      </w:r>
      <w:r w:rsidRPr="006C7966">
        <w:rPr>
          <w:b/>
        </w:rPr>
        <w:t xml:space="preserve"> </w:t>
      </w:r>
      <w:r w:rsidR="003413B6" w:rsidRPr="003413B6">
        <w:rPr>
          <w:b/>
          <w:i/>
        </w:rPr>
        <w:t xml:space="preserve">dataPlaneStateChange </w:t>
      </w:r>
      <w:r>
        <w:rPr>
          <w:b/>
        </w:rPr>
        <w:t>message</w:t>
      </w:r>
      <w:r w:rsidRPr="006C7966">
        <w:rPr>
          <w:b/>
        </w:rPr>
        <w:t xml:space="preserve"> elements</w:t>
      </w:r>
    </w:p>
    <w:p w14:paraId="667C5536" w14:textId="77777777" w:rsidR="001545B8" w:rsidRPr="006C7966" w:rsidRDefault="001545B8" w:rsidP="001545B8">
      <w:pPr>
        <w:pStyle w:val="Heading4"/>
      </w:pPr>
      <w:r>
        <w:t>Request</w:t>
      </w:r>
      <w:r w:rsidRPr="006C7966">
        <w:t xml:space="preserve">: </w:t>
      </w:r>
      <w:r w:rsidR="003413B6" w:rsidRPr="003413B6">
        <w:rPr>
          <w:i/>
        </w:rPr>
        <w:t>dataPlaneStateChange</w:t>
      </w:r>
    </w:p>
    <w:p w14:paraId="4ADDDC45" w14:textId="77777777" w:rsidR="001545B8" w:rsidRPr="006C7966" w:rsidRDefault="001545B8" w:rsidP="001545B8">
      <w:r w:rsidRPr="006C7966">
        <w:t xml:space="preserve">The NSI CS </w:t>
      </w:r>
      <w:r w:rsidR="003413B6" w:rsidRPr="00B22F2D">
        <w:rPr>
          <w:i/>
        </w:rPr>
        <w:t>dataPlaneStateChange</w:t>
      </w:r>
      <w:r w:rsidR="003413B6" w:rsidRPr="006C7966">
        <w:t xml:space="preserve"> </w:t>
      </w:r>
      <w:r w:rsidRPr="006C7966">
        <w:t xml:space="preserve">message allows a </w:t>
      </w:r>
      <w:r>
        <w:t>PA</w:t>
      </w:r>
      <w:r w:rsidRPr="006C7966">
        <w:t xml:space="preserve"> to</w:t>
      </w:r>
      <w:r>
        <w:t xml:space="preserve"> communicate to the RA </w:t>
      </w:r>
      <w:r w:rsidR="003413B6">
        <w:t xml:space="preserve">when an existing reservation </w:t>
      </w:r>
      <w:r w:rsidR="003413B6" w:rsidRPr="00583857">
        <w:t xml:space="preserve">encounters </w:t>
      </w:r>
      <w:r w:rsidR="00935B40">
        <w:t xml:space="preserve">a </w:t>
      </w:r>
      <w:r w:rsidR="003413B6">
        <w:t>data plane state change.</w:t>
      </w:r>
    </w:p>
    <w:p w14:paraId="3C58333C" w14:textId="77777777" w:rsidR="001545B8" w:rsidRPr="006C7966" w:rsidRDefault="003413B6" w:rsidP="001545B8">
      <w:pPr>
        <w:jc w:val="center"/>
      </w:pPr>
      <w:r w:rsidRPr="00B22F2D">
        <w:rPr>
          <w:rFonts w:ascii="Helvetica" w:hAnsi="Helvetica" w:cs="Helvetica"/>
          <w:noProof/>
          <w:sz w:val="24"/>
          <w:szCs w:val="24"/>
        </w:rPr>
        <w:lastRenderedPageBreak/>
        <w:drawing>
          <wp:inline distT="0" distB="0" distL="0" distR="0" wp14:anchorId="1EC54528" wp14:editId="10FAC1F6">
            <wp:extent cx="4701540" cy="2377440"/>
            <wp:effectExtent l="0" t="0" r="0" b="10160"/>
            <wp:docPr id="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1540" cy="2377440"/>
                    </a:xfrm>
                    <a:prstGeom prst="rect">
                      <a:avLst/>
                    </a:prstGeom>
                    <a:noFill/>
                    <a:ln>
                      <a:noFill/>
                    </a:ln>
                  </pic:spPr>
                </pic:pic>
              </a:graphicData>
            </a:graphic>
          </wp:inline>
        </w:drawing>
      </w:r>
    </w:p>
    <w:p w14:paraId="1EB25B6B" w14:textId="143B9FD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61</w:t>
      </w:r>
      <w:r w:rsidR="00075FC8" w:rsidRPr="006C7966">
        <w:rPr>
          <w:b/>
        </w:rPr>
        <w:fldChar w:fldCharType="end"/>
      </w:r>
      <w:r w:rsidRPr="006C7966">
        <w:rPr>
          <w:b/>
        </w:rPr>
        <w:t xml:space="preserve"> – </w:t>
      </w:r>
      <w:r w:rsidR="003413B6" w:rsidRPr="003413B6">
        <w:rPr>
          <w:b/>
          <w:i/>
        </w:rPr>
        <w:t xml:space="preserve">dataPlaneStateChange </w:t>
      </w:r>
      <w:r>
        <w:rPr>
          <w:b/>
        </w:rPr>
        <w:t>request message</w:t>
      </w:r>
      <w:r w:rsidRPr="006C7966">
        <w:rPr>
          <w:b/>
        </w:rPr>
        <w:t xml:space="preserve"> structure.</w:t>
      </w:r>
    </w:p>
    <w:p w14:paraId="3B69CA73"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Parameters</w:t>
      </w:r>
    </w:p>
    <w:p w14:paraId="6488688E" w14:textId="77777777" w:rsidR="001545B8" w:rsidRPr="006C7966" w:rsidRDefault="001545B8" w:rsidP="001545B8">
      <w:r w:rsidRPr="006C7966">
        <w:t xml:space="preserve">The </w:t>
      </w:r>
      <w:r w:rsidR="003413B6" w:rsidRPr="00BC3052">
        <w:rPr>
          <w:i/>
        </w:rPr>
        <w:t>dataPlaneStateChange</w:t>
      </w:r>
      <w:r w:rsidR="003413B6" w:rsidRPr="006C7966">
        <w:t xml:space="preserve"> </w:t>
      </w:r>
      <w:r w:rsidRPr="006C7966">
        <w:t>message has the following parameters:</w:t>
      </w:r>
    </w:p>
    <w:p w14:paraId="601FF410" w14:textId="77777777" w:rsidR="001545B8" w:rsidRPr="006C7966" w:rsidRDefault="001545B8" w:rsidP="001545B8"/>
    <w:tbl>
      <w:tblPr>
        <w:tblStyle w:val="TableGrid"/>
        <w:tblW w:w="0" w:type="auto"/>
        <w:tblInd w:w="250" w:type="dxa"/>
        <w:tblLook w:val="04A0" w:firstRow="1" w:lastRow="0" w:firstColumn="1" w:lastColumn="0" w:noHBand="0" w:noVBand="1"/>
      </w:tblPr>
      <w:tblGrid>
        <w:gridCol w:w="2410"/>
        <w:gridCol w:w="5953"/>
      </w:tblGrid>
      <w:tr w:rsidR="001545B8" w:rsidRPr="006C7966" w14:paraId="7A556F85" w14:textId="77777777">
        <w:tc>
          <w:tcPr>
            <w:tcW w:w="2410" w:type="dxa"/>
            <w:shd w:val="clear" w:color="auto" w:fill="A7CAFF"/>
          </w:tcPr>
          <w:p w14:paraId="44E2F9E8" w14:textId="77777777" w:rsidR="001545B8" w:rsidRPr="006C7966" w:rsidRDefault="001545B8" w:rsidP="001545B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29A08EE" w14:textId="77777777" w:rsidR="001545B8" w:rsidRPr="006C7966" w:rsidRDefault="001545B8" w:rsidP="001545B8">
            <w:pPr>
              <w:ind w:left="113"/>
              <w:rPr>
                <w:rFonts w:eastAsia="Times New Roman"/>
                <w:sz w:val="16"/>
                <w:szCs w:val="16"/>
              </w:rPr>
            </w:pPr>
            <w:r w:rsidRPr="006C7966">
              <w:rPr>
                <w:rFonts w:eastAsia="Times New Roman"/>
                <w:sz w:val="16"/>
                <w:szCs w:val="16"/>
              </w:rPr>
              <w:t>Description</w:t>
            </w:r>
          </w:p>
        </w:tc>
      </w:tr>
      <w:tr w:rsidR="001545B8" w:rsidRPr="006C7966" w14:paraId="63BFD9B1" w14:textId="77777777">
        <w:tc>
          <w:tcPr>
            <w:tcW w:w="2410" w:type="dxa"/>
          </w:tcPr>
          <w:p w14:paraId="3AA43216" w14:textId="77777777" w:rsidR="001545B8" w:rsidRPr="006C7966" w:rsidRDefault="001545B8" w:rsidP="001545B8">
            <w:pPr>
              <w:ind w:left="113"/>
              <w:rPr>
                <w:rFonts w:eastAsia="Times New Roman" w:cs="Arial"/>
                <w:b/>
                <w:sz w:val="16"/>
                <w:szCs w:val="16"/>
              </w:rPr>
            </w:pPr>
            <w:r w:rsidRPr="00F30E79">
              <w:rPr>
                <w:rFonts w:eastAsia="Times New Roman" w:cs="Arial"/>
                <w:i/>
                <w:color w:val="000000"/>
                <w:sz w:val="16"/>
                <w:szCs w:val="16"/>
              </w:rPr>
              <w:t>connectionId</w:t>
            </w:r>
          </w:p>
        </w:tc>
        <w:tc>
          <w:tcPr>
            <w:tcW w:w="5953" w:type="dxa"/>
          </w:tcPr>
          <w:p w14:paraId="482237B4" w14:textId="1AC8F3C7" w:rsidR="001545B8" w:rsidRPr="006C7966" w:rsidRDefault="001545B8" w:rsidP="001545B8">
            <w:pPr>
              <w:ind w:left="113"/>
              <w:rPr>
                <w:rFonts w:eastAsia="Times New Roman" w:cs="Arial"/>
                <w:b/>
                <w:sz w:val="16"/>
                <w:szCs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 xml:space="preserve">assigned </w:t>
            </w:r>
            <w:r w:rsidR="00075FC8" w:rsidRPr="007040F7">
              <w:rPr>
                <w:rFonts w:eastAsia="Times New Roman" w:cs="Arial"/>
                <w:i/>
                <w:color w:val="000000"/>
                <w:sz w:val="16"/>
                <w:szCs w:val="16"/>
              </w:rPr>
              <w:t>connectionId</w:t>
            </w:r>
            <w:r>
              <w:rPr>
                <w:rFonts w:eastAsia="Times New Roman" w:cs="Arial"/>
                <w:color w:val="000000"/>
                <w:sz w:val="16"/>
                <w:szCs w:val="16"/>
              </w:rPr>
              <w:t xml:space="preserve"> that </w:t>
            </w:r>
            <w:r w:rsidR="00935B40">
              <w:rPr>
                <w:rFonts w:eastAsia="Times New Roman" w:cs="Arial"/>
                <w:color w:val="000000"/>
                <w:sz w:val="16"/>
                <w:szCs w:val="16"/>
              </w:rPr>
              <w:t>experienced the data plane state change</w:t>
            </w:r>
            <w:r w:rsidR="00935B40" w:rsidDel="00935B40">
              <w:rPr>
                <w:rFonts w:eastAsia="Times New Roman" w:cs="Arial"/>
                <w:color w:val="000000"/>
                <w:sz w:val="16"/>
                <w:szCs w:val="16"/>
              </w:rPr>
              <w:t xml:space="preserve"> </w:t>
            </w:r>
          </w:p>
        </w:tc>
      </w:tr>
      <w:tr w:rsidR="001545B8" w:rsidRPr="006C7966" w14:paraId="594749C6" w14:textId="77777777">
        <w:tc>
          <w:tcPr>
            <w:tcW w:w="2410" w:type="dxa"/>
          </w:tcPr>
          <w:p w14:paraId="520F4B51"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notificationId</w:t>
            </w:r>
          </w:p>
        </w:tc>
        <w:tc>
          <w:tcPr>
            <w:tcW w:w="5953" w:type="dxa"/>
          </w:tcPr>
          <w:p w14:paraId="2FC95179" w14:textId="2A3CDB75" w:rsidR="001545B8" w:rsidRPr="00F30E79" w:rsidRDefault="001545B8" w:rsidP="001545B8">
            <w:pPr>
              <w:ind w:left="113"/>
              <w:rPr>
                <w:rFonts w:eastAsia="Times New Roman" w:cs="Arial"/>
                <w:color w:val="000000"/>
                <w:sz w:val="16"/>
                <w:szCs w:val="16"/>
              </w:rPr>
            </w:pPr>
            <w:r w:rsidRPr="00F30E79">
              <w:rPr>
                <w:rFonts w:eastAsia="Times New Roman" w:cs="Arial"/>
                <w:color w:val="000000"/>
                <w:sz w:val="16"/>
                <w:szCs w:val="16"/>
              </w:rPr>
              <w:t>A notification identifier that is unique in the</w:t>
            </w:r>
            <w:r>
              <w:rPr>
                <w:rFonts w:eastAsia="Times New Roman" w:cs="Arial"/>
                <w:color w:val="000000"/>
                <w:sz w:val="16"/>
                <w:szCs w:val="16"/>
              </w:rPr>
              <w:t xml:space="preserve"> </w:t>
            </w:r>
            <w:r w:rsidRPr="00F30E79">
              <w:rPr>
                <w:rFonts w:eastAsia="Times New Roman" w:cs="Arial"/>
                <w:color w:val="000000"/>
                <w:sz w:val="16"/>
                <w:szCs w:val="16"/>
              </w:rPr>
              <w:t xml:space="preserve">context of a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r w:rsidR="00E411A9">
              <w:rPr>
                <w:rFonts w:eastAsia="Times New Roman" w:cs="Arial"/>
                <w:color w:val="000000"/>
                <w:sz w:val="16"/>
                <w:szCs w:val="16"/>
              </w:rPr>
              <w:t xml:space="preserve"> </w:t>
            </w:r>
            <w:r w:rsidRPr="00F30E79">
              <w:rPr>
                <w:rFonts w:eastAsia="Times New Roman" w:cs="Arial"/>
                <w:color w:val="000000"/>
                <w:sz w:val="16"/>
                <w:szCs w:val="16"/>
              </w:rPr>
              <w:t xml:space="preserve">This is a </w:t>
            </w:r>
            <w:r>
              <w:rPr>
                <w:rFonts w:eastAsia="Times New Roman" w:cs="Arial"/>
                <w:color w:val="000000"/>
                <w:sz w:val="16"/>
                <w:szCs w:val="16"/>
              </w:rPr>
              <w:t xml:space="preserve">linearly increasing </w:t>
            </w:r>
            <w:r w:rsidRPr="00F30E79">
              <w:rPr>
                <w:rFonts w:eastAsia="Times New Roman" w:cs="Arial"/>
                <w:color w:val="000000"/>
                <w:sz w:val="16"/>
                <w:szCs w:val="16"/>
              </w:rPr>
              <w:t>identifier that can be used fo</w:t>
            </w:r>
            <w:r>
              <w:rPr>
                <w:rFonts w:eastAsia="Times New Roman" w:cs="Arial"/>
                <w:color w:val="000000"/>
                <w:sz w:val="16"/>
                <w:szCs w:val="16"/>
              </w:rPr>
              <w:t xml:space="preserve">r ordering notifications in the </w:t>
            </w:r>
            <w:r w:rsidRPr="00F30E79">
              <w:rPr>
                <w:rFonts w:eastAsia="Times New Roman" w:cs="Arial"/>
                <w:color w:val="000000"/>
                <w:sz w:val="16"/>
                <w:szCs w:val="16"/>
              </w:rPr>
              <w:t xml:space="preserve">context of the </w:t>
            </w:r>
            <w:r w:rsidR="00075FC8" w:rsidRPr="007040F7">
              <w:rPr>
                <w:rFonts w:eastAsia="Times New Roman" w:cs="Arial"/>
                <w:i/>
                <w:color w:val="000000"/>
                <w:sz w:val="16"/>
                <w:szCs w:val="16"/>
              </w:rPr>
              <w:t>connectionId</w:t>
            </w:r>
            <w:r w:rsidRPr="00F30E79">
              <w:rPr>
                <w:rFonts w:eastAsia="Times New Roman" w:cs="Arial"/>
                <w:color w:val="000000"/>
                <w:sz w:val="16"/>
                <w:szCs w:val="16"/>
              </w:rPr>
              <w:t>.</w:t>
            </w:r>
          </w:p>
        </w:tc>
      </w:tr>
      <w:tr w:rsidR="001545B8" w:rsidRPr="006C7966" w14:paraId="792BF3A3" w14:textId="77777777">
        <w:tc>
          <w:tcPr>
            <w:tcW w:w="2410" w:type="dxa"/>
          </w:tcPr>
          <w:p w14:paraId="1EE62153" w14:textId="77777777" w:rsidR="001545B8" w:rsidRPr="00F30E79" w:rsidRDefault="001545B8" w:rsidP="001545B8">
            <w:pPr>
              <w:ind w:left="113"/>
              <w:rPr>
                <w:rFonts w:eastAsia="Times New Roman" w:cs="Arial"/>
                <w:i/>
                <w:color w:val="000000"/>
                <w:sz w:val="16"/>
                <w:szCs w:val="16"/>
              </w:rPr>
            </w:pPr>
            <w:r w:rsidRPr="00F30E79">
              <w:rPr>
                <w:rFonts w:eastAsia="Times New Roman" w:cs="Arial"/>
                <w:i/>
                <w:color w:val="000000"/>
                <w:sz w:val="16"/>
                <w:szCs w:val="16"/>
              </w:rPr>
              <w:t>timeStamp</w:t>
            </w:r>
          </w:p>
        </w:tc>
        <w:tc>
          <w:tcPr>
            <w:tcW w:w="5953" w:type="dxa"/>
          </w:tcPr>
          <w:p w14:paraId="7D99324F" w14:textId="77777777" w:rsidR="001545B8" w:rsidRPr="00F30E79" w:rsidRDefault="001545B8" w:rsidP="003413B6">
            <w:pPr>
              <w:ind w:left="113"/>
              <w:rPr>
                <w:rFonts w:eastAsia="Times New Roman" w:cs="Arial"/>
                <w:color w:val="000000"/>
                <w:sz w:val="16"/>
                <w:szCs w:val="16"/>
              </w:rPr>
            </w:pPr>
            <w:r w:rsidRPr="00F30E79">
              <w:rPr>
                <w:rFonts w:eastAsia="Times New Roman" w:cs="Arial"/>
                <w:color w:val="000000"/>
                <w:sz w:val="16"/>
                <w:szCs w:val="16"/>
              </w:rPr>
              <w:t xml:space="preserve">Time the event was generated on the originating </w:t>
            </w:r>
            <w:r w:rsidR="003413B6">
              <w:rPr>
                <w:rFonts w:eastAsia="Times New Roman" w:cs="Arial"/>
                <w:color w:val="000000"/>
                <w:sz w:val="16"/>
                <w:szCs w:val="16"/>
              </w:rPr>
              <w:t>PA</w:t>
            </w:r>
            <w:r w:rsidRPr="00F30E79">
              <w:rPr>
                <w:rFonts w:eastAsia="Times New Roman" w:cs="Arial"/>
                <w:color w:val="000000"/>
                <w:sz w:val="16"/>
                <w:szCs w:val="16"/>
              </w:rPr>
              <w:t>.</w:t>
            </w:r>
          </w:p>
        </w:tc>
      </w:tr>
      <w:tr w:rsidR="001545B8" w:rsidRPr="006C7966" w14:paraId="3BEEF7E0" w14:textId="77777777">
        <w:tc>
          <w:tcPr>
            <w:tcW w:w="2410" w:type="dxa"/>
          </w:tcPr>
          <w:p w14:paraId="262EA6A2" w14:textId="77777777" w:rsidR="001545B8" w:rsidRPr="00F30E79" w:rsidRDefault="003413B6" w:rsidP="001545B8">
            <w:pPr>
              <w:ind w:left="113"/>
              <w:rPr>
                <w:rFonts w:eastAsia="Times New Roman" w:cs="Arial"/>
                <w:i/>
                <w:color w:val="000000"/>
                <w:sz w:val="16"/>
                <w:szCs w:val="16"/>
              </w:rPr>
            </w:pPr>
            <w:r w:rsidRPr="003413B6">
              <w:rPr>
                <w:rFonts w:eastAsia="Times New Roman" w:cs="Arial"/>
                <w:i/>
                <w:color w:val="000000"/>
                <w:sz w:val="16"/>
                <w:szCs w:val="16"/>
              </w:rPr>
              <w:t>dataPlaneStatus</w:t>
            </w:r>
          </w:p>
        </w:tc>
        <w:tc>
          <w:tcPr>
            <w:tcW w:w="5953" w:type="dxa"/>
          </w:tcPr>
          <w:p w14:paraId="66BB5669" w14:textId="77777777" w:rsidR="001545B8" w:rsidRPr="00F30E79" w:rsidRDefault="003413B6" w:rsidP="003413B6">
            <w:pPr>
              <w:ind w:left="113"/>
              <w:rPr>
                <w:rFonts w:eastAsia="Times New Roman" w:cs="Arial"/>
                <w:color w:val="000000"/>
                <w:sz w:val="16"/>
                <w:szCs w:val="16"/>
              </w:rPr>
            </w:pPr>
            <w:r w:rsidRPr="003413B6">
              <w:rPr>
                <w:rFonts w:eastAsia="Times New Roman" w:cs="Arial"/>
                <w:color w:val="000000"/>
                <w:sz w:val="16"/>
                <w:szCs w:val="16"/>
              </w:rPr>
              <w:t xml:space="preserve">Current data </w:t>
            </w:r>
            <w:r>
              <w:rPr>
                <w:rFonts w:eastAsia="Times New Roman" w:cs="Arial"/>
                <w:color w:val="000000"/>
                <w:sz w:val="16"/>
                <w:szCs w:val="16"/>
              </w:rPr>
              <w:t>plane activation state for the</w:t>
            </w:r>
            <w:r w:rsidRPr="003413B6">
              <w:rPr>
                <w:rFonts w:eastAsia="Times New Roman" w:cs="Arial"/>
                <w:color w:val="000000"/>
                <w:sz w:val="16"/>
                <w:szCs w:val="16"/>
              </w:rPr>
              <w:t xml:space="preserve"> reservation identified by </w:t>
            </w:r>
            <w:r w:rsidR="00075FC8" w:rsidRPr="007040F7">
              <w:rPr>
                <w:rFonts w:eastAsia="Times New Roman" w:cs="Arial"/>
                <w:i/>
                <w:color w:val="000000"/>
                <w:sz w:val="16"/>
                <w:szCs w:val="16"/>
              </w:rPr>
              <w:t>connectionId</w:t>
            </w:r>
            <w:r w:rsidRPr="003413B6">
              <w:rPr>
                <w:rFonts w:eastAsia="Times New Roman" w:cs="Arial"/>
                <w:color w:val="000000"/>
                <w:sz w:val="16"/>
                <w:szCs w:val="16"/>
              </w:rPr>
              <w:t>.</w:t>
            </w:r>
          </w:p>
        </w:tc>
      </w:tr>
    </w:tbl>
    <w:p w14:paraId="59A81E45" w14:textId="77777777" w:rsidR="001545B8" w:rsidRPr="006C7966" w:rsidRDefault="001545B8" w:rsidP="001545B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41</w:t>
      </w:r>
      <w:r w:rsidR="00075FC8" w:rsidRPr="006C7966">
        <w:rPr>
          <w:b/>
        </w:rPr>
        <w:fldChar w:fldCharType="end"/>
      </w:r>
      <w:r w:rsidRPr="006C7966">
        <w:rPr>
          <w:b/>
        </w:rPr>
        <w:t xml:space="preserve"> </w:t>
      </w:r>
      <w:r w:rsidR="00244A70" w:rsidRPr="00244A70">
        <w:rPr>
          <w:b/>
          <w:i/>
        </w:rPr>
        <w:t xml:space="preserve">dataPlaneStateChange </w:t>
      </w:r>
      <w:r>
        <w:rPr>
          <w:b/>
          <w:i/>
        </w:rPr>
        <w:t>request</w:t>
      </w:r>
      <w:r w:rsidRPr="006C7966">
        <w:t xml:space="preserve"> </w:t>
      </w:r>
      <w:r w:rsidRPr="006C7966">
        <w:rPr>
          <w:b/>
        </w:rPr>
        <w:t>parameters</w:t>
      </w:r>
    </w:p>
    <w:p w14:paraId="219E2B5D" w14:textId="77777777" w:rsidR="001545B8" w:rsidRPr="006C7966" w:rsidRDefault="001545B8" w:rsidP="001545B8">
      <w:pPr>
        <w:spacing w:before="120" w:after="120"/>
        <w:rPr>
          <w:b/>
          <w:i/>
          <w:iCs/>
          <w:color w:val="808080" w:themeColor="text1" w:themeTint="7F"/>
          <w:u w:val="single"/>
        </w:rPr>
      </w:pPr>
      <w:r w:rsidRPr="006C7966">
        <w:rPr>
          <w:b/>
          <w:i/>
          <w:iCs/>
          <w:color w:val="808080" w:themeColor="text1" w:themeTint="7F"/>
          <w:u w:val="single"/>
        </w:rPr>
        <w:t>Response</w:t>
      </w:r>
    </w:p>
    <w:p w14:paraId="4BF250A6" w14:textId="70A2D71E" w:rsidR="001545B8" w:rsidRPr="006C7966" w:rsidRDefault="001545B8" w:rsidP="001545B8">
      <w:r w:rsidRPr="006C7966">
        <w:t xml:space="preserve">If the </w:t>
      </w:r>
      <w:r w:rsidR="00244A70" w:rsidRPr="00BC3052">
        <w:rPr>
          <w:i/>
        </w:rPr>
        <w:t>dataPlaneStateChange</w:t>
      </w:r>
      <w:r w:rsidR="00244A70" w:rsidRPr="006C7966">
        <w:t xml:space="preserve"> </w:t>
      </w:r>
      <w:r w:rsidRPr="006C7966">
        <w:t xml:space="preserve">operation is successful, a </w:t>
      </w:r>
      <w:r w:rsidR="00244A70" w:rsidRPr="00BC3052">
        <w:rPr>
          <w:i/>
        </w:rPr>
        <w:t>dataPlaneStateChange</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244A70" w:rsidRPr="00BC3052">
        <w:rPr>
          <w:i/>
        </w:rPr>
        <w:t>dataPlaneStateChange</w:t>
      </w:r>
      <w:r w:rsidRPr="00046455">
        <w:rPr>
          <w:i/>
        </w:rPr>
        <w:t>ACK</w:t>
      </w:r>
      <w:r w:rsidRPr="006C7966">
        <w:rPr>
          <w:b/>
        </w:rPr>
        <w:t xml:space="preserve"> </w:t>
      </w:r>
      <w:r w:rsidRPr="006C7966">
        <w:t xml:space="preserve">message immediately after receiving the </w:t>
      </w:r>
      <w:r w:rsidR="00244A70" w:rsidRPr="00BC3052">
        <w:rPr>
          <w:i/>
        </w:rPr>
        <w:t>dataPlaneStateChange</w:t>
      </w:r>
      <w:r w:rsidR="00244A70" w:rsidRPr="006C7966">
        <w:t xml:space="preserve"> </w:t>
      </w:r>
      <w:r>
        <w:t>event</w:t>
      </w:r>
      <w:r w:rsidRPr="006C7966">
        <w:t xml:space="preserve"> to acknowledge to the </w:t>
      </w:r>
      <w:r>
        <w:t>PA</w:t>
      </w:r>
      <w:r w:rsidRPr="006C7966">
        <w:t xml:space="preserve"> the </w:t>
      </w:r>
      <w:r w:rsidR="00244A70" w:rsidRPr="00BC3052">
        <w:rPr>
          <w:i/>
        </w:rPr>
        <w:t>dataPlaneStateChange</w:t>
      </w:r>
      <w:r w:rsidR="00244A70" w:rsidRPr="006C7966">
        <w:t xml:space="preserve"> </w:t>
      </w:r>
      <w:r>
        <w:t>event</w:t>
      </w:r>
      <w:r w:rsidRPr="006C7966">
        <w:t xml:space="preserve"> has been accepted for processing.</w:t>
      </w:r>
      <w:r w:rsidR="00E411A9">
        <w:t xml:space="preserve"> </w:t>
      </w:r>
      <w:r w:rsidRPr="006C7966">
        <w:t xml:space="preserve">The </w:t>
      </w:r>
      <w:r w:rsidR="00244A70" w:rsidRPr="00BC3052">
        <w:rPr>
          <w:i/>
        </w:rPr>
        <w:t>dataPlaneStateChange</w:t>
      </w:r>
      <w:r w:rsidRPr="00046455">
        <w:rPr>
          <w:i/>
        </w:rPr>
        <w:t>ACK</w:t>
      </w:r>
      <w:r w:rsidRPr="006C7966">
        <w:rPr>
          <w:b/>
        </w:rPr>
        <w:t xml:space="preserve"> </w:t>
      </w:r>
      <w:r w:rsidRPr="006C7966">
        <w:t>message is implemented using the generic acknowledgement message.</w:t>
      </w:r>
    </w:p>
    <w:p w14:paraId="2A0CBD2F" w14:textId="77777777" w:rsidR="001545B8" w:rsidRPr="006C7966" w:rsidRDefault="001545B8" w:rsidP="001545B8"/>
    <w:p w14:paraId="45C2757D" w14:textId="77777777" w:rsidR="001545B8" w:rsidRPr="006C7966" w:rsidRDefault="001545B8" w:rsidP="001545B8">
      <w:pPr>
        <w:jc w:val="center"/>
      </w:pPr>
      <w:r w:rsidRPr="00B22F2D">
        <w:rPr>
          <w:rFonts w:ascii="Helvetica" w:hAnsi="Helvetica" w:cs="Helvetica"/>
          <w:noProof/>
          <w:sz w:val="24"/>
          <w:szCs w:val="24"/>
        </w:rPr>
        <w:drawing>
          <wp:inline distT="0" distB="0" distL="0" distR="0" wp14:anchorId="7EEFB735" wp14:editId="4D5458F9">
            <wp:extent cx="3924300" cy="72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502205D7" w14:textId="32238B44" w:rsidR="001545B8" w:rsidRPr="006C7966" w:rsidRDefault="001545B8" w:rsidP="001545B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62</w:t>
      </w:r>
      <w:r w:rsidR="00075FC8" w:rsidRPr="006C7966">
        <w:rPr>
          <w:b/>
        </w:rPr>
        <w:fldChar w:fldCharType="end"/>
      </w:r>
      <w:r w:rsidRPr="006C7966">
        <w:rPr>
          <w:b/>
        </w:rPr>
        <w:t xml:space="preserve"> –</w:t>
      </w:r>
      <w:r>
        <w:rPr>
          <w:b/>
        </w:rPr>
        <w:t xml:space="preserve"> </w:t>
      </w:r>
      <w:r w:rsidR="00244A70" w:rsidRPr="00244A70">
        <w:rPr>
          <w:b/>
          <w:i/>
        </w:rPr>
        <w:t>dataPlaneStateChange</w:t>
      </w:r>
      <w:r w:rsidRPr="00332900">
        <w:rPr>
          <w:b/>
          <w:i/>
        </w:rPr>
        <w:t>ACK</w:t>
      </w:r>
      <w:r w:rsidRPr="006C7966">
        <w:t xml:space="preserve"> </w:t>
      </w:r>
      <w:r w:rsidRPr="006C7966">
        <w:rPr>
          <w:b/>
        </w:rPr>
        <w:t>message structure.</w:t>
      </w:r>
    </w:p>
    <w:p w14:paraId="4446E33F" w14:textId="77777777" w:rsidR="001545B8" w:rsidRPr="006C7966" w:rsidRDefault="001545B8" w:rsidP="001545B8">
      <w:r w:rsidRPr="006C7966">
        <w:t xml:space="preserve">The </w:t>
      </w:r>
      <w:r w:rsidR="00244A70" w:rsidRPr="00BC3052">
        <w:rPr>
          <w:i/>
        </w:rPr>
        <w:t>dataPlaneStateChange</w:t>
      </w:r>
      <w:r w:rsidRPr="00046455">
        <w:rPr>
          <w:i/>
        </w:rPr>
        <w:t>ACK</w:t>
      </w:r>
      <w:r w:rsidRPr="006C7966">
        <w:rPr>
          <w:b/>
        </w:rPr>
        <w:t xml:space="preserve"> </w:t>
      </w:r>
      <w:r w:rsidRPr="006C7966">
        <w:t>message has no parameters as all relevant information is carried in the NSI CS header structure.</w:t>
      </w:r>
    </w:p>
    <w:p w14:paraId="6E88AF11" w14:textId="77777777" w:rsidR="00F42457" w:rsidRDefault="00F42457" w:rsidP="00B22F2D"/>
    <w:p w14:paraId="0CB10E73" w14:textId="77777777" w:rsidR="00F42457" w:rsidRDefault="00075FC8">
      <w:pPr>
        <w:pStyle w:val="Heading3"/>
      </w:pPr>
      <w:bookmarkStart w:id="804" w:name="_Toc437518646"/>
      <w:r w:rsidRPr="007040F7">
        <w:rPr>
          <w:i/>
        </w:rPr>
        <w:t>messageDeliveryTimeout</w:t>
      </w:r>
      <w:r w:rsidR="00303841">
        <w:t xml:space="preserve"> message elements</w:t>
      </w:r>
      <w:bookmarkEnd w:id="804"/>
    </w:p>
    <w:p w14:paraId="7F83FB36" w14:textId="5C5DD91B" w:rsidR="00EF0634" w:rsidRDefault="00EF0634" w:rsidP="00EF0634">
      <w:r w:rsidRPr="006C7966">
        <w:t xml:space="preserve">The </w:t>
      </w:r>
      <w:r w:rsidRPr="00EF0634">
        <w:rPr>
          <w:i/>
        </w:rPr>
        <w:t xml:space="preserve">messageDeliveryTimeout </w:t>
      </w:r>
      <w:r w:rsidRPr="006C7966">
        <w:t xml:space="preserve">message </w:t>
      </w:r>
      <w:r w:rsidRPr="0068124D">
        <w:t xml:space="preserve">is an autonomous message issued from a </w:t>
      </w:r>
      <w:r>
        <w:t xml:space="preserve">PA to </w:t>
      </w:r>
      <w:r w:rsidRPr="0068124D">
        <w:t>a</w:t>
      </w:r>
      <w:r>
        <w:t>n RA</w:t>
      </w:r>
      <w:r w:rsidRPr="0068124D">
        <w:t xml:space="preserve"> </w:t>
      </w:r>
      <w:r>
        <w:t xml:space="preserve">when </w:t>
      </w:r>
      <w:r w:rsidRPr="006C7966">
        <w:t>Message Transport Layer (MTL) delivery or Coordinator timeout</w:t>
      </w:r>
      <w:r>
        <w:t xml:space="preserve"> has occurred for an outstanding request message within an NSA.</w:t>
      </w:r>
      <w:r w:rsidR="00E411A9">
        <w:t xml:space="preserve"> </w:t>
      </w:r>
      <w:r>
        <w:t>This message is issued from the PA that has encountered the error up the request tree towards the uRA.</w:t>
      </w:r>
    </w:p>
    <w:p w14:paraId="0549319E" w14:textId="77777777" w:rsidR="00471817" w:rsidRPr="006C7966" w:rsidRDefault="00471817" w:rsidP="00471817"/>
    <w:p w14:paraId="64013C8F" w14:textId="77777777" w:rsidR="00471817" w:rsidRPr="006C7966" w:rsidRDefault="00471817" w:rsidP="00471817">
      <w:r w:rsidRPr="006C7966">
        <w:lastRenderedPageBreak/>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timers for these timeout conditions are locally defined.</w:t>
      </w:r>
    </w:p>
    <w:p w14:paraId="1E7D22B4" w14:textId="77777777" w:rsidR="00EF0634" w:rsidRDefault="00EF0634" w:rsidP="00EF0634"/>
    <w:p w14:paraId="41A90452" w14:textId="77777777" w:rsidR="00EF0634" w:rsidRPr="006C7966" w:rsidRDefault="00EF0634" w:rsidP="00EF0634">
      <w:r w:rsidRPr="006C7966">
        <w:t xml:space="preserve">The </w:t>
      </w:r>
      <w:r w:rsidR="00E8325E">
        <w:rPr>
          <w:i/>
        </w:rPr>
        <w:t>messageDeliveryTimeout</w:t>
      </w:r>
      <w:r>
        <w:rPr>
          <w:i/>
        </w:rPr>
        <w:t>ACK</w:t>
      </w:r>
      <w:r w:rsidRPr="006C7966">
        <w:t xml:space="preserve"> indicates that the </w:t>
      </w:r>
      <w:r>
        <w:t>RA</w:t>
      </w:r>
      <w:r w:rsidRPr="006C7966">
        <w:t xml:space="preserve"> has accepted the </w:t>
      </w:r>
      <w:r w:rsidR="00E8325E" w:rsidRPr="00EF0634">
        <w:rPr>
          <w:i/>
        </w:rPr>
        <w:t xml:space="preserve">messageDeliveryTimeout </w:t>
      </w:r>
      <w:r>
        <w:t>event</w:t>
      </w:r>
      <w:r w:rsidRPr="006C7966">
        <w:t xml:space="preserve"> for processing. There is no associated </w:t>
      </w:r>
      <w:r>
        <w:t xml:space="preserve">Confirmed or </w:t>
      </w:r>
      <w:r w:rsidRPr="006C7966">
        <w:t>Failed message for this operation.</w:t>
      </w:r>
    </w:p>
    <w:p w14:paraId="0C1788B9" w14:textId="77777777" w:rsidR="00EF0634" w:rsidRPr="006C7966" w:rsidRDefault="00EF0634" w:rsidP="00EF0634"/>
    <w:tbl>
      <w:tblPr>
        <w:tblStyle w:val="TableGrid"/>
        <w:tblW w:w="0" w:type="auto"/>
        <w:tblInd w:w="108" w:type="dxa"/>
        <w:tblLook w:val="04A0" w:firstRow="1" w:lastRow="0" w:firstColumn="1" w:lastColumn="0" w:noHBand="0" w:noVBand="1"/>
      </w:tblPr>
      <w:tblGrid>
        <w:gridCol w:w="1024"/>
        <w:gridCol w:w="1504"/>
        <w:gridCol w:w="2135"/>
        <w:gridCol w:w="2464"/>
        <w:gridCol w:w="1819"/>
      </w:tblGrid>
      <w:tr w:rsidR="00EF0634" w:rsidRPr="006C7966" w14:paraId="7175A860" w14:textId="77777777">
        <w:tc>
          <w:tcPr>
            <w:tcW w:w="1093" w:type="dxa"/>
            <w:shd w:val="clear" w:color="auto" w:fill="99CCFF"/>
          </w:tcPr>
          <w:p w14:paraId="7DE4C6E4" w14:textId="77777777" w:rsidR="00EF0634" w:rsidRPr="006C7966" w:rsidRDefault="00EF0634" w:rsidP="00EF0634">
            <w:pPr>
              <w:ind w:left="113"/>
              <w:rPr>
                <w:rFonts w:eastAsia="Times New Roman"/>
                <w:sz w:val="16"/>
                <w:szCs w:val="16"/>
              </w:rPr>
            </w:pPr>
            <w:r w:rsidRPr="006C7966">
              <w:rPr>
                <w:rFonts w:eastAsia="Times New Roman"/>
                <w:sz w:val="16"/>
                <w:szCs w:val="16"/>
              </w:rPr>
              <w:t>Type</w:t>
            </w:r>
          </w:p>
        </w:tc>
        <w:tc>
          <w:tcPr>
            <w:tcW w:w="1634" w:type="dxa"/>
            <w:shd w:val="clear" w:color="auto" w:fill="99CCFF"/>
          </w:tcPr>
          <w:p w14:paraId="4CAF270B" w14:textId="77777777" w:rsidR="00EF0634" w:rsidRPr="006C7966" w:rsidRDefault="00EF0634" w:rsidP="00EF0634">
            <w:pPr>
              <w:ind w:left="113"/>
              <w:rPr>
                <w:rFonts w:eastAsia="Times New Roman"/>
                <w:sz w:val="16"/>
                <w:szCs w:val="16"/>
              </w:rPr>
            </w:pPr>
            <w:r w:rsidRPr="006C7966">
              <w:rPr>
                <w:rFonts w:eastAsia="Times New Roman"/>
                <w:sz w:val="16"/>
                <w:szCs w:val="16"/>
              </w:rPr>
              <w:t>Direction</w:t>
            </w:r>
          </w:p>
        </w:tc>
        <w:tc>
          <w:tcPr>
            <w:tcW w:w="1872" w:type="dxa"/>
            <w:shd w:val="clear" w:color="auto" w:fill="99CCFF"/>
          </w:tcPr>
          <w:p w14:paraId="7679A18A" w14:textId="77777777" w:rsidR="00EF0634" w:rsidRPr="006C7966" w:rsidRDefault="00EF0634" w:rsidP="00EF0634">
            <w:pPr>
              <w:ind w:left="113"/>
              <w:rPr>
                <w:rFonts w:eastAsia="Times New Roman"/>
                <w:sz w:val="16"/>
                <w:szCs w:val="16"/>
              </w:rPr>
            </w:pPr>
            <w:r w:rsidRPr="006C7966">
              <w:rPr>
                <w:rFonts w:eastAsia="Times New Roman"/>
                <w:sz w:val="16"/>
                <w:szCs w:val="16"/>
              </w:rPr>
              <w:t>Input</w:t>
            </w:r>
          </w:p>
        </w:tc>
        <w:tc>
          <w:tcPr>
            <w:tcW w:w="2263" w:type="dxa"/>
            <w:shd w:val="clear" w:color="auto" w:fill="99CCFF"/>
          </w:tcPr>
          <w:p w14:paraId="33373574" w14:textId="77777777" w:rsidR="00EF0634" w:rsidRPr="006C7966" w:rsidRDefault="00EF0634" w:rsidP="00EF0634">
            <w:pPr>
              <w:ind w:left="113"/>
              <w:rPr>
                <w:rFonts w:eastAsia="Times New Roman"/>
                <w:sz w:val="16"/>
                <w:szCs w:val="16"/>
              </w:rPr>
            </w:pPr>
            <w:r w:rsidRPr="006C7966">
              <w:rPr>
                <w:rFonts w:eastAsia="Times New Roman"/>
                <w:sz w:val="16"/>
                <w:szCs w:val="16"/>
              </w:rPr>
              <w:t>Output</w:t>
            </w:r>
          </w:p>
        </w:tc>
        <w:tc>
          <w:tcPr>
            <w:tcW w:w="1886" w:type="dxa"/>
            <w:shd w:val="clear" w:color="auto" w:fill="99CCFF"/>
          </w:tcPr>
          <w:p w14:paraId="680A629A" w14:textId="77777777" w:rsidR="00EF0634" w:rsidRPr="006C7966" w:rsidRDefault="00EF0634" w:rsidP="00EF0634">
            <w:pPr>
              <w:ind w:left="113"/>
              <w:rPr>
                <w:rFonts w:eastAsia="Times New Roman"/>
                <w:sz w:val="16"/>
                <w:szCs w:val="16"/>
              </w:rPr>
            </w:pPr>
            <w:r w:rsidRPr="006C7966">
              <w:rPr>
                <w:rFonts w:eastAsia="Times New Roman"/>
                <w:sz w:val="16"/>
                <w:szCs w:val="16"/>
              </w:rPr>
              <w:t>Fault</w:t>
            </w:r>
          </w:p>
        </w:tc>
      </w:tr>
      <w:tr w:rsidR="00EF0634" w:rsidRPr="006C7966" w14:paraId="20F0F596" w14:textId="77777777">
        <w:tc>
          <w:tcPr>
            <w:tcW w:w="1093" w:type="dxa"/>
          </w:tcPr>
          <w:p w14:paraId="49C9636F" w14:textId="77777777" w:rsidR="00EF0634" w:rsidRPr="006C7966" w:rsidRDefault="00EF0634" w:rsidP="00EF0634">
            <w:pPr>
              <w:ind w:left="113"/>
              <w:rPr>
                <w:rFonts w:eastAsia="Times New Roman"/>
                <w:sz w:val="16"/>
                <w:szCs w:val="16"/>
              </w:rPr>
            </w:pPr>
            <w:r>
              <w:rPr>
                <w:rFonts w:eastAsia="Times New Roman"/>
                <w:sz w:val="16"/>
                <w:szCs w:val="16"/>
              </w:rPr>
              <w:t>Event</w:t>
            </w:r>
          </w:p>
        </w:tc>
        <w:tc>
          <w:tcPr>
            <w:tcW w:w="1634" w:type="dxa"/>
          </w:tcPr>
          <w:p w14:paraId="4DF87D34" w14:textId="77777777" w:rsidR="00EF0634" w:rsidRPr="006C7966" w:rsidRDefault="00EF0634" w:rsidP="00EF0634">
            <w:pPr>
              <w:ind w:left="113"/>
              <w:rPr>
                <w:rFonts w:eastAsia="Times New Roman"/>
                <w:sz w:val="16"/>
                <w:szCs w:val="16"/>
              </w:rPr>
            </w:pPr>
            <w:r>
              <w:rPr>
                <w:rFonts w:eastAsia="Times New Roman"/>
                <w:sz w:val="16"/>
                <w:szCs w:val="16"/>
              </w:rPr>
              <w:t>PA</w:t>
            </w:r>
            <w:r w:rsidRPr="006C7966">
              <w:rPr>
                <w:rFonts w:eastAsia="Times New Roman"/>
                <w:sz w:val="16"/>
                <w:szCs w:val="16"/>
              </w:rPr>
              <w:t xml:space="preserve"> to </w:t>
            </w:r>
            <w:r>
              <w:rPr>
                <w:rFonts w:eastAsia="Times New Roman"/>
                <w:sz w:val="16"/>
                <w:szCs w:val="16"/>
              </w:rPr>
              <w:t>RA</w:t>
            </w:r>
          </w:p>
        </w:tc>
        <w:tc>
          <w:tcPr>
            <w:tcW w:w="1872" w:type="dxa"/>
          </w:tcPr>
          <w:p w14:paraId="50E81299" w14:textId="77777777" w:rsidR="00EF0634" w:rsidRPr="00046455" w:rsidRDefault="00E8325E" w:rsidP="00EF0634">
            <w:pPr>
              <w:ind w:left="113"/>
              <w:rPr>
                <w:rFonts w:eastAsia="Times New Roman"/>
                <w:i/>
                <w:sz w:val="16"/>
                <w:szCs w:val="16"/>
              </w:rPr>
            </w:pPr>
            <w:r w:rsidRPr="00E8325E">
              <w:rPr>
                <w:rFonts w:eastAsia="Times New Roman"/>
                <w:i/>
                <w:sz w:val="16"/>
                <w:szCs w:val="16"/>
              </w:rPr>
              <w:t>messageDeliveryTimeout</w:t>
            </w:r>
          </w:p>
        </w:tc>
        <w:tc>
          <w:tcPr>
            <w:tcW w:w="2263" w:type="dxa"/>
          </w:tcPr>
          <w:p w14:paraId="721E6832" w14:textId="77777777" w:rsidR="00EF0634" w:rsidRPr="006C7966" w:rsidRDefault="00E8325E" w:rsidP="00EF0634">
            <w:pPr>
              <w:ind w:left="113"/>
              <w:rPr>
                <w:rFonts w:eastAsia="Times New Roman"/>
                <w:sz w:val="16"/>
                <w:szCs w:val="16"/>
              </w:rPr>
            </w:pPr>
            <w:r>
              <w:rPr>
                <w:rFonts w:eastAsia="Times New Roman"/>
                <w:i/>
                <w:sz w:val="16"/>
                <w:szCs w:val="16"/>
              </w:rPr>
              <w:t>messageDeliveryTimeout</w:t>
            </w:r>
            <w:r w:rsidR="00EF0634" w:rsidRPr="00046455">
              <w:rPr>
                <w:rFonts w:eastAsia="Times New Roman"/>
                <w:i/>
                <w:sz w:val="16"/>
                <w:szCs w:val="16"/>
              </w:rPr>
              <w:t>ACK</w:t>
            </w:r>
          </w:p>
        </w:tc>
        <w:tc>
          <w:tcPr>
            <w:tcW w:w="1886" w:type="dxa"/>
          </w:tcPr>
          <w:p w14:paraId="13904698" w14:textId="77777777" w:rsidR="00EF0634" w:rsidRPr="006C7966" w:rsidRDefault="00EF0634" w:rsidP="00EF0634">
            <w:pPr>
              <w:ind w:left="113"/>
              <w:rPr>
                <w:rFonts w:eastAsia="Times New Roman"/>
                <w:sz w:val="16"/>
                <w:szCs w:val="16"/>
              </w:rPr>
            </w:pPr>
            <w:r w:rsidRPr="00E7277F">
              <w:rPr>
                <w:rFonts w:eastAsia="Times New Roman"/>
                <w:i/>
                <w:sz w:val="16"/>
                <w:szCs w:val="16"/>
              </w:rPr>
              <w:t>serviceException</w:t>
            </w:r>
          </w:p>
        </w:tc>
      </w:tr>
    </w:tbl>
    <w:p w14:paraId="570A3017" w14:textId="77777777" w:rsidR="00EF0634" w:rsidRPr="006C7966" w:rsidRDefault="00EF0634" w:rsidP="00EF0634">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42</w:t>
      </w:r>
      <w:r w:rsidR="00075FC8" w:rsidRPr="006C7966">
        <w:rPr>
          <w:b/>
        </w:rPr>
        <w:fldChar w:fldCharType="end"/>
      </w:r>
      <w:r w:rsidRPr="006C7966">
        <w:rPr>
          <w:b/>
        </w:rPr>
        <w:t xml:space="preserve"> </w:t>
      </w:r>
      <w:r w:rsidR="00E8325E" w:rsidRPr="00E8325E">
        <w:rPr>
          <w:b/>
          <w:i/>
        </w:rPr>
        <w:t xml:space="preserve">messageDeliveryTimeout </w:t>
      </w:r>
      <w:r>
        <w:rPr>
          <w:b/>
        </w:rPr>
        <w:t>message</w:t>
      </w:r>
      <w:r w:rsidRPr="006C7966">
        <w:rPr>
          <w:b/>
        </w:rPr>
        <w:t xml:space="preserve"> elements</w:t>
      </w:r>
    </w:p>
    <w:p w14:paraId="3CE3CFD4" w14:textId="77777777" w:rsidR="00EF0634" w:rsidRPr="006C7966" w:rsidRDefault="00EF0634" w:rsidP="00EF0634">
      <w:pPr>
        <w:pStyle w:val="Heading4"/>
      </w:pPr>
      <w:r>
        <w:t>Request</w:t>
      </w:r>
      <w:r w:rsidRPr="006C7966">
        <w:t xml:space="preserve">: </w:t>
      </w:r>
      <w:r w:rsidR="00E8325E" w:rsidRPr="00E8325E">
        <w:rPr>
          <w:i/>
        </w:rPr>
        <w:t>messageDeliveryTimeout</w:t>
      </w:r>
    </w:p>
    <w:p w14:paraId="0AA8B9F5" w14:textId="175ED8EC" w:rsidR="00EF0634" w:rsidRPr="006C7966" w:rsidRDefault="00EF0634" w:rsidP="00EF0634">
      <w:r w:rsidRPr="006C7966">
        <w:t xml:space="preserve">The NSI CS </w:t>
      </w:r>
      <w:r w:rsidR="00E8325E" w:rsidRPr="00E8325E">
        <w:rPr>
          <w:i/>
        </w:rPr>
        <w:t xml:space="preserve">messageDeliveryTimeout </w:t>
      </w:r>
      <w:r w:rsidRPr="006C7966">
        <w:t xml:space="preserve">message allows a </w:t>
      </w:r>
      <w:r>
        <w:t>PA</w:t>
      </w:r>
      <w:r w:rsidRPr="006C7966">
        <w:t xml:space="preserve"> to</w:t>
      </w:r>
      <w:r>
        <w:t xml:space="preserve"> communicate to the RA when </w:t>
      </w:r>
      <w:r w:rsidR="0018076A">
        <w:t xml:space="preserve">a </w:t>
      </w:r>
      <w:r w:rsidR="0018076A" w:rsidRPr="006C7966">
        <w:t>Message Transport Layer (MTL) delivery or Coordinator timeout</w:t>
      </w:r>
      <w:r w:rsidR="0018076A">
        <w:t xml:space="preserve"> has occurred for an outstanding request message within an NSA.</w:t>
      </w:r>
      <w:r w:rsidR="00E411A9">
        <w:t xml:space="preserve"> </w:t>
      </w:r>
    </w:p>
    <w:p w14:paraId="05F2997D" w14:textId="77777777" w:rsidR="00EF0634" w:rsidRPr="006C7966" w:rsidRDefault="00E8325E" w:rsidP="00EF0634">
      <w:pPr>
        <w:jc w:val="center"/>
      </w:pPr>
      <w:r w:rsidRPr="00B22F2D">
        <w:rPr>
          <w:rFonts w:ascii="Helvetica" w:hAnsi="Helvetica" w:cs="Helvetica"/>
          <w:noProof/>
          <w:sz w:val="24"/>
          <w:szCs w:val="24"/>
        </w:rPr>
        <w:drawing>
          <wp:inline distT="0" distB="0" distL="0" distR="0" wp14:anchorId="37E637E0" wp14:editId="15FA6A0A">
            <wp:extent cx="4808220" cy="2377440"/>
            <wp:effectExtent l="0" t="0" r="0" b="10160"/>
            <wp:docPr id="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8220" cy="2377440"/>
                    </a:xfrm>
                    <a:prstGeom prst="rect">
                      <a:avLst/>
                    </a:prstGeom>
                    <a:noFill/>
                    <a:ln>
                      <a:noFill/>
                    </a:ln>
                  </pic:spPr>
                </pic:pic>
              </a:graphicData>
            </a:graphic>
          </wp:inline>
        </w:drawing>
      </w:r>
    </w:p>
    <w:p w14:paraId="46F70DB4" w14:textId="2CB48FBB"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63</w:t>
      </w:r>
      <w:r w:rsidR="00075FC8" w:rsidRPr="006C7966">
        <w:rPr>
          <w:b/>
        </w:rPr>
        <w:fldChar w:fldCharType="end"/>
      </w:r>
      <w:r w:rsidRPr="006C7966">
        <w:rPr>
          <w:b/>
        </w:rPr>
        <w:t xml:space="preserve"> – </w:t>
      </w:r>
      <w:r w:rsidR="00E8325E" w:rsidRPr="00E8325E">
        <w:rPr>
          <w:b/>
          <w:i/>
        </w:rPr>
        <w:t xml:space="preserve">messageDeliveryTimeout </w:t>
      </w:r>
      <w:r>
        <w:rPr>
          <w:b/>
        </w:rPr>
        <w:t>request message</w:t>
      </w:r>
      <w:r w:rsidRPr="006C7966">
        <w:rPr>
          <w:b/>
        </w:rPr>
        <w:t xml:space="preserve"> structure.</w:t>
      </w:r>
    </w:p>
    <w:p w14:paraId="0ED57C33"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Parameters</w:t>
      </w:r>
    </w:p>
    <w:p w14:paraId="2F0A60C8" w14:textId="77777777" w:rsidR="00EF0634" w:rsidRPr="006C7966" w:rsidRDefault="00EF0634" w:rsidP="00EF0634">
      <w:r w:rsidRPr="006C7966">
        <w:t xml:space="preserve">The </w:t>
      </w:r>
      <w:r w:rsidR="00E8325E" w:rsidRPr="00E8325E">
        <w:rPr>
          <w:i/>
        </w:rPr>
        <w:t xml:space="preserve">messageDeliveryTimeout </w:t>
      </w:r>
      <w:r w:rsidRPr="006C7966">
        <w:t>message has the following parameters:</w:t>
      </w:r>
    </w:p>
    <w:p w14:paraId="3C2FB199" w14:textId="77777777" w:rsidR="00EF0634" w:rsidRPr="006C7966" w:rsidRDefault="00EF0634" w:rsidP="00EF0634"/>
    <w:tbl>
      <w:tblPr>
        <w:tblStyle w:val="TableGrid"/>
        <w:tblW w:w="0" w:type="auto"/>
        <w:tblInd w:w="250" w:type="dxa"/>
        <w:tblLook w:val="04A0" w:firstRow="1" w:lastRow="0" w:firstColumn="1" w:lastColumn="0" w:noHBand="0" w:noVBand="1"/>
      </w:tblPr>
      <w:tblGrid>
        <w:gridCol w:w="1698"/>
        <w:gridCol w:w="6276"/>
      </w:tblGrid>
      <w:tr w:rsidR="00E8325E" w:rsidRPr="006C7966" w14:paraId="31A82DA6" w14:textId="77777777">
        <w:tc>
          <w:tcPr>
            <w:tcW w:w="1698" w:type="dxa"/>
            <w:shd w:val="clear" w:color="auto" w:fill="A7CAFF"/>
          </w:tcPr>
          <w:p w14:paraId="0CBD055D" w14:textId="77777777" w:rsidR="00E8325E" w:rsidRPr="006C7966" w:rsidRDefault="00E8325E" w:rsidP="00D54DEC">
            <w:pPr>
              <w:ind w:left="113"/>
              <w:rPr>
                <w:rFonts w:eastAsia="Times New Roman"/>
                <w:sz w:val="16"/>
              </w:rPr>
            </w:pPr>
            <w:r w:rsidRPr="006C7966">
              <w:rPr>
                <w:rFonts w:eastAsia="Times New Roman"/>
                <w:sz w:val="16"/>
              </w:rPr>
              <w:t>Parameter</w:t>
            </w:r>
          </w:p>
        </w:tc>
        <w:tc>
          <w:tcPr>
            <w:tcW w:w="6276" w:type="dxa"/>
            <w:shd w:val="clear" w:color="auto" w:fill="A7CAFF"/>
          </w:tcPr>
          <w:p w14:paraId="4A837EE7" w14:textId="77777777" w:rsidR="00E8325E" w:rsidRPr="006C7966" w:rsidRDefault="00E8325E" w:rsidP="00D54DEC">
            <w:pPr>
              <w:ind w:left="113"/>
              <w:rPr>
                <w:rFonts w:eastAsia="Times New Roman"/>
                <w:sz w:val="16"/>
              </w:rPr>
            </w:pPr>
            <w:r w:rsidRPr="006C7966">
              <w:rPr>
                <w:rFonts w:eastAsia="Times New Roman"/>
                <w:sz w:val="16"/>
              </w:rPr>
              <w:t>Description</w:t>
            </w:r>
          </w:p>
        </w:tc>
      </w:tr>
      <w:tr w:rsidR="00E8325E" w:rsidRPr="006C7966" w14:paraId="7884A4CB" w14:textId="77777777">
        <w:tc>
          <w:tcPr>
            <w:tcW w:w="1698" w:type="dxa"/>
          </w:tcPr>
          <w:p w14:paraId="1BEC08F5" w14:textId="77777777" w:rsidR="00E8325E" w:rsidRPr="006C7966" w:rsidRDefault="00E8325E" w:rsidP="00D54DEC">
            <w:pPr>
              <w:ind w:left="113"/>
              <w:rPr>
                <w:rFonts w:eastAsia="Times New Roman"/>
                <w:sz w:val="16"/>
              </w:rPr>
            </w:pPr>
            <w:r w:rsidRPr="00791A95">
              <w:rPr>
                <w:rFonts w:eastAsia="Times New Roman"/>
                <w:i/>
                <w:sz w:val="16"/>
              </w:rPr>
              <w:t>connectionId</w:t>
            </w:r>
          </w:p>
        </w:tc>
        <w:tc>
          <w:tcPr>
            <w:tcW w:w="6276" w:type="dxa"/>
          </w:tcPr>
          <w:p w14:paraId="492055B4" w14:textId="201922C3" w:rsidR="00E8325E" w:rsidRPr="006C7966" w:rsidRDefault="00935B40" w:rsidP="00D54DEC">
            <w:pPr>
              <w:ind w:left="113"/>
              <w:rPr>
                <w:rFonts w:eastAsia="Times New Roman"/>
                <w:sz w:val="16"/>
              </w:rPr>
            </w:pPr>
            <w:r w:rsidRPr="00F30E79">
              <w:rPr>
                <w:rFonts w:eastAsia="Times New Roman" w:cs="Arial"/>
                <w:color w:val="000000"/>
                <w:sz w:val="16"/>
                <w:szCs w:val="16"/>
              </w:rPr>
              <w:t xml:space="preserve">The </w:t>
            </w:r>
            <w:r>
              <w:rPr>
                <w:rFonts w:eastAsia="Times New Roman" w:cs="Arial"/>
                <w:color w:val="000000"/>
                <w:sz w:val="16"/>
                <w:szCs w:val="16"/>
              </w:rPr>
              <w:t>PA</w:t>
            </w:r>
            <w:r w:rsidRPr="00F30E79">
              <w:rPr>
                <w:rFonts w:eastAsia="Times New Roman" w:cs="Arial"/>
                <w:color w:val="000000"/>
                <w:sz w:val="16"/>
                <w:szCs w:val="16"/>
              </w:rPr>
              <w:t xml:space="preserve"> </w:t>
            </w:r>
            <w:r>
              <w:rPr>
                <w:rFonts w:eastAsia="Times New Roman" w:cs="Arial"/>
                <w:color w:val="000000"/>
                <w:sz w:val="16"/>
                <w:szCs w:val="16"/>
              </w:rPr>
              <w:t>assigned connectionId that experienced the message delivery timeout</w:t>
            </w:r>
          </w:p>
        </w:tc>
      </w:tr>
      <w:tr w:rsidR="00E8325E" w:rsidRPr="006C7966" w14:paraId="06CB4EFD" w14:textId="77777777">
        <w:tc>
          <w:tcPr>
            <w:tcW w:w="1698" w:type="dxa"/>
          </w:tcPr>
          <w:p w14:paraId="13B2E7C0"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notificationId</w:t>
            </w:r>
            <w:r w:rsidRPr="006C7966">
              <w:rPr>
                <w:rFonts w:eastAsia="Times New Roman" w:cs="Arial"/>
                <w:color w:val="000000"/>
                <w:sz w:val="16"/>
                <w:szCs w:val="18"/>
              </w:rPr>
              <w:t xml:space="preserve"> </w:t>
            </w:r>
          </w:p>
        </w:tc>
        <w:tc>
          <w:tcPr>
            <w:tcW w:w="6276" w:type="dxa"/>
          </w:tcPr>
          <w:p w14:paraId="517168B8" w14:textId="7F575B4B" w:rsidR="00E8325E" w:rsidRPr="006C7966" w:rsidRDefault="00E8325E" w:rsidP="00D54DEC">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E8325E" w:rsidRPr="006C7966" w14:paraId="5F2CF230" w14:textId="77777777">
        <w:tc>
          <w:tcPr>
            <w:tcW w:w="1698" w:type="dxa"/>
          </w:tcPr>
          <w:p w14:paraId="40A1E1DA" w14:textId="77777777" w:rsidR="00E8325E" w:rsidRPr="006C7966" w:rsidRDefault="00E8325E" w:rsidP="00D54DEC">
            <w:pPr>
              <w:ind w:left="113"/>
              <w:rPr>
                <w:rFonts w:eastAsia="Times New Roman"/>
                <w:sz w:val="16"/>
              </w:rPr>
            </w:pPr>
            <w:r w:rsidRPr="000F4BC5">
              <w:rPr>
                <w:rFonts w:eastAsia="Times New Roman" w:cs="Arial"/>
                <w:i/>
                <w:color w:val="000000"/>
                <w:sz w:val="16"/>
                <w:szCs w:val="18"/>
              </w:rPr>
              <w:t>timeStamp</w:t>
            </w:r>
          </w:p>
        </w:tc>
        <w:tc>
          <w:tcPr>
            <w:tcW w:w="6276" w:type="dxa"/>
          </w:tcPr>
          <w:p w14:paraId="1D624CE7" w14:textId="77777777" w:rsidR="00E8325E" w:rsidRPr="006C7966" w:rsidRDefault="00E8325E" w:rsidP="00D54DEC">
            <w:pPr>
              <w:ind w:left="113"/>
              <w:rPr>
                <w:rFonts w:eastAsia="Times New Roman"/>
                <w:sz w:val="16"/>
              </w:rPr>
            </w:pPr>
            <w:r w:rsidRPr="006C7966">
              <w:rPr>
                <w:rFonts w:eastAsia="Times New Roman" w:cs="Arial"/>
                <w:color w:val="000000"/>
                <w:sz w:val="16"/>
                <w:szCs w:val="18"/>
              </w:rPr>
              <w:t>Time the event was generated on the originating NSA.</w:t>
            </w:r>
          </w:p>
        </w:tc>
      </w:tr>
      <w:tr w:rsidR="00E8325E" w:rsidRPr="006C7966" w14:paraId="04D7D38E" w14:textId="77777777">
        <w:tc>
          <w:tcPr>
            <w:tcW w:w="1698" w:type="dxa"/>
          </w:tcPr>
          <w:p w14:paraId="5A540516" w14:textId="77777777" w:rsidR="00E8325E" w:rsidRPr="006C7966" w:rsidRDefault="00E8325E" w:rsidP="00D54DEC">
            <w:pPr>
              <w:ind w:left="113"/>
              <w:rPr>
                <w:rFonts w:eastAsia="Times New Roman"/>
                <w:sz w:val="16"/>
              </w:rPr>
            </w:pPr>
            <w:r w:rsidRPr="000F4BC5">
              <w:rPr>
                <w:rFonts w:eastAsia="Times New Roman"/>
                <w:i/>
                <w:sz w:val="16"/>
              </w:rPr>
              <w:t>correlationId</w:t>
            </w:r>
          </w:p>
        </w:tc>
        <w:tc>
          <w:tcPr>
            <w:tcW w:w="6276" w:type="dxa"/>
          </w:tcPr>
          <w:p w14:paraId="6453FB2D" w14:textId="77777777" w:rsidR="00E8325E" w:rsidRPr="006C7966" w:rsidRDefault="00E8325E" w:rsidP="00D54DEC">
            <w:pPr>
              <w:ind w:left="113"/>
              <w:rPr>
                <w:rFonts w:eastAsia="Times New Roman"/>
                <w:b/>
                <w:sz w:val="16"/>
              </w:rPr>
            </w:pPr>
            <w:r w:rsidRPr="006C7966">
              <w:rPr>
                <w:rFonts w:eastAsia="Times New Roman"/>
                <w:sz w:val="16"/>
              </w:rPr>
              <w:t xml:space="preserve">This value indicates the </w:t>
            </w:r>
            <w:r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6DB98C5" w14:textId="77777777" w:rsidR="00EF0634" w:rsidRPr="006C7966" w:rsidRDefault="00E8325E" w:rsidP="00EF0634">
      <w:pPr>
        <w:spacing w:before="120" w:after="120"/>
        <w:jc w:val="center"/>
      </w:pPr>
      <w:r w:rsidRPr="006C7966">
        <w:rPr>
          <w:b/>
        </w:rPr>
        <w:t xml:space="preserve"> </w:t>
      </w:r>
      <w:r w:rsidR="00EF0634" w:rsidRPr="006C7966">
        <w:rPr>
          <w:b/>
        </w:rPr>
        <w:t xml:space="preserve">Table </w:t>
      </w:r>
      <w:r w:rsidR="00075FC8" w:rsidRPr="006C7966">
        <w:rPr>
          <w:b/>
        </w:rPr>
        <w:fldChar w:fldCharType="begin"/>
      </w:r>
      <w:r w:rsidR="00EF0634" w:rsidRPr="006C7966">
        <w:rPr>
          <w:b/>
        </w:rPr>
        <w:instrText xml:space="preserve"> SEQ Table \* ARABIC </w:instrText>
      </w:r>
      <w:r w:rsidR="00075FC8" w:rsidRPr="006C7966">
        <w:rPr>
          <w:b/>
        </w:rPr>
        <w:fldChar w:fldCharType="separate"/>
      </w:r>
      <w:r w:rsidR="00D5423B">
        <w:rPr>
          <w:b/>
          <w:noProof/>
        </w:rPr>
        <w:t>43</w:t>
      </w:r>
      <w:r w:rsidR="00075FC8" w:rsidRPr="006C7966">
        <w:rPr>
          <w:b/>
        </w:rPr>
        <w:fldChar w:fldCharType="end"/>
      </w:r>
      <w:r w:rsidR="00EF0634" w:rsidRPr="006C7966">
        <w:rPr>
          <w:b/>
        </w:rPr>
        <w:t xml:space="preserve"> </w:t>
      </w:r>
      <w:r w:rsidR="00D54DEC" w:rsidRPr="00D54DEC">
        <w:rPr>
          <w:b/>
          <w:i/>
        </w:rPr>
        <w:t xml:space="preserve">messageDeliveryTimeout </w:t>
      </w:r>
      <w:r w:rsidR="00EF0634">
        <w:rPr>
          <w:b/>
          <w:i/>
        </w:rPr>
        <w:t>request</w:t>
      </w:r>
      <w:r w:rsidR="00EF0634" w:rsidRPr="006C7966">
        <w:t xml:space="preserve"> </w:t>
      </w:r>
      <w:r w:rsidR="00EF0634" w:rsidRPr="006C7966">
        <w:rPr>
          <w:b/>
        </w:rPr>
        <w:t>parameters</w:t>
      </w:r>
    </w:p>
    <w:p w14:paraId="1180A186" w14:textId="77777777" w:rsidR="00EF0634" w:rsidRPr="006C7966" w:rsidRDefault="00EF0634" w:rsidP="00EF0634">
      <w:pPr>
        <w:spacing w:before="120" w:after="120"/>
        <w:rPr>
          <w:b/>
          <w:i/>
          <w:iCs/>
          <w:color w:val="808080" w:themeColor="text1" w:themeTint="7F"/>
          <w:u w:val="single"/>
        </w:rPr>
      </w:pPr>
      <w:r w:rsidRPr="006C7966">
        <w:rPr>
          <w:b/>
          <w:i/>
          <w:iCs/>
          <w:color w:val="808080" w:themeColor="text1" w:themeTint="7F"/>
          <w:u w:val="single"/>
        </w:rPr>
        <w:t>Response</w:t>
      </w:r>
    </w:p>
    <w:p w14:paraId="0EC150FF" w14:textId="68B76101" w:rsidR="00EF0634" w:rsidRPr="006C7966" w:rsidRDefault="00EF0634" w:rsidP="00EF0634">
      <w:r w:rsidRPr="006C7966">
        <w:t xml:space="preserve">If the </w:t>
      </w:r>
      <w:r w:rsidR="00D54DEC" w:rsidRPr="00D54DEC">
        <w:rPr>
          <w:i/>
        </w:rPr>
        <w:t xml:space="preserve">messageDeliveryTimeout </w:t>
      </w:r>
      <w:r w:rsidRPr="006C7966">
        <w:t xml:space="preserve">operation is successful, a </w:t>
      </w:r>
      <w:r w:rsidR="00DA31C5">
        <w:rPr>
          <w:i/>
        </w:rPr>
        <w:t>messageDeliveryTimeout</w:t>
      </w:r>
      <w:r w:rsidRPr="00046455">
        <w:rPr>
          <w:i/>
        </w:rPr>
        <w:t>ACK</w:t>
      </w:r>
      <w:r w:rsidRPr="006C7966">
        <w:rPr>
          <w:b/>
        </w:rPr>
        <w:t xml:space="preserve"> </w:t>
      </w:r>
      <w:r w:rsidRPr="006C7966">
        <w:t xml:space="preserve">message is returned, otherwise a </w:t>
      </w:r>
      <w:r w:rsidRPr="00046455">
        <w:rPr>
          <w:i/>
        </w:rPr>
        <w:t>serviceException</w:t>
      </w:r>
      <w:r>
        <w:t xml:space="preserve"> is returned.</w:t>
      </w:r>
      <w:r w:rsidR="00E411A9">
        <w:t xml:space="preserve"> </w:t>
      </w:r>
      <w:r>
        <w:t xml:space="preserve">An RA </w:t>
      </w:r>
      <w:r w:rsidRPr="006C7966">
        <w:t xml:space="preserve">sends this </w:t>
      </w:r>
      <w:r w:rsidR="00DA31C5">
        <w:rPr>
          <w:i/>
        </w:rPr>
        <w:t>messageDeliveryTimeout</w:t>
      </w:r>
      <w:r w:rsidRPr="00046455">
        <w:rPr>
          <w:i/>
        </w:rPr>
        <w:t>ACK</w:t>
      </w:r>
      <w:r w:rsidRPr="006C7966">
        <w:rPr>
          <w:b/>
        </w:rPr>
        <w:t xml:space="preserve"> </w:t>
      </w:r>
      <w:r w:rsidRPr="006C7966">
        <w:t xml:space="preserve">message immediately after receiving the </w:t>
      </w:r>
      <w:r w:rsidR="00DA31C5" w:rsidRPr="00E8325E">
        <w:rPr>
          <w:i/>
        </w:rPr>
        <w:t>messageDeliveryTimeout</w:t>
      </w:r>
      <w:r w:rsidRPr="006C7966">
        <w:t xml:space="preserve"> </w:t>
      </w:r>
      <w:r>
        <w:t>event</w:t>
      </w:r>
      <w:r w:rsidRPr="006C7966">
        <w:t xml:space="preserve"> to acknowledge to the </w:t>
      </w:r>
      <w:r>
        <w:t>PA</w:t>
      </w:r>
      <w:r w:rsidRPr="006C7966">
        <w:t xml:space="preserve"> the </w:t>
      </w:r>
      <w:r w:rsidR="00DA31C5" w:rsidRPr="00E8325E">
        <w:rPr>
          <w:i/>
        </w:rPr>
        <w:t>messageDeliveryTimeout</w:t>
      </w:r>
      <w:r w:rsidRPr="006C7966">
        <w:t xml:space="preserve"> </w:t>
      </w:r>
      <w:r>
        <w:t>event</w:t>
      </w:r>
      <w:r w:rsidRPr="006C7966">
        <w:t xml:space="preserve"> has been accepted for processing.</w:t>
      </w:r>
      <w:r w:rsidR="00E411A9">
        <w:t xml:space="preserve"> </w:t>
      </w:r>
      <w:r w:rsidRPr="006C7966">
        <w:t xml:space="preserve">The </w:t>
      </w:r>
      <w:r w:rsidR="00DA31C5">
        <w:rPr>
          <w:i/>
        </w:rPr>
        <w:t>messageDeliveryTimeout</w:t>
      </w:r>
      <w:r w:rsidRPr="00046455">
        <w:rPr>
          <w:i/>
        </w:rPr>
        <w:t>ACK</w:t>
      </w:r>
      <w:r w:rsidRPr="006C7966">
        <w:rPr>
          <w:b/>
        </w:rPr>
        <w:t xml:space="preserve"> </w:t>
      </w:r>
      <w:r w:rsidRPr="006C7966">
        <w:t>message is implemented using the generic acknowledgement message.</w:t>
      </w:r>
    </w:p>
    <w:p w14:paraId="294D0CC5" w14:textId="77777777" w:rsidR="00EF0634" w:rsidRPr="006C7966" w:rsidRDefault="00EF0634" w:rsidP="00EF0634"/>
    <w:p w14:paraId="0BEFBC02" w14:textId="77777777" w:rsidR="00EF0634" w:rsidRPr="006C7966" w:rsidRDefault="00EF0634" w:rsidP="00EF0634">
      <w:pPr>
        <w:jc w:val="center"/>
      </w:pPr>
      <w:r w:rsidRPr="00B22F2D">
        <w:rPr>
          <w:rFonts w:ascii="Helvetica" w:hAnsi="Helvetica" w:cs="Helvetica"/>
          <w:noProof/>
          <w:sz w:val="24"/>
          <w:szCs w:val="24"/>
        </w:rPr>
        <w:drawing>
          <wp:inline distT="0" distB="0" distL="0" distR="0" wp14:anchorId="42C2B70F" wp14:editId="42F5817B">
            <wp:extent cx="3924300" cy="720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22484"/>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0C556C" w14:textId="5E115BB2" w:rsidR="00EF0634" w:rsidRPr="006C7966" w:rsidRDefault="00EF0634" w:rsidP="00EF0634">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64</w:t>
      </w:r>
      <w:r w:rsidR="00075FC8" w:rsidRPr="006C7966">
        <w:rPr>
          <w:b/>
        </w:rPr>
        <w:fldChar w:fldCharType="end"/>
      </w:r>
      <w:r w:rsidRPr="006C7966">
        <w:rPr>
          <w:b/>
        </w:rPr>
        <w:t xml:space="preserve"> –</w:t>
      </w:r>
      <w:r>
        <w:rPr>
          <w:b/>
        </w:rPr>
        <w:t xml:space="preserve"> </w:t>
      </w:r>
      <w:r w:rsidR="00DA31C5" w:rsidRPr="00DA31C5">
        <w:rPr>
          <w:b/>
          <w:i/>
        </w:rPr>
        <w:t>messageDeliveryTimeout</w:t>
      </w:r>
      <w:r w:rsidRPr="006C7966">
        <w:t xml:space="preserve"> </w:t>
      </w:r>
      <w:r w:rsidRPr="006C7966">
        <w:rPr>
          <w:b/>
        </w:rPr>
        <w:t>message structure.</w:t>
      </w:r>
    </w:p>
    <w:p w14:paraId="7F35C8A7" w14:textId="77777777" w:rsidR="00EF0634" w:rsidRPr="006C7966" w:rsidRDefault="00EF0634" w:rsidP="00EF0634">
      <w:r w:rsidRPr="006C7966">
        <w:t xml:space="preserve">The </w:t>
      </w:r>
      <w:r w:rsidR="00DA31C5" w:rsidRPr="00E8325E">
        <w:rPr>
          <w:i/>
        </w:rPr>
        <w:t>messageDeliveryTimeout</w:t>
      </w:r>
      <w:r w:rsidR="00DA31C5">
        <w:rPr>
          <w:i/>
        </w:rPr>
        <w:t>ACK</w:t>
      </w:r>
      <w:r w:rsidR="00DA31C5" w:rsidRPr="00E8325E">
        <w:rPr>
          <w:i/>
        </w:rPr>
        <w:t xml:space="preserve"> </w:t>
      </w:r>
      <w:r w:rsidRPr="006C7966">
        <w:t>message has no parameters as all relevant information is carried in the NSI CS header structure.</w:t>
      </w:r>
    </w:p>
    <w:p w14:paraId="4D5FA641" w14:textId="77777777" w:rsidR="001A62C0" w:rsidRPr="006C7966" w:rsidRDefault="001A62C0" w:rsidP="001A62C0"/>
    <w:p w14:paraId="6979E18E" w14:textId="77777777" w:rsidR="001A62C0" w:rsidRPr="006C7966" w:rsidRDefault="00075FC8" w:rsidP="00722458">
      <w:pPr>
        <w:pStyle w:val="Heading3"/>
      </w:pPr>
      <w:bookmarkStart w:id="805" w:name="_Toc355354866"/>
      <w:bookmarkStart w:id="806" w:name="_Toc232679066"/>
      <w:bookmarkStart w:id="807" w:name="_Toc437518647"/>
      <w:r w:rsidRPr="007040F7">
        <w:rPr>
          <w:i/>
        </w:rPr>
        <w:t>querySummary</w:t>
      </w:r>
      <w:r w:rsidR="001A62C0" w:rsidRPr="006C7966">
        <w:t xml:space="preserve"> message elements</w:t>
      </w:r>
      <w:bookmarkEnd w:id="805"/>
      <w:bookmarkEnd w:id="806"/>
      <w:bookmarkEnd w:id="807"/>
    </w:p>
    <w:p w14:paraId="03CEEB8B" w14:textId="77777777" w:rsidR="001A62C0" w:rsidRPr="006C7966" w:rsidRDefault="001A62C0" w:rsidP="001A62C0">
      <w:r w:rsidRPr="006C7966">
        <w:t xml:space="preserve">The </w:t>
      </w:r>
      <w:r w:rsidR="00046455" w:rsidRPr="00046455">
        <w:rPr>
          <w:i/>
        </w:rPr>
        <w:t>querySummary</w:t>
      </w:r>
      <w:r w:rsidRPr="006C7966">
        <w:t xml:space="preserve"> message is sent from </w:t>
      </w:r>
      <w:r w:rsidR="0058451C">
        <w:t>an RA</w:t>
      </w:r>
      <w:r w:rsidRPr="006C7966">
        <w:t xml:space="preserve"> to a </w:t>
      </w:r>
      <w:r w:rsidR="00E7277F" w:rsidRPr="00E7277F">
        <w:t>PA</w:t>
      </w:r>
      <w:r w:rsidRPr="006C7966">
        <w:t xml:space="preserve"> to determine the status of existing reservations. The </w:t>
      </w:r>
      <w:r w:rsidR="00046455" w:rsidRPr="00046455">
        <w:rPr>
          <w:i/>
        </w:rPr>
        <w:t>querySummaryACK</w:t>
      </w:r>
      <w:r w:rsidRPr="006C7966">
        <w:t xml:space="preserve"> indicates that the </w:t>
      </w:r>
      <w:r w:rsidR="00E7277F" w:rsidRPr="00E7277F">
        <w:t>PA</w:t>
      </w:r>
      <w:r w:rsidRPr="006C7966">
        <w:t xml:space="preserve"> has accepted the </w:t>
      </w:r>
      <w:r w:rsidR="00046455" w:rsidRPr="00046455">
        <w:rPr>
          <w:i/>
        </w:rPr>
        <w:t>querySummary</w:t>
      </w:r>
      <w:r w:rsidRPr="006C7966">
        <w:t xml:space="preserve"> request for processing. A </w:t>
      </w:r>
      <w:r w:rsidR="00046455" w:rsidRPr="00046455">
        <w:rPr>
          <w:i/>
        </w:rPr>
        <w:t>querySummaryConfirmed</w:t>
      </w:r>
      <w:r w:rsidRPr="006C7966">
        <w:t xml:space="preserve"> or </w:t>
      </w:r>
      <w:r w:rsidR="001F72C4">
        <w:rPr>
          <w:i/>
        </w:rPr>
        <w:t>error</w:t>
      </w:r>
      <w:r w:rsidR="001F72C4" w:rsidRPr="006C7966">
        <w:t xml:space="preserve"> </w:t>
      </w:r>
      <w:r w:rsidRPr="006C7966">
        <w:t xml:space="preserve">message will be sent asynchronously to the </w:t>
      </w:r>
      <w:r w:rsidR="00522401" w:rsidRPr="00522401">
        <w:t>RA</w:t>
      </w:r>
      <w:r w:rsidRPr="006C7966">
        <w:t xml:space="preserve"> when </w:t>
      </w:r>
      <w:r w:rsidR="00046455" w:rsidRPr="00046455">
        <w:rPr>
          <w:i/>
        </w:rPr>
        <w:t>querySummary</w:t>
      </w:r>
      <w:r w:rsidRPr="006C7966">
        <w:t xml:space="preserve"> processing has completed.</w:t>
      </w:r>
    </w:p>
    <w:p w14:paraId="342ED6A3" w14:textId="77777777" w:rsidR="001A62C0" w:rsidRPr="006C7966" w:rsidRDefault="001A62C0" w:rsidP="001A62C0"/>
    <w:tbl>
      <w:tblPr>
        <w:tblStyle w:val="TableGrid"/>
        <w:tblW w:w="0" w:type="auto"/>
        <w:tblInd w:w="108" w:type="dxa"/>
        <w:tblLook w:val="04A0" w:firstRow="1" w:lastRow="0" w:firstColumn="1" w:lastColumn="0" w:noHBand="0" w:noVBand="1"/>
      </w:tblPr>
      <w:tblGrid>
        <w:gridCol w:w="1201"/>
        <w:gridCol w:w="1067"/>
        <w:gridCol w:w="2192"/>
        <w:gridCol w:w="2482"/>
        <w:gridCol w:w="1806"/>
      </w:tblGrid>
      <w:tr w:rsidR="001A62C0" w:rsidRPr="006C7966" w14:paraId="7BC344E3" w14:textId="77777777">
        <w:tc>
          <w:tcPr>
            <w:tcW w:w="1201" w:type="dxa"/>
            <w:shd w:val="clear" w:color="auto" w:fill="99CCFF"/>
          </w:tcPr>
          <w:p w14:paraId="03ED0C5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7" w:type="dxa"/>
            <w:shd w:val="clear" w:color="auto" w:fill="99CCFF"/>
          </w:tcPr>
          <w:p w14:paraId="37FE8F37"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192" w:type="dxa"/>
            <w:shd w:val="clear" w:color="auto" w:fill="99CCFF"/>
          </w:tcPr>
          <w:p w14:paraId="3BC8FA43"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482" w:type="dxa"/>
            <w:shd w:val="clear" w:color="auto" w:fill="99CCFF"/>
          </w:tcPr>
          <w:p w14:paraId="2835A88B"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2D8FABEC"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CBD76E3" w14:textId="77777777">
        <w:tc>
          <w:tcPr>
            <w:tcW w:w="1201" w:type="dxa"/>
          </w:tcPr>
          <w:p w14:paraId="0D36B599"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7" w:type="dxa"/>
          </w:tcPr>
          <w:p w14:paraId="06E16F40"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192" w:type="dxa"/>
          </w:tcPr>
          <w:p w14:paraId="1175945D"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p>
        </w:tc>
        <w:tc>
          <w:tcPr>
            <w:tcW w:w="2482" w:type="dxa"/>
          </w:tcPr>
          <w:p w14:paraId="66C96A68"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querySummaryACK</w:t>
            </w:r>
          </w:p>
        </w:tc>
        <w:tc>
          <w:tcPr>
            <w:tcW w:w="1806" w:type="dxa"/>
          </w:tcPr>
          <w:p w14:paraId="58040194"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75F0B6A9" w14:textId="77777777">
        <w:tc>
          <w:tcPr>
            <w:tcW w:w="1201" w:type="dxa"/>
          </w:tcPr>
          <w:p w14:paraId="7B86C06C"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67" w:type="dxa"/>
          </w:tcPr>
          <w:p w14:paraId="7B90E6E4"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192" w:type="dxa"/>
          </w:tcPr>
          <w:p w14:paraId="00F6BC2E"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w:t>
            </w:r>
          </w:p>
        </w:tc>
        <w:tc>
          <w:tcPr>
            <w:tcW w:w="2482" w:type="dxa"/>
          </w:tcPr>
          <w:p w14:paraId="149DF439"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querySummaryConfirmedACK</w:t>
            </w:r>
          </w:p>
        </w:tc>
        <w:tc>
          <w:tcPr>
            <w:tcW w:w="1806" w:type="dxa"/>
          </w:tcPr>
          <w:p w14:paraId="0AAEFB70"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707C629C" w14:textId="77777777">
        <w:tc>
          <w:tcPr>
            <w:tcW w:w="1201" w:type="dxa"/>
          </w:tcPr>
          <w:p w14:paraId="2E9C7814"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67" w:type="dxa"/>
          </w:tcPr>
          <w:p w14:paraId="43B7711B"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192" w:type="dxa"/>
          </w:tcPr>
          <w:p w14:paraId="6F7AEA7A"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482" w:type="dxa"/>
          </w:tcPr>
          <w:p w14:paraId="59824A12"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6608933"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0D47E426" w14:textId="77777777">
        <w:tc>
          <w:tcPr>
            <w:tcW w:w="1201" w:type="dxa"/>
          </w:tcPr>
          <w:p w14:paraId="6EDFE8E4"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67" w:type="dxa"/>
          </w:tcPr>
          <w:p w14:paraId="1EF6542A"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192" w:type="dxa"/>
          </w:tcPr>
          <w:p w14:paraId="6B0780EF" w14:textId="77777777" w:rsidR="00AD3EB8" w:rsidRPr="00046455" w:rsidRDefault="00AD3EB8" w:rsidP="001A62C0">
            <w:pPr>
              <w:ind w:left="113"/>
              <w:rPr>
                <w:rFonts w:eastAsia="Times New Roman"/>
                <w:i/>
                <w:sz w:val="16"/>
                <w:szCs w:val="16"/>
              </w:rPr>
            </w:pPr>
            <w:r w:rsidRPr="00BC3052">
              <w:rPr>
                <w:rFonts w:eastAsia="Times New Roman"/>
                <w:i/>
                <w:sz w:val="16"/>
                <w:szCs w:val="16"/>
              </w:rPr>
              <w:t>error</w:t>
            </w:r>
          </w:p>
        </w:tc>
        <w:tc>
          <w:tcPr>
            <w:tcW w:w="2482" w:type="dxa"/>
          </w:tcPr>
          <w:p w14:paraId="19EA3B13" w14:textId="77777777" w:rsidR="00AD3EB8" w:rsidRPr="00046455"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9E9114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1A08511C"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44</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elements</w:t>
      </w:r>
    </w:p>
    <w:p w14:paraId="4C1C67B4" w14:textId="77777777" w:rsidR="001A62C0" w:rsidRPr="006C7966" w:rsidRDefault="001A62C0" w:rsidP="00722458">
      <w:pPr>
        <w:pStyle w:val="Heading4"/>
      </w:pPr>
      <w:r w:rsidRPr="006C7966">
        <w:t xml:space="preserve">Request: </w:t>
      </w:r>
      <w:r w:rsidR="00075FC8" w:rsidRPr="007040F7">
        <w:rPr>
          <w:i/>
        </w:rPr>
        <w:t>querySummary</w:t>
      </w:r>
    </w:p>
    <w:p w14:paraId="78C337A2" w14:textId="112E1864" w:rsidR="001A62C0" w:rsidRPr="006C7966" w:rsidRDefault="001A62C0" w:rsidP="001A62C0">
      <w:r w:rsidRPr="006C7966">
        <w:t xml:space="preserve">The </w:t>
      </w:r>
      <w:r w:rsidR="00046455" w:rsidRPr="00046455">
        <w:rPr>
          <w:i/>
        </w:rPr>
        <w:t>querySummary</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be used to monitor the progress of a reservation.</w:t>
      </w:r>
      <w:r w:rsidRPr="006C7966">
        <w:br/>
      </w:r>
      <w:r w:rsidR="00E411A9">
        <w:t xml:space="preserve">        </w:t>
      </w:r>
      <w:r w:rsidRPr="006C7966">
        <w:br/>
        <w:t xml:space="preserve">Elements compose a filter for specifying the reservations to return in response to the </w:t>
      </w:r>
      <w:r w:rsidR="00046455" w:rsidRPr="00046455">
        <w:rPr>
          <w:i/>
        </w:rPr>
        <w:t>querySummary</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43A3A7C" w14:textId="77777777" w:rsidR="001A62C0" w:rsidRPr="006C7966" w:rsidRDefault="001A62C0" w:rsidP="001A62C0"/>
    <w:p w14:paraId="78E291F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5F752D04" wp14:editId="2D4CCA6C">
            <wp:extent cx="4396740" cy="1089660"/>
            <wp:effectExtent l="0" t="0" r="0" b="2540"/>
            <wp:docPr id="3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706B8BA" w14:textId="306A615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65</w:t>
      </w:r>
      <w:r w:rsidR="00075FC8" w:rsidRPr="006C7966">
        <w:rPr>
          <w:b/>
        </w:rPr>
        <w:fldChar w:fldCharType="end"/>
      </w:r>
      <w:r w:rsidRPr="006C7966">
        <w:rPr>
          <w:b/>
        </w:rPr>
        <w:t xml:space="preserve"> – </w:t>
      </w:r>
      <w:r w:rsidR="00046455" w:rsidRPr="00046455">
        <w:rPr>
          <w:b/>
          <w:i/>
        </w:rPr>
        <w:t>querySummary</w:t>
      </w:r>
      <w:r w:rsidRPr="006C7966">
        <w:rPr>
          <w:b/>
        </w:rPr>
        <w:t xml:space="preserve"> request message structure.</w:t>
      </w:r>
    </w:p>
    <w:p w14:paraId="47E9851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4A4D006" w14:textId="77777777" w:rsidR="001A62C0" w:rsidRPr="006C7966" w:rsidRDefault="001A62C0" w:rsidP="001A62C0">
      <w:r w:rsidRPr="006C7966">
        <w:t xml:space="preserve">The </w:t>
      </w:r>
      <w:r w:rsidR="00046455" w:rsidRPr="00046455">
        <w:rPr>
          <w:i/>
        </w:rPr>
        <w:t>querySummary</w:t>
      </w:r>
      <w:r w:rsidRPr="006C7966">
        <w:t xml:space="preserve"> message has the following parameters:</w:t>
      </w:r>
    </w:p>
    <w:p w14:paraId="21CD674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143BD28F" w14:textId="77777777">
        <w:tc>
          <w:tcPr>
            <w:tcW w:w="2410" w:type="dxa"/>
            <w:shd w:val="clear" w:color="auto" w:fill="A7CAFF"/>
          </w:tcPr>
          <w:p w14:paraId="5FFEB965"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A1B4BE8"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39D989D" w14:textId="77777777">
        <w:tc>
          <w:tcPr>
            <w:tcW w:w="2410" w:type="dxa"/>
          </w:tcPr>
          <w:p w14:paraId="5609722B"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436DBAA1"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401FA7F" w14:textId="77777777">
        <w:tc>
          <w:tcPr>
            <w:tcW w:w="2410" w:type="dxa"/>
          </w:tcPr>
          <w:p w14:paraId="2FF4AE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58E994E5"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2AF3A3CB" w14:textId="7777777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45</w:t>
      </w:r>
      <w:r w:rsidR="00075FC8" w:rsidRPr="006C7966">
        <w:rPr>
          <w:b/>
        </w:rPr>
        <w:fldChar w:fldCharType="end"/>
      </w:r>
      <w:r w:rsidRPr="006C7966">
        <w:rPr>
          <w:b/>
        </w:rPr>
        <w:t xml:space="preserve"> </w:t>
      </w:r>
      <w:r w:rsidR="00046455" w:rsidRPr="00046455">
        <w:rPr>
          <w:b/>
          <w:i/>
        </w:rPr>
        <w:t>querySummary</w:t>
      </w:r>
      <w:r w:rsidRPr="006C7966">
        <w:t xml:space="preserve"> </w:t>
      </w:r>
      <w:r w:rsidRPr="006C7966">
        <w:rPr>
          <w:b/>
        </w:rPr>
        <w:t>message parameters</w:t>
      </w:r>
    </w:p>
    <w:p w14:paraId="5FDF6B6D"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Response</w:t>
      </w:r>
    </w:p>
    <w:p w14:paraId="192915C8" w14:textId="1DEA5C13" w:rsidR="001A62C0" w:rsidRPr="006C7966" w:rsidRDefault="001A62C0" w:rsidP="001A62C0">
      <w:r w:rsidRPr="006C7966">
        <w:t xml:space="preserve">If the </w:t>
      </w:r>
      <w:r w:rsidR="00046455" w:rsidRPr="00046455">
        <w:rPr>
          <w:i/>
        </w:rPr>
        <w:t>querySummary</w:t>
      </w:r>
      <w:r w:rsidRPr="006C7966">
        <w:t xml:space="preserve"> operation is successful, a </w:t>
      </w:r>
      <w:r w:rsidR="00046455" w:rsidRPr="00046455">
        <w:rPr>
          <w:i/>
        </w:rPr>
        <w:t>querySummaryACK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 xml:space="preserve">A </w:t>
      </w:r>
      <w:r w:rsidR="00E7277F" w:rsidRPr="00E7277F">
        <w:t>PA</w:t>
      </w:r>
      <w:r w:rsidRPr="006C7966">
        <w:t xml:space="preserve"> sends this </w:t>
      </w:r>
      <w:r w:rsidR="00046455" w:rsidRPr="00046455">
        <w:rPr>
          <w:i/>
        </w:rPr>
        <w:t>querySummaryACK</w:t>
      </w:r>
      <w:r w:rsidRPr="006C7966">
        <w:rPr>
          <w:b/>
        </w:rPr>
        <w:t xml:space="preserve"> </w:t>
      </w:r>
      <w:r w:rsidRPr="006C7966">
        <w:t xml:space="preserve">message immediately after receiving the </w:t>
      </w:r>
      <w:r w:rsidR="00046455" w:rsidRPr="00046455">
        <w:rPr>
          <w:i/>
        </w:rPr>
        <w:t>querySummary</w:t>
      </w:r>
      <w:r w:rsidRPr="006C7966">
        <w:t xml:space="preserve"> request to acknowledge to the </w:t>
      </w:r>
      <w:r w:rsidR="00522401" w:rsidRPr="00522401">
        <w:t>RA</w:t>
      </w:r>
      <w:r w:rsidRPr="006C7966">
        <w:t xml:space="preserve"> the </w:t>
      </w:r>
      <w:r w:rsidR="00046455" w:rsidRPr="00046455">
        <w:rPr>
          <w:i/>
        </w:rPr>
        <w:t>querySummary</w:t>
      </w:r>
      <w:r w:rsidRPr="006C7966">
        <w:t xml:space="preserve"> request has been accepted for processing.</w:t>
      </w:r>
      <w:r w:rsidR="00E411A9">
        <w:t xml:space="preserve"> </w:t>
      </w:r>
      <w:r w:rsidRPr="006C7966">
        <w:t xml:space="preserve">The </w:t>
      </w:r>
      <w:r w:rsidR="00046455" w:rsidRPr="00046455">
        <w:rPr>
          <w:i/>
        </w:rPr>
        <w:t>querySummaryACK</w:t>
      </w:r>
      <w:r w:rsidRPr="006C7966">
        <w:rPr>
          <w:b/>
        </w:rPr>
        <w:t xml:space="preserve"> </w:t>
      </w:r>
      <w:r w:rsidRPr="006C7966">
        <w:t>message is implemented using the generic acknowledgement message.</w:t>
      </w:r>
    </w:p>
    <w:p w14:paraId="583563AF" w14:textId="77777777" w:rsidR="001A62C0" w:rsidRPr="006C7966" w:rsidRDefault="001A62C0" w:rsidP="001A62C0"/>
    <w:p w14:paraId="133E1C19"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FE4E26" wp14:editId="3808FB7F">
            <wp:extent cx="3924300" cy="6172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0C8B7A8" w14:textId="42DB193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66</w:t>
      </w:r>
      <w:r w:rsidR="00075FC8" w:rsidRPr="006C7966">
        <w:rPr>
          <w:b/>
        </w:rPr>
        <w:fldChar w:fldCharType="end"/>
      </w:r>
      <w:r w:rsidRPr="006C7966">
        <w:rPr>
          <w:b/>
        </w:rPr>
        <w:t xml:space="preserve"> – </w:t>
      </w:r>
      <w:r w:rsidR="00046455" w:rsidRPr="00046455">
        <w:rPr>
          <w:b/>
          <w:i/>
        </w:rPr>
        <w:t>querySummaryACK</w:t>
      </w:r>
      <w:r w:rsidRPr="006C7966">
        <w:t xml:space="preserve"> </w:t>
      </w:r>
      <w:r w:rsidRPr="006C7966">
        <w:rPr>
          <w:b/>
        </w:rPr>
        <w:t>message structure.</w:t>
      </w:r>
    </w:p>
    <w:p w14:paraId="3F3A9A4C" w14:textId="77777777" w:rsidR="003C0EB2" w:rsidRDefault="001A62C0" w:rsidP="007040F7">
      <w:pPr>
        <w:spacing w:before="120"/>
      </w:pPr>
      <w:r w:rsidRPr="006C7966">
        <w:t xml:space="preserve">The </w:t>
      </w:r>
      <w:r w:rsidR="00046455" w:rsidRPr="00046455">
        <w:rPr>
          <w:i/>
        </w:rPr>
        <w:t>querySummaryACK</w:t>
      </w:r>
      <w:r w:rsidRPr="006C7966">
        <w:rPr>
          <w:b/>
        </w:rPr>
        <w:t xml:space="preserve"> </w:t>
      </w:r>
      <w:r w:rsidRPr="006C7966">
        <w:t>message has no parameters as all relevant information is carried in the NSI CS header structure.</w:t>
      </w:r>
    </w:p>
    <w:p w14:paraId="463E2F86" w14:textId="77777777" w:rsidR="001A62C0" w:rsidRPr="006C7966" w:rsidRDefault="001A62C0" w:rsidP="001A62C0"/>
    <w:p w14:paraId="5AB20052" w14:textId="77777777" w:rsidR="001A62C0" w:rsidRPr="006C7966" w:rsidRDefault="00075FC8" w:rsidP="00722458">
      <w:pPr>
        <w:pStyle w:val="Heading4"/>
      </w:pPr>
      <w:bookmarkStart w:id="808" w:name="_Ref358384438"/>
      <w:r w:rsidRPr="007040F7">
        <w:rPr>
          <w:iCs/>
        </w:rPr>
        <w:t>Confirmation</w:t>
      </w:r>
      <w:r w:rsidR="001A62C0" w:rsidRPr="006C7966">
        <w:rPr>
          <w:iCs/>
          <w:color w:val="808080" w:themeColor="text1" w:themeTint="7F"/>
        </w:rPr>
        <w:t xml:space="preserve">: </w:t>
      </w:r>
      <w:r w:rsidRPr="007040F7">
        <w:rPr>
          <w:i/>
        </w:rPr>
        <w:t>querySummaryConfirmed</w:t>
      </w:r>
      <w:bookmarkEnd w:id="808"/>
    </w:p>
    <w:p w14:paraId="79C31F0E" w14:textId="77777777" w:rsidR="001A62C0" w:rsidRPr="006C7966" w:rsidRDefault="001A62C0" w:rsidP="001A62C0">
      <w:r w:rsidRPr="006C7966">
        <w:t xml:space="preserve">This </w:t>
      </w:r>
      <w:r w:rsidR="00046455" w:rsidRPr="00046455">
        <w:rPr>
          <w:i/>
        </w:rPr>
        <w:t>querySummaryConfirmed</w:t>
      </w:r>
      <w:r w:rsidRPr="006C7966">
        <w:t xml:space="preserve"> message is sent from the </w:t>
      </w:r>
      <w:r w:rsidR="00E7277F" w:rsidRPr="00E7277F">
        <w:t>PA</w:t>
      </w:r>
      <w:r w:rsidRPr="006C7966">
        <w:t xml:space="preserve"> to </w:t>
      </w:r>
      <w:r w:rsidR="00522401" w:rsidRPr="00522401">
        <w:t>RA</w:t>
      </w:r>
      <w:r w:rsidRPr="006C7966">
        <w:t xml:space="preserve"> as an indication of a successful </w:t>
      </w:r>
      <w:r w:rsidR="00046455" w:rsidRPr="00046455">
        <w:rPr>
          <w:i/>
        </w:rPr>
        <w:t>querySummary</w:t>
      </w:r>
      <w:r w:rsidRPr="006C7966">
        <w:t xml:space="preserve"> operation. This is in response to an original </w:t>
      </w:r>
      <w:r w:rsidR="00046455" w:rsidRPr="00046455">
        <w:rPr>
          <w:i/>
        </w:rPr>
        <w:t>querySummary</w:t>
      </w:r>
      <w:r w:rsidRPr="006C7966">
        <w:t xml:space="preserve"> request from the associated </w:t>
      </w:r>
      <w:r w:rsidR="00522401" w:rsidRPr="00522401">
        <w:t>RA</w:t>
      </w:r>
      <w:r w:rsidRPr="006C7966">
        <w:t>.</w:t>
      </w:r>
    </w:p>
    <w:p w14:paraId="4D8B510C" w14:textId="77777777" w:rsidR="001A62C0" w:rsidRPr="006C7966" w:rsidRDefault="001A62C0" w:rsidP="001A62C0"/>
    <w:p w14:paraId="74B12807"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BA4FBFF" wp14:editId="13643CB5">
            <wp:extent cx="4739640" cy="693420"/>
            <wp:effectExtent l="0" t="0" r="10160" b="0"/>
            <wp:docPr id="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4B59793F" w14:textId="08E9DD6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67</w:t>
      </w:r>
      <w:r w:rsidR="00075FC8" w:rsidRPr="006C7966">
        <w:rPr>
          <w:b/>
        </w:rPr>
        <w:fldChar w:fldCharType="end"/>
      </w:r>
      <w:r w:rsidRPr="006C7966">
        <w:rPr>
          <w:b/>
        </w:rPr>
        <w:t xml:space="preserve"> – </w:t>
      </w:r>
      <w:r w:rsidR="00046455" w:rsidRPr="00046455">
        <w:rPr>
          <w:b/>
          <w:i/>
        </w:rPr>
        <w:t>querySummaryConfirmed</w:t>
      </w:r>
      <w:r w:rsidRPr="006C7966">
        <w:rPr>
          <w:b/>
        </w:rPr>
        <w:t xml:space="preserve"> message structure.</w:t>
      </w:r>
    </w:p>
    <w:p w14:paraId="428D4485" w14:textId="77777777" w:rsidR="008D1D6E" w:rsidRDefault="008D1D6E" w:rsidP="001A62C0">
      <w:pPr>
        <w:spacing w:before="120" w:after="120"/>
        <w:rPr>
          <w:b/>
          <w:i/>
          <w:iCs/>
          <w:color w:val="808080" w:themeColor="text1" w:themeTint="7F"/>
          <w:u w:val="single"/>
        </w:rPr>
      </w:pPr>
    </w:p>
    <w:p w14:paraId="408A8B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E2860EB" w14:textId="77777777" w:rsidR="001A62C0" w:rsidRPr="006C7966" w:rsidRDefault="001A62C0" w:rsidP="001A62C0">
      <w:r w:rsidRPr="006C7966">
        <w:t xml:space="preserve">The </w:t>
      </w:r>
      <w:r w:rsidR="00046455" w:rsidRPr="00046455">
        <w:rPr>
          <w:i/>
        </w:rPr>
        <w:t>querySummaryConfirmed</w:t>
      </w:r>
      <w:r w:rsidRPr="006C7966">
        <w:t xml:space="preserve"> message has the following parameters:</w:t>
      </w:r>
    </w:p>
    <w:p w14:paraId="0E1AD737"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08376B4C" w14:textId="77777777">
        <w:tc>
          <w:tcPr>
            <w:tcW w:w="2410" w:type="dxa"/>
            <w:shd w:val="clear" w:color="auto" w:fill="A7CAFF"/>
          </w:tcPr>
          <w:p w14:paraId="36BF032A"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8E94636"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745E00EB" w14:textId="77777777">
        <w:tc>
          <w:tcPr>
            <w:tcW w:w="2410" w:type="dxa"/>
          </w:tcPr>
          <w:p w14:paraId="511C08BE"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3B883B7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55563C85"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46</w:t>
      </w:r>
      <w:r w:rsidR="00075FC8" w:rsidRPr="006C7966">
        <w:rPr>
          <w:b/>
        </w:rPr>
        <w:fldChar w:fldCharType="end"/>
      </w:r>
      <w:r w:rsidRPr="006C7966">
        <w:rPr>
          <w:b/>
        </w:rPr>
        <w:t xml:space="preserve"> </w:t>
      </w:r>
      <w:r w:rsidR="00046455" w:rsidRPr="00046455">
        <w:rPr>
          <w:b/>
          <w:i/>
        </w:rPr>
        <w:t>querySummaryConfirmed</w:t>
      </w:r>
      <w:r w:rsidRPr="006C7966">
        <w:rPr>
          <w:b/>
        </w:rPr>
        <w:t xml:space="preserve"> message parameters</w:t>
      </w:r>
    </w:p>
    <w:p w14:paraId="3B89A82A" w14:textId="6C53FD0D" w:rsidR="009B0E46" w:rsidRPr="008E0367" w:rsidRDefault="009B0E46" w:rsidP="008E0367">
      <w:pPr>
        <w:spacing w:before="120" w:after="120"/>
      </w:pPr>
      <w:r w:rsidRPr="008E0367">
        <w:t xml:space="preserve">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w:t>
      </w:r>
      <w:r w:rsidRPr="00B843B6">
        <w:t>versioned reservation criteria.</w:t>
      </w:r>
    </w:p>
    <w:p w14:paraId="2B0533EB" w14:textId="77777777" w:rsidR="009B0E46" w:rsidRPr="006C7966" w:rsidRDefault="009B0E46" w:rsidP="001A62C0">
      <w:pPr>
        <w:spacing w:before="120" w:after="120"/>
        <w:jc w:val="center"/>
      </w:pPr>
    </w:p>
    <w:p w14:paraId="685C8B9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4164E2F2" w14:textId="02FCFCE2" w:rsidR="001A62C0" w:rsidRPr="006C7966" w:rsidRDefault="001A62C0" w:rsidP="001A62C0">
      <w:r w:rsidRPr="006C7966">
        <w:t xml:space="preserve">If the </w:t>
      </w:r>
      <w:r w:rsidR="00046455" w:rsidRPr="00046455">
        <w:rPr>
          <w:i/>
        </w:rPr>
        <w:t>querySummaryConfirmed</w:t>
      </w:r>
      <w:r w:rsidRPr="006C7966">
        <w:t xml:space="preserve"> operation is successful, a </w:t>
      </w:r>
      <w:r w:rsidR="00046455" w:rsidRPr="00046455">
        <w:rPr>
          <w:i/>
        </w:rPr>
        <w:t>querySummaryConfirmedACK</w:t>
      </w:r>
      <w:r w:rsidRPr="006C7966">
        <w:rPr>
          <w:b/>
        </w:rPr>
        <w:t xml:space="preserve"> </w:t>
      </w:r>
      <w:r w:rsidRPr="006C7966">
        <w:t xml:space="preserve">message is returned, otherwise a </w:t>
      </w:r>
      <w:r w:rsidR="00E7277F" w:rsidRPr="00046455">
        <w:rPr>
          <w:i/>
        </w:rPr>
        <w:t>serviceException</w:t>
      </w:r>
      <w:r w:rsidRPr="006C7966">
        <w:t xml:space="preserve"> is returned.</w:t>
      </w:r>
      <w:r w:rsidR="00E411A9">
        <w:t xml:space="preserve"> </w:t>
      </w:r>
      <w:r w:rsidRPr="006C7966">
        <w:t>A</w:t>
      </w:r>
      <w:r w:rsidR="0058451C">
        <w:t>n</w:t>
      </w:r>
      <w:r w:rsidRPr="006C7966">
        <w:t xml:space="preserve"> </w:t>
      </w:r>
      <w:r w:rsidR="00522401" w:rsidRPr="00522401">
        <w:t>RA</w:t>
      </w:r>
      <w:r w:rsidRPr="006C7966">
        <w:t xml:space="preserve"> sends this </w:t>
      </w:r>
      <w:r w:rsidR="00046455" w:rsidRPr="00046455">
        <w:rPr>
          <w:i/>
        </w:rPr>
        <w:t>querySummaryConfirmedACK</w:t>
      </w:r>
      <w:r w:rsidRPr="006C7966">
        <w:rPr>
          <w:b/>
        </w:rPr>
        <w:t xml:space="preserve"> </w:t>
      </w:r>
      <w:r w:rsidRPr="006C7966">
        <w:t xml:space="preserve">message immediately after receiving the </w:t>
      </w:r>
      <w:r w:rsidR="00046455" w:rsidRPr="00046455">
        <w:rPr>
          <w:i/>
        </w:rPr>
        <w:t>querySummaryConfirmed</w:t>
      </w:r>
      <w:r w:rsidRPr="006C7966">
        <w:t xml:space="preserve"> request to acknowledge to the </w:t>
      </w:r>
      <w:r w:rsidR="00E7277F" w:rsidRPr="00E7277F">
        <w:t>PA</w:t>
      </w:r>
      <w:r w:rsidRPr="006C7966">
        <w:t xml:space="preserve"> the </w:t>
      </w:r>
      <w:r w:rsidR="00046455" w:rsidRPr="00046455">
        <w:rPr>
          <w:i/>
        </w:rPr>
        <w:t>querySummaryConfirmed</w:t>
      </w:r>
      <w:r w:rsidRPr="006C7966">
        <w:t xml:space="preserve"> request has been accepted for processing.</w:t>
      </w:r>
      <w:r w:rsidR="00E411A9">
        <w:t xml:space="preserve"> </w:t>
      </w:r>
      <w:r w:rsidRPr="006C7966">
        <w:t xml:space="preserve">The </w:t>
      </w:r>
      <w:r w:rsidR="00046455" w:rsidRPr="00046455">
        <w:rPr>
          <w:i/>
        </w:rPr>
        <w:t>querySummaryConfirmedACK</w:t>
      </w:r>
      <w:r w:rsidRPr="006C7966">
        <w:rPr>
          <w:b/>
        </w:rPr>
        <w:t xml:space="preserve"> </w:t>
      </w:r>
      <w:r w:rsidRPr="006C7966">
        <w:t>message is implemented using the generic acknowledgement message.</w:t>
      </w:r>
    </w:p>
    <w:p w14:paraId="566340BE" w14:textId="77777777" w:rsidR="001A62C0" w:rsidRPr="006C7966" w:rsidRDefault="001A62C0" w:rsidP="001A62C0"/>
    <w:p w14:paraId="38B7A94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0779A1C8" wp14:editId="604027B5">
            <wp:extent cx="3924300" cy="72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78E57349" w14:textId="3E7E0C4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68</w:t>
      </w:r>
      <w:r w:rsidR="00075FC8" w:rsidRPr="006C7966">
        <w:rPr>
          <w:b/>
        </w:rPr>
        <w:fldChar w:fldCharType="end"/>
      </w:r>
      <w:r w:rsidRPr="006C7966">
        <w:rPr>
          <w:b/>
        </w:rPr>
        <w:t xml:space="preserve"> – </w:t>
      </w:r>
      <w:r w:rsidR="00046455" w:rsidRPr="00046455">
        <w:rPr>
          <w:b/>
          <w:i/>
        </w:rPr>
        <w:t>querySummaryConfirmedACK</w:t>
      </w:r>
      <w:r w:rsidRPr="006C7966">
        <w:rPr>
          <w:b/>
        </w:rPr>
        <w:t xml:space="preserve"> message structure.</w:t>
      </w:r>
    </w:p>
    <w:p w14:paraId="1584B2B4" w14:textId="77777777" w:rsidR="001A62C0" w:rsidRPr="006C7966" w:rsidRDefault="001A62C0" w:rsidP="001A62C0">
      <w:r w:rsidRPr="006C7966">
        <w:t xml:space="preserve">The </w:t>
      </w:r>
      <w:r w:rsidR="00046455" w:rsidRPr="00046455">
        <w:rPr>
          <w:i/>
        </w:rPr>
        <w:t>querySummaryConfirmedACK</w:t>
      </w:r>
      <w:r w:rsidRPr="006C7966">
        <w:rPr>
          <w:b/>
        </w:rPr>
        <w:t xml:space="preserve"> </w:t>
      </w:r>
      <w:r w:rsidRPr="006C7966">
        <w:t>message has no parameters as all relevant information is carried in the NSI CS header structure.</w:t>
      </w:r>
    </w:p>
    <w:p w14:paraId="1EC86E8C" w14:textId="77777777" w:rsidR="001F72C4" w:rsidRPr="007040F7" w:rsidRDefault="00075FC8" w:rsidP="00B22F2D">
      <w:pPr>
        <w:pStyle w:val="Heading4"/>
        <w:rPr>
          <w:i/>
          <w:iCs/>
          <w:color w:val="808080" w:themeColor="text1" w:themeTint="7F"/>
        </w:rPr>
      </w:pPr>
      <w:r w:rsidRPr="007040F7">
        <w:rPr>
          <w:i/>
        </w:rPr>
        <w:t>Error</w:t>
      </w:r>
    </w:p>
    <w:p w14:paraId="0A45AB75" w14:textId="76929455" w:rsidR="001F72C4" w:rsidRPr="006C7966" w:rsidRDefault="001F72C4" w:rsidP="001F72C4">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046455">
        <w:rPr>
          <w:i/>
        </w:rPr>
        <w:t>querySummary</w:t>
      </w:r>
      <w:r w:rsidRPr="006C7966">
        <w:t xml:space="preserve"> operation failure. This is in response to an original </w:t>
      </w:r>
      <w:r w:rsidRPr="00046455">
        <w:rPr>
          <w:i/>
        </w:rPr>
        <w:t>querySummary</w:t>
      </w:r>
      <w:r w:rsidRPr="006C7966">
        <w:t xml:space="preserve"> request from the associated </w:t>
      </w:r>
      <w:r w:rsidRPr="00522401">
        <w:t>RA</w:t>
      </w:r>
      <w:r w:rsidRPr="006C7966">
        <w:t>.</w:t>
      </w:r>
      <w:r w:rsidR="00E411A9">
        <w:t xml:space="preserve"> </w:t>
      </w:r>
      <w:r w:rsidRPr="006C7966">
        <w:t xml:space="preserve">It is important to note that a </w:t>
      </w:r>
      <w:r w:rsidRPr="00046455">
        <w:rPr>
          <w:i/>
        </w:rPr>
        <w:t>querySummary</w:t>
      </w:r>
      <w:r w:rsidRPr="006C7966">
        <w:t xml:space="preserve"> operation that results in no matching re</w:t>
      </w:r>
      <w:r>
        <w:t xml:space="preserve">servations does not result in an error </w:t>
      </w:r>
      <w:r w:rsidRPr="006C7966">
        <w:t>message, but instead a</w:t>
      </w:r>
      <w:r w:rsidRPr="006C7966">
        <w:rPr>
          <w:b/>
        </w:rPr>
        <w:t xml:space="preserve"> </w:t>
      </w:r>
      <w:r w:rsidRPr="00046455">
        <w:rPr>
          <w:i/>
        </w:rPr>
        <w:t>querySummaryConfirmed</w:t>
      </w:r>
      <w:r w:rsidRPr="006C7966">
        <w:rPr>
          <w:b/>
        </w:rPr>
        <w:t xml:space="preserve">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2DCF5CA1" w14:textId="77777777" w:rsidR="001A62C0" w:rsidRPr="006C7966" w:rsidRDefault="001A62C0" w:rsidP="001A62C0"/>
    <w:p w14:paraId="07215E04" w14:textId="77777777" w:rsidR="001A62C0" w:rsidRPr="006C7966" w:rsidRDefault="00046455" w:rsidP="00722458">
      <w:pPr>
        <w:pStyle w:val="Heading3"/>
      </w:pPr>
      <w:bookmarkStart w:id="809" w:name="_Toc232679067"/>
      <w:bookmarkStart w:id="810" w:name="_Toc437518648"/>
      <w:r w:rsidRPr="008E0367">
        <w:rPr>
          <w:i/>
        </w:rPr>
        <w:t>querySummary</w:t>
      </w:r>
      <w:r w:rsidR="00791A95" w:rsidRPr="008E0367">
        <w:rPr>
          <w:i/>
        </w:rPr>
        <w:t>Sync</w:t>
      </w:r>
      <w:r w:rsidR="001A62C0" w:rsidRPr="006C7966">
        <w:t xml:space="preserve"> message elements</w:t>
      </w:r>
      <w:bookmarkEnd w:id="809"/>
      <w:bookmarkEnd w:id="810"/>
    </w:p>
    <w:p w14:paraId="2620648B" w14:textId="692CFA7A" w:rsidR="001A62C0" w:rsidRPr="00116A6C" w:rsidRDefault="001A62C0" w:rsidP="001A62C0">
      <w:r w:rsidRPr="00116A6C">
        <w:t xml:space="preserve">The </w:t>
      </w:r>
      <w:r w:rsidR="00046455" w:rsidRPr="00116A6C">
        <w:rPr>
          <w:i/>
        </w:rPr>
        <w:t>querySummary</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on the </w:t>
      </w:r>
      <w:r w:rsidR="00E7277F" w:rsidRPr="00116A6C">
        <w:t>PA</w:t>
      </w:r>
      <w:r w:rsidRPr="00116A6C">
        <w:t>.</w:t>
      </w:r>
      <w:r w:rsidR="00E411A9">
        <w:t xml:space="preserve"> </w:t>
      </w:r>
      <w:r w:rsidRPr="00116A6C">
        <w:t xml:space="preserve">Unlike the </w:t>
      </w:r>
      <w:r w:rsidR="00046455" w:rsidRPr="00116A6C">
        <w:rPr>
          <w:i/>
        </w:rPr>
        <w:t>querySummary</w:t>
      </w:r>
      <w:r w:rsidRPr="00116A6C">
        <w:t xml:space="preserve"> operation, the </w:t>
      </w:r>
      <w:r w:rsidR="00046455" w:rsidRPr="00116A6C">
        <w:rPr>
          <w:i/>
        </w:rPr>
        <w:t>querySummary</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querySummarySyncConfirmed</w:t>
      </w:r>
      <w:r w:rsidRPr="00116A6C">
        <w:t xml:space="preserve"> will be returned in response to the request once the query has</w:t>
      </w:r>
      <w:r w:rsidRPr="006C7966">
        <w:t xml:space="preserve"> completed.</w:t>
      </w:r>
      <w:r w:rsidR="00E411A9">
        <w:t xml:space="preserve"> </w:t>
      </w:r>
      <w:r w:rsidRPr="006C7966">
        <w:t xml:space="preserve">A </w:t>
      </w:r>
      <w:r w:rsidR="00116A6C" w:rsidRPr="00116A6C">
        <w:rPr>
          <w:i/>
        </w:rPr>
        <w:t>querySummarySyncFailed</w:t>
      </w:r>
      <w:r w:rsidRPr="006C7966">
        <w:t xml:space="preserve"> message will be sent in response if a processing error </w:t>
      </w:r>
      <w:r w:rsidRPr="00116A6C">
        <w:t>has occurred.</w:t>
      </w:r>
      <w:r w:rsidR="00E411A9">
        <w:t xml:space="preserve"> </w:t>
      </w:r>
      <w:r w:rsidRPr="00116A6C">
        <w:t xml:space="preserve">These responses will be returned directly in the SOAP response to the </w:t>
      </w:r>
      <w:r w:rsidR="00046455" w:rsidRPr="00116A6C">
        <w:rPr>
          <w:i/>
        </w:rPr>
        <w:t>querySummary</w:t>
      </w:r>
      <w:r w:rsidR="00791A95" w:rsidRPr="00116A6C">
        <w:rPr>
          <w:i/>
        </w:rPr>
        <w:t>Sync</w:t>
      </w:r>
      <w:r w:rsidRPr="00116A6C">
        <w:t xml:space="preserve"> message.</w:t>
      </w:r>
      <w:r w:rsidR="00E411A9">
        <w:t xml:space="preserve"> </w:t>
      </w:r>
      <w:r w:rsidRPr="00116A6C">
        <w:t xml:space="preserve">Other than the synchronous transport interactions, the </w:t>
      </w:r>
      <w:r w:rsidR="00046455" w:rsidRPr="00116A6C">
        <w:rPr>
          <w:i/>
        </w:rPr>
        <w:t>querySummary</w:t>
      </w:r>
      <w:r w:rsidR="00791A95" w:rsidRPr="00116A6C">
        <w:rPr>
          <w:i/>
        </w:rPr>
        <w:t>Sync</w:t>
      </w:r>
      <w:r w:rsidRPr="00116A6C">
        <w:t xml:space="preserve"> is identical to the </w:t>
      </w:r>
      <w:r w:rsidR="00046455" w:rsidRPr="00116A6C">
        <w:rPr>
          <w:i/>
        </w:rPr>
        <w:t>querySummary</w:t>
      </w:r>
      <w:r w:rsidRPr="00116A6C">
        <w:t xml:space="preserve"> operation.</w:t>
      </w:r>
    </w:p>
    <w:p w14:paraId="43BDFEF7"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25"/>
        <w:gridCol w:w="1060"/>
        <w:gridCol w:w="2268"/>
        <w:gridCol w:w="2835"/>
        <w:gridCol w:w="1660"/>
      </w:tblGrid>
      <w:tr w:rsidR="001F72C4" w:rsidRPr="006C7966" w14:paraId="47551B6F" w14:textId="77777777">
        <w:tc>
          <w:tcPr>
            <w:tcW w:w="925" w:type="dxa"/>
            <w:shd w:val="clear" w:color="auto" w:fill="99CCFF"/>
          </w:tcPr>
          <w:p w14:paraId="6AEB14BB"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60" w:type="dxa"/>
            <w:shd w:val="clear" w:color="auto" w:fill="99CCFF"/>
          </w:tcPr>
          <w:p w14:paraId="57874351"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7B2E5E27"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835" w:type="dxa"/>
            <w:shd w:val="clear" w:color="auto" w:fill="99CCFF"/>
          </w:tcPr>
          <w:p w14:paraId="3CDEF54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507583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F72C4" w:rsidRPr="006C7966" w14:paraId="5F26A27A" w14:textId="77777777">
        <w:tc>
          <w:tcPr>
            <w:tcW w:w="925" w:type="dxa"/>
          </w:tcPr>
          <w:p w14:paraId="270A56B4"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60" w:type="dxa"/>
          </w:tcPr>
          <w:p w14:paraId="52AD0803"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68" w:type="dxa"/>
          </w:tcPr>
          <w:p w14:paraId="53194603" w14:textId="77777777" w:rsidR="001A62C0" w:rsidRPr="006C7966" w:rsidRDefault="00046455" w:rsidP="001A62C0">
            <w:pPr>
              <w:ind w:left="113"/>
              <w:rPr>
                <w:rFonts w:eastAsia="Times New Roman"/>
                <w:sz w:val="16"/>
                <w:szCs w:val="16"/>
              </w:rPr>
            </w:pPr>
            <w:r w:rsidRPr="00046455">
              <w:rPr>
                <w:rFonts w:eastAsia="Times New Roman"/>
                <w:i/>
                <w:sz w:val="16"/>
                <w:szCs w:val="16"/>
              </w:rPr>
              <w:t>querySummary</w:t>
            </w:r>
            <w:r w:rsidR="00791A95" w:rsidRPr="00791A95">
              <w:rPr>
                <w:rFonts w:eastAsia="Times New Roman"/>
                <w:i/>
                <w:sz w:val="16"/>
                <w:szCs w:val="16"/>
              </w:rPr>
              <w:t>Sync</w:t>
            </w:r>
          </w:p>
        </w:tc>
        <w:tc>
          <w:tcPr>
            <w:tcW w:w="2835" w:type="dxa"/>
          </w:tcPr>
          <w:p w14:paraId="0B9FC2A6" w14:textId="77777777" w:rsidR="001A62C0" w:rsidRPr="006C7966" w:rsidRDefault="00116A6C" w:rsidP="001A62C0">
            <w:pPr>
              <w:ind w:left="113"/>
              <w:rPr>
                <w:rFonts w:eastAsia="Times New Roman"/>
                <w:sz w:val="16"/>
                <w:szCs w:val="16"/>
              </w:rPr>
            </w:pPr>
            <w:r w:rsidRPr="00116A6C">
              <w:rPr>
                <w:rFonts w:eastAsia="Times New Roman"/>
                <w:i/>
                <w:sz w:val="16"/>
                <w:szCs w:val="16"/>
              </w:rPr>
              <w:t>querySummarySyncConfirmed</w:t>
            </w:r>
          </w:p>
        </w:tc>
        <w:tc>
          <w:tcPr>
            <w:tcW w:w="1660" w:type="dxa"/>
          </w:tcPr>
          <w:p w14:paraId="0AFB20D1" w14:textId="77777777" w:rsidR="001A62C0" w:rsidRPr="006C7966" w:rsidRDefault="001F72C4" w:rsidP="001A62C0">
            <w:pPr>
              <w:ind w:left="113"/>
              <w:rPr>
                <w:rFonts w:eastAsia="Times New Roman"/>
                <w:sz w:val="16"/>
                <w:szCs w:val="16"/>
              </w:rPr>
            </w:pPr>
            <w:r>
              <w:rPr>
                <w:rFonts w:eastAsia="Times New Roman"/>
                <w:i/>
                <w:sz w:val="16"/>
                <w:szCs w:val="16"/>
              </w:rPr>
              <w:t>error</w:t>
            </w:r>
          </w:p>
        </w:tc>
      </w:tr>
    </w:tbl>
    <w:p w14:paraId="6834172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47</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elements</w:t>
      </w:r>
    </w:p>
    <w:p w14:paraId="31685403" w14:textId="77777777" w:rsidR="001A62C0" w:rsidRPr="006C7966" w:rsidRDefault="001A62C0" w:rsidP="00722458">
      <w:pPr>
        <w:pStyle w:val="Heading4"/>
      </w:pPr>
      <w:r w:rsidRPr="006C7966">
        <w:t xml:space="preserve">Request: </w:t>
      </w:r>
      <w:r w:rsidR="00075FC8" w:rsidRPr="007040F7">
        <w:rPr>
          <w:i/>
        </w:rPr>
        <w:t>querySummarySync</w:t>
      </w:r>
    </w:p>
    <w:p w14:paraId="25BDC97C" w14:textId="77777777" w:rsidR="002B26EC" w:rsidRDefault="001A62C0" w:rsidP="001A62C0">
      <w:r w:rsidRPr="006C7966">
        <w:t xml:space="preserve">The </w:t>
      </w:r>
      <w:r w:rsidR="00046455" w:rsidRPr="00116A6C">
        <w:rPr>
          <w:i/>
        </w:rPr>
        <w:t>querySummary</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This message can also be used as a reservation status polling mechanism.</w:t>
      </w:r>
    </w:p>
    <w:p w14:paraId="17048D04" w14:textId="77777777" w:rsidR="002B26EC" w:rsidRDefault="002B26EC" w:rsidP="001A62C0"/>
    <w:p w14:paraId="0A6BB6B5" w14:textId="38650884" w:rsidR="001A62C0" w:rsidRPr="006C7966" w:rsidRDefault="001A62C0" w:rsidP="001A62C0">
      <w:r w:rsidRPr="006C7966">
        <w:t xml:space="preserve">Elements compose a filter for specifying the reservations to return in response to the </w:t>
      </w:r>
      <w:r w:rsidR="00046455" w:rsidRPr="00116A6C">
        <w:rPr>
          <w:i/>
        </w:rPr>
        <w:t>querySummary</w:t>
      </w:r>
      <w:r w:rsidR="00791A95" w:rsidRPr="00116A6C">
        <w:rPr>
          <w:i/>
        </w:rPr>
        <w:t>Sync</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614CF965" w14:textId="77777777" w:rsidR="001A62C0" w:rsidRPr="006C7966" w:rsidRDefault="001A62C0" w:rsidP="001A62C0"/>
    <w:p w14:paraId="6108880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840317C" wp14:editId="71B716A5">
            <wp:extent cx="4396740" cy="1089660"/>
            <wp:effectExtent l="0" t="0" r="0" b="2540"/>
            <wp:docPr id="3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1F569948" w14:textId="58F53163"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69</w:t>
      </w:r>
      <w:r w:rsidR="00075FC8" w:rsidRPr="006C7966">
        <w:rPr>
          <w:b/>
        </w:rPr>
        <w:fldChar w:fldCharType="end"/>
      </w:r>
      <w:r w:rsidRPr="006C7966">
        <w:rPr>
          <w:b/>
        </w:rPr>
        <w:t xml:space="preserve"> – </w:t>
      </w:r>
      <w:r w:rsidR="00046455" w:rsidRPr="00046455">
        <w:rPr>
          <w:b/>
          <w:i/>
        </w:rPr>
        <w:t>querySummary</w:t>
      </w:r>
      <w:r w:rsidR="00791A95" w:rsidRPr="00791A95">
        <w:rPr>
          <w:b/>
          <w:i/>
        </w:rPr>
        <w:t>Sync</w:t>
      </w:r>
      <w:r w:rsidRPr="006C7966">
        <w:rPr>
          <w:b/>
        </w:rPr>
        <w:t xml:space="preserve"> request message structure.</w:t>
      </w:r>
    </w:p>
    <w:p w14:paraId="7D7C545F" w14:textId="77777777" w:rsidR="002B26EC" w:rsidRPr="006C7966" w:rsidRDefault="002B26EC" w:rsidP="001A62C0">
      <w:pPr>
        <w:spacing w:before="120" w:after="120"/>
        <w:jc w:val="center"/>
        <w:rPr>
          <w:b/>
        </w:rPr>
      </w:pPr>
    </w:p>
    <w:p w14:paraId="58432FD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48FB017" w14:textId="77777777" w:rsidR="001A62C0" w:rsidRPr="006C7966" w:rsidRDefault="001A62C0" w:rsidP="001A62C0">
      <w:r w:rsidRPr="006C7966">
        <w:t xml:space="preserve">The </w:t>
      </w:r>
      <w:r w:rsidR="00046455" w:rsidRPr="00116A6C">
        <w:rPr>
          <w:i/>
        </w:rPr>
        <w:t>querySummary</w:t>
      </w:r>
      <w:r w:rsidR="00791A95" w:rsidRPr="00116A6C">
        <w:rPr>
          <w:i/>
        </w:rPr>
        <w:t>Sync</w:t>
      </w:r>
      <w:r w:rsidRPr="006C7966">
        <w:t xml:space="preserve"> message has the following parameters:</w:t>
      </w:r>
    </w:p>
    <w:p w14:paraId="3763196E"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6D091A91" w14:textId="77777777">
        <w:tc>
          <w:tcPr>
            <w:tcW w:w="2410" w:type="dxa"/>
            <w:shd w:val="clear" w:color="auto" w:fill="A7CAFF"/>
          </w:tcPr>
          <w:p w14:paraId="6FD357D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9DDCCDE"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411691AA" w14:textId="77777777">
        <w:tc>
          <w:tcPr>
            <w:tcW w:w="2410" w:type="dxa"/>
          </w:tcPr>
          <w:p w14:paraId="114D162E"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55588C98"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7FA88CA6" w14:textId="77777777">
        <w:tc>
          <w:tcPr>
            <w:tcW w:w="2410" w:type="dxa"/>
          </w:tcPr>
          <w:p w14:paraId="19DEF68F"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9A59096"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0028CB6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48</w:t>
      </w:r>
      <w:r w:rsidR="00075FC8" w:rsidRPr="006C7966">
        <w:rPr>
          <w:b/>
        </w:rPr>
        <w:fldChar w:fldCharType="end"/>
      </w:r>
      <w:r w:rsidRPr="006C7966">
        <w:rPr>
          <w:b/>
        </w:rPr>
        <w:t xml:space="preserve"> </w:t>
      </w:r>
      <w:r w:rsidR="00046455" w:rsidRPr="00046455">
        <w:rPr>
          <w:b/>
          <w:i/>
        </w:rPr>
        <w:t>querySummary</w:t>
      </w:r>
      <w:r w:rsidR="00791A95" w:rsidRPr="00791A95">
        <w:rPr>
          <w:b/>
          <w:i/>
        </w:rPr>
        <w:t>Sync</w:t>
      </w:r>
      <w:r w:rsidRPr="006C7966">
        <w:t xml:space="preserve"> </w:t>
      </w:r>
      <w:r w:rsidRPr="006C7966">
        <w:rPr>
          <w:b/>
        </w:rPr>
        <w:t>message parameters</w:t>
      </w:r>
    </w:p>
    <w:p w14:paraId="38109F50" w14:textId="77777777" w:rsidR="001A62C0" w:rsidRPr="006C7966" w:rsidRDefault="001A62C0" w:rsidP="001A62C0"/>
    <w:p w14:paraId="70BC98E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08607A67" w14:textId="77777777" w:rsidR="00E42C32" w:rsidRDefault="00D853F0" w:rsidP="00E42C32">
      <w:pPr>
        <w:rPr>
          <w:rFonts w:ascii="Helvetica" w:hAnsi="Helvetica" w:cs="Helvetica"/>
          <w:sz w:val="24"/>
          <w:szCs w:val="24"/>
        </w:rPr>
      </w:pPr>
      <w:r w:rsidRPr="00116A6C">
        <w:t xml:space="preserve">If the </w:t>
      </w:r>
      <w:r w:rsidRPr="00116A6C">
        <w:rPr>
          <w:i/>
        </w:rPr>
        <w:t>querySummarySync</w:t>
      </w:r>
      <w:r w:rsidRPr="00116A6C">
        <w:t xml:space="preserve"> operation is successful, a </w:t>
      </w:r>
      <w:r w:rsidRPr="00116A6C">
        <w:rPr>
          <w:i/>
        </w:rPr>
        <w:t>querySummarySyncConfirmed</w:t>
      </w:r>
      <w:r w:rsidRPr="00116A6C">
        <w:t xml:space="preserve"> message is returned</w:t>
      </w:r>
      <w:r>
        <w:t xml:space="preserve"> directly in the (SOAP) reponse</w:t>
      </w:r>
      <w:r w:rsidRPr="00116A6C">
        <w:t xml:space="preserve">; otherwise a </w:t>
      </w:r>
      <w:r w:rsidRPr="00B63EDB">
        <w:t xml:space="preserve">standard </w:t>
      </w:r>
      <w:r>
        <w:rPr>
          <w:i/>
        </w:rPr>
        <w:t xml:space="preserve">error </w:t>
      </w:r>
      <w:r w:rsidRPr="00B63EDB">
        <w:t>message</w:t>
      </w:r>
      <w:r w:rsidRPr="009C463F">
        <w:t xml:space="preserve"> </w:t>
      </w:r>
      <w:r w:rsidRPr="00116A6C">
        <w:t>is returned to indicate an error in processing the query has occurred.</w:t>
      </w:r>
      <w:r w:rsidR="001A62C0" w:rsidRPr="006C7966">
        <w:rPr>
          <w:rFonts w:ascii="Helvetica" w:hAnsi="Helvetica" w:cs="Helvetica"/>
          <w:sz w:val="24"/>
          <w:szCs w:val="24"/>
        </w:rPr>
        <w:t xml:space="preserve"> </w:t>
      </w:r>
    </w:p>
    <w:p w14:paraId="75ACC234" w14:textId="77777777" w:rsidR="00E42C32" w:rsidRDefault="00E42C32" w:rsidP="001A62C0">
      <w:pPr>
        <w:jc w:val="center"/>
        <w:rPr>
          <w:rFonts w:ascii="Helvetica" w:hAnsi="Helvetica" w:cs="Helvetica"/>
          <w:sz w:val="24"/>
          <w:szCs w:val="24"/>
        </w:rPr>
      </w:pPr>
    </w:p>
    <w:p w14:paraId="567674E9" w14:textId="78447797" w:rsidR="001A62C0" w:rsidRPr="006C7966" w:rsidRDefault="001A62C0" w:rsidP="001A62C0">
      <w:pPr>
        <w:jc w:val="center"/>
      </w:pPr>
      <w:r w:rsidRPr="006C7966">
        <w:rPr>
          <w:rFonts w:ascii="Helvetica" w:hAnsi="Helvetica" w:cs="Helvetica"/>
          <w:noProof/>
          <w:sz w:val="24"/>
          <w:szCs w:val="24"/>
        </w:rPr>
        <w:drawing>
          <wp:inline distT="0" distB="0" distL="0" distR="0" wp14:anchorId="17ECA56A" wp14:editId="6C929584">
            <wp:extent cx="4739640" cy="693420"/>
            <wp:effectExtent l="0" t="0" r="10160" b="0"/>
            <wp:docPr id="3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9640" cy="693420"/>
                    </a:xfrm>
                    <a:prstGeom prst="rect">
                      <a:avLst/>
                    </a:prstGeom>
                    <a:noFill/>
                    <a:ln>
                      <a:noFill/>
                    </a:ln>
                  </pic:spPr>
                </pic:pic>
              </a:graphicData>
            </a:graphic>
          </wp:inline>
        </w:drawing>
      </w:r>
    </w:p>
    <w:p w14:paraId="196FED5B" w14:textId="5D7A8C55"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70</w:t>
      </w:r>
      <w:r w:rsidR="00075FC8" w:rsidRPr="006C7966">
        <w:rPr>
          <w:b/>
        </w:rPr>
        <w:fldChar w:fldCharType="end"/>
      </w:r>
      <w:r w:rsidRPr="006C7966">
        <w:rPr>
          <w:b/>
        </w:rPr>
        <w:t xml:space="preserve"> – </w:t>
      </w:r>
      <w:r w:rsidR="00116A6C" w:rsidRPr="00116A6C">
        <w:rPr>
          <w:b/>
          <w:i/>
        </w:rPr>
        <w:t>querySummarySyncConfirmed</w:t>
      </w:r>
      <w:r w:rsidRPr="006C7966">
        <w:rPr>
          <w:b/>
        </w:rPr>
        <w:t xml:space="preserve"> message structure.</w:t>
      </w:r>
    </w:p>
    <w:p w14:paraId="75F186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DBA8520" w14:textId="77777777" w:rsidR="001A62C0" w:rsidRPr="00116A6C" w:rsidRDefault="001A62C0" w:rsidP="001A62C0">
      <w:r w:rsidRPr="00116A6C">
        <w:t xml:space="preserve">The </w:t>
      </w:r>
      <w:r w:rsidR="00116A6C" w:rsidRPr="00116A6C">
        <w:rPr>
          <w:i/>
        </w:rPr>
        <w:t>querySummarySyncConfirmed</w:t>
      </w:r>
      <w:r w:rsidRPr="00116A6C">
        <w:t xml:space="preserve"> message has the following parameters:</w:t>
      </w:r>
    </w:p>
    <w:p w14:paraId="0792035B"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73EEE6CC" w14:textId="77777777">
        <w:tc>
          <w:tcPr>
            <w:tcW w:w="2410" w:type="dxa"/>
            <w:shd w:val="clear" w:color="auto" w:fill="A7CAFF"/>
          </w:tcPr>
          <w:p w14:paraId="07976EA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77D1080"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131BC44F" w14:textId="77777777">
        <w:tc>
          <w:tcPr>
            <w:tcW w:w="2410" w:type="dxa"/>
          </w:tcPr>
          <w:p w14:paraId="2F191A52"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7113792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B46B6FC"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49</w:t>
      </w:r>
      <w:r w:rsidR="00075FC8" w:rsidRPr="006C7966">
        <w:rPr>
          <w:b/>
        </w:rPr>
        <w:fldChar w:fldCharType="end"/>
      </w:r>
      <w:r w:rsidRPr="006C7966">
        <w:rPr>
          <w:b/>
        </w:rPr>
        <w:t xml:space="preserve"> </w:t>
      </w:r>
      <w:r w:rsidR="00116A6C" w:rsidRPr="00116A6C">
        <w:rPr>
          <w:b/>
          <w:i/>
        </w:rPr>
        <w:t>querySummarySyncConfirmed</w:t>
      </w:r>
      <w:r w:rsidRPr="006C7966">
        <w:rPr>
          <w:b/>
        </w:rPr>
        <w:t xml:space="preserve"> message parameters</w:t>
      </w:r>
    </w:p>
    <w:p w14:paraId="5C868766"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32615F01" w14:textId="77777777" w:rsidR="009B0E46" w:rsidRPr="006C7966" w:rsidRDefault="009B0E46" w:rsidP="001A62C0">
      <w:pPr>
        <w:spacing w:before="120" w:after="120"/>
        <w:jc w:val="center"/>
      </w:pPr>
    </w:p>
    <w:p w14:paraId="52E6A26F" w14:textId="77777777" w:rsidR="00BA6C52" w:rsidRPr="00B22F2D" w:rsidRDefault="00BA6C52" w:rsidP="00B22F2D">
      <w:pPr>
        <w:spacing w:before="120" w:after="120"/>
        <w:rPr>
          <w:b/>
          <w:i/>
          <w:iCs/>
          <w:color w:val="808080" w:themeColor="text1" w:themeTint="7F"/>
          <w:u w:val="single"/>
        </w:rPr>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74F261B3" w14:textId="14E0F0C6" w:rsidR="001F72C4" w:rsidRPr="006C7966" w:rsidRDefault="00BA6C52" w:rsidP="001F72C4">
      <w:r>
        <w:t>A standard</w:t>
      </w:r>
      <w:r w:rsidRPr="00116A6C">
        <w:t xml:space="preserve"> </w:t>
      </w:r>
      <w:r>
        <w:rPr>
          <w:i/>
        </w:rPr>
        <w:t>error</w:t>
      </w:r>
      <w:r w:rsidRPr="00116A6C">
        <w:t xml:space="preserve"> message is sent from the PA to RA as an indication of a </w:t>
      </w:r>
      <w:r w:rsidRPr="00B22F2D">
        <w:rPr>
          <w:i/>
        </w:rPr>
        <w:t>querySummarySync</w:t>
      </w:r>
      <w:r w:rsidRPr="00BA6C52">
        <w:rPr>
          <w:b/>
          <w:i/>
        </w:rPr>
        <w:t xml:space="preserve"> </w:t>
      </w:r>
      <w:r w:rsidRPr="00116A6C">
        <w:t xml:space="preserve">operation failure. This is in response to an original </w:t>
      </w:r>
      <w:r w:rsidRPr="00BC3052">
        <w:rPr>
          <w:i/>
        </w:rPr>
        <w:t>querySummarySync</w:t>
      </w:r>
      <w:r w:rsidRPr="00BA6C52">
        <w:rPr>
          <w:b/>
          <w:i/>
        </w:rPr>
        <w:t xml:space="preserve"> </w:t>
      </w:r>
      <w:r w:rsidRPr="00116A6C">
        <w:t>request from the associated RA, and will be returned as a SOAP fault in original request.</w:t>
      </w:r>
      <w:r w:rsidR="00E411A9">
        <w:t xml:space="preserve"> </w:t>
      </w:r>
      <w:r w:rsidRPr="00116A6C">
        <w:t xml:space="preserve">It is important to note that a </w:t>
      </w:r>
      <w:r w:rsidRPr="00BC3052">
        <w:rPr>
          <w:i/>
        </w:rPr>
        <w:t>querySummarySync</w:t>
      </w:r>
      <w:r w:rsidRPr="00BA6C52">
        <w:rPr>
          <w:b/>
          <w:i/>
        </w:rPr>
        <w:t xml:space="preserve"> </w:t>
      </w:r>
      <w:r w:rsidRPr="00116A6C">
        <w:t xml:space="preserve">operation that results in no matching </w:t>
      </w:r>
      <w:r w:rsidR="008575E0">
        <w:t>reservations</w:t>
      </w:r>
      <w:r w:rsidRPr="00116A6C">
        <w:t xml:space="preserve"> does not result in a </w:t>
      </w:r>
      <w:r>
        <w:rPr>
          <w:i/>
        </w:rPr>
        <w:t>error</w:t>
      </w:r>
      <w:r w:rsidRPr="00116A6C">
        <w:t xml:space="preserve"> message, but instead a </w:t>
      </w:r>
      <w:r w:rsidR="008575E0" w:rsidRPr="00BC3052">
        <w:rPr>
          <w:i/>
        </w:rPr>
        <w:t>querySummarySync</w:t>
      </w:r>
      <w:r w:rsidR="008575E0">
        <w:rPr>
          <w:i/>
        </w:rPr>
        <w:t>Confirmed</w:t>
      </w:r>
      <w:r w:rsidR="008575E0" w:rsidRPr="00BA6C52">
        <w:rPr>
          <w:b/>
          <w:i/>
        </w:rPr>
        <w:t xml:space="preserve"> </w:t>
      </w:r>
      <w:r w:rsidRPr="00116A6C">
        <w:t>with an empty list.</w:t>
      </w:r>
      <w:r w:rsidR="00E411A9">
        <w:t xml:space="preserve"> </w:t>
      </w:r>
      <w:r w:rsidR="001F72C4">
        <w:t xml:space="preserve">This error message follows that standard error flow defined in section </w:t>
      </w:r>
      <w:r w:rsidR="00075FC8">
        <w:fldChar w:fldCharType="begin"/>
      </w:r>
      <w:r w:rsidR="001F72C4">
        <w:instrText xml:space="preserve"> REF _Ref240636006 \r \h </w:instrText>
      </w:r>
      <w:r w:rsidR="00075FC8">
        <w:fldChar w:fldCharType="separate"/>
      </w:r>
      <w:r w:rsidR="00D5423B">
        <w:t>8.4.8</w:t>
      </w:r>
      <w:r w:rsidR="00075FC8">
        <w:fldChar w:fldCharType="end"/>
      </w:r>
      <w:r w:rsidR="001F72C4">
        <w:t>.</w:t>
      </w:r>
    </w:p>
    <w:p w14:paraId="0368E904" w14:textId="77777777" w:rsidR="001A62C0" w:rsidRPr="006C7966" w:rsidRDefault="001A62C0" w:rsidP="001A62C0"/>
    <w:p w14:paraId="6ABFF9A5" w14:textId="77777777" w:rsidR="001A62C0" w:rsidRPr="006C7966" w:rsidRDefault="00075FC8" w:rsidP="00722458">
      <w:pPr>
        <w:pStyle w:val="Heading3"/>
      </w:pPr>
      <w:bookmarkStart w:id="811" w:name="_Toc355354867"/>
      <w:bookmarkStart w:id="812" w:name="_Toc232679068"/>
      <w:bookmarkStart w:id="813" w:name="_Toc437518649"/>
      <w:r w:rsidRPr="007040F7">
        <w:rPr>
          <w:i/>
        </w:rPr>
        <w:t>queryRecursive</w:t>
      </w:r>
      <w:r w:rsidR="001A62C0" w:rsidRPr="006C7966">
        <w:t xml:space="preserve"> message elements</w:t>
      </w:r>
      <w:bookmarkEnd w:id="811"/>
      <w:bookmarkEnd w:id="812"/>
      <w:bookmarkEnd w:id="813"/>
    </w:p>
    <w:p w14:paraId="61D91BCF" w14:textId="77777777" w:rsidR="001A62C0" w:rsidRPr="00116A6C" w:rsidRDefault="001A62C0" w:rsidP="001A62C0">
      <w:r w:rsidRPr="00116A6C">
        <w:t xml:space="preserve">The </w:t>
      </w:r>
      <w:r w:rsidR="00116A6C" w:rsidRPr="00116A6C">
        <w:rPr>
          <w:i/>
        </w:rPr>
        <w:t>queryRecursive</w:t>
      </w:r>
      <w:r w:rsidRPr="00116A6C">
        <w:t xml:space="preserve"> message is sent from </w:t>
      </w:r>
      <w:r w:rsidR="0058451C">
        <w:t>an RA</w:t>
      </w:r>
      <w:r w:rsidRPr="00116A6C">
        <w:t xml:space="preserve"> to a </w:t>
      </w:r>
      <w:r w:rsidR="00E7277F" w:rsidRPr="00116A6C">
        <w:t>PA</w:t>
      </w:r>
      <w:r w:rsidRPr="00116A6C">
        <w:t xml:space="preserve"> to determine the status of existing reservations. The </w:t>
      </w:r>
      <w:r w:rsidR="00116A6C" w:rsidRPr="00116A6C">
        <w:rPr>
          <w:i/>
        </w:rPr>
        <w:t>queryRecursiveACK</w:t>
      </w:r>
      <w:r w:rsidRPr="00116A6C">
        <w:t xml:space="preserve"> indicates that the </w:t>
      </w:r>
      <w:r w:rsidR="00E7277F" w:rsidRPr="00116A6C">
        <w:t>PA</w:t>
      </w:r>
      <w:r w:rsidRPr="00116A6C">
        <w:t xml:space="preserve"> has accepted the </w:t>
      </w:r>
      <w:r w:rsidR="00116A6C" w:rsidRPr="00116A6C">
        <w:rPr>
          <w:i/>
        </w:rPr>
        <w:t>queryRecursive</w:t>
      </w:r>
      <w:r w:rsidRPr="00116A6C">
        <w:t xml:space="preserve"> request for processing. A </w:t>
      </w:r>
      <w:r w:rsidR="00116A6C" w:rsidRPr="00116A6C">
        <w:rPr>
          <w:i/>
        </w:rPr>
        <w:t>queryRecursiveConfirmed</w:t>
      </w:r>
      <w:r w:rsidRPr="00116A6C">
        <w:t xml:space="preserve"> or </w:t>
      </w:r>
      <w:r w:rsidR="00116A6C" w:rsidRPr="00116A6C">
        <w:rPr>
          <w:i/>
        </w:rPr>
        <w:t>queryRecursiveFailed</w:t>
      </w:r>
      <w:r w:rsidRPr="00116A6C">
        <w:t xml:space="preserve"> message will be sent asynchronously to the </w:t>
      </w:r>
      <w:r w:rsidR="00522401" w:rsidRPr="00116A6C">
        <w:t>RA</w:t>
      </w:r>
      <w:r w:rsidRPr="00116A6C">
        <w:t xml:space="preserve"> when </w:t>
      </w:r>
      <w:r w:rsidR="00116A6C" w:rsidRPr="00116A6C">
        <w:rPr>
          <w:i/>
        </w:rPr>
        <w:t>queryRecursive</w:t>
      </w:r>
      <w:r w:rsidRPr="00116A6C">
        <w:t xml:space="preserve"> processing has completed.</w:t>
      </w:r>
    </w:p>
    <w:p w14:paraId="610CD17A"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1047"/>
        <w:gridCol w:w="2203"/>
        <w:gridCol w:w="2558"/>
        <w:gridCol w:w="1806"/>
      </w:tblGrid>
      <w:tr w:rsidR="001A62C0" w:rsidRPr="006C7966" w14:paraId="4001305B" w14:textId="77777777">
        <w:tc>
          <w:tcPr>
            <w:tcW w:w="1134" w:type="dxa"/>
            <w:shd w:val="clear" w:color="auto" w:fill="99CCFF"/>
          </w:tcPr>
          <w:p w14:paraId="43CD2A22"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1047" w:type="dxa"/>
            <w:shd w:val="clear" w:color="auto" w:fill="99CCFF"/>
          </w:tcPr>
          <w:p w14:paraId="30D63B03"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03" w:type="dxa"/>
            <w:shd w:val="clear" w:color="auto" w:fill="99CCFF"/>
          </w:tcPr>
          <w:p w14:paraId="25A2A1B5"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558" w:type="dxa"/>
            <w:shd w:val="clear" w:color="auto" w:fill="99CCFF"/>
          </w:tcPr>
          <w:p w14:paraId="6B225865"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806" w:type="dxa"/>
            <w:shd w:val="clear" w:color="auto" w:fill="99CCFF"/>
          </w:tcPr>
          <w:p w14:paraId="1FA60B03"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67699A6" w14:textId="77777777">
        <w:tc>
          <w:tcPr>
            <w:tcW w:w="1134" w:type="dxa"/>
          </w:tcPr>
          <w:p w14:paraId="08A8EABA" w14:textId="77777777" w:rsidR="001A62C0" w:rsidRPr="006C7966" w:rsidRDefault="001A62C0" w:rsidP="001A62C0">
            <w:pPr>
              <w:ind w:left="113"/>
              <w:rPr>
                <w:rFonts w:eastAsia="Times New Roman"/>
                <w:sz w:val="16"/>
                <w:szCs w:val="16"/>
              </w:rPr>
            </w:pPr>
            <w:r w:rsidRPr="006C7966">
              <w:rPr>
                <w:rFonts w:eastAsia="Times New Roman"/>
                <w:sz w:val="16"/>
                <w:szCs w:val="16"/>
              </w:rPr>
              <w:t>Request</w:t>
            </w:r>
          </w:p>
        </w:tc>
        <w:tc>
          <w:tcPr>
            <w:tcW w:w="1047" w:type="dxa"/>
          </w:tcPr>
          <w:p w14:paraId="5341A8FA"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2203" w:type="dxa"/>
          </w:tcPr>
          <w:p w14:paraId="18FC5CA2"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w:t>
            </w:r>
          </w:p>
        </w:tc>
        <w:tc>
          <w:tcPr>
            <w:tcW w:w="2558" w:type="dxa"/>
          </w:tcPr>
          <w:p w14:paraId="247A7637"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queryRecursiveACK</w:t>
            </w:r>
          </w:p>
        </w:tc>
        <w:tc>
          <w:tcPr>
            <w:tcW w:w="1806" w:type="dxa"/>
          </w:tcPr>
          <w:p w14:paraId="0915DAC6"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1A62C0" w:rsidRPr="006C7966" w14:paraId="6E0B202C" w14:textId="77777777">
        <w:tc>
          <w:tcPr>
            <w:tcW w:w="1134" w:type="dxa"/>
          </w:tcPr>
          <w:p w14:paraId="2EF1463B" w14:textId="77777777" w:rsidR="001A62C0" w:rsidRPr="006C7966" w:rsidRDefault="001A62C0" w:rsidP="001A62C0">
            <w:pPr>
              <w:ind w:left="113"/>
              <w:rPr>
                <w:rFonts w:eastAsia="Times New Roman"/>
                <w:sz w:val="16"/>
                <w:szCs w:val="16"/>
              </w:rPr>
            </w:pPr>
            <w:r w:rsidRPr="006C7966">
              <w:rPr>
                <w:rFonts w:eastAsia="Times New Roman"/>
                <w:sz w:val="16"/>
                <w:szCs w:val="16"/>
              </w:rPr>
              <w:t>Confirmed</w:t>
            </w:r>
          </w:p>
        </w:tc>
        <w:tc>
          <w:tcPr>
            <w:tcW w:w="1047" w:type="dxa"/>
          </w:tcPr>
          <w:p w14:paraId="791FFF80" w14:textId="77777777" w:rsidR="001A62C0" w:rsidRPr="006C7966" w:rsidRDefault="001A62C0" w:rsidP="001A62C0">
            <w:pPr>
              <w:ind w:left="113"/>
              <w:rPr>
                <w:rFonts w:eastAsia="Times New Roman"/>
                <w:sz w:val="16"/>
                <w:szCs w:val="16"/>
              </w:rPr>
            </w:pPr>
            <w:r w:rsidRPr="006C7966">
              <w:rPr>
                <w:rFonts w:eastAsia="Times New Roman"/>
                <w:sz w:val="16"/>
                <w:szCs w:val="16"/>
              </w:rPr>
              <w:t>PA to RA</w:t>
            </w:r>
          </w:p>
        </w:tc>
        <w:tc>
          <w:tcPr>
            <w:tcW w:w="2203" w:type="dxa"/>
          </w:tcPr>
          <w:p w14:paraId="5B99C8EF"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w:t>
            </w:r>
          </w:p>
        </w:tc>
        <w:tc>
          <w:tcPr>
            <w:tcW w:w="2558" w:type="dxa"/>
          </w:tcPr>
          <w:p w14:paraId="35BE6758" w14:textId="77777777" w:rsidR="001A62C0" w:rsidRPr="006C7966" w:rsidRDefault="00116A6C" w:rsidP="001A62C0">
            <w:pPr>
              <w:ind w:left="113"/>
              <w:rPr>
                <w:rFonts w:eastAsia="Times New Roman"/>
                <w:sz w:val="16"/>
                <w:szCs w:val="16"/>
              </w:rPr>
            </w:pPr>
            <w:r w:rsidRPr="00116A6C">
              <w:rPr>
                <w:rFonts w:eastAsia="Times New Roman"/>
                <w:i/>
                <w:sz w:val="16"/>
                <w:szCs w:val="16"/>
              </w:rPr>
              <w:t>queryRecursiveConfirmedACK</w:t>
            </w:r>
          </w:p>
        </w:tc>
        <w:tc>
          <w:tcPr>
            <w:tcW w:w="1806" w:type="dxa"/>
          </w:tcPr>
          <w:p w14:paraId="648F71BC" w14:textId="77777777" w:rsidR="001A62C0" w:rsidRPr="006C7966" w:rsidRDefault="00E7277F" w:rsidP="001A62C0">
            <w:pPr>
              <w:ind w:left="113"/>
              <w:rPr>
                <w:rFonts w:eastAsia="Times New Roman"/>
                <w:sz w:val="16"/>
                <w:szCs w:val="16"/>
              </w:rPr>
            </w:pPr>
            <w:r w:rsidRPr="00E7277F">
              <w:rPr>
                <w:rFonts w:eastAsia="Times New Roman"/>
                <w:i/>
                <w:sz w:val="16"/>
                <w:szCs w:val="16"/>
              </w:rPr>
              <w:t>serviceException</w:t>
            </w:r>
          </w:p>
        </w:tc>
      </w:tr>
      <w:tr w:rsidR="00AD3EB8" w:rsidRPr="006C7966" w14:paraId="67BDF189" w14:textId="77777777">
        <w:tc>
          <w:tcPr>
            <w:tcW w:w="1134" w:type="dxa"/>
          </w:tcPr>
          <w:p w14:paraId="3BDE20E2" w14:textId="77777777" w:rsidR="00AD3EB8" w:rsidRPr="006C7966" w:rsidRDefault="00AD3EB8" w:rsidP="001A62C0">
            <w:pPr>
              <w:ind w:left="113"/>
              <w:rPr>
                <w:rFonts w:eastAsia="Times New Roman"/>
                <w:sz w:val="16"/>
                <w:szCs w:val="16"/>
              </w:rPr>
            </w:pPr>
            <w:r>
              <w:rPr>
                <w:rFonts w:eastAsia="Times New Roman"/>
                <w:sz w:val="16"/>
                <w:szCs w:val="16"/>
              </w:rPr>
              <w:t>Failed</w:t>
            </w:r>
          </w:p>
        </w:tc>
        <w:tc>
          <w:tcPr>
            <w:tcW w:w="1047" w:type="dxa"/>
          </w:tcPr>
          <w:p w14:paraId="53A06354" w14:textId="77777777" w:rsidR="00AD3EB8" w:rsidRPr="006C7966" w:rsidRDefault="00AD3EB8" w:rsidP="001A62C0">
            <w:pPr>
              <w:ind w:left="113"/>
              <w:rPr>
                <w:rFonts w:eastAsia="Times New Roman"/>
                <w:sz w:val="16"/>
                <w:szCs w:val="16"/>
              </w:rPr>
            </w:pPr>
            <w:r>
              <w:rPr>
                <w:rFonts w:eastAsia="Times New Roman"/>
                <w:sz w:val="16"/>
                <w:szCs w:val="16"/>
              </w:rPr>
              <w:t>N/A</w:t>
            </w:r>
          </w:p>
        </w:tc>
        <w:tc>
          <w:tcPr>
            <w:tcW w:w="2203" w:type="dxa"/>
          </w:tcPr>
          <w:p w14:paraId="4B0F7691"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2558" w:type="dxa"/>
          </w:tcPr>
          <w:p w14:paraId="2B44657B"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c>
          <w:tcPr>
            <w:tcW w:w="1806" w:type="dxa"/>
          </w:tcPr>
          <w:p w14:paraId="79F5DA20" w14:textId="77777777" w:rsidR="00AD3EB8" w:rsidRPr="006C7966" w:rsidRDefault="00AD3EB8" w:rsidP="001A62C0">
            <w:pPr>
              <w:ind w:left="113"/>
              <w:rPr>
                <w:rFonts w:eastAsia="Times New Roman"/>
                <w:sz w:val="16"/>
                <w:szCs w:val="16"/>
              </w:rPr>
            </w:pPr>
            <w:r w:rsidRPr="00BC3052">
              <w:rPr>
                <w:rFonts w:eastAsia="Times New Roman"/>
                <w:sz w:val="16"/>
                <w:szCs w:val="16"/>
              </w:rPr>
              <w:t>N/A</w:t>
            </w:r>
          </w:p>
        </w:tc>
      </w:tr>
      <w:tr w:rsidR="00AD3EB8" w:rsidRPr="006C7966" w14:paraId="5EBB45D2" w14:textId="77777777">
        <w:tc>
          <w:tcPr>
            <w:tcW w:w="1134" w:type="dxa"/>
          </w:tcPr>
          <w:p w14:paraId="7CE814F8" w14:textId="77777777" w:rsidR="00AD3EB8" w:rsidRPr="006C7966" w:rsidRDefault="00AD3EB8" w:rsidP="001A62C0">
            <w:pPr>
              <w:ind w:left="113"/>
              <w:rPr>
                <w:rFonts w:eastAsia="Times New Roman"/>
                <w:sz w:val="16"/>
                <w:szCs w:val="16"/>
              </w:rPr>
            </w:pPr>
            <w:r>
              <w:rPr>
                <w:rFonts w:eastAsia="Times New Roman"/>
                <w:sz w:val="16"/>
                <w:szCs w:val="16"/>
              </w:rPr>
              <w:t>Error</w:t>
            </w:r>
          </w:p>
        </w:tc>
        <w:tc>
          <w:tcPr>
            <w:tcW w:w="1047" w:type="dxa"/>
          </w:tcPr>
          <w:p w14:paraId="6E796620" w14:textId="77777777" w:rsidR="00AD3EB8" w:rsidRPr="006C7966" w:rsidRDefault="00AD3EB8" w:rsidP="001A62C0">
            <w:pPr>
              <w:ind w:left="113"/>
              <w:rPr>
                <w:rFonts w:eastAsia="Times New Roman"/>
                <w:sz w:val="16"/>
                <w:szCs w:val="16"/>
              </w:rPr>
            </w:pPr>
            <w:r>
              <w:rPr>
                <w:rFonts w:eastAsia="Times New Roman"/>
                <w:sz w:val="16"/>
                <w:szCs w:val="16"/>
              </w:rPr>
              <w:t>PA to RA</w:t>
            </w:r>
          </w:p>
        </w:tc>
        <w:tc>
          <w:tcPr>
            <w:tcW w:w="2203" w:type="dxa"/>
          </w:tcPr>
          <w:p w14:paraId="424FD987" w14:textId="77777777" w:rsidR="00AD3EB8" w:rsidRPr="00116A6C" w:rsidRDefault="00AD3EB8" w:rsidP="001A62C0">
            <w:pPr>
              <w:ind w:left="113"/>
              <w:rPr>
                <w:rFonts w:eastAsia="Times New Roman"/>
                <w:i/>
                <w:sz w:val="16"/>
                <w:szCs w:val="16"/>
              </w:rPr>
            </w:pPr>
            <w:r w:rsidRPr="00BC3052">
              <w:rPr>
                <w:rFonts w:eastAsia="Times New Roman"/>
                <w:i/>
                <w:sz w:val="16"/>
                <w:szCs w:val="16"/>
              </w:rPr>
              <w:t>error</w:t>
            </w:r>
          </w:p>
        </w:tc>
        <w:tc>
          <w:tcPr>
            <w:tcW w:w="2558" w:type="dxa"/>
          </w:tcPr>
          <w:p w14:paraId="0C58EC48" w14:textId="77777777" w:rsidR="00AD3EB8" w:rsidRPr="00116A6C" w:rsidRDefault="00AD3EB8" w:rsidP="001A62C0">
            <w:pPr>
              <w:ind w:left="113"/>
              <w:rPr>
                <w:rFonts w:eastAsia="Times New Roman"/>
                <w:i/>
                <w:sz w:val="16"/>
                <w:szCs w:val="16"/>
              </w:rPr>
            </w:pPr>
            <w:r w:rsidRPr="00BC3052">
              <w:rPr>
                <w:rFonts w:eastAsia="Times New Roman"/>
                <w:i/>
                <w:sz w:val="16"/>
                <w:szCs w:val="16"/>
              </w:rPr>
              <w:t>errorACK</w:t>
            </w:r>
          </w:p>
        </w:tc>
        <w:tc>
          <w:tcPr>
            <w:tcW w:w="1806" w:type="dxa"/>
          </w:tcPr>
          <w:p w14:paraId="4A6D50A2" w14:textId="77777777" w:rsidR="00AD3EB8" w:rsidRPr="00E7277F" w:rsidRDefault="00AD3EB8" w:rsidP="001A62C0">
            <w:pPr>
              <w:ind w:left="113"/>
              <w:rPr>
                <w:rFonts w:eastAsia="Times New Roman"/>
                <w:i/>
                <w:sz w:val="16"/>
                <w:szCs w:val="16"/>
              </w:rPr>
            </w:pPr>
            <w:r w:rsidRPr="002B03FE">
              <w:rPr>
                <w:rFonts w:eastAsia="Times New Roman"/>
                <w:i/>
                <w:sz w:val="16"/>
                <w:szCs w:val="16"/>
              </w:rPr>
              <w:t>serviceException</w:t>
            </w:r>
          </w:p>
        </w:tc>
      </w:tr>
    </w:tbl>
    <w:p w14:paraId="51726381" w14:textId="77777777" w:rsidR="001A62C0" w:rsidRPr="006C7966" w:rsidRDefault="001A62C0" w:rsidP="001A62C0">
      <w:pPr>
        <w:spacing w:before="120" w:after="120"/>
        <w:jc w:val="center"/>
        <w:rPr>
          <w:b/>
        </w:rP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50</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elements</w:t>
      </w:r>
    </w:p>
    <w:p w14:paraId="2C601A04" w14:textId="77777777" w:rsidR="001A62C0" w:rsidRPr="006C7966" w:rsidRDefault="001A62C0" w:rsidP="00722458">
      <w:pPr>
        <w:pStyle w:val="Heading4"/>
      </w:pPr>
      <w:r w:rsidRPr="006C7966">
        <w:t xml:space="preserve">Request: </w:t>
      </w:r>
      <w:r w:rsidR="00116A6C" w:rsidRPr="008E0367">
        <w:rPr>
          <w:i/>
        </w:rPr>
        <w:t>queryRecursive</w:t>
      </w:r>
    </w:p>
    <w:p w14:paraId="7DD2D03C" w14:textId="77777777" w:rsidR="001A62C0" w:rsidRPr="006C7966" w:rsidRDefault="001A62C0" w:rsidP="001A62C0">
      <w:r w:rsidRPr="006C7966">
        <w:t xml:space="preserve">The </w:t>
      </w:r>
      <w:r w:rsidR="00116A6C" w:rsidRPr="00116A6C">
        <w:rPr>
          <w:i/>
        </w:rPr>
        <w:t>queryRecursive</w:t>
      </w:r>
      <w:r w:rsidRPr="006C7966">
        <w:t xml:space="preserve"> message provides a mechanism for </w:t>
      </w:r>
      <w:r w:rsidR="0058451C">
        <w:t>an RA</w:t>
      </w:r>
      <w:r w:rsidRPr="006C7966">
        <w:t xml:space="preserve"> to query the </w:t>
      </w:r>
      <w:r w:rsidR="00E7277F" w:rsidRPr="00E7277F">
        <w:t>PA</w:t>
      </w:r>
      <w:r w:rsidRPr="006C7966">
        <w:t xml:space="preserve"> for a set of connection service reservation instances between the RA-PA pair. The returned results will be a detailed list of reservation information collected by recursively traversing the reservation tree.</w:t>
      </w:r>
    </w:p>
    <w:p w14:paraId="1B8B8443" w14:textId="77777777" w:rsidR="001A62C0" w:rsidRPr="006C7966" w:rsidRDefault="001A62C0" w:rsidP="001A62C0"/>
    <w:p w14:paraId="525DB88F" w14:textId="77777777" w:rsidR="001A62C0" w:rsidRPr="006C7966" w:rsidRDefault="001A62C0" w:rsidP="001A62C0">
      <w:r w:rsidRPr="006C7966">
        <w:t xml:space="preserve">Elements compose a filter for specifying the reservations to return in response to the </w:t>
      </w:r>
      <w:r w:rsidR="00116A6C" w:rsidRPr="00116A6C">
        <w:rPr>
          <w:i/>
        </w:rPr>
        <w:t>queryRecursive</w:t>
      </w:r>
      <w:r w:rsidRPr="006C7966">
        <w:t xml:space="preserve"> request. Querying of reservations can be performed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707E24F5" w14:textId="77777777" w:rsidR="001A62C0" w:rsidRPr="006C7966" w:rsidRDefault="001A62C0" w:rsidP="001A62C0"/>
    <w:p w14:paraId="325CB122"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4E7EEA21" wp14:editId="75E8D385">
            <wp:extent cx="4396740" cy="1089660"/>
            <wp:effectExtent l="0" t="0" r="0" b="2540"/>
            <wp:docPr id="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6740" cy="1089660"/>
                    </a:xfrm>
                    <a:prstGeom prst="rect">
                      <a:avLst/>
                    </a:prstGeom>
                    <a:noFill/>
                    <a:ln>
                      <a:noFill/>
                    </a:ln>
                  </pic:spPr>
                </pic:pic>
              </a:graphicData>
            </a:graphic>
          </wp:inline>
        </w:drawing>
      </w:r>
    </w:p>
    <w:p w14:paraId="29042F02" w14:textId="18D3BAD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71</w:t>
      </w:r>
      <w:r w:rsidR="00075FC8" w:rsidRPr="006C7966">
        <w:rPr>
          <w:b/>
        </w:rPr>
        <w:fldChar w:fldCharType="end"/>
      </w:r>
      <w:r w:rsidRPr="006C7966">
        <w:rPr>
          <w:b/>
        </w:rPr>
        <w:t xml:space="preserve"> – </w:t>
      </w:r>
      <w:r w:rsidR="00116A6C" w:rsidRPr="00116A6C">
        <w:rPr>
          <w:b/>
          <w:i/>
        </w:rPr>
        <w:t>queryRecursive</w:t>
      </w:r>
      <w:r w:rsidRPr="006C7966">
        <w:rPr>
          <w:b/>
        </w:rPr>
        <w:t xml:space="preserve"> request message structure.</w:t>
      </w:r>
    </w:p>
    <w:p w14:paraId="208C2869" w14:textId="77777777" w:rsidR="008D1D6E" w:rsidRDefault="008D1D6E" w:rsidP="001A62C0">
      <w:pPr>
        <w:spacing w:before="120" w:after="120"/>
        <w:rPr>
          <w:b/>
          <w:i/>
          <w:iCs/>
          <w:color w:val="808080" w:themeColor="text1" w:themeTint="7F"/>
          <w:u w:val="single"/>
        </w:rPr>
      </w:pPr>
    </w:p>
    <w:p w14:paraId="3BF6FEF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DA013C3" w14:textId="77777777" w:rsidR="001A62C0" w:rsidRPr="006C7966" w:rsidRDefault="001A62C0" w:rsidP="001A62C0">
      <w:r w:rsidRPr="006C7966">
        <w:t xml:space="preserve">The </w:t>
      </w:r>
      <w:r w:rsidR="00116A6C" w:rsidRPr="00116A6C">
        <w:rPr>
          <w:i/>
        </w:rPr>
        <w:t>queryRecursive</w:t>
      </w:r>
      <w:r w:rsidRPr="006C7966">
        <w:t xml:space="preserve"> message has the following parameters:</w:t>
      </w:r>
    </w:p>
    <w:p w14:paraId="5122E4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230F940A" w14:textId="77777777">
        <w:tc>
          <w:tcPr>
            <w:tcW w:w="2410" w:type="dxa"/>
            <w:shd w:val="clear" w:color="auto" w:fill="A7CAFF"/>
          </w:tcPr>
          <w:p w14:paraId="42B7FD94"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787E2AB"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30219F9C" w14:textId="77777777">
        <w:tc>
          <w:tcPr>
            <w:tcW w:w="2410" w:type="dxa"/>
          </w:tcPr>
          <w:p w14:paraId="27AEF5E9" w14:textId="77777777" w:rsidR="001A62C0" w:rsidRPr="006C7966" w:rsidRDefault="00791A95" w:rsidP="001A62C0">
            <w:pPr>
              <w:ind w:left="113"/>
              <w:rPr>
                <w:rFonts w:eastAsia="Times New Roman" w:cs="Arial"/>
                <w:b/>
                <w:sz w:val="16"/>
                <w:szCs w:val="16"/>
              </w:rPr>
            </w:pPr>
            <w:r w:rsidRPr="00791A95">
              <w:rPr>
                <w:rFonts w:eastAsia="Times New Roman" w:cs="Arial"/>
                <w:i/>
                <w:color w:val="000000"/>
                <w:sz w:val="16"/>
                <w:szCs w:val="16"/>
              </w:rPr>
              <w:t>connectionId</w:t>
            </w:r>
          </w:p>
        </w:tc>
        <w:tc>
          <w:tcPr>
            <w:tcW w:w="5953" w:type="dxa"/>
          </w:tcPr>
          <w:p w14:paraId="7E1CC0E9"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The </w:t>
            </w:r>
            <w:r w:rsidR="00E7277F" w:rsidRPr="00E7277F">
              <w:rPr>
                <w:rFonts w:eastAsia="Times New Roman" w:cs="Arial"/>
                <w:color w:val="000000"/>
                <w:sz w:val="16"/>
                <w:szCs w:val="16"/>
              </w:rPr>
              <w:t>PA</w:t>
            </w:r>
            <w:r w:rsidRPr="006C7966">
              <w:rPr>
                <w:rFonts w:eastAsia="Times New Roman" w:cs="Arial"/>
                <w:color w:val="000000"/>
                <w:sz w:val="16"/>
                <w:szCs w:val="16"/>
              </w:rPr>
              <w:t xml:space="preserve"> assigned </w:t>
            </w:r>
            <w:r w:rsidR="00791A95" w:rsidRPr="00791A95">
              <w:rPr>
                <w:rFonts w:eastAsia="Times New Roman" w:cs="Arial"/>
                <w:i/>
                <w:color w:val="000000"/>
                <w:sz w:val="16"/>
                <w:szCs w:val="16"/>
              </w:rPr>
              <w:t>connectionId</w:t>
            </w:r>
            <w:r w:rsidRPr="006C7966">
              <w:rPr>
                <w:rFonts w:eastAsia="Times New Roman" w:cs="Arial"/>
                <w:color w:val="000000"/>
                <w:sz w:val="16"/>
                <w:szCs w:val="16"/>
              </w:rPr>
              <w:t xml:space="preserve"> for this reservation. Return reservations containing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10B98551" w14:textId="77777777">
        <w:tc>
          <w:tcPr>
            <w:tcW w:w="2410" w:type="dxa"/>
          </w:tcPr>
          <w:p w14:paraId="14F4EBFB" w14:textId="77777777" w:rsidR="001A62C0" w:rsidRPr="006C7966" w:rsidRDefault="00E7277F" w:rsidP="001A62C0">
            <w:pPr>
              <w:ind w:left="113"/>
              <w:rPr>
                <w:rFonts w:eastAsia="Times New Roman" w:cs="Arial"/>
                <w:b/>
                <w:sz w:val="16"/>
                <w:szCs w:val="16"/>
              </w:rPr>
            </w:pPr>
            <w:r w:rsidRPr="00E7277F">
              <w:rPr>
                <w:rFonts w:eastAsia="Times New Roman" w:cs="Arial"/>
                <w:i/>
                <w:color w:val="000000"/>
                <w:sz w:val="16"/>
                <w:szCs w:val="16"/>
              </w:rPr>
              <w:t>globalReservationId</w:t>
            </w:r>
          </w:p>
        </w:tc>
        <w:tc>
          <w:tcPr>
            <w:tcW w:w="5953" w:type="dxa"/>
          </w:tcPr>
          <w:p w14:paraId="130DBA87" w14:textId="77777777"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An optional global reservation id that can be used to correlate individual related service reservations through the network. Return reservations containing this </w:t>
            </w:r>
            <w:r w:rsidR="00E7277F" w:rsidRPr="00E7277F">
              <w:rPr>
                <w:rFonts w:eastAsia="Times New Roman" w:cs="Arial"/>
                <w:i/>
                <w:color w:val="000000"/>
                <w:sz w:val="16"/>
                <w:szCs w:val="16"/>
              </w:rPr>
              <w:t>globalReservationId</w:t>
            </w:r>
            <w:r w:rsidRPr="006C7966">
              <w:rPr>
                <w:rFonts w:eastAsia="Times New Roman" w:cs="Arial"/>
                <w:color w:val="000000"/>
                <w:sz w:val="16"/>
                <w:szCs w:val="16"/>
              </w:rPr>
              <w:t>.</w:t>
            </w:r>
          </w:p>
        </w:tc>
      </w:tr>
    </w:tbl>
    <w:p w14:paraId="383C37B6"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51</w:t>
      </w:r>
      <w:r w:rsidR="00075FC8" w:rsidRPr="006C7966">
        <w:rPr>
          <w:b/>
        </w:rPr>
        <w:fldChar w:fldCharType="end"/>
      </w:r>
      <w:r w:rsidRPr="006C7966">
        <w:rPr>
          <w:b/>
        </w:rPr>
        <w:t xml:space="preserve"> </w:t>
      </w:r>
      <w:r w:rsidR="00116A6C" w:rsidRPr="00116A6C">
        <w:rPr>
          <w:b/>
          <w:i/>
        </w:rPr>
        <w:t>queryRecursive</w:t>
      </w:r>
      <w:r w:rsidRPr="006C7966">
        <w:t xml:space="preserve"> </w:t>
      </w:r>
      <w:r w:rsidRPr="006C7966">
        <w:rPr>
          <w:b/>
        </w:rPr>
        <w:t>message parameters</w:t>
      </w:r>
    </w:p>
    <w:p w14:paraId="79321F4D" w14:textId="77777777" w:rsidR="008D1D6E" w:rsidRDefault="008D1D6E" w:rsidP="001A62C0">
      <w:pPr>
        <w:spacing w:before="120" w:after="120"/>
        <w:rPr>
          <w:b/>
          <w:i/>
          <w:iCs/>
          <w:color w:val="808080" w:themeColor="text1" w:themeTint="7F"/>
          <w:u w:val="single"/>
        </w:rPr>
      </w:pPr>
    </w:p>
    <w:p w14:paraId="12E7B32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5DD195E5" w14:textId="18A34DDE" w:rsidR="001A62C0" w:rsidRDefault="001A62C0" w:rsidP="001A62C0">
      <w:r w:rsidRPr="00116A6C">
        <w:t xml:space="preserve">If the </w:t>
      </w:r>
      <w:r w:rsidR="00116A6C" w:rsidRPr="00116A6C">
        <w:rPr>
          <w:i/>
        </w:rPr>
        <w:t>queryRecursive</w:t>
      </w:r>
      <w:r w:rsidRPr="00116A6C">
        <w:t xml:space="preserve"> operation is successful, a </w:t>
      </w:r>
      <w:r w:rsidR="00116A6C" w:rsidRPr="00116A6C">
        <w:rPr>
          <w:i/>
        </w:rPr>
        <w:t>queryRecursiveACK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queryRecursiveACK</w:t>
      </w:r>
      <w:r w:rsidRPr="00116A6C">
        <w:t xml:space="preserve"> message immediately after receiving the </w:t>
      </w:r>
      <w:r w:rsidR="00116A6C" w:rsidRPr="00116A6C">
        <w:rPr>
          <w:i/>
        </w:rPr>
        <w:t>queryRecursive</w:t>
      </w:r>
      <w:r w:rsidRPr="00116A6C">
        <w:t xml:space="preserve"> request to acknowledge to the </w:t>
      </w:r>
      <w:r w:rsidR="00522401" w:rsidRPr="00116A6C">
        <w:t>RA</w:t>
      </w:r>
      <w:r w:rsidRPr="00116A6C">
        <w:t xml:space="preserve"> the </w:t>
      </w:r>
      <w:r w:rsidR="00116A6C" w:rsidRPr="00116A6C">
        <w:rPr>
          <w:i/>
        </w:rPr>
        <w:t>queryRecursive</w:t>
      </w:r>
      <w:r w:rsidRPr="00116A6C">
        <w:t xml:space="preserve"> request has been accepted for processing.</w:t>
      </w:r>
      <w:r w:rsidR="00E411A9">
        <w:t xml:space="preserve"> </w:t>
      </w:r>
      <w:r w:rsidRPr="00116A6C">
        <w:t xml:space="preserve">The </w:t>
      </w:r>
      <w:r w:rsidR="00116A6C" w:rsidRPr="00116A6C">
        <w:rPr>
          <w:i/>
        </w:rPr>
        <w:t>queryRecursiveACK</w:t>
      </w:r>
      <w:r w:rsidRPr="00116A6C">
        <w:t xml:space="preserve"> message is implemented using the generic acknowledgement message.</w:t>
      </w:r>
    </w:p>
    <w:p w14:paraId="4C705625" w14:textId="77777777" w:rsidR="008D1D6E" w:rsidRPr="00116A6C" w:rsidRDefault="008D1D6E" w:rsidP="001A62C0"/>
    <w:p w14:paraId="0CA5AF1F" w14:textId="77777777" w:rsidR="001A62C0" w:rsidRPr="006C7966" w:rsidRDefault="001A62C0" w:rsidP="001A62C0"/>
    <w:p w14:paraId="4B3BFE65"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00785DD" wp14:editId="3BA71C2B">
            <wp:extent cx="3924300" cy="617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79B4321" w14:textId="4BEEF7B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72</w:t>
      </w:r>
      <w:r w:rsidR="00075FC8" w:rsidRPr="006C7966">
        <w:rPr>
          <w:b/>
        </w:rPr>
        <w:fldChar w:fldCharType="end"/>
      </w:r>
      <w:r w:rsidRPr="006C7966">
        <w:rPr>
          <w:b/>
        </w:rPr>
        <w:t xml:space="preserve"> – </w:t>
      </w:r>
      <w:r w:rsidR="00116A6C" w:rsidRPr="00116A6C">
        <w:rPr>
          <w:b/>
          <w:i/>
        </w:rPr>
        <w:t>queryRecursiveACK</w:t>
      </w:r>
      <w:r w:rsidRPr="006C7966">
        <w:t xml:space="preserve"> </w:t>
      </w:r>
      <w:r w:rsidRPr="006C7966">
        <w:rPr>
          <w:b/>
        </w:rPr>
        <w:t>message structure.</w:t>
      </w:r>
    </w:p>
    <w:p w14:paraId="7A6B2C0A" w14:textId="77777777" w:rsidR="008D1D6E" w:rsidRDefault="008D1D6E" w:rsidP="001A62C0"/>
    <w:p w14:paraId="7C8580C7" w14:textId="77777777" w:rsidR="001A62C0" w:rsidRPr="006C7966" w:rsidRDefault="001A62C0" w:rsidP="001A62C0">
      <w:r w:rsidRPr="00116A6C">
        <w:t xml:space="preserve">The </w:t>
      </w:r>
      <w:r w:rsidR="00116A6C" w:rsidRPr="00116A6C">
        <w:rPr>
          <w:i/>
        </w:rPr>
        <w:t>queryRecursiveACK</w:t>
      </w:r>
      <w:r w:rsidRPr="00116A6C">
        <w:t xml:space="preserve"> message has no parameters as all relevant information is carried in the NSI CS header structure.</w:t>
      </w:r>
    </w:p>
    <w:p w14:paraId="28AA49F5" w14:textId="77777777" w:rsidR="001A62C0" w:rsidRPr="006C7966" w:rsidRDefault="00075FC8" w:rsidP="00722458">
      <w:pPr>
        <w:pStyle w:val="Heading4"/>
        <w:rPr>
          <w:iCs/>
          <w:color w:val="808080" w:themeColor="text1" w:themeTint="7F"/>
        </w:rPr>
      </w:pPr>
      <w:r w:rsidRPr="007040F7">
        <w:rPr>
          <w:iCs/>
        </w:rPr>
        <w:lastRenderedPageBreak/>
        <w:t>Confirmation</w:t>
      </w:r>
      <w:r w:rsidR="001A62C0" w:rsidRPr="006C7966">
        <w:rPr>
          <w:iCs/>
          <w:color w:val="808080" w:themeColor="text1" w:themeTint="7F"/>
        </w:rPr>
        <w:t xml:space="preserve">: </w:t>
      </w:r>
      <w:r w:rsidR="00116A6C" w:rsidRPr="008E0367">
        <w:rPr>
          <w:i/>
        </w:rPr>
        <w:t>queryRecursiveConfirmed</w:t>
      </w:r>
    </w:p>
    <w:p w14:paraId="27E3F2A1" w14:textId="77777777" w:rsidR="001A62C0" w:rsidRPr="00116A6C" w:rsidRDefault="001A62C0" w:rsidP="001A62C0">
      <w:r w:rsidRPr="00116A6C">
        <w:t xml:space="preserve">This </w:t>
      </w:r>
      <w:r w:rsidR="00116A6C" w:rsidRPr="00116A6C">
        <w:rPr>
          <w:i/>
        </w:rPr>
        <w:t>queryRecursiveConfirmed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queryRecursive</w:t>
      </w:r>
      <w:r w:rsidRPr="00116A6C">
        <w:t xml:space="preserve"> operation. This is in response to an original </w:t>
      </w:r>
      <w:r w:rsidR="00116A6C" w:rsidRPr="00116A6C">
        <w:rPr>
          <w:i/>
        </w:rPr>
        <w:t>queryRecursive</w:t>
      </w:r>
      <w:r w:rsidRPr="00116A6C">
        <w:t xml:space="preserve"> request from the associated </w:t>
      </w:r>
      <w:r w:rsidR="00522401" w:rsidRPr="00116A6C">
        <w:t>RA</w:t>
      </w:r>
      <w:r w:rsidRPr="00116A6C">
        <w:t>.</w:t>
      </w:r>
    </w:p>
    <w:p w14:paraId="6EDFCDEC" w14:textId="77777777" w:rsidR="001A62C0" w:rsidRPr="006C7966" w:rsidRDefault="001A62C0" w:rsidP="001A62C0"/>
    <w:p w14:paraId="1AEBC2DC"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14F06FE6" wp14:editId="6701763C">
            <wp:extent cx="4770120" cy="693420"/>
            <wp:effectExtent l="0" t="0" r="5080" b="0"/>
            <wp:docPr id="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0120" cy="693420"/>
                    </a:xfrm>
                    <a:prstGeom prst="rect">
                      <a:avLst/>
                    </a:prstGeom>
                    <a:noFill/>
                    <a:ln>
                      <a:noFill/>
                    </a:ln>
                  </pic:spPr>
                </pic:pic>
              </a:graphicData>
            </a:graphic>
          </wp:inline>
        </w:drawing>
      </w:r>
    </w:p>
    <w:p w14:paraId="619F2998" w14:textId="29A21EE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73</w:t>
      </w:r>
      <w:r w:rsidR="00075FC8" w:rsidRPr="006C7966">
        <w:rPr>
          <w:b/>
        </w:rPr>
        <w:fldChar w:fldCharType="end"/>
      </w:r>
      <w:r w:rsidRPr="006C7966">
        <w:rPr>
          <w:b/>
        </w:rPr>
        <w:t xml:space="preserve"> – </w:t>
      </w:r>
      <w:r w:rsidR="00116A6C" w:rsidRPr="00116A6C">
        <w:rPr>
          <w:b/>
          <w:i/>
        </w:rPr>
        <w:t>queryRecursiveConfirmed</w:t>
      </w:r>
      <w:r w:rsidRPr="006C7966">
        <w:rPr>
          <w:b/>
        </w:rPr>
        <w:t xml:space="preserve"> message structure.</w:t>
      </w:r>
    </w:p>
    <w:p w14:paraId="320B847C"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EE661D5" w14:textId="77777777" w:rsidR="001A62C0" w:rsidRPr="00116A6C" w:rsidRDefault="001A62C0" w:rsidP="001A62C0">
      <w:r w:rsidRPr="00116A6C">
        <w:t xml:space="preserve">The </w:t>
      </w:r>
      <w:r w:rsidR="00116A6C" w:rsidRPr="00116A6C">
        <w:rPr>
          <w:i/>
        </w:rPr>
        <w:t>queryRecursiveConfirmed</w:t>
      </w:r>
      <w:r w:rsidRPr="00116A6C">
        <w:t xml:space="preserve"> message has the following parameters:</w:t>
      </w:r>
    </w:p>
    <w:p w14:paraId="674431F2"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54897DC" w14:textId="77777777">
        <w:tc>
          <w:tcPr>
            <w:tcW w:w="2410" w:type="dxa"/>
            <w:shd w:val="clear" w:color="auto" w:fill="A7CAFF"/>
          </w:tcPr>
          <w:p w14:paraId="3E3CFDA3"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4DB1F3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CFEE22F" w14:textId="77777777">
        <w:tc>
          <w:tcPr>
            <w:tcW w:w="2410" w:type="dxa"/>
          </w:tcPr>
          <w:p w14:paraId="6CF68C77"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reservation</w:t>
            </w:r>
          </w:p>
        </w:tc>
        <w:tc>
          <w:tcPr>
            <w:tcW w:w="5953" w:type="dxa"/>
          </w:tcPr>
          <w:p w14:paraId="49779E40"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connection reservations matching the query criteria. If there were no matches to the query then no reservation elements will be present.</w:t>
            </w:r>
          </w:p>
        </w:tc>
      </w:tr>
    </w:tbl>
    <w:p w14:paraId="2937CBE4" w14:textId="7777777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52</w:t>
      </w:r>
      <w:r w:rsidR="00075FC8" w:rsidRPr="006C7966">
        <w:rPr>
          <w:b/>
        </w:rPr>
        <w:fldChar w:fldCharType="end"/>
      </w:r>
      <w:r w:rsidRPr="006C7966">
        <w:rPr>
          <w:b/>
        </w:rPr>
        <w:t xml:space="preserve"> </w:t>
      </w:r>
      <w:r w:rsidR="00116A6C" w:rsidRPr="00116A6C">
        <w:rPr>
          <w:b/>
          <w:i/>
        </w:rPr>
        <w:t>queryRecursiveConfirmed</w:t>
      </w:r>
      <w:r w:rsidRPr="006C7966">
        <w:rPr>
          <w:b/>
        </w:rPr>
        <w:t xml:space="preserve"> message parameters</w:t>
      </w:r>
    </w:p>
    <w:p w14:paraId="07DBF6F9" w14:textId="77777777" w:rsidR="009B0E46" w:rsidRPr="00910952" w:rsidRDefault="009B0E46" w:rsidP="009B0E46">
      <w:pPr>
        <w:spacing w:before="120" w:after="120"/>
      </w:pPr>
      <w:r w:rsidRPr="00910952">
        <w:t>A query will return the currently committed reservation version number, however, if the initial version of the reservation has not yet been committed, the query will return base reservation information (connectionId, globalReservationId, description, requesterNSA, and connectionStates) with no versioned reservation criteria.</w:t>
      </w:r>
    </w:p>
    <w:p w14:paraId="51821E94" w14:textId="77777777" w:rsidR="009B0E46" w:rsidRPr="006C7966" w:rsidRDefault="009B0E46" w:rsidP="001A62C0">
      <w:pPr>
        <w:spacing w:before="120" w:after="120"/>
        <w:jc w:val="center"/>
      </w:pPr>
    </w:p>
    <w:p w14:paraId="5C95A0C0"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344C50E" w14:textId="5DD48311" w:rsidR="001A62C0" w:rsidRPr="00116A6C" w:rsidRDefault="001A62C0" w:rsidP="001A62C0">
      <w:r w:rsidRPr="00116A6C">
        <w:t xml:space="preserve">If the </w:t>
      </w:r>
      <w:r w:rsidR="00116A6C" w:rsidRPr="00116A6C">
        <w:rPr>
          <w:i/>
        </w:rPr>
        <w:t>queryRecursiveConfirmed</w:t>
      </w:r>
      <w:r w:rsidRPr="00116A6C">
        <w:t xml:space="preserve"> operation is successful, a </w:t>
      </w:r>
      <w:r w:rsidR="00116A6C" w:rsidRPr="00116A6C">
        <w:rPr>
          <w:i/>
        </w:rPr>
        <w:t>queryRecursiveConfirmedACK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queryRecursiveConfirmedACK</w:t>
      </w:r>
      <w:r w:rsidRPr="00116A6C">
        <w:t xml:space="preserve"> message immediately after receiving the </w:t>
      </w:r>
      <w:r w:rsidR="00116A6C" w:rsidRPr="00116A6C">
        <w:rPr>
          <w:i/>
        </w:rPr>
        <w:t>queryRecursiveConfirmed</w:t>
      </w:r>
      <w:r w:rsidRPr="00116A6C">
        <w:t xml:space="preserve"> request to acknowledge to the </w:t>
      </w:r>
      <w:r w:rsidR="00E7277F" w:rsidRPr="00116A6C">
        <w:t>PA</w:t>
      </w:r>
      <w:r w:rsidRPr="00116A6C">
        <w:t xml:space="preserve"> the </w:t>
      </w:r>
      <w:r w:rsidR="00116A6C" w:rsidRPr="00116A6C">
        <w:rPr>
          <w:i/>
        </w:rPr>
        <w:t>queryRecursiveConfirmed</w:t>
      </w:r>
      <w:r w:rsidRPr="00116A6C">
        <w:t xml:space="preserve"> request has been accepted for processing.</w:t>
      </w:r>
      <w:r w:rsidR="00E411A9">
        <w:t xml:space="preserve"> </w:t>
      </w:r>
      <w:r w:rsidRPr="00116A6C">
        <w:t xml:space="preserve">The </w:t>
      </w:r>
      <w:r w:rsidR="00116A6C" w:rsidRPr="00116A6C">
        <w:rPr>
          <w:i/>
        </w:rPr>
        <w:t>queryRecursiveConfirmedACK</w:t>
      </w:r>
      <w:r w:rsidRPr="00116A6C">
        <w:t xml:space="preserve"> message is implemented using the generic acknowledgement message.</w:t>
      </w:r>
    </w:p>
    <w:p w14:paraId="3048AC16" w14:textId="77777777" w:rsidR="001A62C0" w:rsidRPr="006C7966" w:rsidRDefault="001A62C0" w:rsidP="001A62C0"/>
    <w:p w14:paraId="6EFEA78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21D807" wp14:editId="33696487">
            <wp:extent cx="3924300" cy="72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A6DB039" w14:textId="3CB5124C"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74</w:t>
      </w:r>
      <w:r w:rsidR="00075FC8" w:rsidRPr="006C7966">
        <w:rPr>
          <w:b/>
        </w:rPr>
        <w:fldChar w:fldCharType="end"/>
      </w:r>
      <w:r w:rsidRPr="006C7966">
        <w:rPr>
          <w:b/>
        </w:rPr>
        <w:t xml:space="preserve"> – </w:t>
      </w:r>
      <w:r w:rsidR="00116A6C" w:rsidRPr="00116A6C">
        <w:rPr>
          <w:b/>
          <w:i/>
        </w:rPr>
        <w:t>queryRecursiveConfirmedACK</w:t>
      </w:r>
      <w:r w:rsidRPr="006C7966">
        <w:rPr>
          <w:b/>
        </w:rPr>
        <w:t xml:space="preserve"> message structure.</w:t>
      </w:r>
    </w:p>
    <w:p w14:paraId="1D0E4DF4" w14:textId="77777777" w:rsidR="00CB5AA4" w:rsidRPr="00116A6C" w:rsidRDefault="001A62C0" w:rsidP="001A62C0">
      <w:r w:rsidRPr="00116A6C">
        <w:t xml:space="preserve">The </w:t>
      </w:r>
      <w:r w:rsidR="00116A6C" w:rsidRPr="00116A6C">
        <w:rPr>
          <w:i/>
        </w:rPr>
        <w:t>queryRecursiveConfirmedACK</w:t>
      </w:r>
      <w:r w:rsidRPr="00116A6C">
        <w:t xml:space="preserve"> message has no parameters as all relevant information is carried in the NSI CS header structure.</w:t>
      </w:r>
    </w:p>
    <w:p w14:paraId="48D15BE9" w14:textId="77777777" w:rsidR="00953B81" w:rsidRPr="00BC3052" w:rsidRDefault="00953B81" w:rsidP="00953B81">
      <w:pPr>
        <w:pStyle w:val="Heading4"/>
        <w:rPr>
          <w:iCs/>
          <w:color w:val="808080" w:themeColor="text1" w:themeTint="7F"/>
        </w:rPr>
      </w:pPr>
      <w:r>
        <w:t>Error</w:t>
      </w:r>
    </w:p>
    <w:p w14:paraId="22BFE46B" w14:textId="4ED4A1F6" w:rsidR="001A62C0" w:rsidRPr="006C7966" w:rsidRDefault="00953B81" w:rsidP="001A62C0">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003E20B5" w:rsidRPr="00116A6C">
        <w:rPr>
          <w:i/>
        </w:rPr>
        <w:t>queryRecursive</w:t>
      </w:r>
      <w:r w:rsidR="003E20B5" w:rsidRPr="006C7966">
        <w:t xml:space="preserve"> </w:t>
      </w:r>
      <w:r w:rsidRPr="006C7966">
        <w:t xml:space="preserve">operation failure. This is in response to an original </w:t>
      </w:r>
      <w:r w:rsidR="003E20B5" w:rsidRPr="00116A6C">
        <w:rPr>
          <w:i/>
        </w:rPr>
        <w:t>queryRecursive</w:t>
      </w:r>
      <w:r w:rsidR="003E20B5" w:rsidRPr="006C7966">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046455">
        <w:rPr>
          <w:i/>
        </w:rPr>
        <w:t>query</w:t>
      </w:r>
      <w:r>
        <w:rPr>
          <w:i/>
        </w:rPr>
        <w:t>Recursive</w:t>
      </w:r>
      <w:r w:rsidRPr="006C7966">
        <w:t xml:space="preserve"> operation that results in no matching re</w:t>
      </w:r>
      <w:r>
        <w:t xml:space="preserve">servations does not result in an error </w:t>
      </w:r>
      <w:r w:rsidRPr="006C7966">
        <w:t>message, but instead a</w:t>
      </w:r>
      <w:r w:rsidRPr="006C7966">
        <w:rPr>
          <w:b/>
        </w:rPr>
        <w:t xml:space="preserve"> </w:t>
      </w:r>
      <w:r w:rsidR="003E20B5" w:rsidRPr="00116A6C">
        <w:rPr>
          <w:i/>
        </w:rPr>
        <w:t>queryRecursive</w:t>
      </w:r>
      <w:r w:rsidR="003E20B5">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6AAB07E" w14:textId="77777777" w:rsidR="001A62C0" w:rsidRPr="006C7966" w:rsidRDefault="001A62C0" w:rsidP="001A62C0">
      <w:pPr>
        <w:keepNext/>
      </w:pPr>
    </w:p>
    <w:p w14:paraId="4D41A086" w14:textId="77777777" w:rsidR="001A62C0" w:rsidRPr="006C7966" w:rsidRDefault="00075FC8" w:rsidP="00722458">
      <w:pPr>
        <w:pStyle w:val="Heading3"/>
      </w:pPr>
      <w:bookmarkStart w:id="814" w:name="_Toc232679069"/>
      <w:bookmarkStart w:id="815" w:name="_Toc437518650"/>
      <w:r w:rsidRPr="007040F7">
        <w:rPr>
          <w:i/>
        </w:rPr>
        <w:t>queryNotification</w:t>
      </w:r>
      <w:r w:rsidR="001A62C0" w:rsidRPr="006C7966">
        <w:t xml:space="preserve"> message elements</w:t>
      </w:r>
      <w:bookmarkEnd w:id="814"/>
      <w:bookmarkEnd w:id="815"/>
    </w:p>
    <w:p w14:paraId="69B80AD8" w14:textId="77777777" w:rsidR="001A62C0" w:rsidRPr="006C7966" w:rsidRDefault="001A62C0" w:rsidP="001A62C0">
      <w:r w:rsidRPr="006C7966">
        <w:t xml:space="preserve">The </w:t>
      </w:r>
      <w:r w:rsidR="00116A6C" w:rsidRPr="00116A6C">
        <w:rPr>
          <w:i/>
        </w:rPr>
        <w:t>queryNotification</w:t>
      </w:r>
      <w:r w:rsidRPr="006C7966">
        <w:t xml:space="preserve"> message is sent from </w:t>
      </w:r>
      <w:r w:rsidR="0058451C">
        <w:t>an RA</w:t>
      </w:r>
      <w:r w:rsidRPr="006C7966">
        <w:t xml:space="preserve"> to a </w:t>
      </w:r>
      <w:r w:rsidR="00E7277F" w:rsidRPr="00E7277F">
        <w:t>PA</w:t>
      </w:r>
      <w:r w:rsidRPr="006C7966">
        <w:t xml:space="preserve"> to retrieve notifications messages against an existing reservation residing on the </w:t>
      </w:r>
      <w:r w:rsidR="00E7277F"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notifications </w:t>
      </w:r>
      <w:r w:rsidRPr="006C7966">
        <w:lastRenderedPageBreak/>
        <w:t xml:space="preserve">for the specified </w:t>
      </w:r>
      <w:r w:rsidR="00791A95" w:rsidRPr="00791A95">
        <w:rPr>
          <w:i/>
        </w:rPr>
        <w:t>connectionId</w:t>
      </w:r>
      <w:r w:rsidRPr="006C7966">
        <w:t>.</w:t>
      </w:r>
      <w:r w:rsidR="00D853F0">
        <w:t xml:space="preserve">  The synchronous version may be used by a polling RA to retrieve the list of </w:t>
      </w:r>
      <w:r w:rsidR="00D853F0" w:rsidRPr="006C7966">
        <w:t>notifications messages</w:t>
      </w:r>
      <w:r w:rsidR="00D853F0">
        <w:t xml:space="preserve"> issued.</w:t>
      </w:r>
    </w:p>
    <w:p w14:paraId="5484FC53" w14:textId="77777777" w:rsidR="001A62C0" w:rsidRPr="006C7966" w:rsidRDefault="001A62C0" w:rsidP="001A62C0"/>
    <w:p w14:paraId="0CD0DFA9" w14:textId="77777777" w:rsidR="001A62C0" w:rsidRPr="00116A6C" w:rsidRDefault="001A62C0" w:rsidP="001A62C0">
      <w:r w:rsidRPr="00116A6C">
        <w:t xml:space="preserve">The </w:t>
      </w:r>
      <w:r w:rsidR="00116A6C" w:rsidRPr="00116A6C">
        <w:rPr>
          <w:i/>
        </w:rPr>
        <w:t>queryNotificationACK</w:t>
      </w:r>
      <w:r w:rsidRPr="00116A6C">
        <w:t xml:space="preserve"> indicates that the </w:t>
      </w:r>
      <w:r w:rsidR="00E7277F" w:rsidRPr="00116A6C">
        <w:t>PA</w:t>
      </w:r>
      <w:r w:rsidRPr="00116A6C">
        <w:t xml:space="preserve"> has accepted the </w:t>
      </w:r>
      <w:r w:rsidR="00116A6C" w:rsidRPr="00116A6C">
        <w:rPr>
          <w:i/>
        </w:rPr>
        <w:t>queryNotification</w:t>
      </w:r>
      <w:r w:rsidRPr="00116A6C">
        <w:t xml:space="preserve"> request for processing. A </w:t>
      </w:r>
      <w:r w:rsidR="00116A6C" w:rsidRPr="00116A6C">
        <w:rPr>
          <w:i/>
        </w:rPr>
        <w:t>queryNotificationConfirmed</w:t>
      </w:r>
      <w:r w:rsidRPr="00116A6C">
        <w:t xml:space="preserve"> or </w:t>
      </w:r>
      <w:r w:rsidR="00997658">
        <w:rPr>
          <w:i/>
        </w:rPr>
        <w:t>generic error</w:t>
      </w:r>
      <w:r w:rsidR="00997658" w:rsidRPr="00116A6C">
        <w:t xml:space="preserve"> </w:t>
      </w:r>
      <w:r w:rsidRPr="00116A6C">
        <w:t xml:space="preserve">message will be sent asynchronously to the </w:t>
      </w:r>
      <w:r w:rsidR="00522401" w:rsidRPr="00116A6C">
        <w:t>RA</w:t>
      </w:r>
      <w:r w:rsidRPr="00116A6C">
        <w:t xml:space="preserve"> when </w:t>
      </w:r>
      <w:r w:rsidR="00116A6C" w:rsidRPr="00116A6C">
        <w:rPr>
          <w:i/>
        </w:rPr>
        <w:t>queryNotification</w:t>
      </w:r>
      <w:r w:rsidRPr="00116A6C">
        <w:t xml:space="preserve"> processing has completed.</w:t>
      </w:r>
    </w:p>
    <w:p w14:paraId="44211243"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AD3EB8" w:rsidRPr="006C7966" w14:paraId="59015751" w14:textId="77777777">
        <w:tc>
          <w:tcPr>
            <w:tcW w:w="1134" w:type="dxa"/>
            <w:shd w:val="clear" w:color="auto" w:fill="99CCFF"/>
          </w:tcPr>
          <w:p w14:paraId="43C67333"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2F3E43B8"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02B8BBAB"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04045017"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348121FB"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AD3EB8" w:rsidRPr="006C7966" w14:paraId="3AF1D019" w14:textId="77777777">
        <w:tc>
          <w:tcPr>
            <w:tcW w:w="1134" w:type="dxa"/>
          </w:tcPr>
          <w:p w14:paraId="237F9169" w14:textId="77777777" w:rsidR="001A62C0" w:rsidRPr="00CB5AA4" w:rsidRDefault="001A62C0" w:rsidP="001A62C0">
            <w:pPr>
              <w:ind w:left="113"/>
              <w:rPr>
                <w:rFonts w:eastAsia="Times New Roman"/>
                <w:sz w:val="16"/>
                <w:szCs w:val="16"/>
              </w:rPr>
            </w:pPr>
            <w:r w:rsidRPr="00CB5AA4">
              <w:rPr>
                <w:rFonts w:eastAsia="Times New Roman"/>
                <w:sz w:val="16"/>
                <w:szCs w:val="16"/>
              </w:rPr>
              <w:t>Request</w:t>
            </w:r>
          </w:p>
        </w:tc>
        <w:tc>
          <w:tcPr>
            <w:tcW w:w="993" w:type="dxa"/>
          </w:tcPr>
          <w:p w14:paraId="6FFA362B" w14:textId="77777777" w:rsidR="001A62C0" w:rsidRPr="00CB5AA4" w:rsidRDefault="001A62C0" w:rsidP="001A62C0">
            <w:pPr>
              <w:ind w:left="113"/>
              <w:rPr>
                <w:rFonts w:eastAsia="Times New Roman"/>
                <w:sz w:val="16"/>
                <w:szCs w:val="16"/>
              </w:rPr>
            </w:pPr>
            <w:r w:rsidRPr="00CB5AA4">
              <w:rPr>
                <w:rFonts w:eastAsia="Times New Roman"/>
                <w:sz w:val="16"/>
                <w:szCs w:val="16"/>
              </w:rPr>
              <w:t>RA to PA</w:t>
            </w:r>
          </w:p>
        </w:tc>
        <w:tc>
          <w:tcPr>
            <w:tcW w:w="2268" w:type="dxa"/>
          </w:tcPr>
          <w:p w14:paraId="6CFD0555"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w:t>
            </w:r>
          </w:p>
        </w:tc>
        <w:tc>
          <w:tcPr>
            <w:tcW w:w="2693" w:type="dxa"/>
          </w:tcPr>
          <w:p w14:paraId="41C27581"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queryNotificationACK</w:t>
            </w:r>
          </w:p>
        </w:tc>
        <w:tc>
          <w:tcPr>
            <w:tcW w:w="1660" w:type="dxa"/>
          </w:tcPr>
          <w:p w14:paraId="5C22B7CB"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759E16DD" w14:textId="77777777">
        <w:tc>
          <w:tcPr>
            <w:tcW w:w="1134" w:type="dxa"/>
          </w:tcPr>
          <w:p w14:paraId="69C91164" w14:textId="77777777" w:rsidR="001A62C0" w:rsidRPr="00CB5AA4" w:rsidRDefault="001A62C0" w:rsidP="001A62C0">
            <w:pPr>
              <w:ind w:left="113"/>
              <w:rPr>
                <w:rFonts w:eastAsia="Times New Roman"/>
                <w:sz w:val="16"/>
                <w:szCs w:val="16"/>
              </w:rPr>
            </w:pPr>
            <w:r w:rsidRPr="00CB5AA4">
              <w:rPr>
                <w:rFonts w:eastAsia="Times New Roman"/>
                <w:sz w:val="16"/>
                <w:szCs w:val="16"/>
              </w:rPr>
              <w:t>Confirmed</w:t>
            </w:r>
          </w:p>
        </w:tc>
        <w:tc>
          <w:tcPr>
            <w:tcW w:w="993" w:type="dxa"/>
          </w:tcPr>
          <w:p w14:paraId="61AD2003" w14:textId="77777777" w:rsidR="001A62C0" w:rsidRPr="00CB5AA4" w:rsidRDefault="001A62C0" w:rsidP="001A62C0">
            <w:pPr>
              <w:ind w:left="113"/>
              <w:rPr>
                <w:rFonts w:eastAsia="Times New Roman"/>
                <w:sz w:val="16"/>
                <w:szCs w:val="16"/>
              </w:rPr>
            </w:pPr>
            <w:r w:rsidRPr="00CB5AA4">
              <w:rPr>
                <w:rFonts w:eastAsia="Times New Roman"/>
                <w:sz w:val="16"/>
                <w:szCs w:val="16"/>
              </w:rPr>
              <w:t>PA to RA</w:t>
            </w:r>
          </w:p>
        </w:tc>
        <w:tc>
          <w:tcPr>
            <w:tcW w:w="2268" w:type="dxa"/>
          </w:tcPr>
          <w:p w14:paraId="49B20881" w14:textId="77777777" w:rsidR="001A62C0" w:rsidRPr="00CB5AA4" w:rsidRDefault="00116A6C" w:rsidP="001A62C0">
            <w:pPr>
              <w:ind w:left="113"/>
              <w:rPr>
                <w:rFonts w:eastAsia="Times New Roman"/>
                <w:sz w:val="16"/>
                <w:szCs w:val="16"/>
              </w:rPr>
            </w:pPr>
            <w:r w:rsidRPr="00CB5AA4">
              <w:rPr>
                <w:rFonts w:eastAsia="Times New Roman"/>
                <w:i/>
                <w:sz w:val="16"/>
                <w:szCs w:val="16"/>
              </w:rPr>
              <w:t>queryNotificationConfirmed</w:t>
            </w:r>
          </w:p>
        </w:tc>
        <w:tc>
          <w:tcPr>
            <w:tcW w:w="2693" w:type="dxa"/>
          </w:tcPr>
          <w:p w14:paraId="4DFD088A" w14:textId="77777777" w:rsidR="001A62C0" w:rsidRPr="00BA6C52" w:rsidRDefault="00116A6C" w:rsidP="001A62C0">
            <w:pPr>
              <w:ind w:left="113"/>
              <w:rPr>
                <w:rFonts w:eastAsia="Times New Roman"/>
                <w:sz w:val="16"/>
                <w:szCs w:val="16"/>
              </w:rPr>
            </w:pPr>
            <w:r w:rsidRPr="00BA6C52">
              <w:rPr>
                <w:rFonts w:eastAsia="Times New Roman"/>
                <w:i/>
                <w:sz w:val="16"/>
                <w:szCs w:val="16"/>
              </w:rPr>
              <w:t>queryNotificationConfirmedACK</w:t>
            </w:r>
          </w:p>
        </w:tc>
        <w:tc>
          <w:tcPr>
            <w:tcW w:w="1660" w:type="dxa"/>
          </w:tcPr>
          <w:p w14:paraId="7F3D8180" w14:textId="77777777" w:rsidR="001A62C0" w:rsidRPr="001F72C4" w:rsidRDefault="00E7277F" w:rsidP="001A62C0">
            <w:pPr>
              <w:ind w:left="113"/>
              <w:rPr>
                <w:rFonts w:eastAsia="Times New Roman"/>
                <w:sz w:val="16"/>
                <w:szCs w:val="16"/>
              </w:rPr>
            </w:pPr>
            <w:r w:rsidRPr="008575E0">
              <w:rPr>
                <w:rFonts w:eastAsia="Times New Roman"/>
                <w:i/>
                <w:sz w:val="16"/>
                <w:szCs w:val="16"/>
              </w:rPr>
              <w:t>serviceException</w:t>
            </w:r>
          </w:p>
        </w:tc>
      </w:tr>
      <w:tr w:rsidR="00AD3EB8" w:rsidRPr="006C7966" w14:paraId="3FFD1B35" w14:textId="77777777">
        <w:tc>
          <w:tcPr>
            <w:tcW w:w="1134" w:type="dxa"/>
          </w:tcPr>
          <w:p w14:paraId="4CE016CB" w14:textId="77777777" w:rsidR="00AD3EB8" w:rsidRPr="00CB5AA4" w:rsidRDefault="00AD3EB8" w:rsidP="001A62C0">
            <w:pPr>
              <w:ind w:left="113"/>
              <w:rPr>
                <w:rFonts w:eastAsia="Times New Roman"/>
                <w:sz w:val="16"/>
                <w:szCs w:val="16"/>
              </w:rPr>
            </w:pPr>
            <w:r w:rsidRPr="00CB5AA4">
              <w:rPr>
                <w:rFonts w:eastAsia="Times New Roman"/>
                <w:sz w:val="16"/>
                <w:szCs w:val="16"/>
              </w:rPr>
              <w:t>Failed</w:t>
            </w:r>
          </w:p>
        </w:tc>
        <w:tc>
          <w:tcPr>
            <w:tcW w:w="993" w:type="dxa"/>
          </w:tcPr>
          <w:p w14:paraId="4BD742FC"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268" w:type="dxa"/>
          </w:tcPr>
          <w:p w14:paraId="1C31A433"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2693" w:type="dxa"/>
          </w:tcPr>
          <w:p w14:paraId="37750C86"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c>
          <w:tcPr>
            <w:tcW w:w="1660" w:type="dxa"/>
          </w:tcPr>
          <w:p w14:paraId="206E3BE9" w14:textId="77777777" w:rsidR="00AD3EB8" w:rsidRPr="00CB5AA4" w:rsidRDefault="00AD3EB8" w:rsidP="001A62C0">
            <w:pPr>
              <w:ind w:left="113"/>
              <w:rPr>
                <w:rFonts w:eastAsia="Times New Roman"/>
                <w:sz w:val="16"/>
                <w:szCs w:val="16"/>
              </w:rPr>
            </w:pPr>
            <w:r w:rsidRPr="00CB5AA4">
              <w:rPr>
                <w:rFonts w:eastAsia="Times New Roman"/>
                <w:sz w:val="16"/>
                <w:szCs w:val="16"/>
              </w:rPr>
              <w:t>N/A</w:t>
            </w:r>
          </w:p>
        </w:tc>
      </w:tr>
      <w:tr w:rsidR="00AD3EB8" w:rsidRPr="006C7966" w14:paraId="71D6ED83" w14:textId="77777777">
        <w:tc>
          <w:tcPr>
            <w:tcW w:w="1134" w:type="dxa"/>
          </w:tcPr>
          <w:p w14:paraId="6C09979E" w14:textId="77777777" w:rsidR="00AD3EB8" w:rsidRPr="00CB5AA4" w:rsidRDefault="00AD3EB8" w:rsidP="001A62C0">
            <w:pPr>
              <w:ind w:left="113"/>
              <w:rPr>
                <w:rFonts w:eastAsia="Times New Roman"/>
                <w:sz w:val="16"/>
                <w:szCs w:val="16"/>
              </w:rPr>
            </w:pPr>
            <w:r w:rsidRPr="00CB5AA4">
              <w:rPr>
                <w:rFonts w:eastAsia="Times New Roman"/>
                <w:sz w:val="16"/>
                <w:szCs w:val="16"/>
              </w:rPr>
              <w:t>Error</w:t>
            </w:r>
          </w:p>
        </w:tc>
        <w:tc>
          <w:tcPr>
            <w:tcW w:w="993" w:type="dxa"/>
          </w:tcPr>
          <w:p w14:paraId="470A80A9" w14:textId="77777777" w:rsidR="00AD3EB8" w:rsidRPr="00BA6C52" w:rsidRDefault="00AD3EB8" w:rsidP="001A62C0">
            <w:pPr>
              <w:ind w:left="113"/>
              <w:rPr>
                <w:rFonts w:eastAsia="Times New Roman"/>
                <w:sz w:val="16"/>
                <w:szCs w:val="16"/>
              </w:rPr>
            </w:pPr>
            <w:r w:rsidRPr="00BA6C52">
              <w:rPr>
                <w:rFonts w:eastAsia="Times New Roman"/>
                <w:sz w:val="16"/>
                <w:szCs w:val="16"/>
              </w:rPr>
              <w:t>PA to RA</w:t>
            </w:r>
          </w:p>
        </w:tc>
        <w:tc>
          <w:tcPr>
            <w:tcW w:w="2268" w:type="dxa"/>
          </w:tcPr>
          <w:p w14:paraId="78F69B66" w14:textId="77777777" w:rsidR="00AD3EB8" w:rsidRPr="001F72C4" w:rsidRDefault="00AD3EB8" w:rsidP="001A62C0">
            <w:pPr>
              <w:ind w:left="113"/>
              <w:rPr>
                <w:rFonts w:eastAsia="Times New Roman"/>
                <w:i/>
                <w:sz w:val="16"/>
                <w:szCs w:val="16"/>
              </w:rPr>
            </w:pPr>
            <w:r w:rsidRPr="008575E0">
              <w:rPr>
                <w:rFonts w:eastAsia="Times New Roman"/>
                <w:i/>
                <w:sz w:val="16"/>
                <w:szCs w:val="16"/>
              </w:rPr>
              <w:t>error</w:t>
            </w:r>
          </w:p>
        </w:tc>
        <w:tc>
          <w:tcPr>
            <w:tcW w:w="2693" w:type="dxa"/>
          </w:tcPr>
          <w:p w14:paraId="27B48740" w14:textId="77777777" w:rsidR="00AD3EB8" w:rsidRPr="001F72C4" w:rsidRDefault="00AD3EB8" w:rsidP="001A62C0">
            <w:pPr>
              <w:ind w:left="113"/>
              <w:rPr>
                <w:rFonts w:eastAsia="Times New Roman"/>
                <w:i/>
                <w:sz w:val="16"/>
                <w:szCs w:val="16"/>
              </w:rPr>
            </w:pPr>
            <w:r w:rsidRPr="001F72C4">
              <w:rPr>
                <w:rFonts w:eastAsia="Times New Roman"/>
                <w:i/>
                <w:sz w:val="16"/>
                <w:szCs w:val="16"/>
              </w:rPr>
              <w:t>errorACK</w:t>
            </w:r>
          </w:p>
        </w:tc>
        <w:tc>
          <w:tcPr>
            <w:tcW w:w="1660" w:type="dxa"/>
          </w:tcPr>
          <w:p w14:paraId="53B56B01" w14:textId="77777777" w:rsidR="00AD3EB8" w:rsidRPr="001F72C4" w:rsidRDefault="00AD3EB8" w:rsidP="001A62C0">
            <w:pPr>
              <w:ind w:left="113"/>
              <w:rPr>
                <w:rFonts w:eastAsia="Times New Roman"/>
                <w:i/>
                <w:sz w:val="16"/>
                <w:szCs w:val="16"/>
              </w:rPr>
            </w:pPr>
            <w:r w:rsidRPr="001F72C4">
              <w:rPr>
                <w:rFonts w:eastAsia="Times New Roman"/>
                <w:i/>
                <w:sz w:val="16"/>
                <w:szCs w:val="16"/>
              </w:rPr>
              <w:t>serviceException</w:t>
            </w:r>
          </w:p>
        </w:tc>
      </w:tr>
    </w:tbl>
    <w:p w14:paraId="5D62A6DC"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53</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elements</w:t>
      </w:r>
    </w:p>
    <w:p w14:paraId="2CA831E5" w14:textId="77777777" w:rsidR="001A62C0" w:rsidRPr="006C7966" w:rsidRDefault="001A62C0" w:rsidP="00722458">
      <w:pPr>
        <w:pStyle w:val="Heading4"/>
      </w:pPr>
      <w:r w:rsidRPr="006C7966">
        <w:t xml:space="preserve">Request: </w:t>
      </w:r>
      <w:r w:rsidR="00075FC8" w:rsidRPr="007040F7">
        <w:rPr>
          <w:i/>
        </w:rPr>
        <w:t>queryNotification</w:t>
      </w:r>
    </w:p>
    <w:p w14:paraId="4B8EEE37" w14:textId="5D30CE7E" w:rsidR="001A62C0" w:rsidRPr="006C7966" w:rsidRDefault="001A62C0" w:rsidP="001A62C0">
      <w:r w:rsidRPr="006C7966">
        <w:t xml:space="preserve">The </w:t>
      </w:r>
      <w:r w:rsidR="00116A6C" w:rsidRPr="00116A6C">
        <w:rPr>
          <w:i/>
        </w:rPr>
        <w:t>queryNotification</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45558D85"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D425CAB" wp14:editId="25E9ECDB">
            <wp:extent cx="4023360" cy="1485900"/>
            <wp:effectExtent l="0" t="0" r="0" b="12700"/>
            <wp:docPr id="2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7E23037A" w14:textId="346E90A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75</w:t>
      </w:r>
      <w:r w:rsidR="00075FC8" w:rsidRPr="006C7966">
        <w:rPr>
          <w:b/>
        </w:rPr>
        <w:fldChar w:fldCharType="end"/>
      </w:r>
      <w:r w:rsidRPr="006C7966">
        <w:rPr>
          <w:b/>
        </w:rPr>
        <w:t xml:space="preserve"> – </w:t>
      </w:r>
      <w:r w:rsidR="00116A6C" w:rsidRPr="00116A6C">
        <w:rPr>
          <w:b/>
          <w:i/>
        </w:rPr>
        <w:t>queryNotification</w:t>
      </w:r>
      <w:r w:rsidRPr="006C7966">
        <w:rPr>
          <w:b/>
        </w:rPr>
        <w:t xml:space="preserve"> request message structure.</w:t>
      </w:r>
    </w:p>
    <w:p w14:paraId="2049493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689CFF7" w14:textId="77777777" w:rsidR="001A62C0" w:rsidRPr="006C7966" w:rsidRDefault="001A62C0" w:rsidP="001A62C0">
      <w:r w:rsidRPr="006C7966">
        <w:t xml:space="preserve">The </w:t>
      </w:r>
      <w:r w:rsidR="00116A6C" w:rsidRPr="00116A6C">
        <w:rPr>
          <w:i/>
        </w:rPr>
        <w:t>queryNotification</w:t>
      </w:r>
      <w:r w:rsidRPr="006C7966">
        <w:t xml:space="preserve"> message has the following parameters:</w:t>
      </w:r>
    </w:p>
    <w:p w14:paraId="5FFC178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61AC14F" w14:textId="77777777">
        <w:tc>
          <w:tcPr>
            <w:tcW w:w="2410" w:type="dxa"/>
            <w:shd w:val="clear" w:color="auto" w:fill="A7CAFF"/>
          </w:tcPr>
          <w:p w14:paraId="651FD6AF"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17BD157"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034B14DF" w14:textId="77777777">
        <w:tc>
          <w:tcPr>
            <w:tcW w:w="2410" w:type="dxa"/>
          </w:tcPr>
          <w:p w14:paraId="5B76D135" w14:textId="77777777" w:rsidR="001A62C0" w:rsidRPr="00B155C8" w:rsidRDefault="00791A95" w:rsidP="001A62C0">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7844D277"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3F354F0A" w14:textId="77777777">
        <w:tc>
          <w:tcPr>
            <w:tcW w:w="2410" w:type="dxa"/>
          </w:tcPr>
          <w:p w14:paraId="726C6961" w14:textId="77777777" w:rsidR="001A62C0" w:rsidRPr="00B155C8" w:rsidRDefault="001A62C0" w:rsidP="001A62C0">
            <w:pPr>
              <w:ind w:left="113"/>
              <w:rPr>
                <w:rFonts w:eastAsia="Times New Roman" w:cs="Arial"/>
                <w:b/>
                <w:i/>
                <w:sz w:val="16"/>
                <w:szCs w:val="16"/>
              </w:rPr>
            </w:pPr>
            <w:r w:rsidRPr="00B155C8">
              <w:rPr>
                <w:rFonts w:eastAsia="Times New Roman" w:cs="Arial"/>
                <w:i/>
                <w:color w:val="000000"/>
                <w:sz w:val="16"/>
                <w:szCs w:val="16"/>
              </w:rPr>
              <w:t>start</w:t>
            </w:r>
            <w:r w:rsidR="000F4BC5" w:rsidRPr="00B155C8">
              <w:rPr>
                <w:rFonts w:eastAsia="Times New Roman" w:cs="Arial"/>
                <w:i/>
                <w:color w:val="000000"/>
                <w:sz w:val="16"/>
                <w:szCs w:val="16"/>
              </w:rPr>
              <w:t>NotificationId</w:t>
            </w:r>
          </w:p>
        </w:tc>
        <w:tc>
          <w:tcPr>
            <w:tcW w:w="5953" w:type="dxa"/>
          </w:tcPr>
          <w:p w14:paraId="44139B30" w14:textId="10AFA764"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0E8D78A6" w14:textId="77777777">
        <w:tc>
          <w:tcPr>
            <w:tcW w:w="2410" w:type="dxa"/>
          </w:tcPr>
          <w:p w14:paraId="7B25FAD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end</w:t>
            </w:r>
            <w:r w:rsidR="000F4BC5" w:rsidRPr="00B155C8">
              <w:rPr>
                <w:rFonts w:eastAsia="Times New Roman" w:cs="Arial"/>
                <w:i/>
                <w:color w:val="000000"/>
                <w:sz w:val="16"/>
                <w:szCs w:val="16"/>
              </w:rPr>
              <w:t>NotificationId</w:t>
            </w:r>
          </w:p>
        </w:tc>
        <w:tc>
          <w:tcPr>
            <w:tcW w:w="5953" w:type="dxa"/>
          </w:tcPr>
          <w:p w14:paraId="7B15CE04" w14:textId="739FA907"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45A4242"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54</w:t>
      </w:r>
      <w:r w:rsidR="00075FC8" w:rsidRPr="006C7966">
        <w:rPr>
          <w:b/>
        </w:rPr>
        <w:fldChar w:fldCharType="end"/>
      </w:r>
      <w:r w:rsidRPr="006C7966">
        <w:rPr>
          <w:b/>
        </w:rPr>
        <w:t xml:space="preserve"> </w:t>
      </w:r>
      <w:r w:rsidR="00116A6C" w:rsidRPr="00116A6C">
        <w:rPr>
          <w:b/>
          <w:i/>
        </w:rPr>
        <w:t>queryNotification</w:t>
      </w:r>
      <w:r w:rsidRPr="006C7966">
        <w:t xml:space="preserve"> </w:t>
      </w:r>
      <w:r w:rsidRPr="006C7966">
        <w:rPr>
          <w:b/>
        </w:rPr>
        <w:t>message parameters</w:t>
      </w:r>
    </w:p>
    <w:p w14:paraId="75ACC287"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FAFAC1A" w14:textId="432CA9B8" w:rsidR="001A62C0" w:rsidRPr="00116A6C" w:rsidRDefault="001A62C0" w:rsidP="001A62C0">
      <w:r w:rsidRPr="00116A6C">
        <w:t xml:space="preserve">If the </w:t>
      </w:r>
      <w:r w:rsidR="00116A6C" w:rsidRPr="00116A6C">
        <w:rPr>
          <w:i/>
        </w:rPr>
        <w:t>queryNotification</w:t>
      </w:r>
      <w:r w:rsidRPr="00116A6C">
        <w:t xml:space="preserve"> operation is successful, a </w:t>
      </w:r>
      <w:r w:rsidR="00116A6C" w:rsidRPr="00116A6C">
        <w:rPr>
          <w:i/>
        </w:rPr>
        <w:t>queryNotificationACK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 xml:space="preserve">A </w:t>
      </w:r>
      <w:r w:rsidR="00E7277F" w:rsidRPr="00116A6C">
        <w:t>PA</w:t>
      </w:r>
      <w:r w:rsidRPr="00116A6C">
        <w:t xml:space="preserve"> sends this </w:t>
      </w:r>
      <w:r w:rsidR="00116A6C" w:rsidRPr="00116A6C">
        <w:rPr>
          <w:i/>
        </w:rPr>
        <w:t>queryNotificationACK</w:t>
      </w:r>
      <w:r w:rsidRPr="00116A6C">
        <w:t xml:space="preserve"> message immediately after receiving the </w:t>
      </w:r>
      <w:r w:rsidR="00116A6C" w:rsidRPr="00116A6C">
        <w:rPr>
          <w:i/>
        </w:rPr>
        <w:t>queryNotification</w:t>
      </w:r>
      <w:r w:rsidRPr="00116A6C">
        <w:t xml:space="preserve"> request to acknowledge to the </w:t>
      </w:r>
      <w:r w:rsidR="00522401" w:rsidRPr="00116A6C">
        <w:t>RA</w:t>
      </w:r>
      <w:r w:rsidRPr="00116A6C">
        <w:t xml:space="preserve"> the </w:t>
      </w:r>
      <w:r w:rsidR="00116A6C" w:rsidRPr="00116A6C">
        <w:rPr>
          <w:i/>
        </w:rPr>
        <w:t>queryNotification</w:t>
      </w:r>
      <w:r w:rsidRPr="00116A6C">
        <w:t xml:space="preserve"> request has been accepted for processing.</w:t>
      </w:r>
      <w:r w:rsidR="00E411A9">
        <w:t xml:space="preserve"> </w:t>
      </w:r>
      <w:r w:rsidRPr="00116A6C">
        <w:t xml:space="preserve">The </w:t>
      </w:r>
      <w:r w:rsidR="00116A6C" w:rsidRPr="00116A6C">
        <w:rPr>
          <w:i/>
        </w:rPr>
        <w:t>queryNotificationACK</w:t>
      </w:r>
      <w:r w:rsidRPr="00116A6C">
        <w:t xml:space="preserve"> message is implemented using the generic acknowledgement message.</w:t>
      </w:r>
    </w:p>
    <w:p w14:paraId="116A536A" w14:textId="77777777" w:rsidR="001A62C0" w:rsidRPr="006C7966" w:rsidRDefault="001A62C0" w:rsidP="001A62C0"/>
    <w:p w14:paraId="370EC7A0"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A305438" wp14:editId="4B1BA6D5">
            <wp:extent cx="3924300" cy="617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4D0D0EDB" w14:textId="2377CE5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76</w:t>
      </w:r>
      <w:r w:rsidR="00075FC8" w:rsidRPr="006C7966">
        <w:rPr>
          <w:b/>
        </w:rPr>
        <w:fldChar w:fldCharType="end"/>
      </w:r>
      <w:r w:rsidRPr="006C7966">
        <w:rPr>
          <w:b/>
        </w:rPr>
        <w:t xml:space="preserve"> – </w:t>
      </w:r>
      <w:r w:rsidR="00116A6C" w:rsidRPr="00116A6C">
        <w:rPr>
          <w:b/>
          <w:i/>
        </w:rPr>
        <w:t>queryNotificationACK</w:t>
      </w:r>
      <w:r w:rsidRPr="006C7966">
        <w:t xml:space="preserve"> </w:t>
      </w:r>
      <w:r w:rsidRPr="006C7966">
        <w:rPr>
          <w:b/>
        </w:rPr>
        <w:t>message structure.</w:t>
      </w:r>
    </w:p>
    <w:p w14:paraId="08FFB736" w14:textId="77777777" w:rsidR="001A62C0" w:rsidRPr="006C7966" w:rsidRDefault="001A62C0" w:rsidP="001A62C0">
      <w:r w:rsidRPr="006C7966">
        <w:t xml:space="preserve">The </w:t>
      </w:r>
      <w:r w:rsidR="00116A6C" w:rsidRPr="00116A6C">
        <w:rPr>
          <w:i/>
        </w:rPr>
        <w:t>queryNotificationACK</w:t>
      </w:r>
      <w:r w:rsidRPr="006C7966">
        <w:rPr>
          <w:b/>
        </w:rPr>
        <w:t xml:space="preserve"> </w:t>
      </w:r>
      <w:r w:rsidRPr="006C7966">
        <w:t>message has no parameters as all relevant information is carried in the NSI CS header structure.</w:t>
      </w:r>
    </w:p>
    <w:p w14:paraId="55244950" w14:textId="77777777" w:rsidR="001A62C0" w:rsidRPr="006C7966" w:rsidRDefault="00075FC8" w:rsidP="00722458">
      <w:pPr>
        <w:pStyle w:val="Heading4"/>
        <w:rPr>
          <w:iCs/>
          <w:color w:val="808080" w:themeColor="text1" w:themeTint="7F"/>
        </w:rPr>
      </w:pPr>
      <w:r w:rsidRPr="007040F7">
        <w:rPr>
          <w:iCs/>
        </w:rPr>
        <w:t>Confirmation</w:t>
      </w:r>
      <w:r w:rsidR="001A62C0" w:rsidRPr="006C7966">
        <w:rPr>
          <w:iCs/>
          <w:color w:val="808080" w:themeColor="text1" w:themeTint="7F"/>
        </w:rPr>
        <w:t xml:space="preserve">: </w:t>
      </w:r>
      <w:r w:rsidRPr="007040F7">
        <w:rPr>
          <w:i/>
        </w:rPr>
        <w:t>queryNotificationConfirmed</w:t>
      </w:r>
    </w:p>
    <w:p w14:paraId="6C1D72D4" w14:textId="77777777" w:rsidR="001A62C0" w:rsidRPr="00116A6C" w:rsidRDefault="001A62C0" w:rsidP="001A62C0">
      <w:r w:rsidRPr="00116A6C">
        <w:t xml:space="preserve">This </w:t>
      </w:r>
      <w:r w:rsidR="00116A6C" w:rsidRPr="00116A6C">
        <w:rPr>
          <w:i/>
        </w:rPr>
        <w:t>queryNotificationConfirmed</w:t>
      </w:r>
      <w:r w:rsidRPr="00116A6C">
        <w:t xml:space="preserve"> message is sent from the </w:t>
      </w:r>
      <w:r w:rsidR="00E7277F" w:rsidRPr="00116A6C">
        <w:t>PA</w:t>
      </w:r>
      <w:r w:rsidRPr="00116A6C">
        <w:t xml:space="preserve"> to </w:t>
      </w:r>
      <w:r w:rsidR="00522401" w:rsidRPr="00116A6C">
        <w:t>RA</w:t>
      </w:r>
      <w:r w:rsidRPr="00116A6C">
        <w:t xml:space="preserve"> as an indication of a successful </w:t>
      </w:r>
      <w:r w:rsidR="00116A6C" w:rsidRPr="00116A6C">
        <w:rPr>
          <w:i/>
        </w:rPr>
        <w:t>queryNotification</w:t>
      </w:r>
      <w:r w:rsidRPr="00116A6C">
        <w:t xml:space="preserve"> operation. This is in response to an original </w:t>
      </w:r>
      <w:r w:rsidR="00116A6C" w:rsidRPr="00116A6C">
        <w:rPr>
          <w:i/>
        </w:rPr>
        <w:t>queryNotification</w:t>
      </w:r>
      <w:r w:rsidRPr="00116A6C">
        <w:t xml:space="preserve"> request from the associated </w:t>
      </w:r>
      <w:r w:rsidR="00522401" w:rsidRPr="00116A6C">
        <w:t>RA</w:t>
      </w:r>
      <w:r w:rsidRPr="00116A6C">
        <w:t xml:space="preserve"> and contains a list of notification messages matching the query criteria.</w:t>
      </w:r>
    </w:p>
    <w:p w14:paraId="40CB1704" w14:textId="77777777" w:rsidR="001A62C0" w:rsidRPr="006C7966" w:rsidRDefault="001A62C0" w:rsidP="001A62C0">
      <w:pPr>
        <w:jc w:val="center"/>
      </w:pPr>
      <w:r w:rsidRPr="006C7966">
        <w:rPr>
          <w:rFonts w:ascii="Helvetica" w:hAnsi="Helvetica" w:cs="Helvetica"/>
          <w:sz w:val="24"/>
          <w:szCs w:val="24"/>
        </w:rPr>
        <w:t xml:space="preserve"> </w:t>
      </w:r>
      <w:r w:rsidR="00346948" w:rsidRPr="00B22F2D">
        <w:rPr>
          <w:rFonts w:ascii="Helvetica" w:hAnsi="Helvetica" w:cs="Helvetica"/>
          <w:noProof/>
          <w:sz w:val="24"/>
          <w:szCs w:val="24"/>
        </w:rPr>
        <w:drawing>
          <wp:inline distT="0" distB="0" distL="0" distR="0" wp14:anchorId="7EDC25F2" wp14:editId="5EA8BCAF">
            <wp:extent cx="5486400" cy="1771426"/>
            <wp:effectExtent l="0" t="0" r="0" b="698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4A3ED2CA" w14:textId="46329E11"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77</w:t>
      </w:r>
      <w:r w:rsidR="00075FC8" w:rsidRPr="006C7966">
        <w:rPr>
          <w:b/>
        </w:rPr>
        <w:fldChar w:fldCharType="end"/>
      </w:r>
      <w:r w:rsidRPr="006C7966">
        <w:rPr>
          <w:b/>
        </w:rPr>
        <w:t xml:space="preserve"> – </w:t>
      </w:r>
      <w:r w:rsidR="00116A6C" w:rsidRPr="00116A6C">
        <w:rPr>
          <w:b/>
          <w:i/>
        </w:rPr>
        <w:t>queryNotificationConfirmed</w:t>
      </w:r>
      <w:r w:rsidRPr="006C7966">
        <w:rPr>
          <w:b/>
        </w:rPr>
        <w:t xml:space="preserve"> message structure.</w:t>
      </w:r>
    </w:p>
    <w:p w14:paraId="67295D28"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38E7B633" w14:textId="77777777" w:rsidR="001A62C0" w:rsidRPr="006C7966" w:rsidRDefault="001A62C0" w:rsidP="001A62C0">
      <w:r w:rsidRPr="006C7966">
        <w:t xml:space="preserve">The </w:t>
      </w:r>
      <w:r w:rsidR="00116A6C" w:rsidRPr="00116A6C">
        <w:rPr>
          <w:i/>
        </w:rPr>
        <w:t>queryNotificationConfirmed</w:t>
      </w:r>
      <w:r w:rsidRPr="006C7966">
        <w:t xml:space="preserve"> message has the following parameters:</w:t>
      </w:r>
    </w:p>
    <w:p w14:paraId="2C45A73C"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3D6626D6" w14:textId="77777777">
        <w:tc>
          <w:tcPr>
            <w:tcW w:w="2410" w:type="dxa"/>
            <w:shd w:val="clear" w:color="auto" w:fill="A7CAFF"/>
          </w:tcPr>
          <w:p w14:paraId="072D6112"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72F1B2D2"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5788EDB6" w14:textId="77777777">
        <w:tc>
          <w:tcPr>
            <w:tcW w:w="2410" w:type="dxa"/>
          </w:tcPr>
          <w:p w14:paraId="12ECC606" w14:textId="77777777" w:rsidR="001A62C0" w:rsidRPr="00B155C8" w:rsidRDefault="001A62C0" w:rsidP="001A62C0">
            <w:pPr>
              <w:ind w:left="113"/>
              <w:rPr>
                <w:rFonts w:eastAsia="Times New Roman" w:cs="Arial"/>
                <w:i/>
                <w:sz w:val="16"/>
                <w:szCs w:val="16"/>
              </w:rPr>
            </w:pPr>
            <w:r w:rsidRPr="00B155C8">
              <w:rPr>
                <w:rFonts w:eastAsia="Times New Roman" w:cs="Arial"/>
                <w:i/>
                <w:color w:val="000000"/>
                <w:sz w:val="16"/>
                <w:szCs w:val="16"/>
              </w:rPr>
              <w:t>errorEvent</w:t>
            </w:r>
          </w:p>
        </w:tc>
        <w:tc>
          <w:tcPr>
            <w:tcW w:w="5953" w:type="dxa"/>
          </w:tcPr>
          <w:p w14:paraId="20758556"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2562926B" w14:textId="77777777">
        <w:tc>
          <w:tcPr>
            <w:tcW w:w="2410" w:type="dxa"/>
          </w:tcPr>
          <w:p w14:paraId="3B14452C"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reserveTimeout</w:t>
            </w:r>
          </w:p>
        </w:tc>
        <w:tc>
          <w:tcPr>
            <w:tcW w:w="5953" w:type="dxa"/>
          </w:tcPr>
          <w:p w14:paraId="13AE6B99"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346948" w:rsidRPr="006C7966" w14:paraId="6D8B3592" w14:textId="77777777">
        <w:tc>
          <w:tcPr>
            <w:tcW w:w="2410" w:type="dxa"/>
          </w:tcPr>
          <w:p w14:paraId="5197D16F" w14:textId="77777777" w:rsidR="00346948" w:rsidRPr="00B155C8" w:rsidRDefault="00346948" w:rsidP="00346948">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484A82DD" w14:textId="77777777" w:rsidR="00346948" w:rsidRPr="006C7966" w:rsidRDefault="00346948"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1A62C0" w:rsidRPr="006C7966" w14:paraId="21249F8E" w14:textId="77777777">
        <w:tc>
          <w:tcPr>
            <w:tcW w:w="2410" w:type="dxa"/>
          </w:tcPr>
          <w:p w14:paraId="1093015A" w14:textId="77777777" w:rsidR="001A62C0" w:rsidRPr="00B155C8" w:rsidRDefault="001A62C0" w:rsidP="001A62C0">
            <w:pPr>
              <w:ind w:left="113"/>
              <w:rPr>
                <w:rFonts w:eastAsia="Times New Roman" w:cs="Arial"/>
                <w:i/>
                <w:color w:val="000000"/>
                <w:sz w:val="16"/>
                <w:szCs w:val="16"/>
              </w:rPr>
            </w:pPr>
            <w:r w:rsidRPr="00B155C8">
              <w:rPr>
                <w:rFonts w:eastAsia="Times New Roman" w:cs="Arial"/>
                <w:i/>
                <w:color w:val="000000"/>
                <w:sz w:val="16"/>
                <w:szCs w:val="16"/>
              </w:rPr>
              <w:t>messageDeliveryTimeout</w:t>
            </w:r>
          </w:p>
        </w:tc>
        <w:tc>
          <w:tcPr>
            <w:tcW w:w="5953" w:type="dxa"/>
          </w:tcPr>
          <w:p w14:paraId="72A78EF7" w14:textId="77777777" w:rsidR="001A62C0" w:rsidRPr="006C7966" w:rsidRDefault="001A62C0"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1509CDF3" w14:textId="77777777"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55</w:t>
      </w:r>
      <w:r w:rsidR="00075FC8" w:rsidRPr="006C7966">
        <w:rPr>
          <w:b/>
        </w:rPr>
        <w:fldChar w:fldCharType="end"/>
      </w:r>
      <w:r w:rsidRPr="006C7966">
        <w:rPr>
          <w:b/>
        </w:rPr>
        <w:t xml:space="preserve"> </w:t>
      </w:r>
      <w:r w:rsidR="00116A6C" w:rsidRPr="00116A6C">
        <w:rPr>
          <w:b/>
          <w:i/>
        </w:rPr>
        <w:t>queryNotificationConfirmed</w:t>
      </w:r>
      <w:r w:rsidRPr="006C7966">
        <w:rPr>
          <w:b/>
        </w:rPr>
        <w:t xml:space="preserve"> message parameters</w:t>
      </w:r>
    </w:p>
    <w:p w14:paraId="342EA21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w:t>
      </w:r>
    </w:p>
    <w:p w14:paraId="7C0C4841" w14:textId="1627F2E6" w:rsidR="001A62C0" w:rsidRPr="00116A6C" w:rsidRDefault="001A62C0" w:rsidP="001A62C0">
      <w:r w:rsidRPr="00116A6C">
        <w:t xml:space="preserve">If the </w:t>
      </w:r>
      <w:r w:rsidR="00116A6C" w:rsidRPr="00116A6C">
        <w:rPr>
          <w:i/>
        </w:rPr>
        <w:t>queryNotificationConfirmed</w:t>
      </w:r>
      <w:r w:rsidRPr="00116A6C">
        <w:t xml:space="preserve"> operation is successful, a </w:t>
      </w:r>
      <w:r w:rsidR="00116A6C" w:rsidRPr="00116A6C">
        <w:rPr>
          <w:i/>
        </w:rPr>
        <w:t>queryNotificationConfirmedACK</w:t>
      </w:r>
      <w:r w:rsidRPr="00116A6C">
        <w:t xml:space="preserve"> message is returned, otherwise a </w:t>
      </w:r>
      <w:r w:rsidR="00E7277F" w:rsidRPr="00116A6C">
        <w:rPr>
          <w:i/>
        </w:rPr>
        <w:t>serviceException</w:t>
      </w:r>
      <w:r w:rsidRPr="00116A6C">
        <w:t xml:space="preserve"> is returned.</w:t>
      </w:r>
      <w:r w:rsidR="00E411A9">
        <w:t xml:space="preserve"> </w:t>
      </w:r>
      <w:r w:rsidRPr="00116A6C">
        <w:t>A</w:t>
      </w:r>
      <w:r w:rsidR="0058451C">
        <w:t>n</w:t>
      </w:r>
      <w:r w:rsidRPr="00116A6C">
        <w:t xml:space="preserve"> </w:t>
      </w:r>
      <w:r w:rsidR="00522401" w:rsidRPr="00116A6C">
        <w:t>RA</w:t>
      </w:r>
      <w:r w:rsidRPr="00116A6C">
        <w:t xml:space="preserve"> sends this </w:t>
      </w:r>
      <w:r w:rsidR="00116A6C" w:rsidRPr="00116A6C">
        <w:rPr>
          <w:i/>
        </w:rPr>
        <w:t>queryNotificationConfirmedACK</w:t>
      </w:r>
      <w:r w:rsidRPr="00116A6C">
        <w:t xml:space="preserve"> message immediately after receiving the </w:t>
      </w:r>
      <w:r w:rsidR="00116A6C" w:rsidRPr="00116A6C">
        <w:rPr>
          <w:i/>
        </w:rPr>
        <w:t>queryNotificationConfirmed</w:t>
      </w:r>
      <w:r w:rsidRPr="00116A6C">
        <w:t xml:space="preserve"> request to acknowledge to the </w:t>
      </w:r>
      <w:r w:rsidR="00E7277F" w:rsidRPr="00116A6C">
        <w:t>PA</w:t>
      </w:r>
      <w:r w:rsidRPr="00116A6C">
        <w:t xml:space="preserve"> the </w:t>
      </w:r>
      <w:r w:rsidR="00116A6C" w:rsidRPr="00116A6C">
        <w:rPr>
          <w:i/>
        </w:rPr>
        <w:t>queryNotificationConfirmed</w:t>
      </w:r>
      <w:r w:rsidRPr="00116A6C">
        <w:t xml:space="preserve"> request has been accepted for processing.</w:t>
      </w:r>
      <w:r w:rsidR="00E411A9">
        <w:t xml:space="preserve"> </w:t>
      </w:r>
      <w:r w:rsidRPr="00116A6C">
        <w:t xml:space="preserve">The </w:t>
      </w:r>
      <w:r w:rsidR="00116A6C" w:rsidRPr="00116A6C">
        <w:rPr>
          <w:i/>
        </w:rPr>
        <w:t>queryNotificationConfirmedACK</w:t>
      </w:r>
      <w:r w:rsidRPr="00116A6C">
        <w:t xml:space="preserve"> message is implemented using the generic acknowledgement message.</w:t>
      </w:r>
    </w:p>
    <w:p w14:paraId="7E3CDCE5" w14:textId="77777777" w:rsidR="001A62C0" w:rsidRPr="006C7966" w:rsidRDefault="001A62C0" w:rsidP="001A62C0"/>
    <w:p w14:paraId="7FF343F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A5B6483" wp14:editId="6F2BAE62">
            <wp:extent cx="3924300" cy="720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84120F" w14:textId="159E0BF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78</w:t>
      </w:r>
      <w:r w:rsidR="00075FC8" w:rsidRPr="006C7966">
        <w:rPr>
          <w:b/>
        </w:rPr>
        <w:fldChar w:fldCharType="end"/>
      </w:r>
      <w:r w:rsidRPr="006C7966">
        <w:rPr>
          <w:b/>
        </w:rPr>
        <w:t xml:space="preserve"> – </w:t>
      </w:r>
      <w:r w:rsidR="00116A6C" w:rsidRPr="00116A6C">
        <w:rPr>
          <w:b/>
          <w:i/>
        </w:rPr>
        <w:t>queryNotificationConfirmedACK</w:t>
      </w:r>
      <w:r w:rsidRPr="006C7966">
        <w:rPr>
          <w:b/>
        </w:rPr>
        <w:t xml:space="preserve"> message structure.</w:t>
      </w:r>
    </w:p>
    <w:p w14:paraId="0FB59880" w14:textId="77777777" w:rsidR="001A62C0" w:rsidRPr="006C7966" w:rsidRDefault="001A62C0" w:rsidP="001A62C0">
      <w:pPr>
        <w:rPr>
          <w:b/>
        </w:rPr>
      </w:pPr>
      <w:r w:rsidRPr="006C7966">
        <w:t xml:space="preserve">The </w:t>
      </w:r>
      <w:r w:rsidR="00116A6C" w:rsidRPr="00116A6C">
        <w:rPr>
          <w:i/>
        </w:rPr>
        <w:t>queryNotificationConfirmedACK</w:t>
      </w:r>
      <w:r w:rsidRPr="006C7966">
        <w:rPr>
          <w:b/>
        </w:rPr>
        <w:t xml:space="preserve"> </w:t>
      </w:r>
      <w:r w:rsidRPr="006C7966">
        <w:t>message has no parameters as all relevant information is carried in the NSI CS header structure.</w:t>
      </w:r>
    </w:p>
    <w:p w14:paraId="44A8322D" w14:textId="77777777" w:rsidR="003E20B5" w:rsidRPr="007040F7" w:rsidRDefault="00075FC8" w:rsidP="003E20B5">
      <w:pPr>
        <w:pStyle w:val="Heading4"/>
        <w:rPr>
          <w:i/>
          <w:iCs/>
          <w:color w:val="808080" w:themeColor="text1" w:themeTint="7F"/>
        </w:rPr>
      </w:pPr>
      <w:r w:rsidRPr="007040F7">
        <w:rPr>
          <w:i/>
        </w:rPr>
        <w:lastRenderedPageBreak/>
        <w:t>Error</w:t>
      </w:r>
    </w:p>
    <w:p w14:paraId="0399D3B9" w14:textId="3E29EB63" w:rsidR="003E20B5" w:rsidRPr="006C7966" w:rsidRDefault="003E20B5" w:rsidP="003E20B5">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queryNotification</w:t>
      </w:r>
      <w:r w:rsidRPr="00116A6C">
        <w:t xml:space="preserve"> </w:t>
      </w:r>
      <w:r w:rsidRPr="006C7966">
        <w:t xml:space="preserve">operation failure. This is in response to an original </w:t>
      </w:r>
      <w:r w:rsidRPr="00116A6C">
        <w:rPr>
          <w:i/>
        </w:rPr>
        <w:t>queryNotification</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queryNotification</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queryNotification</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3F5C1ED9" w14:textId="77777777" w:rsidR="001A62C0" w:rsidRPr="006C7966" w:rsidRDefault="001A62C0" w:rsidP="001A62C0"/>
    <w:p w14:paraId="4C183EFA" w14:textId="77777777" w:rsidR="001A62C0" w:rsidRPr="006C7966" w:rsidRDefault="00116A6C" w:rsidP="00722458">
      <w:pPr>
        <w:pStyle w:val="Heading3"/>
      </w:pPr>
      <w:bookmarkStart w:id="816" w:name="_Toc232679070"/>
      <w:bookmarkStart w:id="817" w:name="_Toc437518651"/>
      <w:r w:rsidRPr="008E0367">
        <w:rPr>
          <w:i/>
        </w:rPr>
        <w:t>queryNotification</w:t>
      </w:r>
      <w:r w:rsidR="00791A95" w:rsidRPr="008E0367">
        <w:rPr>
          <w:i/>
        </w:rPr>
        <w:t>Sync</w:t>
      </w:r>
      <w:r w:rsidR="001A62C0" w:rsidRPr="006C7966">
        <w:t xml:space="preserve"> message elements</w:t>
      </w:r>
      <w:bookmarkEnd w:id="816"/>
      <w:bookmarkEnd w:id="817"/>
    </w:p>
    <w:p w14:paraId="5934D5FC" w14:textId="1B3FB40F" w:rsidR="001A62C0" w:rsidRPr="00116A6C" w:rsidRDefault="001A62C0" w:rsidP="001A62C0">
      <w:r w:rsidRPr="00116A6C">
        <w:t xml:space="preserve">The </w:t>
      </w:r>
      <w:r w:rsidR="00116A6C" w:rsidRPr="00116A6C">
        <w:rPr>
          <w:i/>
        </w:rPr>
        <w:t>queryNotification</w:t>
      </w:r>
      <w:r w:rsidR="00791A95" w:rsidRPr="00116A6C">
        <w:rPr>
          <w:i/>
        </w:rPr>
        <w:t>Sync</w:t>
      </w:r>
      <w:r w:rsidRPr="00116A6C">
        <w:t xml:space="preserve"> message is sent from </w:t>
      </w:r>
      <w:r w:rsidR="0058451C">
        <w:t>an RA</w:t>
      </w:r>
      <w:r w:rsidRPr="00116A6C">
        <w:t xml:space="preserve"> to a </w:t>
      </w:r>
      <w:r w:rsidR="00E7277F" w:rsidRPr="00116A6C">
        <w:t>PA</w:t>
      </w:r>
      <w:r w:rsidRPr="00116A6C">
        <w:t xml:space="preserve"> to retriever a list of notification messages associated with a </w:t>
      </w:r>
      <w:r w:rsidR="00791A95" w:rsidRPr="00116A6C">
        <w:rPr>
          <w:i/>
        </w:rPr>
        <w:t>connectionId</w:t>
      </w:r>
      <w:r w:rsidRPr="00116A6C">
        <w:t xml:space="preserve"> on the </w:t>
      </w:r>
      <w:r w:rsidR="00E7277F" w:rsidRPr="00116A6C">
        <w:t>PA</w:t>
      </w:r>
      <w:r w:rsidRPr="00116A6C">
        <w:t>.</w:t>
      </w:r>
      <w:r w:rsidR="00E411A9">
        <w:t xml:space="preserve"> </w:t>
      </w:r>
      <w:r w:rsidRPr="00116A6C">
        <w:t xml:space="preserve">Unlike the </w:t>
      </w:r>
      <w:r w:rsidR="00116A6C" w:rsidRPr="00116A6C">
        <w:rPr>
          <w:i/>
        </w:rPr>
        <w:t>queryNotification</w:t>
      </w:r>
      <w:r w:rsidRPr="00116A6C">
        <w:t xml:space="preserve"> operation, the </w:t>
      </w:r>
      <w:r w:rsidR="00116A6C" w:rsidRPr="00116A6C">
        <w:rPr>
          <w:i/>
        </w:rPr>
        <w:t>queryNotification</w:t>
      </w:r>
      <w:r w:rsidR="00791A95"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116A6C" w:rsidRPr="00116A6C">
        <w:rPr>
          <w:i/>
        </w:rPr>
        <w:t>queryNotificationSyncConfirmed</w:t>
      </w:r>
      <w:r w:rsidRPr="00116A6C">
        <w:t xml:space="preserve"> will be returned in response to the request once the query has completed.</w:t>
      </w:r>
      <w:r w:rsidR="00E411A9">
        <w:t xml:space="preserve"> </w:t>
      </w:r>
      <w:r w:rsidRPr="00116A6C">
        <w:t xml:space="preserve">A </w:t>
      </w:r>
      <w:r w:rsidR="00075FC8" w:rsidRPr="007040F7">
        <w:t>standard</w:t>
      </w:r>
      <w:r w:rsidR="00D853F0">
        <w:rPr>
          <w:i/>
        </w:rPr>
        <w:t xml:space="preserve"> error</w:t>
      </w:r>
      <w:r w:rsidR="00D853F0" w:rsidRPr="00116A6C">
        <w:t xml:space="preserve"> </w:t>
      </w:r>
      <w:r w:rsidRPr="00116A6C">
        <w:t>message will be sent in response if a processing error has occurred.</w:t>
      </w:r>
      <w:r w:rsidR="00E411A9">
        <w:t xml:space="preserve"> </w:t>
      </w:r>
      <w:r w:rsidRPr="00116A6C">
        <w:t xml:space="preserve">These responses will be returned directly in the SOAP response to the </w:t>
      </w:r>
      <w:r w:rsidR="00116A6C" w:rsidRPr="00116A6C">
        <w:rPr>
          <w:i/>
        </w:rPr>
        <w:t>queryNotification</w:t>
      </w:r>
      <w:r w:rsidR="00791A95" w:rsidRPr="00116A6C">
        <w:rPr>
          <w:i/>
        </w:rPr>
        <w:t>Sync</w:t>
      </w:r>
      <w:r w:rsidRPr="00116A6C">
        <w:t xml:space="preserve"> message.</w:t>
      </w:r>
      <w:r w:rsidR="00E411A9">
        <w:t xml:space="preserve"> </w:t>
      </w:r>
      <w:r w:rsidRPr="00116A6C">
        <w:t xml:space="preserve">Other than the synchronous transport interactions, the </w:t>
      </w:r>
      <w:r w:rsidR="00116A6C" w:rsidRPr="00116A6C">
        <w:rPr>
          <w:i/>
        </w:rPr>
        <w:t>queryNotification</w:t>
      </w:r>
      <w:r w:rsidR="00791A95" w:rsidRPr="00116A6C">
        <w:rPr>
          <w:i/>
        </w:rPr>
        <w:t>Sync</w:t>
      </w:r>
      <w:r w:rsidRPr="00116A6C">
        <w:t xml:space="preserve"> is identical to the </w:t>
      </w:r>
      <w:r w:rsidR="00116A6C" w:rsidRPr="00116A6C">
        <w:rPr>
          <w:i/>
        </w:rPr>
        <w:t>queryNotification</w:t>
      </w:r>
      <w:r w:rsidRPr="00116A6C">
        <w:t xml:space="preserve"> operation.</w:t>
      </w:r>
    </w:p>
    <w:p w14:paraId="5B02043B" w14:textId="77777777" w:rsidR="001A62C0" w:rsidRPr="006C7966" w:rsidRDefault="001A62C0" w:rsidP="001A62C0"/>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1A62C0" w:rsidRPr="006C7966" w14:paraId="3EC8EBE8" w14:textId="77777777">
        <w:tc>
          <w:tcPr>
            <w:tcW w:w="993" w:type="dxa"/>
            <w:shd w:val="clear" w:color="auto" w:fill="99CCFF"/>
          </w:tcPr>
          <w:p w14:paraId="7769238C" w14:textId="77777777" w:rsidR="001A62C0" w:rsidRPr="006C7966" w:rsidRDefault="001A62C0" w:rsidP="001A62C0">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1785A314" w14:textId="77777777" w:rsidR="001A62C0" w:rsidRPr="006C7966" w:rsidRDefault="001A62C0" w:rsidP="001A62C0">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7CCDFB6C" w14:textId="77777777" w:rsidR="001A62C0" w:rsidRPr="006C7966" w:rsidRDefault="001A62C0" w:rsidP="001A62C0">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0533512E" w14:textId="77777777" w:rsidR="001A62C0" w:rsidRPr="006C7966" w:rsidRDefault="001A62C0" w:rsidP="001A62C0">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CBDF767" w14:textId="77777777" w:rsidR="001A62C0" w:rsidRPr="006C7966" w:rsidRDefault="001A62C0" w:rsidP="001A62C0">
            <w:pPr>
              <w:ind w:left="113"/>
              <w:rPr>
                <w:rFonts w:eastAsia="Times New Roman"/>
                <w:sz w:val="16"/>
                <w:szCs w:val="16"/>
              </w:rPr>
            </w:pPr>
            <w:r w:rsidRPr="006C7966">
              <w:rPr>
                <w:rFonts w:eastAsia="Times New Roman"/>
                <w:sz w:val="16"/>
                <w:szCs w:val="16"/>
              </w:rPr>
              <w:t>Fault</w:t>
            </w:r>
          </w:p>
        </w:tc>
      </w:tr>
      <w:tr w:rsidR="001A62C0" w:rsidRPr="006C7966" w14:paraId="2F952EA3" w14:textId="77777777">
        <w:tc>
          <w:tcPr>
            <w:tcW w:w="993" w:type="dxa"/>
          </w:tcPr>
          <w:p w14:paraId="3D0EF3AE" w14:textId="77777777" w:rsidR="001A62C0" w:rsidRPr="00B155C8" w:rsidRDefault="001A62C0" w:rsidP="001A62C0">
            <w:pPr>
              <w:ind w:left="113"/>
              <w:rPr>
                <w:rFonts w:eastAsia="Times New Roman"/>
                <w:i/>
                <w:sz w:val="16"/>
                <w:szCs w:val="16"/>
              </w:rPr>
            </w:pPr>
            <w:r w:rsidRPr="00B155C8">
              <w:rPr>
                <w:rFonts w:eastAsia="Times New Roman"/>
                <w:i/>
                <w:sz w:val="16"/>
                <w:szCs w:val="16"/>
              </w:rPr>
              <w:t>Request</w:t>
            </w:r>
          </w:p>
        </w:tc>
        <w:tc>
          <w:tcPr>
            <w:tcW w:w="992" w:type="dxa"/>
          </w:tcPr>
          <w:p w14:paraId="01A7303C" w14:textId="77777777" w:rsidR="001A62C0" w:rsidRPr="006C7966" w:rsidRDefault="001A62C0" w:rsidP="001A62C0">
            <w:pPr>
              <w:ind w:left="113"/>
              <w:rPr>
                <w:rFonts w:eastAsia="Times New Roman"/>
                <w:sz w:val="16"/>
                <w:szCs w:val="16"/>
              </w:rPr>
            </w:pPr>
            <w:r w:rsidRPr="006C7966">
              <w:rPr>
                <w:rFonts w:eastAsia="Times New Roman"/>
                <w:sz w:val="16"/>
                <w:szCs w:val="16"/>
              </w:rPr>
              <w:t>RA to PA</w:t>
            </w:r>
          </w:p>
        </w:tc>
        <w:tc>
          <w:tcPr>
            <w:tcW w:w="1835" w:type="dxa"/>
          </w:tcPr>
          <w:p w14:paraId="05F20EFE" w14:textId="77777777" w:rsidR="001A62C0" w:rsidRPr="006C7966" w:rsidRDefault="00116A6C" w:rsidP="001A62C0">
            <w:pPr>
              <w:rPr>
                <w:rFonts w:eastAsia="Times New Roman"/>
                <w:sz w:val="16"/>
                <w:szCs w:val="16"/>
              </w:rPr>
            </w:pPr>
            <w:r w:rsidRPr="00116A6C">
              <w:rPr>
                <w:rFonts w:eastAsia="Times New Roman"/>
                <w:i/>
                <w:sz w:val="16"/>
                <w:szCs w:val="16"/>
              </w:rPr>
              <w:t>queryNotification</w:t>
            </w:r>
            <w:r w:rsidR="00791A95" w:rsidRPr="00791A95">
              <w:rPr>
                <w:rFonts w:eastAsia="Times New Roman"/>
                <w:i/>
                <w:sz w:val="16"/>
                <w:szCs w:val="16"/>
              </w:rPr>
              <w:t>Sync</w:t>
            </w:r>
          </w:p>
        </w:tc>
        <w:tc>
          <w:tcPr>
            <w:tcW w:w="2615" w:type="dxa"/>
          </w:tcPr>
          <w:p w14:paraId="3235EBA9" w14:textId="77777777" w:rsidR="001A62C0" w:rsidRPr="006C7966" w:rsidRDefault="00116A6C" w:rsidP="001A62C0">
            <w:pPr>
              <w:rPr>
                <w:rFonts w:eastAsia="Times New Roman"/>
                <w:sz w:val="16"/>
                <w:szCs w:val="16"/>
              </w:rPr>
            </w:pPr>
            <w:r w:rsidRPr="00116A6C">
              <w:rPr>
                <w:rFonts w:eastAsia="Times New Roman"/>
                <w:i/>
                <w:sz w:val="16"/>
                <w:szCs w:val="16"/>
              </w:rPr>
              <w:t>queryNotificationSyncConfirmed</w:t>
            </w:r>
          </w:p>
        </w:tc>
        <w:tc>
          <w:tcPr>
            <w:tcW w:w="2313" w:type="dxa"/>
          </w:tcPr>
          <w:p w14:paraId="599E7902" w14:textId="77777777" w:rsidR="001A62C0" w:rsidRPr="006C7966" w:rsidRDefault="00CB5AA4" w:rsidP="001A62C0">
            <w:pPr>
              <w:rPr>
                <w:rFonts w:eastAsia="Times New Roman"/>
                <w:sz w:val="16"/>
                <w:szCs w:val="16"/>
              </w:rPr>
            </w:pPr>
            <w:r>
              <w:rPr>
                <w:rFonts w:eastAsia="Times New Roman"/>
                <w:i/>
                <w:sz w:val="16"/>
                <w:szCs w:val="16"/>
              </w:rPr>
              <w:t>error</w:t>
            </w:r>
          </w:p>
        </w:tc>
      </w:tr>
    </w:tbl>
    <w:p w14:paraId="092AEA67"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56</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elements</w:t>
      </w:r>
    </w:p>
    <w:p w14:paraId="4E6F13F6" w14:textId="77777777" w:rsidR="001A62C0" w:rsidRPr="006C7966" w:rsidRDefault="001A62C0" w:rsidP="00722458">
      <w:pPr>
        <w:pStyle w:val="Heading4"/>
      </w:pPr>
      <w:r w:rsidRPr="006C7966">
        <w:t xml:space="preserve">Request: </w:t>
      </w:r>
      <w:r w:rsidR="00075FC8" w:rsidRPr="007040F7">
        <w:rPr>
          <w:i/>
        </w:rPr>
        <w:t>queryNotificationSync</w:t>
      </w:r>
    </w:p>
    <w:p w14:paraId="165D9418" w14:textId="5BFE8908"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provides a mechanism for </w:t>
      </w:r>
      <w:r w:rsidR="0058451C">
        <w:t>an RA</w:t>
      </w:r>
      <w:r w:rsidRPr="006C7966">
        <w:t xml:space="preserve"> to query the </w:t>
      </w:r>
      <w:r w:rsidR="00E7277F" w:rsidRPr="00E7277F">
        <w:t>PA</w:t>
      </w:r>
      <w:r w:rsidRPr="006C7966">
        <w:t xml:space="preserve"> for a list of notification messages against a </w:t>
      </w:r>
      <w:r w:rsidR="00791A95" w:rsidRPr="00791A95">
        <w:rPr>
          <w:i/>
        </w:rPr>
        <w:t>connectionId</w:t>
      </w:r>
      <w:r w:rsidRPr="006C7966">
        <w:t>.</w:t>
      </w:r>
      <w:r w:rsidR="00E411A9">
        <w:t xml:space="preserve"> </w:t>
      </w:r>
      <w:r w:rsidRPr="006C7966">
        <w:t>This operation can be used to recover lost notification messages, or get a historical list of notifications for analysis.</w:t>
      </w:r>
      <w:r w:rsidRPr="006C7966">
        <w:br/>
      </w:r>
      <w:r w:rsidR="00E411A9">
        <w:t xml:space="preserve">        </w:t>
      </w:r>
      <w:r w:rsidRPr="006C7966">
        <w:br/>
        <w:t>Elements compose a filter for specifying the notifications to return in response to the query operation.</w:t>
      </w:r>
      <w:r w:rsidR="00E411A9">
        <w:t xml:space="preserve"> </w:t>
      </w:r>
      <w:r w:rsidRPr="006C7966">
        <w:t xml:space="preserve">The filter query provides an inclusive range of notification identifiers based on </w:t>
      </w:r>
      <w:r w:rsidR="00791A95" w:rsidRPr="00791A95">
        <w:rPr>
          <w:i/>
        </w:rPr>
        <w:t>connectionId</w:t>
      </w:r>
      <w:r w:rsidRPr="006C7966">
        <w:t>.</w:t>
      </w:r>
    </w:p>
    <w:p w14:paraId="1F071A63" w14:textId="77777777" w:rsidR="001A62C0" w:rsidRPr="006C7966" w:rsidRDefault="001A62C0" w:rsidP="001A62C0"/>
    <w:p w14:paraId="6E8C0E3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79CDD9AA" wp14:editId="69243688">
            <wp:extent cx="4023360" cy="1485900"/>
            <wp:effectExtent l="0" t="0" r="0" b="12700"/>
            <wp:docPr id="2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3360" cy="1485900"/>
                    </a:xfrm>
                    <a:prstGeom prst="rect">
                      <a:avLst/>
                    </a:prstGeom>
                    <a:noFill/>
                    <a:ln>
                      <a:noFill/>
                    </a:ln>
                  </pic:spPr>
                </pic:pic>
              </a:graphicData>
            </a:graphic>
          </wp:inline>
        </w:drawing>
      </w:r>
    </w:p>
    <w:p w14:paraId="0E0B6F44" w14:textId="4EDBDA3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79</w:t>
      </w:r>
      <w:r w:rsidR="00075FC8" w:rsidRPr="006C7966">
        <w:rPr>
          <w:b/>
        </w:rPr>
        <w:fldChar w:fldCharType="end"/>
      </w:r>
      <w:r w:rsidRPr="006C7966">
        <w:rPr>
          <w:b/>
        </w:rPr>
        <w:t xml:space="preserve"> – </w:t>
      </w:r>
      <w:r w:rsidR="00116A6C" w:rsidRPr="00116A6C">
        <w:rPr>
          <w:b/>
          <w:i/>
        </w:rPr>
        <w:t>queryNotification</w:t>
      </w:r>
      <w:r w:rsidR="00791A95" w:rsidRPr="00791A95">
        <w:rPr>
          <w:b/>
          <w:i/>
        </w:rPr>
        <w:t>Sync</w:t>
      </w:r>
      <w:r w:rsidRPr="006C7966">
        <w:rPr>
          <w:b/>
        </w:rPr>
        <w:t xml:space="preserve"> request message structure.</w:t>
      </w:r>
    </w:p>
    <w:p w14:paraId="67B8383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151EF93" w14:textId="77777777" w:rsidR="001A62C0" w:rsidRPr="006C7966" w:rsidRDefault="001A62C0" w:rsidP="001A62C0">
      <w:r w:rsidRPr="006C7966">
        <w:t xml:space="preserve">The </w:t>
      </w:r>
      <w:r w:rsidR="00116A6C" w:rsidRPr="00116A6C">
        <w:rPr>
          <w:i/>
        </w:rPr>
        <w:t>queryNotification</w:t>
      </w:r>
      <w:r w:rsidR="00791A95" w:rsidRPr="00116A6C">
        <w:rPr>
          <w:i/>
        </w:rPr>
        <w:t>Sync</w:t>
      </w:r>
      <w:r w:rsidRPr="006C7966">
        <w:t xml:space="preserve"> message has the following parameters:</w:t>
      </w:r>
    </w:p>
    <w:p w14:paraId="5F60A075"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410"/>
        <w:gridCol w:w="5953"/>
      </w:tblGrid>
      <w:tr w:rsidR="001A62C0" w:rsidRPr="006C7966" w14:paraId="50487B48" w14:textId="77777777">
        <w:tc>
          <w:tcPr>
            <w:tcW w:w="2410" w:type="dxa"/>
            <w:shd w:val="clear" w:color="auto" w:fill="A7CAFF"/>
          </w:tcPr>
          <w:p w14:paraId="18F8A257"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1578A46C"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2D86D986" w14:textId="77777777">
        <w:tc>
          <w:tcPr>
            <w:tcW w:w="2410" w:type="dxa"/>
          </w:tcPr>
          <w:p w14:paraId="07AE4DE7" w14:textId="77777777" w:rsidR="001A62C0" w:rsidRPr="00722458" w:rsidRDefault="00791A95" w:rsidP="001A62C0">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44EF5B1A"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 xml:space="preserve">Notifications for this </w:t>
            </w:r>
            <w:r w:rsidR="00791A95" w:rsidRPr="00791A95">
              <w:rPr>
                <w:rFonts w:eastAsia="Times New Roman" w:cs="Arial"/>
                <w:i/>
                <w:color w:val="000000"/>
                <w:sz w:val="16"/>
                <w:szCs w:val="16"/>
              </w:rPr>
              <w:t>connectionId</w:t>
            </w:r>
            <w:r w:rsidRPr="006C7966">
              <w:rPr>
                <w:rFonts w:eastAsia="Times New Roman" w:cs="Arial"/>
                <w:color w:val="000000"/>
                <w:sz w:val="16"/>
                <w:szCs w:val="16"/>
              </w:rPr>
              <w:t>.</w:t>
            </w:r>
          </w:p>
        </w:tc>
      </w:tr>
      <w:tr w:rsidR="001A62C0" w:rsidRPr="006C7966" w14:paraId="6BDA4970" w14:textId="77777777">
        <w:tc>
          <w:tcPr>
            <w:tcW w:w="2410" w:type="dxa"/>
          </w:tcPr>
          <w:p w14:paraId="2953C4CB" w14:textId="77777777" w:rsidR="001A62C0" w:rsidRPr="00722458" w:rsidRDefault="001A62C0" w:rsidP="001A62C0">
            <w:pPr>
              <w:ind w:left="113"/>
              <w:rPr>
                <w:rFonts w:eastAsia="Times New Roman" w:cs="Arial"/>
                <w:b/>
                <w:i/>
                <w:sz w:val="16"/>
                <w:szCs w:val="16"/>
              </w:rPr>
            </w:pPr>
            <w:r w:rsidRPr="00722458">
              <w:rPr>
                <w:rFonts w:eastAsia="Times New Roman" w:cs="Arial"/>
                <w:i/>
                <w:color w:val="000000"/>
                <w:sz w:val="16"/>
                <w:szCs w:val="16"/>
              </w:rPr>
              <w:t>start</w:t>
            </w:r>
            <w:r w:rsidR="000F4BC5" w:rsidRPr="00722458">
              <w:rPr>
                <w:rFonts w:eastAsia="Times New Roman" w:cs="Arial"/>
                <w:i/>
                <w:color w:val="000000"/>
                <w:sz w:val="16"/>
                <w:szCs w:val="16"/>
              </w:rPr>
              <w:t>NotificationId</w:t>
            </w:r>
          </w:p>
        </w:tc>
        <w:tc>
          <w:tcPr>
            <w:tcW w:w="5953" w:type="dxa"/>
          </w:tcPr>
          <w:p w14:paraId="0DB174CB" w14:textId="634F2F71" w:rsidR="001A62C0" w:rsidRPr="006C7966" w:rsidRDefault="001A62C0" w:rsidP="001A62C0">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r w:rsidR="001A62C0" w:rsidRPr="006C7966" w14:paraId="1BB0F46B" w14:textId="77777777">
        <w:tc>
          <w:tcPr>
            <w:tcW w:w="2410" w:type="dxa"/>
          </w:tcPr>
          <w:p w14:paraId="304048A5" w14:textId="77777777" w:rsidR="001A62C0" w:rsidRPr="00722458" w:rsidRDefault="001A62C0" w:rsidP="001A62C0">
            <w:pPr>
              <w:ind w:left="113"/>
              <w:rPr>
                <w:rFonts w:eastAsia="Times New Roman" w:cs="Arial"/>
                <w:i/>
                <w:color w:val="000000"/>
                <w:sz w:val="16"/>
                <w:szCs w:val="16"/>
              </w:rPr>
            </w:pPr>
            <w:r w:rsidRPr="00722458">
              <w:rPr>
                <w:rFonts w:eastAsia="Times New Roman" w:cs="Arial"/>
                <w:i/>
                <w:color w:val="000000"/>
                <w:sz w:val="16"/>
                <w:szCs w:val="16"/>
              </w:rPr>
              <w:t>end</w:t>
            </w:r>
            <w:r w:rsidR="000F4BC5" w:rsidRPr="00722458">
              <w:rPr>
                <w:rFonts w:eastAsia="Times New Roman" w:cs="Arial"/>
                <w:i/>
                <w:color w:val="000000"/>
                <w:sz w:val="16"/>
                <w:szCs w:val="16"/>
              </w:rPr>
              <w:t>NotificationId</w:t>
            </w:r>
          </w:p>
        </w:tc>
        <w:tc>
          <w:tcPr>
            <w:tcW w:w="5953" w:type="dxa"/>
          </w:tcPr>
          <w:p w14:paraId="2D2FBEA1" w14:textId="6FDBFC7B" w:rsidR="001A62C0" w:rsidRPr="006C7966" w:rsidRDefault="001A62C0" w:rsidP="001A62C0">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0F4BC5" w:rsidRPr="000F4BC5">
              <w:rPr>
                <w:rFonts w:eastAsia="Times New Roman" w:cs="Arial"/>
                <w:i/>
                <w:color w:val="000000"/>
                <w:sz w:val="16"/>
                <w:szCs w:val="16"/>
              </w:rPr>
              <w:t>notificationId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0F4BC5" w:rsidRPr="000F4BC5">
              <w:rPr>
                <w:rFonts w:eastAsia="Times New Roman" w:cs="Arial"/>
                <w:i/>
                <w:color w:val="000000"/>
                <w:sz w:val="16"/>
                <w:szCs w:val="16"/>
              </w:rPr>
              <w:t>notificationId</w:t>
            </w:r>
            <w:r w:rsidRPr="006C7966">
              <w:rPr>
                <w:rFonts w:eastAsia="Times New Roman" w:cs="Arial"/>
                <w:color w:val="000000"/>
                <w:sz w:val="16"/>
                <w:szCs w:val="16"/>
              </w:rPr>
              <w:t xml:space="preserve"> available.</w:t>
            </w:r>
          </w:p>
        </w:tc>
      </w:tr>
    </w:tbl>
    <w:p w14:paraId="6E9D5CBF"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57</w:t>
      </w:r>
      <w:r w:rsidR="00075FC8" w:rsidRPr="006C7966">
        <w:rPr>
          <w:b/>
        </w:rPr>
        <w:fldChar w:fldCharType="end"/>
      </w:r>
      <w:r w:rsidRPr="006C7966">
        <w:rPr>
          <w:b/>
        </w:rPr>
        <w:t xml:space="preserve"> </w:t>
      </w:r>
      <w:r w:rsidR="00116A6C" w:rsidRPr="00116A6C">
        <w:rPr>
          <w:b/>
          <w:i/>
        </w:rPr>
        <w:t>queryNotification</w:t>
      </w:r>
      <w:r w:rsidR="00791A95" w:rsidRPr="00791A95">
        <w:rPr>
          <w:b/>
          <w:i/>
        </w:rPr>
        <w:t>Sync</w:t>
      </w:r>
      <w:r w:rsidRPr="006C7966">
        <w:t xml:space="preserve"> </w:t>
      </w:r>
      <w:r w:rsidRPr="006C7966">
        <w:rPr>
          <w:b/>
        </w:rPr>
        <w:t>message parameters</w:t>
      </w:r>
    </w:p>
    <w:p w14:paraId="25FC0E37" w14:textId="77777777" w:rsidR="001A62C0" w:rsidRPr="006C7966" w:rsidRDefault="001A62C0" w:rsidP="001A62C0"/>
    <w:p w14:paraId="51BA0D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Response (Confirmed)</w:t>
      </w:r>
    </w:p>
    <w:p w14:paraId="69975B58" w14:textId="5F8D7567" w:rsidR="001A62C0" w:rsidRPr="00116A6C" w:rsidRDefault="001A62C0" w:rsidP="001A62C0">
      <w:r w:rsidRPr="00116A6C">
        <w:lastRenderedPageBreak/>
        <w:t xml:space="preserve">If the </w:t>
      </w:r>
      <w:r w:rsidR="00116A6C" w:rsidRPr="00116A6C">
        <w:rPr>
          <w:i/>
        </w:rPr>
        <w:t>queryNotification</w:t>
      </w:r>
      <w:r w:rsidR="00791A95" w:rsidRPr="00116A6C">
        <w:rPr>
          <w:i/>
        </w:rPr>
        <w:t>Sync</w:t>
      </w:r>
      <w:r w:rsidRPr="00116A6C">
        <w:t xml:space="preserve"> operation is successful, a </w:t>
      </w:r>
      <w:r w:rsidR="00116A6C" w:rsidRPr="00116A6C">
        <w:rPr>
          <w:i/>
        </w:rPr>
        <w:t>queryNotificationSyncConfirmed</w:t>
      </w:r>
      <w:r w:rsidRPr="00116A6C">
        <w:t xml:space="preserve"> message is returned</w:t>
      </w:r>
      <w:r w:rsidR="00D853F0">
        <w:t xml:space="preserve"> directly in the SOAP response</w:t>
      </w:r>
      <w:r w:rsidRPr="00116A6C">
        <w:t xml:space="preserve">;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E98386D" w14:textId="77777777" w:rsidR="001A62C0" w:rsidRPr="006C7966" w:rsidRDefault="001A62C0" w:rsidP="001A62C0">
      <w:pPr>
        <w:jc w:val="center"/>
      </w:pPr>
      <w:r w:rsidRPr="006C7966">
        <w:rPr>
          <w:rFonts w:ascii="Helvetica" w:hAnsi="Helvetica" w:cs="Helvetica"/>
          <w:sz w:val="24"/>
          <w:szCs w:val="24"/>
        </w:rPr>
        <w:t xml:space="preserve"> </w:t>
      </w:r>
      <w:r w:rsidR="00A138D1" w:rsidRPr="00B22F2D">
        <w:rPr>
          <w:rFonts w:ascii="Helvetica" w:hAnsi="Helvetica" w:cs="Helvetica"/>
          <w:noProof/>
          <w:sz w:val="24"/>
          <w:szCs w:val="24"/>
        </w:rPr>
        <w:drawing>
          <wp:inline distT="0" distB="0" distL="0" distR="0" wp14:anchorId="2D4CEF47" wp14:editId="7B843189">
            <wp:extent cx="5486400" cy="1771426"/>
            <wp:effectExtent l="0" t="0" r="0" b="698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771426"/>
                    </a:xfrm>
                    <a:prstGeom prst="rect">
                      <a:avLst/>
                    </a:prstGeom>
                    <a:noFill/>
                    <a:ln>
                      <a:noFill/>
                    </a:ln>
                  </pic:spPr>
                </pic:pic>
              </a:graphicData>
            </a:graphic>
          </wp:inline>
        </w:drawing>
      </w:r>
    </w:p>
    <w:p w14:paraId="60B9984B" w14:textId="50DDCF2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80</w:t>
      </w:r>
      <w:r w:rsidR="00075FC8" w:rsidRPr="006C7966">
        <w:rPr>
          <w:b/>
        </w:rPr>
        <w:fldChar w:fldCharType="end"/>
      </w:r>
      <w:r w:rsidRPr="006C7966">
        <w:rPr>
          <w:b/>
        </w:rPr>
        <w:t xml:space="preserve"> – </w:t>
      </w:r>
      <w:r w:rsidR="00116A6C" w:rsidRPr="00116A6C">
        <w:rPr>
          <w:b/>
          <w:i/>
        </w:rPr>
        <w:t>queryNotificationSyncConfirmed</w:t>
      </w:r>
      <w:r w:rsidRPr="006C7966">
        <w:rPr>
          <w:b/>
        </w:rPr>
        <w:t xml:space="preserve"> message structure.</w:t>
      </w:r>
    </w:p>
    <w:p w14:paraId="4B146843" w14:textId="77777777" w:rsidR="001A62C0" w:rsidRPr="00312CEC" w:rsidRDefault="001A62C0" w:rsidP="001A62C0">
      <w:pPr>
        <w:spacing w:before="120" w:after="120"/>
        <w:rPr>
          <w:b/>
          <w:i/>
          <w:iCs/>
          <w:color w:val="808080" w:themeColor="text1" w:themeTint="7F"/>
          <w:u w:val="single"/>
        </w:rPr>
      </w:pPr>
      <w:r w:rsidRPr="00312CEC">
        <w:rPr>
          <w:b/>
          <w:i/>
          <w:iCs/>
          <w:color w:val="808080" w:themeColor="text1" w:themeTint="7F"/>
          <w:u w:val="single"/>
        </w:rPr>
        <w:t>Parameters</w:t>
      </w:r>
    </w:p>
    <w:p w14:paraId="68F0A535" w14:textId="77777777" w:rsidR="001A62C0" w:rsidRPr="006C7966" w:rsidRDefault="001A62C0" w:rsidP="001A62C0">
      <w:r w:rsidRPr="006C7966">
        <w:t xml:space="preserve">The </w:t>
      </w:r>
      <w:r w:rsidR="00116A6C" w:rsidRPr="00116A6C">
        <w:rPr>
          <w:i/>
        </w:rPr>
        <w:t>queryNotificationSyncConfirmed</w:t>
      </w:r>
      <w:r w:rsidRPr="006C7966">
        <w:t xml:space="preserve"> message has the following parameters:</w:t>
      </w:r>
    </w:p>
    <w:p w14:paraId="72FEDE68" w14:textId="77777777" w:rsidR="001A62C0" w:rsidRPr="006C7966" w:rsidRDefault="001A62C0" w:rsidP="001A62C0">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1A62C0" w:rsidRPr="006C7966" w14:paraId="266924F0" w14:textId="77777777">
        <w:tc>
          <w:tcPr>
            <w:tcW w:w="2410" w:type="dxa"/>
            <w:shd w:val="clear" w:color="auto" w:fill="A7CAFF"/>
          </w:tcPr>
          <w:p w14:paraId="36A73B29" w14:textId="77777777" w:rsidR="001A62C0" w:rsidRPr="006C7966" w:rsidRDefault="001A62C0" w:rsidP="001A62C0">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89565A4" w14:textId="77777777" w:rsidR="001A62C0" w:rsidRPr="006C7966" w:rsidRDefault="001A62C0" w:rsidP="001A62C0">
            <w:pPr>
              <w:ind w:left="113"/>
              <w:rPr>
                <w:rFonts w:eastAsia="Times New Roman"/>
                <w:sz w:val="16"/>
                <w:szCs w:val="16"/>
              </w:rPr>
            </w:pPr>
            <w:r w:rsidRPr="006C7966">
              <w:rPr>
                <w:rFonts w:eastAsia="Times New Roman"/>
                <w:sz w:val="16"/>
                <w:szCs w:val="16"/>
              </w:rPr>
              <w:t>Description</w:t>
            </w:r>
          </w:p>
        </w:tc>
      </w:tr>
      <w:tr w:rsidR="001A62C0" w:rsidRPr="006C7966" w14:paraId="6B1EAD54" w14:textId="77777777">
        <w:tc>
          <w:tcPr>
            <w:tcW w:w="2410" w:type="dxa"/>
          </w:tcPr>
          <w:p w14:paraId="2ABAD54B" w14:textId="77777777" w:rsidR="001A62C0" w:rsidRPr="00116A6C" w:rsidRDefault="001A62C0" w:rsidP="001A62C0">
            <w:pPr>
              <w:ind w:left="113"/>
              <w:rPr>
                <w:rFonts w:eastAsia="Times New Roman" w:cs="Arial"/>
                <w:i/>
                <w:sz w:val="16"/>
                <w:szCs w:val="16"/>
              </w:rPr>
            </w:pPr>
            <w:r w:rsidRPr="00116A6C">
              <w:rPr>
                <w:rFonts w:eastAsia="Times New Roman" w:cs="Arial"/>
                <w:i/>
                <w:color w:val="000000"/>
                <w:sz w:val="16"/>
                <w:szCs w:val="16"/>
              </w:rPr>
              <w:t>errorEvent</w:t>
            </w:r>
          </w:p>
        </w:tc>
        <w:tc>
          <w:tcPr>
            <w:tcW w:w="5953" w:type="dxa"/>
          </w:tcPr>
          <w:p w14:paraId="5C956A5F" w14:textId="77777777" w:rsidR="001A62C0" w:rsidRPr="006C7966" w:rsidRDefault="001A62C0" w:rsidP="001A62C0">
            <w:pPr>
              <w:ind w:left="113"/>
              <w:rPr>
                <w:rFonts w:eastAsia="Times New Roman" w:cs="Arial"/>
                <w:b/>
                <w:sz w:val="16"/>
                <w:szCs w:val="16"/>
              </w:rPr>
            </w:pPr>
            <w:r w:rsidRPr="006C7966">
              <w:rPr>
                <w:rFonts w:eastAsia="Times New Roman" w:cs="Arial"/>
                <w:color w:val="000000"/>
                <w:sz w:val="16"/>
                <w:szCs w:val="16"/>
              </w:rPr>
              <w:t>A set of zero or more error event notifications.</w:t>
            </w:r>
          </w:p>
        </w:tc>
      </w:tr>
      <w:tr w:rsidR="001A62C0" w:rsidRPr="006C7966" w14:paraId="3A77FDE0" w14:textId="77777777">
        <w:tc>
          <w:tcPr>
            <w:tcW w:w="2410" w:type="dxa"/>
          </w:tcPr>
          <w:p w14:paraId="12EC6229" w14:textId="77777777" w:rsidR="001A62C0" w:rsidRPr="00116A6C" w:rsidRDefault="001A62C0" w:rsidP="001A62C0">
            <w:pPr>
              <w:ind w:left="113"/>
              <w:rPr>
                <w:rFonts w:eastAsia="Times New Roman" w:cs="Arial"/>
                <w:i/>
                <w:color w:val="000000"/>
                <w:sz w:val="16"/>
                <w:szCs w:val="16"/>
              </w:rPr>
            </w:pPr>
            <w:r w:rsidRPr="00116A6C">
              <w:rPr>
                <w:rFonts w:eastAsia="Times New Roman" w:cs="Arial"/>
                <w:i/>
                <w:color w:val="000000"/>
                <w:sz w:val="16"/>
                <w:szCs w:val="16"/>
              </w:rPr>
              <w:t>reserveTimeout</w:t>
            </w:r>
          </w:p>
        </w:tc>
        <w:tc>
          <w:tcPr>
            <w:tcW w:w="5953" w:type="dxa"/>
          </w:tcPr>
          <w:p w14:paraId="117E6F14" w14:textId="77777777" w:rsidR="001A62C0" w:rsidRPr="006C7966" w:rsidRDefault="001A62C0" w:rsidP="001A62C0">
            <w:pPr>
              <w:tabs>
                <w:tab w:val="left" w:pos="1200"/>
              </w:tabs>
              <w:ind w:left="113"/>
              <w:jc w:val="both"/>
              <w:rPr>
                <w:rFonts w:eastAsia="Times New Roman" w:cs="Arial"/>
                <w:color w:val="000000"/>
                <w:sz w:val="16"/>
                <w:szCs w:val="16"/>
              </w:rPr>
            </w:pPr>
            <w:r w:rsidRPr="006C7966">
              <w:rPr>
                <w:rFonts w:eastAsia="Times New Roman" w:cs="Arial"/>
                <w:color w:val="000000"/>
                <w:sz w:val="16"/>
                <w:szCs w:val="16"/>
              </w:rPr>
              <w:t>A set of zero or more reserve timeout notification.</w:t>
            </w:r>
          </w:p>
        </w:tc>
      </w:tr>
      <w:tr w:rsidR="00A138D1" w:rsidRPr="006C7966" w14:paraId="084EE306" w14:textId="77777777">
        <w:tc>
          <w:tcPr>
            <w:tcW w:w="2410" w:type="dxa"/>
          </w:tcPr>
          <w:p w14:paraId="28534947" w14:textId="77777777" w:rsidR="00A138D1" w:rsidRPr="00116A6C" w:rsidRDefault="00A138D1" w:rsidP="001A62C0">
            <w:pPr>
              <w:ind w:left="113"/>
              <w:rPr>
                <w:rFonts w:eastAsia="Times New Roman" w:cs="Arial"/>
                <w:i/>
                <w:color w:val="000000"/>
                <w:sz w:val="16"/>
                <w:szCs w:val="16"/>
              </w:rPr>
            </w:pPr>
            <w:r w:rsidRPr="00346948">
              <w:rPr>
                <w:rFonts w:eastAsia="Times New Roman" w:cs="Arial"/>
                <w:i/>
                <w:color w:val="000000"/>
                <w:sz w:val="16"/>
                <w:szCs w:val="16"/>
              </w:rPr>
              <w:t>dataPlaneStateChange</w:t>
            </w:r>
          </w:p>
        </w:tc>
        <w:tc>
          <w:tcPr>
            <w:tcW w:w="5953" w:type="dxa"/>
          </w:tcPr>
          <w:p w14:paraId="1E2EE689" w14:textId="77777777" w:rsidR="00A138D1" w:rsidRPr="006C7966" w:rsidRDefault="00A138D1" w:rsidP="001A62C0">
            <w:pPr>
              <w:tabs>
                <w:tab w:val="left" w:pos="1200"/>
              </w:tabs>
              <w:ind w:left="113"/>
              <w:jc w:val="both"/>
              <w:rPr>
                <w:rFonts w:eastAsia="Times New Roman" w:cs="Arial"/>
                <w:color w:val="000000"/>
                <w:sz w:val="16"/>
                <w:szCs w:val="16"/>
              </w:rPr>
            </w:pPr>
            <w:r w:rsidRPr="00346948">
              <w:rPr>
                <w:rFonts w:eastAsia="Times New Roman" w:cs="Arial"/>
                <w:color w:val="000000"/>
                <w:sz w:val="16"/>
                <w:szCs w:val="16"/>
              </w:rPr>
              <w:t>A data plane state change notification.</w:t>
            </w:r>
          </w:p>
        </w:tc>
      </w:tr>
      <w:tr w:rsidR="00A138D1" w:rsidRPr="006C7966" w14:paraId="4E692795" w14:textId="77777777">
        <w:tc>
          <w:tcPr>
            <w:tcW w:w="2410" w:type="dxa"/>
          </w:tcPr>
          <w:p w14:paraId="55681B12" w14:textId="77777777" w:rsidR="00A138D1" w:rsidRPr="00116A6C" w:rsidRDefault="00A138D1" w:rsidP="001A62C0">
            <w:pPr>
              <w:ind w:left="113"/>
              <w:rPr>
                <w:rFonts w:eastAsia="Times New Roman" w:cs="Arial"/>
                <w:i/>
                <w:color w:val="000000"/>
                <w:sz w:val="16"/>
                <w:szCs w:val="16"/>
              </w:rPr>
            </w:pPr>
            <w:r w:rsidRPr="00116A6C">
              <w:rPr>
                <w:rFonts w:eastAsia="Times New Roman" w:cs="Arial"/>
                <w:i/>
                <w:color w:val="000000"/>
                <w:sz w:val="16"/>
                <w:szCs w:val="16"/>
              </w:rPr>
              <w:t>messageDeliveryTimeout</w:t>
            </w:r>
          </w:p>
        </w:tc>
        <w:tc>
          <w:tcPr>
            <w:tcW w:w="5953" w:type="dxa"/>
          </w:tcPr>
          <w:p w14:paraId="15E35CBB" w14:textId="77777777" w:rsidR="00A138D1" w:rsidRPr="006C7966" w:rsidRDefault="00A138D1" w:rsidP="001A62C0">
            <w:pPr>
              <w:ind w:left="113"/>
              <w:rPr>
                <w:rFonts w:eastAsia="Times New Roman" w:cs="Arial"/>
                <w:color w:val="000000"/>
                <w:sz w:val="16"/>
                <w:szCs w:val="16"/>
              </w:rPr>
            </w:pPr>
            <w:r w:rsidRPr="006C7966">
              <w:rPr>
                <w:rFonts w:eastAsia="Times New Roman" w:cs="Arial"/>
                <w:color w:val="000000"/>
                <w:sz w:val="16"/>
                <w:szCs w:val="16"/>
              </w:rPr>
              <w:t>A set of zero or more message delivery timeout notification.</w:t>
            </w:r>
          </w:p>
        </w:tc>
      </w:tr>
    </w:tbl>
    <w:p w14:paraId="33205B11" w14:textId="77777777"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58</w:t>
      </w:r>
      <w:r w:rsidR="00075FC8" w:rsidRPr="006C7966">
        <w:rPr>
          <w:b/>
        </w:rPr>
        <w:fldChar w:fldCharType="end"/>
      </w:r>
      <w:r w:rsidRPr="006C7966">
        <w:rPr>
          <w:b/>
        </w:rPr>
        <w:t xml:space="preserve"> </w:t>
      </w:r>
      <w:r w:rsidR="00116A6C" w:rsidRPr="00116A6C">
        <w:rPr>
          <w:b/>
          <w:i/>
        </w:rPr>
        <w:t>queryNotificationSyncConfirmed</w:t>
      </w:r>
      <w:r w:rsidRPr="006C7966">
        <w:rPr>
          <w:b/>
        </w:rPr>
        <w:t xml:space="preserve"> message parameters</w:t>
      </w:r>
    </w:p>
    <w:p w14:paraId="7B527024" w14:textId="77777777" w:rsidR="001A62C0" w:rsidRPr="007040F7" w:rsidRDefault="001A62C0" w:rsidP="00B22F2D">
      <w:pPr>
        <w:spacing w:before="120" w:after="120"/>
        <w:rPr>
          <w:b/>
          <w:i/>
          <w:iCs/>
          <w:color w:val="808080" w:themeColor="text1" w:themeTint="7F"/>
          <w:u w:val="single"/>
        </w:rPr>
      </w:pPr>
      <w:r w:rsidRPr="00312CEC">
        <w:rPr>
          <w:b/>
          <w:i/>
          <w:iCs/>
          <w:color w:val="808080" w:themeColor="text1" w:themeTint="7F"/>
          <w:u w:val="single"/>
        </w:rPr>
        <w:t>Response (</w:t>
      </w:r>
      <w:r w:rsidR="00CB5AA4" w:rsidRPr="00312CEC">
        <w:rPr>
          <w:b/>
          <w:i/>
          <w:iCs/>
          <w:color w:val="808080" w:themeColor="text1" w:themeTint="7F"/>
          <w:u w:val="single"/>
        </w:rPr>
        <w:t>Error</w:t>
      </w:r>
      <w:r w:rsidRPr="00312CEC">
        <w:rPr>
          <w:b/>
          <w:i/>
          <w:iCs/>
          <w:color w:val="808080" w:themeColor="text1" w:themeTint="7F"/>
          <w:u w:val="single"/>
        </w:rPr>
        <w:t>)</w:t>
      </w:r>
    </w:p>
    <w:p w14:paraId="24A51488" w14:textId="685FEF3D" w:rsidR="001A62C0" w:rsidRPr="00116A6C" w:rsidRDefault="00CB5AA4" w:rsidP="001A62C0">
      <w:r>
        <w:t>A standard</w:t>
      </w:r>
      <w:r w:rsidRPr="00116A6C">
        <w:t xml:space="preserve"> </w:t>
      </w:r>
      <w:r>
        <w:rPr>
          <w:i/>
        </w:rPr>
        <w:t>error</w:t>
      </w:r>
      <w:r w:rsidRPr="00116A6C">
        <w:t xml:space="preserve"> </w:t>
      </w:r>
      <w:r w:rsidR="001A62C0" w:rsidRPr="00116A6C">
        <w:t xml:space="preserve">message </w:t>
      </w:r>
      <w:r w:rsidR="00FB45A2">
        <w:t xml:space="preserve">structure </w:t>
      </w:r>
      <w:r w:rsidR="001A62C0" w:rsidRPr="00116A6C">
        <w:t xml:space="preserve">is sent from the </w:t>
      </w:r>
      <w:r w:rsidR="00E7277F" w:rsidRPr="00116A6C">
        <w:t>PA</w:t>
      </w:r>
      <w:r w:rsidR="001A62C0" w:rsidRPr="00116A6C">
        <w:t xml:space="preserve"> to </w:t>
      </w:r>
      <w:r w:rsidR="00522401" w:rsidRPr="00116A6C">
        <w:t>RA</w:t>
      </w:r>
      <w:r w:rsidR="001A62C0" w:rsidRPr="00116A6C">
        <w:t xml:space="preserve"> as an indication of a </w:t>
      </w:r>
      <w:r w:rsidR="00116A6C" w:rsidRPr="00116A6C">
        <w:rPr>
          <w:i/>
        </w:rPr>
        <w:t>queryNotification</w:t>
      </w:r>
      <w:r w:rsidR="00791A95" w:rsidRPr="00116A6C">
        <w:rPr>
          <w:i/>
        </w:rPr>
        <w:t>Sync</w:t>
      </w:r>
      <w:r w:rsidR="001A62C0" w:rsidRPr="00116A6C">
        <w:t xml:space="preserve"> operation failure. This is in response to an original </w:t>
      </w:r>
      <w:r w:rsidR="00116A6C" w:rsidRPr="00116A6C">
        <w:rPr>
          <w:i/>
        </w:rPr>
        <w:t>queryNotification</w:t>
      </w:r>
      <w:r w:rsidR="00791A95" w:rsidRPr="00116A6C">
        <w:rPr>
          <w:i/>
        </w:rPr>
        <w:t>Sync</w:t>
      </w:r>
      <w:r w:rsidR="001A62C0" w:rsidRPr="00116A6C">
        <w:t xml:space="preserve"> request from the associated </w:t>
      </w:r>
      <w:r w:rsidR="00522401" w:rsidRPr="00116A6C">
        <w:t>RA</w:t>
      </w:r>
      <w:r w:rsidR="001A62C0" w:rsidRPr="00116A6C">
        <w:t>, and will be returned as a SOAP fault in original request.</w:t>
      </w:r>
      <w:r w:rsidR="00E411A9">
        <w:t xml:space="preserve"> </w:t>
      </w:r>
      <w:r w:rsidR="001A62C0" w:rsidRPr="00116A6C">
        <w:t xml:space="preserve">It is important to note that a </w:t>
      </w:r>
      <w:r w:rsidR="00116A6C" w:rsidRPr="00116A6C">
        <w:rPr>
          <w:i/>
        </w:rPr>
        <w:t>queryNotification</w:t>
      </w:r>
      <w:r w:rsidR="00791A95" w:rsidRPr="00116A6C">
        <w:rPr>
          <w:i/>
        </w:rPr>
        <w:t>Sync</w:t>
      </w:r>
      <w:r w:rsidR="001A62C0" w:rsidRPr="00116A6C">
        <w:t xml:space="preserve"> operation that results in no matching notification messages does not result in a </w:t>
      </w:r>
      <w:r>
        <w:rPr>
          <w:i/>
        </w:rPr>
        <w:t>error</w:t>
      </w:r>
      <w:r w:rsidRPr="00116A6C">
        <w:t xml:space="preserve"> </w:t>
      </w:r>
      <w:r w:rsidR="001A62C0" w:rsidRPr="00116A6C">
        <w:t xml:space="preserve">message, but instead a </w:t>
      </w:r>
      <w:r w:rsidR="00116A6C" w:rsidRPr="00116A6C">
        <w:rPr>
          <w:i/>
        </w:rPr>
        <w:t>queryNotificationSyncConfirmed</w:t>
      </w:r>
      <w:r w:rsidR="001A62C0" w:rsidRPr="00116A6C">
        <w:t xml:space="preserve"> with an empty list.</w:t>
      </w:r>
    </w:p>
    <w:p w14:paraId="6C117E32" w14:textId="77777777" w:rsidR="001A62C0" w:rsidRDefault="001A62C0" w:rsidP="001A62C0"/>
    <w:p w14:paraId="7623275E" w14:textId="77777777" w:rsidR="00E178F2" w:rsidRPr="006C7966" w:rsidRDefault="00075FC8" w:rsidP="00E178F2">
      <w:pPr>
        <w:pStyle w:val="Heading3"/>
      </w:pPr>
      <w:bookmarkStart w:id="818" w:name="_Toc437518652"/>
      <w:r w:rsidRPr="007040F7">
        <w:rPr>
          <w:i/>
        </w:rPr>
        <w:t>queryResult</w:t>
      </w:r>
      <w:r w:rsidR="00E178F2" w:rsidRPr="006C7966">
        <w:t xml:space="preserve"> message elements</w:t>
      </w:r>
      <w:bookmarkEnd w:id="818"/>
    </w:p>
    <w:p w14:paraId="3DAA2DDF" w14:textId="77777777" w:rsidR="00E178F2" w:rsidRPr="006C7966" w:rsidRDefault="00E178F2" w:rsidP="00E178F2">
      <w:r w:rsidRPr="006C7966">
        <w:t xml:space="preserve">The </w:t>
      </w:r>
      <w:r w:rsidRPr="00116A6C">
        <w:rPr>
          <w:i/>
        </w:rPr>
        <w:t>query</w:t>
      </w:r>
      <w:r w:rsidR="004F124A">
        <w:rPr>
          <w:i/>
        </w:rPr>
        <w:t>Result</w:t>
      </w:r>
      <w:r w:rsidRPr="006C7966">
        <w:t xml:space="preserve"> message is sent from </w:t>
      </w:r>
      <w:r w:rsidR="0058451C">
        <w:t>an RA</w:t>
      </w:r>
      <w:r w:rsidRPr="006C7966">
        <w:t xml:space="preserve"> to a </w:t>
      </w:r>
      <w:r w:rsidRPr="00E7277F">
        <w:t>PA</w:t>
      </w:r>
      <w:r w:rsidRPr="006C7966">
        <w:t xml:space="preserve"> to retrieve </w:t>
      </w:r>
      <w:r w:rsidR="004F124A">
        <w:t>operation result</w:t>
      </w:r>
      <w:r w:rsidRPr="006C7966">
        <w:t xml:space="preserve"> messages</w:t>
      </w:r>
      <w:r w:rsidR="004F124A">
        <w:t xml:space="preserve"> (confirmed, failed, and error)</w:t>
      </w:r>
      <w:r w:rsidRPr="006C7966">
        <w:t xml:space="preserve"> against an existing reservation residing on the </w:t>
      </w:r>
      <w:r w:rsidRPr="00E7277F">
        <w:t>PA</w:t>
      </w:r>
      <w:r w:rsidRPr="006C7966">
        <w:t>.</w:t>
      </w:r>
      <w:r w:rsidRPr="006C7966">
        <w:rPr>
          <w:rFonts w:ascii="Times New Roman" w:hAnsi="Times New Roman"/>
          <w:color w:val="000000"/>
          <w:sz w:val="24"/>
          <w:szCs w:val="24"/>
        </w:rPr>
        <w:t xml:space="preserve"> </w:t>
      </w:r>
      <w:r w:rsidRPr="006C7966">
        <w:t xml:space="preserve">The returned results will be a list of </w:t>
      </w:r>
      <w:r w:rsidR="004F124A">
        <w:t>confirmed, failed, and error</w:t>
      </w:r>
      <w:r w:rsidR="004F124A" w:rsidRPr="006C7966">
        <w:t xml:space="preserve"> </w:t>
      </w:r>
      <w:r w:rsidR="004F124A">
        <w:t xml:space="preserve">messages </w:t>
      </w:r>
      <w:r w:rsidRPr="006C7966">
        <w:t xml:space="preserve">for the specified </w:t>
      </w:r>
      <w:r w:rsidRPr="00791A95">
        <w:rPr>
          <w:i/>
        </w:rPr>
        <w:t>connectionId</w:t>
      </w:r>
      <w:r w:rsidRPr="006C7966">
        <w:t>.</w:t>
      </w:r>
    </w:p>
    <w:p w14:paraId="44AE8D11" w14:textId="77777777" w:rsidR="00E178F2" w:rsidRPr="006C7966" w:rsidRDefault="00E178F2" w:rsidP="00E178F2"/>
    <w:p w14:paraId="7766A2D5" w14:textId="77777777" w:rsidR="00E178F2" w:rsidRPr="00116A6C" w:rsidRDefault="00E178F2" w:rsidP="00E178F2">
      <w:r w:rsidRPr="00116A6C">
        <w:t xml:space="preserve">The </w:t>
      </w:r>
      <w:r w:rsidRPr="00116A6C">
        <w:rPr>
          <w:i/>
        </w:rPr>
        <w:t>query</w:t>
      </w:r>
      <w:r w:rsidR="00425861">
        <w:rPr>
          <w:i/>
        </w:rPr>
        <w:t>Result</w:t>
      </w:r>
      <w:r w:rsidRPr="00116A6C">
        <w:rPr>
          <w:i/>
        </w:rPr>
        <w:t>ACK</w:t>
      </w:r>
      <w:r w:rsidRPr="00116A6C">
        <w:t xml:space="preserve"> indicates that the PA has accepted the </w:t>
      </w:r>
      <w:r w:rsidRPr="00116A6C">
        <w:rPr>
          <w:i/>
        </w:rPr>
        <w:t>query</w:t>
      </w:r>
      <w:r w:rsidR="00425861">
        <w:rPr>
          <w:i/>
        </w:rPr>
        <w:t>Result</w:t>
      </w:r>
      <w:r w:rsidRPr="00116A6C">
        <w:t xml:space="preserve"> request for processing. A </w:t>
      </w:r>
      <w:r w:rsidRPr="00116A6C">
        <w:rPr>
          <w:i/>
        </w:rPr>
        <w:t>query</w:t>
      </w:r>
      <w:r w:rsidR="00425861">
        <w:rPr>
          <w:i/>
        </w:rPr>
        <w:t>Result</w:t>
      </w:r>
      <w:r w:rsidRPr="00116A6C">
        <w:rPr>
          <w:i/>
        </w:rPr>
        <w:t>Confirmed</w:t>
      </w:r>
      <w:r w:rsidRPr="00116A6C">
        <w:t xml:space="preserve"> or </w:t>
      </w:r>
      <w:r w:rsidR="000139E0" w:rsidRPr="00B22F2D">
        <w:t>generic</w:t>
      </w:r>
      <w:r w:rsidR="000139E0">
        <w:rPr>
          <w:i/>
        </w:rPr>
        <w:t xml:space="preserve"> error</w:t>
      </w:r>
      <w:r w:rsidRPr="00116A6C">
        <w:t xml:space="preserve"> message will be sent asynchronously to the RA when </w:t>
      </w:r>
      <w:r w:rsidRPr="00116A6C">
        <w:rPr>
          <w:i/>
        </w:rPr>
        <w:t>query</w:t>
      </w:r>
      <w:r w:rsidR="00044DFB">
        <w:rPr>
          <w:i/>
        </w:rPr>
        <w:t>Result</w:t>
      </w:r>
      <w:r w:rsidRPr="00116A6C">
        <w:t xml:space="preserve"> processing has completed.</w:t>
      </w:r>
    </w:p>
    <w:p w14:paraId="3781C788"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1134"/>
        <w:gridCol w:w="993"/>
        <w:gridCol w:w="2268"/>
        <w:gridCol w:w="2693"/>
        <w:gridCol w:w="1660"/>
      </w:tblGrid>
      <w:tr w:rsidR="00E178F2" w:rsidRPr="006C7966" w14:paraId="32F32AB8" w14:textId="77777777">
        <w:tc>
          <w:tcPr>
            <w:tcW w:w="1134" w:type="dxa"/>
            <w:shd w:val="clear" w:color="auto" w:fill="99CCFF"/>
          </w:tcPr>
          <w:p w14:paraId="08D07384"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3" w:type="dxa"/>
            <w:shd w:val="clear" w:color="auto" w:fill="99CCFF"/>
          </w:tcPr>
          <w:p w14:paraId="3FEC50E4"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2268" w:type="dxa"/>
            <w:shd w:val="clear" w:color="auto" w:fill="99CCFF"/>
          </w:tcPr>
          <w:p w14:paraId="67E80EAC"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93" w:type="dxa"/>
            <w:shd w:val="clear" w:color="auto" w:fill="99CCFF"/>
          </w:tcPr>
          <w:p w14:paraId="4C87C023"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1660" w:type="dxa"/>
            <w:shd w:val="clear" w:color="auto" w:fill="99CCFF"/>
          </w:tcPr>
          <w:p w14:paraId="0EE2EEE3"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789F0E23" w14:textId="77777777">
        <w:tc>
          <w:tcPr>
            <w:tcW w:w="1134" w:type="dxa"/>
          </w:tcPr>
          <w:p w14:paraId="35BAADC9" w14:textId="77777777" w:rsidR="00E178F2" w:rsidRPr="00CB5AA4" w:rsidRDefault="00E178F2" w:rsidP="00E178F2">
            <w:pPr>
              <w:ind w:left="113"/>
              <w:rPr>
                <w:rFonts w:eastAsia="Times New Roman"/>
                <w:sz w:val="16"/>
                <w:szCs w:val="16"/>
              </w:rPr>
            </w:pPr>
            <w:r w:rsidRPr="00CB5AA4">
              <w:rPr>
                <w:rFonts w:eastAsia="Times New Roman"/>
                <w:sz w:val="16"/>
                <w:szCs w:val="16"/>
              </w:rPr>
              <w:t>Request</w:t>
            </w:r>
          </w:p>
        </w:tc>
        <w:tc>
          <w:tcPr>
            <w:tcW w:w="993" w:type="dxa"/>
          </w:tcPr>
          <w:p w14:paraId="55A9C2CC" w14:textId="77777777" w:rsidR="00E178F2" w:rsidRPr="00CB5AA4" w:rsidRDefault="00E178F2" w:rsidP="00E178F2">
            <w:pPr>
              <w:ind w:left="113"/>
              <w:rPr>
                <w:rFonts w:eastAsia="Times New Roman"/>
                <w:sz w:val="16"/>
                <w:szCs w:val="16"/>
              </w:rPr>
            </w:pPr>
            <w:r w:rsidRPr="00CB5AA4">
              <w:rPr>
                <w:rFonts w:eastAsia="Times New Roman"/>
                <w:sz w:val="16"/>
                <w:szCs w:val="16"/>
              </w:rPr>
              <w:t>RA to PA</w:t>
            </w:r>
          </w:p>
        </w:tc>
        <w:tc>
          <w:tcPr>
            <w:tcW w:w="2268" w:type="dxa"/>
          </w:tcPr>
          <w:p w14:paraId="6CA2F096" w14:textId="77777777" w:rsidR="00E178F2" w:rsidRPr="00CB5AA4" w:rsidRDefault="00E178F2" w:rsidP="00044DFB">
            <w:pPr>
              <w:ind w:left="113"/>
              <w:rPr>
                <w:rFonts w:eastAsia="Times New Roman"/>
                <w:sz w:val="16"/>
                <w:szCs w:val="16"/>
              </w:rPr>
            </w:pPr>
            <w:r w:rsidRPr="00CB5AA4">
              <w:rPr>
                <w:rFonts w:eastAsia="Times New Roman"/>
                <w:i/>
                <w:sz w:val="16"/>
                <w:szCs w:val="16"/>
              </w:rPr>
              <w:t>query</w:t>
            </w:r>
            <w:r w:rsidR="00044DFB">
              <w:rPr>
                <w:rFonts w:eastAsia="Times New Roman"/>
                <w:i/>
                <w:sz w:val="16"/>
                <w:szCs w:val="16"/>
              </w:rPr>
              <w:t>Result</w:t>
            </w:r>
          </w:p>
        </w:tc>
        <w:tc>
          <w:tcPr>
            <w:tcW w:w="2693" w:type="dxa"/>
          </w:tcPr>
          <w:p w14:paraId="41F49A96"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ACK</w:t>
            </w:r>
          </w:p>
        </w:tc>
        <w:tc>
          <w:tcPr>
            <w:tcW w:w="1660" w:type="dxa"/>
          </w:tcPr>
          <w:p w14:paraId="5FDB3C24"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4F6E3E48" w14:textId="77777777">
        <w:tc>
          <w:tcPr>
            <w:tcW w:w="1134" w:type="dxa"/>
          </w:tcPr>
          <w:p w14:paraId="08EE457C" w14:textId="77777777" w:rsidR="00E178F2" w:rsidRPr="00CB5AA4" w:rsidRDefault="00E178F2" w:rsidP="00E178F2">
            <w:pPr>
              <w:ind w:left="113"/>
              <w:rPr>
                <w:rFonts w:eastAsia="Times New Roman"/>
                <w:sz w:val="16"/>
                <w:szCs w:val="16"/>
              </w:rPr>
            </w:pPr>
            <w:r w:rsidRPr="00CB5AA4">
              <w:rPr>
                <w:rFonts w:eastAsia="Times New Roman"/>
                <w:sz w:val="16"/>
                <w:szCs w:val="16"/>
              </w:rPr>
              <w:t>Confirmed</w:t>
            </w:r>
          </w:p>
        </w:tc>
        <w:tc>
          <w:tcPr>
            <w:tcW w:w="993" w:type="dxa"/>
          </w:tcPr>
          <w:p w14:paraId="37EC67C3" w14:textId="77777777" w:rsidR="00E178F2" w:rsidRPr="00CB5AA4" w:rsidRDefault="00E178F2" w:rsidP="00E178F2">
            <w:pPr>
              <w:ind w:left="113"/>
              <w:rPr>
                <w:rFonts w:eastAsia="Times New Roman"/>
                <w:sz w:val="16"/>
                <w:szCs w:val="16"/>
              </w:rPr>
            </w:pPr>
            <w:r w:rsidRPr="00CB5AA4">
              <w:rPr>
                <w:rFonts w:eastAsia="Times New Roman"/>
                <w:sz w:val="16"/>
                <w:szCs w:val="16"/>
              </w:rPr>
              <w:t>PA to RA</w:t>
            </w:r>
          </w:p>
        </w:tc>
        <w:tc>
          <w:tcPr>
            <w:tcW w:w="2268" w:type="dxa"/>
          </w:tcPr>
          <w:p w14:paraId="035562C9" w14:textId="77777777" w:rsidR="00E178F2" w:rsidRPr="00CB5AA4"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CB5AA4">
              <w:rPr>
                <w:rFonts w:eastAsia="Times New Roman"/>
                <w:i/>
                <w:sz w:val="16"/>
                <w:szCs w:val="16"/>
              </w:rPr>
              <w:t>Confirmed</w:t>
            </w:r>
          </w:p>
        </w:tc>
        <w:tc>
          <w:tcPr>
            <w:tcW w:w="2693" w:type="dxa"/>
          </w:tcPr>
          <w:p w14:paraId="7DBB5C4F" w14:textId="77777777" w:rsidR="00E178F2" w:rsidRPr="00BA6C52" w:rsidRDefault="00044DFB" w:rsidP="00E178F2">
            <w:pPr>
              <w:ind w:left="113"/>
              <w:rPr>
                <w:rFonts w:eastAsia="Times New Roman"/>
                <w:sz w:val="16"/>
                <w:szCs w:val="16"/>
              </w:rPr>
            </w:pPr>
            <w:r w:rsidRPr="00CB5AA4">
              <w:rPr>
                <w:rFonts w:eastAsia="Times New Roman"/>
                <w:i/>
                <w:sz w:val="16"/>
                <w:szCs w:val="16"/>
              </w:rPr>
              <w:t>query</w:t>
            </w:r>
            <w:r>
              <w:rPr>
                <w:rFonts w:eastAsia="Times New Roman"/>
                <w:i/>
                <w:sz w:val="16"/>
                <w:szCs w:val="16"/>
              </w:rPr>
              <w:t>Result</w:t>
            </w:r>
            <w:r w:rsidR="00E178F2" w:rsidRPr="00BA6C52">
              <w:rPr>
                <w:rFonts w:eastAsia="Times New Roman"/>
                <w:i/>
                <w:sz w:val="16"/>
                <w:szCs w:val="16"/>
              </w:rPr>
              <w:t>ConfirmedACK</w:t>
            </w:r>
          </w:p>
        </w:tc>
        <w:tc>
          <w:tcPr>
            <w:tcW w:w="1660" w:type="dxa"/>
          </w:tcPr>
          <w:p w14:paraId="17D131C0" w14:textId="77777777" w:rsidR="00E178F2" w:rsidRPr="001F72C4" w:rsidRDefault="00E178F2" w:rsidP="00E178F2">
            <w:pPr>
              <w:ind w:left="113"/>
              <w:rPr>
                <w:rFonts w:eastAsia="Times New Roman"/>
                <w:sz w:val="16"/>
                <w:szCs w:val="16"/>
              </w:rPr>
            </w:pPr>
            <w:r w:rsidRPr="008575E0">
              <w:rPr>
                <w:rFonts w:eastAsia="Times New Roman"/>
                <w:i/>
                <w:sz w:val="16"/>
                <w:szCs w:val="16"/>
              </w:rPr>
              <w:t>serviceException</w:t>
            </w:r>
          </w:p>
        </w:tc>
      </w:tr>
      <w:tr w:rsidR="00E178F2" w:rsidRPr="006C7966" w14:paraId="20BE4778" w14:textId="77777777">
        <w:tc>
          <w:tcPr>
            <w:tcW w:w="1134" w:type="dxa"/>
          </w:tcPr>
          <w:p w14:paraId="53583E73" w14:textId="77777777" w:rsidR="00E178F2" w:rsidRPr="00CB5AA4" w:rsidRDefault="00E178F2" w:rsidP="00E178F2">
            <w:pPr>
              <w:ind w:left="113"/>
              <w:rPr>
                <w:rFonts w:eastAsia="Times New Roman"/>
                <w:sz w:val="16"/>
                <w:szCs w:val="16"/>
              </w:rPr>
            </w:pPr>
            <w:r w:rsidRPr="00CB5AA4">
              <w:rPr>
                <w:rFonts w:eastAsia="Times New Roman"/>
                <w:sz w:val="16"/>
                <w:szCs w:val="16"/>
              </w:rPr>
              <w:t>Failed</w:t>
            </w:r>
          </w:p>
        </w:tc>
        <w:tc>
          <w:tcPr>
            <w:tcW w:w="993" w:type="dxa"/>
          </w:tcPr>
          <w:p w14:paraId="7B60AA00"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268" w:type="dxa"/>
          </w:tcPr>
          <w:p w14:paraId="4666B53D"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2693" w:type="dxa"/>
          </w:tcPr>
          <w:p w14:paraId="6D43CD15"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c>
          <w:tcPr>
            <w:tcW w:w="1660" w:type="dxa"/>
          </w:tcPr>
          <w:p w14:paraId="5D1F9C5B" w14:textId="77777777" w:rsidR="00E178F2" w:rsidRPr="00CB5AA4" w:rsidRDefault="00E178F2" w:rsidP="00E178F2">
            <w:pPr>
              <w:ind w:left="113"/>
              <w:rPr>
                <w:rFonts w:eastAsia="Times New Roman"/>
                <w:sz w:val="16"/>
                <w:szCs w:val="16"/>
              </w:rPr>
            </w:pPr>
            <w:r w:rsidRPr="00CB5AA4">
              <w:rPr>
                <w:rFonts w:eastAsia="Times New Roman"/>
                <w:sz w:val="16"/>
                <w:szCs w:val="16"/>
              </w:rPr>
              <w:t>N/A</w:t>
            </w:r>
          </w:p>
        </w:tc>
      </w:tr>
      <w:tr w:rsidR="00E178F2" w:rsidRPr="006C7966" w14:paraId="103025BA" w14:textId="77777777">
        <w:tc>
          <w:tcPr>
            <w:tcW w:w="1134" w:type="dxa"/>
          </w:tcPr>
          <w:p w14:paraId="3EC89C76" w14:textId="77777777" w:rsidR="00E178F2" w:rsidRPr="00CB5AA4" w:rsidRDefault="00E178F2" w:rsidP="00E178F2">
            <w:pPr>
              <w:ind w:left="113"/>
              <w:rPr>
                <w:rFonts w:eastAsia="Times New Roman"/>
                <w:sz w:val="16"/>
                <w:szCs w:val="16"/>
              </w:rPr>
            </w:pPr>
            <w:r w:rsidRPr="00CB5AA4">
              <w:rPr>
                <w:rFonts w:eastAsia="Times New Roman"/>
                <w:sz w:val="16"/>
                <w:szCs w:val="16"/>
              </w:rPr>
              <w:t>Error</w:t>
            </w:r>
          </w:p>
        </w:tc>
        <w:tc>
          <w:tcPr>
            <w:tcW w:w="993" w:type="dxa"/>
          </w:tcPr>
          <w:p w14:paraId="31273ADA" w14:textId="77777777" w:rsidR="00E178F2" w:rsidRPr="00BA6C52" w:rsidRDefault="00E178F2" w:rsidP="00E178F2">
            <w:pPr>
              <w:ind w:left="113"/>
              <w:rPr>
                <w:rFonts w:eastAsia="Times New Roman"/>
                <w:sz w:val="16"/>
                <w:szCs w:val="16"/>
              </w:rPr>
            </w:pPr>
            <w:r w:rsidRPr="00BA6C52">
              <w:rPr>
                <w:rFonts w:eastAsia="Times New Roman"/>
                <w:sz w:val="16"/>
                <w:szCs w:val="16"/>
              </w:rPr>
              <w:t>PA to RA</w:t>
            </w:r>
          </w:p>
        </w:tc>
        <w:tc>
          <w:tcPr>
            <w:tcW w:w="2268" w:type="dxa"/>
          </w:tcPr>
          <w:p w14:paraId="49098AD2" w14:textId="77777777" w:rsidR="00E178F2" w:rsidRPr="001F72C4" w:rsidRDefault="00E178F2" w:rsidP="00E178F2">
            <w:pPr>
              <w:ind w:left="113"/>
              <w:rPr>
                <w:rFonts w:eastAsia="Times New Roman"/>
                <w:i/>
                <w:sz w:val="16"/>
                <w:szCs w:val="16"/>
              </w:rPr>
            </w:pPr>
            <w:r w:rsidRPr="008575E0">
              <w:rPr>
                <w:rFonts w:eastAsia="Times New Roman"/>
                <w:i/>
                <w:sz w:val="16"/>
                <w:szCs w:val="16"/>
              </w:rPr>
              <w:t>error</w:t>
            </w:r>
          </w:p>
        </w:tc>
        <w:tc>
          <w:tcPr>
            <w:tcW w:w="2693" w:type="dxa"/>
          </w:tcPr>
          <w:p w14:paraId="0E1F7B06" w14:textId="77777777" w:rsidR="00E178F2" w:rsidRPr="001F72C4" w:rsidRDefault="00E178F2" w:rsidP="00E178F2">
            <w:pPr>
              <w:ind w:left="113"/>
              <w:rPr>
                <w:rFonts w:eastAsia="Times New Roman"/>
                <w:i/>
                <w:sz w:val="16"/>
                <w:szCs w:val="16"/>
              </w:rPr>
            </w:pPr>
            <w:r w:rsidRPr="001F72C4">
              <w:rPr>
                <w:rFonts w:eastAsia="Times New Roman"/>
                <w:i/>
                <w:sz w:val="16"/>
                <w:szCs w:val="16"/>
              </w:rPr>
              <w:t>errorACK</w:t>
            </w:r>
          </w:p>
        </w:tc>
        <w:tc>
          <w:tcPr>
            <w:tcW w:w="1660" w:type="dxa"/>
          </w:tcPr>
          <w:p w14:paraId="68BF5BC3" w14:textId="77777777" w:rsidR="00E178F2" w:rsidRPr="001F72C4" w:rsidRDefault="00E178F2" w:rsidP="00E178F2">
            <w:pPr>
              <w:ind w:left="113"/>
              <w:rPr>
                <w:rFonts w:eastAsia="Times New Roman"/>
                <w:i/>
                <w:sz w:val="16"/>
                <w:szCs w:val="16"/>
              </w:rPr>
            </w:pPr>
            <w:r w:rsidRPr="001F72C4">
              <w:rPr>
                <w:rFonts w:eastAsia="Times New Roman"/>
                <w:i/>
                <w:sz w:val="16"/>
                <w:szCs w:val="16"/>
              </w:rPr>
              <w:t>serviceException</w:t>
            </w:r>
          </w:p>
        </w:tc>
      </w:tr>
    </w:tbl>
    <w:p w14:paraId="22241AE7" w14:textId="2F870AD3"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59</w:t>
      </w:r>
      <w:r w:rsidR="00075FC8" w:rsidRPr="006C7966">
        <w:rPr>
          <w:b/>
        </w:rPr>
        <w:fldChar w:fldCharType="end"/>
      </w:r>
      <w:r w:rsidRPr="006C7966">
        <w:rPr>
          <w:b/>
        </w:rPr>
        <w:t xml:space="preserve"> </w:t>
      </w:r>
      <w:r w:rsidRPr="00116A6C">
        <w:rPr>
          <w:b/>
          <w:i/>
        </w:rPr>
        <w:t>query</w:t>
      </w:r>
      <w:r w:rsidR="00D853F0">
        <w:rPr>
          <w:b/>
          <w:i/>
        </w:rPr>
        <w:t>Result</w:t>
      </w:r>
      <w:r w:rsidRPr="006C7966">
        <w:t xml:space="preserve"> </w:t>
      </w:r>
      <w:r w:rsidRPr="006C7966">
        <w:rPr>
          <w:b/>
        </w:rPr>
        <w:t>message elements</w:t>
      </w:r>
    </w:p>
    <w:p w14:paraId="5E28CA96" w14:textId="77777777" w:rsidR="00E178F2" w:rsidRPr="006C7966" w:rsidRDefault="00E178F2" w:rsidP="00E178F2">
      <w:pPr>
        <w:pStyle w:val="Heading4"/>
      </w:pPr>
      <w:r w:rsidRPr="006C7966">
        <w:t xml:space="preserve">Request: </w:t>
      </w:r>
      <w:r w:rsidR="00075FC8" w:rsidRPr="007040F7">
        <w:rPr>
          <w:i/>
        </w:rPr>
        <w:t>queryResult</w:t>
      </w:r>
    </w:p>
    <w:p w14:paraId="5DF0BEF2" w14:textId="409C2CED" w:rsidR="00E178F2" w:rsidRDefault="00E178F2" w:rsidP="00E178F2">
      <w:r w:rsidRPr="006C7966">
        <w:t xml:space="preserve">The </w:t>
      </w:r>
      <w:r w:rsidRPr="00116A6C">
        <w:rPr>
          <w:i/>
        </w:rPr>
        <w:t>query</w:t>
      </w:r>
      <w:r w:rsidR="00044DFB">
        <w:rPr>
          <w:i/>
        </w:rPr>
        <w:t>Result</w:t>
      </w:r>
      <w:r w:rsidRPr="006C7966">
        <w:t xml:space="preserve"> message provides a mechanism for </w:t>
      </w:r>
      <w:r w:rsidR="0058451C">
        <w:t>an RA</w:t>
      </w:r>
      <w:r w:rsidRPr="006C7966">
        <w:t xml:space="preserve"> to query the </w:t>
      </w:r>
      <w:r w:rsidRPr="00E7277F">
        <w:t>PA</w:t>
      </w:r>
      <w:r w:rsidRPr="006C7966">
        <w:t xml:space="preserve"> for a list of </w:t>
      </w:r>
      <w:r w:rsidR="00044DFB">
        <w:t>operation result</w:t>
      </w:r>
      <w:r w:rsidR="00044DFB" w:rsidRPr="006C7966">
        <w:t xml:space="preserve"> messages</w:t>
      </w:r>
      <w:r w:rsidR="00044DFB">
        <w:t xml:space="preserve"> (confirmed, failed, and error)</w:t>
      </w:r>
      <w:r w:rsidRPr="006C7966">
        <w:t xml:space="preserve"> against a </w:t>
      </w:r>
      <w:r w:rsidRPr="00791A95">
        <w:rPr>
          <w:i/>
        </w:rPr>
        <w:t>connectionId</w:t>
      </w:r>
      <w:r w:rsidRPr="006C7966">
        <w:t>.</w:t>
      </w:r>
      <w:r w:rsidR="00E411A9">
        <w:t xml:space="preserve"> </w:t>
      </w:r>
      <w:r w:rsidR="001C08B7" w:rsidRPr="006C7966">
        <w:t xml:space="preserve">An RA </w:t>
      </w:r>
      <w:r w:rsidR="001C08B7">
        <w:t>can</w:t>
      </w:r>
      <w:r w:rsidR="001C08B7" w:rsidRPr="006C7966">
        <w:t xml:space="preserve"> recover lost result messages </w:t>
      </w:r>
      <w:r w:rsidR="001C08B7">
        <w:t>using</w:t>
      </w:r>
      <w:r w:rsidR="001C08B7" w:rsidRPr="006C7966">
        <w:t xml:space="preserve"> this operation</w:t>
      </w:r>
      <w:r w:rsidR="00D853F0">
        <w:t xml:space="preserve">. </w:t>
      </w:r>
      <w:r w:rsidRPr="006C7966">
        <w:br/>
      </w:r>
      <w:r w:rsidR="00E411A9">
        <w:lastRenderedPageBreak/>
        <w:t xml:space="preserve">        </w:t>
      </w:r>
      <w:r w:rsidRPr="006C7966">
        <w:br/>
        <w:t xml:space="preserve">Elements compose a filter for specifying the </w:t>
      </w:r>
      <w:r w:rsidR="00044DFB">
        <w:t>results</w:t>
      </w:r>
      <w:r w:rsidRPr="006C7966">
        <w:t xml:space="preserve"> to return in response to the query operation.</w:t>
      </w:r>
      <w:r w:rsidR="00E411A9">
        <w:t xml:space="preserve"> </w:t>
      </w:r>
      <w:r w:rsidRPr="006C7966">
        <w:t xml:space="preserve">The filter query provides an inclusive range of </w:t>
      </w:r>
      <w:r w:rsidR="00044DFB">
        <w:t>result</w:t>
      </w:r>
      <w:r w:rsidRPr="006C7966">
        <w:t xml:space="preserve"> identifiers based on </w:t>
      </w:r>
      <w:r w:rsidRPr="00791A95">
        <w:rPr>
          <w:i/>
        </w:rPr>
        <w:t>connectionId</w:t>
      </w:r>
      <w:r w:rsidRPr="006C7966">
        <w:t>.</w:t>
      </w:r>
      <w:r w:rsidR="00E411A9">
        <w:t xml:space="preserve"> </w:t>
      </w:r>
      <w:r w:rsidR="00044DFB">
        <w:t xml:space="preserve">The result identifier is a sequentially increasing value maintained by the PA for each confirmed, failed, or error message generated by the PA in the context of a single </w:t>
      </w:r>
      <w:r w:rsidR="00044DFB" w:rsidRPr="00B22F2D">
        <w:rPr>
          <w:i/>
        </w:rPr>
        <w:t>connectionId</w:t>
      </w:r>
      <w:r w:rsidR="00044DFB">
        <w:t>.</w:t>
      </w:r>
      <w:r w:rsidR="00E411A9">
        <w:t xml:space="preserve"> </w:t>
      </w:r>
      <w:r w:rsidR="00044DFB">
        <w:t>This identifier is not returned in the individual confirmed, failed, or error messages</w:t>
      </w:r>
      <w:r w:rsidR="00D25849">
        <w:t xml:space="preserve"> as with notification</w:t>
      </w:r>
      <w:r w:rsidR="00044DFB">
        <w:t xml:space="preserve">, </w:t>
      </w:r>
      <w:r w:rsidR="00D25849">
        <w:t>however, it</w:t>
      </w:r>
      <w:r w:rsidR="00044DFB">
        <w:t xml:space="preserve"> is tracked against a reservation and returned in the reservation query</w:t>
      </w:r>
      <w:r w:rsidR="00D25849">
        <w:t xml:space="preserve"> for utilization by polling clients</w:t>
      </w:r>
      <w:r w:rsidR="00044DFB">
        <w:t>.</w:t>
      </w:r>
    </w:p>
    <w:p w14:paraId="77DA3DAD" w14:textId="77777777" w:rsidR="00044DFB" w:rsidRPr="006C7966" w:rsidRDefault="00044DFB" w:rsidP="00E178F2"/>
    <w:p w14:paraId="0A7D080B" w14:textId="77777777" w:rsidR="00E178F2" w:rsidRPr="006C7966" w:rsidRDefault="00E178F2" w:rsidP="00E178F2">
      <w:pPr>
        <w:jc w:val="center"/>
      </w:pPr>
      <w:r w:rsidRPr="006C7966">
        <w:rPr>
          <w:rFonts w:ascii="Helvetica" w:hAnsi="Helvetica" w:cs="Helvetica"/>
          <w:sz w:val="24"/>
          <w:szCs w:val="24"/>
        </w:rPr>
        <w:t xml:space="preserve"> </w:t>
      </w:r>
      <w:r w:rsidR="00571A57" w:rsidRPr="00B22F2D">
        <w:rPr>
          <w:rFonts w:ascii="Helvetica" w:hAnsi="Helvetica" w:cs="Helvetica"/>
          <w:noProof/>
          <w:sz w:val="24"/>
          <w:szCs w:val="24"/>
        </w:rPr>
        <w:drawing>
          <wp:inline distT="0" distB="0" distL="0" distR="0" wp14:anchorId="196D3E32" wp14:editId="0EF7CD86">
            <wp:extent cx="3802380" cy="1485900"/>
            <wp:effectExtent l="0" t="0" r="7620" b="1270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79AA3A93" w14:textId="427457EA"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81</w:t>
      </w:r>
      <w:r w:rsidR="00075FC8" w:rsidRPr="006C7966">
        <w:rPr>
          <w:b/>
        </w:rPr>
        <w:fldChar w:fldCharType="end"/>
      </w:r>
      <w:r w:rsidRPr="006C7966">
        <w:rPr>
          <w:b/>
        </w:rPr>
        <w:t xml:space="preserve"> – </w:t>
      </w:r>
      <w:r w:rsidRPr="00116A6C">
        <w:rPr>
          <w:b/>
          <w:i/>
        </w:rPr>
        <w:t>query</w:t>
      </w:r>
      <w:r w:rsidR="008547BE">
        <w:rPr>
          <w:b/>
          <w:i/>
        </w:rPr>
        <w:t>Result</w:t>
      </w:r>
      <w:r w:rsidRPr="006C7966">
        <w:rPr>
          <w:b/>
        </w:rPr>
        <w:t xml:space="preserve"> request message structure.</w:t>
      </w:r>
    </w:p>
    <w:p w14:paraId="12961C88" w14:textId="77777777" w:rsidR="00E178F2" w:rsidRPr="006C7966" w:rsidRDefault="00E178F2" w:rsidP="00E178F2">
      <w:pPr>
        <w:spacing w:before="120" w:after="120"/>
        <w:rPr>
          <w:b/>
          <w:i/>
          <w:iCs/>
          <w:color w:val="808080" w:themeColor="text1" w:themeTint="7F"/>
          <w:u w:val="single"/>
        </w:rPr>
      </w:pPr>
      <w:r w:rsidRPr="00312CEC">
        <w:rPr>
          <w:b/>
          <w:i/>
          <w:iCs/>
          <w:color w:val="808080" w:themeColor="text1" w:themeTint="7F"/>
          <w:u w:val="single"/>
        </w:rPr>
        <w:t>Parameters</w:t>
      </w:r>
    </w:p>
    <w:p w14:paraId="23D13C17" w14:textId="77777777" w:rsidR="00E178F2" w:rsidRPr="006C7966" w:rsidRDefault="00E178F2" w:rsidP="00E178F2">
      <w:r w:rsidRPr="006C7966">
        <w:t xml:space="preserve">The </w:t>
      </w:r>
      <w:r w:rsidRPr="00116A6C">
        <w:rPr>
          <w:i/>
        </w:rPr>
        <w:t>query</w:t>
      </w:r>
      <w:r w:rsidR="00571A57">
        <w:rPr>
          <w:i/>
        </w:rPr>
        <w:t>Result</w:t>
      </w:r>
      <w:r w:rsidRPr="006C7966">
        <w:t xml:space="preserve"> message has the following parameters:</w:t>
      </w:r>
    </w:p>
    <w:p w14:paraId="2CFAF80D"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244F5D98" w14:textId="77777777">
        <w:tc>
          <w:tcPr>
            <w:tcW w:w="2410" w:type="dxa"/>
            <w:shd w:val="clear" w:color="auto" w:fill="A7CAFF"/>
          </w:tcPr>
          <w:p w14:paraId="330ADF51"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4326030A"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3C3502DE" w14:textId="77777777">
        <w:tc>
          <w:tcPr>
            <w:tcW w:w="2410" w:type="dxa"/>
          </w:tcPr>
          <w:p w14:paraId="13C64439" w14:textId="77777777" w:rsidR="00E178F2" w:rsidRPr="00B155C8" w:rsidRDefault="00E178F2" w:rsidP="00E178F2">
            <w:pPr>
              <w:ind w:left="113"/>
              <w:rPr>
                <w:rFonts w:eastAsia="Times New Roman" w:cs="Arial"/>
                <w:b/>
                <w:i/>
                <w:sz w:val="16"/>
                <w:szCs w:val="16"/>
              </w:rPr>
            </w:pPr>
            <w:r w:rsidRPr="00B155C8">
              <w:rPr>
                <w:rFonts w:eastAsia="Times New Roman" w:cs="Arial"/>
                <w:i/>
                <w:color w:val="000000"/>
                <w:sz w:val="16"/>
                <w:szCs w:val="16"/>
              </w:rPr>
              <w:t>connectionId</w:t>
            </w:r>
          </w:p>
        </w:tc>
        <w:tc>
          <w:tcPr>
            <w:tcW w:w="5953" w:type="dxa"/>
          </w:tcPr>
          <w:p w14:paraId="3833F46E" w14:textId="77777777" w:rsidR="00E178F2" w:rsidRPr="006C7966" w:rsidRDefault="00571A57"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75672D23" w14:textId="77777777">
        <w:tc>
          <w:tcPr>
            <w:tcW w:w="2410" w:type="dxa"/>
          </w:tcPr>
          <w:p w14:paraId="58BBCF7F" w14:textId="77777777" w:rsidR="00E178F2" w:rsidRPr="00B155C8" w:rsidRDefault="00E178F2" w:rsidP="00571A57">
            <w:pPr>
              <w:ind w:left="113"/>
              <w:rPr>
                <w:rFonts w:eastAsia="Times New Roman" w:cs="Arial"/>
                <w:b/>
                <w:i/>
                <w:sz w:val="16"/>
                <w:szCs w:val="16"/>
              </w:rPr>
            </w:pPr>
            <w:r w:rsidRPr="00B155C8">
              <w:rPr>
                <w:rFonts w:eastAsia="Times New Roman" w:cs="Arial"/>
                <w:i/>
                <w:color w:val="000000"/>
                <w:sz w:val="16"/>
                <w:szCs w:val="16"/>
              </w:rPr>
              <w:t>start</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3814149A" w14:textId="045D815B" w:rsidR="00E178F2" w:rsidRPr="006C7966" w:rsidRDefault="00E178F2" w:rsidP="00571A57">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6845CFF4" w14:textId="77777777">
        <w:tc>
          <w:tcPr>
            <w:tcW w:w="2410" w:type="dxa"/>
          </w:tcPr>
          <w:p w14:paraId="123B85B6" w14:textId="77777777" w:rsidR="00E178F2" w:rsidRPr="00B155C8" w:rsidRDefault="00E178F2" w:rsidP="00571A57">
            <w:pPr>
              <w:ind w:left="113"/>
              <w:rPr>
                <w:rFonts w:eastAsia="Times New Roman" w:cs="Arial"/>
                <w:i/>
                <w:color w:val="000000"/>
                <w:sz w:val="16"/>
                <w:szCs w:val="16"/>
              </w:rPr>
            </w:pPr>
            <w:r w:rsidRPr="00B155C8">
              <w:rPr>
                <w:rFonts w:eastAsia="Times New Roman" w:cs="Arial"/>
                <w:i/>
                <w:color w:val="000000"/>
                <w:sz w:val="16"/>
                <w:szCs w:val="16"/>
              </w:rPr>
              <w:t>end</w:t>
            </w:r>
            <w:r w:rsidR="00571A57">
              <w:rPr>
                <w:rFonts w:eastAsia="Times New Roman" w:cs="Arial"/>
                <w:i/>
                <w:color w:val="000000"/>
                <w:sz w:val="16"/>
                <w:szCs w:val="16"/>
              </w:rPr>
              <w:t>Result</w:t>
            </w:r>
            <w:r w:rsidRPr="00B155C8">
              <w:rPr>
                <w:rFonts w:eastAsia="Times New Roman" w:cs="Arial"/>
                <w:i/>
                <w:color w:val="000000"/>
                <w:sz w:val="16"/>
                <w:szCs w:val="16"/>
              </w:rPr>
              <w:t>Id</w:t>
            </w:r>
          </w:p>
        </w:tc>
        <w:tc>
          <w:tcPr>
            <w:tcW w:w="5953" w:type="dxa"/>
          </w:tcPr>
          <w:p w14:paraId="10856379" w14:textId="12382F44" w:rsidR="00E178F2" w:rsidRPr="006C7966" w:rsidRDefault="00E178F2" w:rsidP="00571A57">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571A57">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5947A9EB" w14:textId="348A94AC"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60</w:t>
      </w:r>
      <w:r w:rsidR="00075FC8" w:rsidRPr="006C7966">
        <w:rPr>
          <w:b/>
        </w:rPr>
        <w:fldChar w:fldCharType="end"/>
      </w:r>
      <w:r w:rsidRPr="006C7966">
        <w:rPr>
          <w:b/>
        </w:rPr>
        <w:t xml:space="preserve"> </w:t>
      </w:r>
      <w:r w:rsidR="00D853F0" w:rsidRPr="00116A6C">
        <w:rPr>
          <w:b/>
          <w:i/>
        </w:rPr>
        <w:t>query</w:t>
      </w:r>
      <w:r w:rsidR="00D853F0">
        <w:rPr>
          <w:b/>
          <w:i/>
        </w:rPr>
        <w:t>Result</w:t>
      </w:r>
      <w:r w:rsidR="00D853F0" w:rsidRPr="006C7966">
        <w:t xml:space="preserve"> </w:t>
      </w:r>
      <w:r w:rsidRPr="006C7966">
        <w:rPr>
          <w:b/>
        </w:rPr>
        <w:t>message parameters</w:t>
      </w:r>
    </w:p>
    <w:p w14:paraId="2D4E73E4" w14:textId="77777777" w:rsidR="00E178F2" w:rsidRPr="00312CEC" w:rsidRDefault="00E178F2" w:rsidP="00E178F2">
      <w:pPr>
        <w:spacing w:before="120" w:after="120"/>
        <w:rPr>
          <w:b/>
          <w:i/>
          <w:iCs/>
          <w:color w:val="808080" w:themeColor="text1" w:themeTint="7F"/>
          <w:u w:val="single"/>
        </w:rPr>
      </w:pPr>
      <w:r w:rsidRPr="00312CEC">
        <w:rPr>
          <w:b/>
          <w:i/>
          <w:iCs/>
          <w:color w:val="808080" w:themeColor="text1" w:themeTint="7F"/>
          <w:u w:val="single"/>
        </w:rPr>
        <w:t>Response</w:t>
      </w:r>
    </w:p>
    <w:p w14:paraId="35C0AB4D" w14:textId="30C28C84" w:rsidR="00E178F2" w:rsidRPr="00116A6C" w:rsidRDefault="00E178F2" w:rsidP="00E178F2">
      <w:r w:rsidRPr="00116A6C">
        <w:t xml:space="preserve">If the </w:t>
      </w:r>
      <w:r w:rsidRPr="00116A6C">
        <w:rPr>
          <w:i/>
        </w:rPr>
        <w:t>query</w:t>
      </w:r>
      <w:r w:rsidR="00571A57">
        <w:rPr>
          <w:i/>
        </w:rPr>
        <w:t>Result</w:t>
      </w:r>
      <w:r w:rsidRPr="00116A6C">
        <w:t xml:space="preserve"> operation is successful, a </w:t>
      </w:r>
      <w:r w:rsidR="00571A57" w:rsidRPr="00116A6C">
        <w:rPr>
          <w:i/>
        </w:rPr>
        <w:t>query</w:t>
      </w:r>
      <w:r w:rsidR="00571A57">
        <w:rPr>
          <w:i/>
        </w:rPr>
        <w:t>Result</w:t>
      </w:r>
      <w:r w:rsidRPr="00116A6C">
        <w:rPr>
          <w:i/>
        </w:rPr>
        <w:t>ACK</w:t>
      </w:r>
      <w:r w:rsidRPr="00116A6C">
        <w:t xml:space="preserve"> message is returned, otherwise a </w:t>
      </w:r>
      <w:r w:rsidRPr="00116A6C">
        <w:rPr>
          <w:i/>
        </w:rPr>
        <w:t>serviceException</w:t>
      </w:r>
      <w:r w:rsidRPr="00116A6C">
        <w:t xml:space="preserve"> is returned.</w:t>
      </w:r>
      <w:r w:rsidR="00E411A9">
        <w:t xml:space="preserve"> </w:t>
      </w:r>
      <w:r w:rsidRPr="00116A6C">
        <w:t xml:space="preserve">A PA sends this </w:t>
      </w:r>
      <w:r w:rsidR="00571A57" w:rsidRPr="00116A6C">
        <w:rPr>
          <w:i/>
        </w:rPr>
        <w:t>query</w:t>
      </w:r>
      <w:r w:rsidR="00571A57">
        <w:rPr>
          <w:i/>
        </w:rPr>
        <w:t>Result</w:t>
      </w:r>
      <w:r w:rsidRPr="00116A6C">
        <w:rPr>
          <w:i/>
        </w:rPr>
        <w:t>ACK</w:t>
      </w:r>
      <w:r w:rsidRPr="00116A6C">
        <w:t xml:space="preserve"> message immediately after receiving the </w:t>
      </w:r>
      <w:r w:rsidR="00571A57" w:rsidRPr="00116A6C">
        <w:rPr>
          <w:i/>
        </w:rPr>
        <w:t>query</w:t>
      </w:r>
      <w:r w:rsidR="00571A57">
        <w:rPr>
          <w:i/>
        </w:rPr>
        <w:t>Result</w:t>
      </w:r>
      <w:r w:rsidR="00571A57" w:rsidRPr="00116A6C">
        <w:t xml:space="preserve"> </w:t>
      </w:r>
      <w:r w:rsidRPr="00116A6C">
        <w:t xml:space="preserve">request to acknowledge to the RA the </w:t>
      </w:r>
      <w:r w:rsidR="00571A57" w:rsidRPr="00116A6C">
        <w:rPr>
          <w:i/>
        </w:rPr>
        <w:t>query</w:t>
      </w:r>
      <w:r w:rsidR="00571A57">
        <w:rPr>
          <w:i/>
        </w:rPr>
        <w:t>Result</w:t>
      </w:r>
      <w:r w:rsidR="00571A57" w:rsidRPr="00116A6C">
        <w:t xml:space="preserve"> </w:t>
      </w:r>
      <w:r w:rsidRPr="00116A6C">
        <w:t>request has been accepted for processing.</w:t>
      </w:r>
      <w:r w:rsidR="00E411A9">
        <w:t xml:space="preserve"> </w:t>
      </w:r>
      <w:r w:rsidRPr="00116A6C">
        <w:t xml:space="preserve">The </w:t>
      </w:r>
      <w:r w:rsidR="00571A57" w:rsidRPr="00116A6C">
        <w:rPr>
          <w:i/>
        </w:rPr>
        <w:t>query</w:t>
      </w:r>
      <w:r w:rsidR="00571A57">
        <w:rPr>
          <w:i/>
        </w:rPr>
        <w:t>Result</w:t>
      </w:r>
      <w:r w:rsidRPr="00116A6C">
        <w:rPr>
          <w:i/>
        </w:rPr>
        <w:t>ACK</w:t>
      </w:r>
      <w:r w:rsidRPr="00116A6C">
        <w:t xml:space="preserve"> message is implemented using the generic acknowledgement message.</w:t>
      </w:r>
    </w:p>
    <w:p w14:paraId="3B7868AA" w14:textId="77777777" w:rsidR="00E178F2" w:rsidRPr="006C7966" w:rsidRDefault="00E178F2" w:rsidP="00E178F2"/>
    <w:p w14:paraId="1554045F"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53943A7C" wp14:editId="789498B6">
            <wp:extent cx="3924300" cy="6172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24300" cy="617220"/>
                    </a:xfrm>
                    <a:prstGeom prst="rect">
                      <a:avLst/>
                    </a:prstGeom>
                    <a:noFill/>
                    <a:ln>
                      <a:noFill/>
                    </a:ln>
                  </pic:spPr>
                </pic:pic>
              </a:graphicData>
            </a:graphic>
          </wp:inline>
        </w:drawing>
      </w:r>
    </w:p>
    <w:p w14:paraId="53387658" w14:textId="3295612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82</w:t>
      </w:r>
      <w:r w:rsidR="00075FC8" w:rsidRPr="006C7966">
        <w:rPr>
          <w:b/>
        </w:rPr>
        <w:fldChar w:fldCharType="end"/>
      </w:r>
      <w:r w:rsidRPr="006C7966">
        <w:rPr>
          <w:b/>
        </w:rPr>
        <w:t xml:space="preserve"> – </w:t>
      </w:r>
      <w:r w:rsidRPr="00116A6C">
        <w:rPr>
          <w:b/>
          <w:i/>
        </w:rPr>
        <w:t>query</w:t>
      </w:r>
      <w:r w:rsidR="00571A57">
        <w:rPr>
          <w:b/>
          <w:i/>
        </w:rPr>
        <w:t>Result</w:t>
      </w:r>
      <w:r w:rsidRPr="00116A6C">
        <w:rPr>
          <w:b/>
          <w:i/>
        </w:rPr>
        <w:t>ACK</w:t>
      </w:r>
      <w:r w:rsidRPr="006C7966">
        <w:t xml:space="preserve"> </w:t>
      </w:r>
      <w:r w:rsidRPr="006C7966">
        <w:rPr>
          <w:b/>
        </w:rPr>
        <w:t>message structure.</w:t>
      </w:r>
    </w:p>
    <w:p w14:paraId="3820F2E6" w14:textId="77777777" w:rsidR="00E178F2" w:rsidRPr="006C7966" w:rsidRDefault="00E178F2" w:rsidP="00E178F2">
      <w:r w:rsidRPr="006C7966">
        <w:t xml:space="preserve">The </w:t>
      </w:r>
      <w:r w:rsidR="00571A57" w:rsidRPr="00116A6C">
        <w:rPr>
          <w:i/>
        </w:rPr>
        <w:t>query</w:t>
      </w:r>
      <w:r w:rsidR="00571A57">
        <w:rPr>
          <w:i/>
        </w:rPr>
        <w:t>Result</w:t>
      </w:r>
      <w:r w:rsidRPr="00116A6C">
        <w:rPr>
          <w:i/>
        </w:rPr>
        <w:t>ACK</w:t>
      </w:r>
      <w:r w:rsidRPr="006C7966">
        <w:rPr>
          <w:b/>
        </w:rPr>
        <w:t xml:space="preserve"> </w:t>
      </w:r>
      <w:r w:rsidRPr="006C7966">
        <w:t>message has no parameters as all relevant information is carried in the NSI CS header structure.</w:t>
      </w:r>
    </w:p>
    <w:p w14:paraId="63132EBB" w14:textId="77777777" w:rsidR="00E178F2" w:rsidRPr="007040F7" w:rsidRDefault="00075FC8" w:rsidP="00E178F2">
      <w:pPr>
        <w:pStyle w:val="Heading4"/>
        <w:rPr>
          <w:iCs/>
        </w:rPr>
      </w:pPr>
      <w:r w:rsidRPr="007040F7">
        <w:rPr>
          <w:iCs/>
        </w:rPr>
        <w:t xml:space="preserve">Confirmation: </w:t>
      </w:r>
      <w:r w:rsidRPr="007040F7">
        <w:rPr>
          <w:i/>
        </w:rPr>
        <w:t>queryResultConfirmed</w:t>
      </w:r>
    </w:p>
    <w:p w14:paraId="71F49937" w14:textId="77777777" w:rsidR="00E178F2" w:rsidRPr="00116A6C" w:rsidRDefault="00E178F2" w:rsidP="00E178F2">
      <w:r w:rsidRPr="00116A6C">
        <w:t xml:space="preserve">This </w:t>
      </w:r>
      <w:r w:rsidRPr="00116A6C">
        <w:rPr>
          <w:i/>
        </w:rPr>
        <w:t>query</w:t>
      </w:r>
      <w:r w:rsidR="00571A57">
        <w:rPr>
          <w:i/>
        </w:rPr>
        <w:t>Result</w:t>
      </w:r>
      <w:r w:rsidRPr="00116A6C">
        <w:rPr>
          <w:i/>
        </w:rPr>
        <w:t>Confirmed</w:t>
      </w:r>
      <w:r w:rsidRPr="00116A6C">
        <w:t xml:space="preserve"> message is sent from the PA to RA as an indication of a successful </w:t>
      </w:r>
      <w:r w:rsidRPr="00116A6C">
        <w:rPr>
          <w:i/>
        </w:rPr>
        <w:t>query</w:t>
      </w:r>
      <w:r w:rsidR="00571A57">
        <w:rPr>
          <w:i/>
        </w:rPr>
        <w:t>Result</w:t>
      </w:r>
      <w:r w:rsidRPr="00116A6C">
        <w:t xml:space="preserve"> operation. This is in response to an original </w:t>
      </w:r>
      <w:r w:rsidRPr="00116A6C">
        <w:rPr>
          <w:i/>
        </w:rPr>
        <w:t>query</w:t>
      </w:r>
      <w:r w:rsidR="00571A57">
        <w:rPr>
          <w:i/>
        </w:rPr>
        <w:t>Result</w:t>
      </w:r>
      <w:r w:rsidRPr="00116A6C">
        <w:t xml:space="preserve"> request from the associated RA and contains a list of </w:t>
      </w:r>
      <w:r w:rsidR="00571A57">
        <w:t>confirmed, failed, and error</w:t>
      </w:r>
      <w:r w:rsidRPr="00116A6C">
        <w:t xml:space="preserve"> messages matching the query criteria.</w:t>
      </w:r>
    </w:p>
    <w:p w14:paraId="4FA6D8A7" w14:textId="77777777" w:rsidR="00E178F2" w:rsidRPr="006C7966" w:rsidRDefault="00E178F2" w:rsidP="00E178F2">
      <w:pPr>
        <w:jc w:val="center"/>
      </w:pPr>
      <w:r w:rsidRPr="006C7966">
        <w:rPr>
          <w:rFonts w:ascii="Helvetica" w:hAnsi="Helvetica" w:cs="Helvetica"/>
          <w:sz w:val="24"/>
          <w:szCs w:val="24"/>
        </w:rPr>
        <w:lastRenderedPageBreak/>
        <w:t xml:space="preserve"> </w:t>
      </w:r>
      <w:r w:rsidR="00571A57" w:rsidRPr="00B22F2D">
        <w:rPr>
          <w:rFonts w:ascii="Helvetica" w:hAnsi="Helvetica" w:cs="Helvetica"/>
          <w:noProof/>
          <w:sz w:val="24"/>
          <w:szCs w:val="24"/>
        </w:rPr>
        <w:drawing>
          <wp:inline distT="0" distB="0" distL="0" distR="0" wp14:anchorId="77B36D02" wp14:editId="3969DF56">
            <wp:extent cx="4625340" cy="693420"/>
            <wp:effectExtent l="0" t="0" r="0" b="0"/>
            <wp:docPr id="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4ED25A4E" w14:textId="27BD97D2" w:rsidR="00E178F2" w:rsidRPr="006C7966" w:rsidRDefault="00E178F2" w:rsidP="00E178F2">
      <w:pPr>
        <w:spacing w:before="120" w:after="120"/>
        <w:jc w:val="center"/>
        <w:rPr>
          <w:b/>
        </w:rPr>
      </w:pPr>
      <w:bookmarkStart w:id="819" w:name="_Ref37730580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83</w:t>
      </w:r>
      <w:r w:rsidR="00075FC8" w:rsidRPr="006C7966">
        <w:rPr>
          <w:b/>
        </w:rPr>
        <w:fldChar w:fldCharType="end"/>
      </w:r>
      <w:bookmarkEnd w:id="819"/>
      <w:r w:rsidRPr="006C7966">
        <w:rPr>
          <w:b/>
        </w:rPr>
        <w:t xml:space="preserve"> – </w:t>
      </w:r>
      <w:r w:rsidRPr="00116A6C">
        <w:rPr>
          <w:b/>
          <w:i/>
        </w:rPr>
        <w:t>query</w:t>
      </w:r>
      <w:r w:rsidR="00571A57">
        <w:rPr>
          <w:b/>
          <w:i/>
        </w:rPr>
        <w:t>Result</w:t>
      </w:r>
      <w:r w:rsidRPr="00116A6C">
        <w:rPr>
          <w:b/>
          <w:i/>
        </w:rPr>
        <w:t>Confirmed</w:t>
      </w:r>
      <w:r w:rsidRPr="006C7966">
        <w:rPr>
          <w:b/>
        </w:rPr>
        <w:t xml:space="preserve"> message structure.</w:t>
      </w:r>
    </w:p>
    <w:p w14:paraId="76DF41CB"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6DEBF251" w14:textId="77777777" w:rsidR="00E178F2" w:rsidRPr="006C7966" w:rsidRDefault="00E178F2" w:rsidP="00E178F2">
      <w:r w:rsidRPr="006C7966">
        <w:t xml:space="preserve">The </w:t>
      </w:r>
      <w:r w:rsidRPr="00116A6C">
        <w:rPr>
          <w:i/>
        </w:rPr>
        <w:t>query</w:t>
      </w:r>
      <w:r w:rsidR="00AB5ACC">
        <w:rPr>
          <w:i/>
        </w:rPr>
        <w:t>Result</w:t>
      </w:r>
      <w:r w:rsidRPr="00116A6C">
        <w:rPr>
          <w:i/>
        </w:rPr>
        <w:t>Confirmed</w:t>
      </w:r>
      <w:r w:rsidRPr="006C7966">
        <w:t xml:space="preserve"> message has the following parameters:</w:t>
      </w:r>
    </w:p>
    <w:p w14:paraId="0FBC0B15" w14:textId="77777777" w:rsidR="00E178F2" w:rsidRPr="006C7966" w:rsidRDefault="00E178F2" w:rsidP="00E178F2">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E178F2" w:rsidRPr="006C7966" w14:paraId="55560ABE" w14:textId="77777777">
        <w:tc>
          <w:tcPr>
            <w:tcW w:w="2410" w:type="dxa"/>
            <w:shd w:val="clear" w:color="auto" w:fill="A7CAFF"/>
          </w:tcPr>
          <w:p w14:paraId="3C01EFA2"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52ECE0"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08CEA9F" w14:textId="77777777">
        <w:tc>
          <w:tcPr>
            <w:tcW w:w="2410" w:type="dxa"/>
          </w:tcPr>
          <w:p w14:paraId="60E6EBCB" w14:textId="77777777" w:rsidR="00E178F2" w:rsidRPr="00B155C8" w:rsidRDefault="00AB5ACC" w:rsidP="00E178F2">
            <w:pPr>
              <w:ind w:left="113"/>
              <w:rPr>
                <w:rFonts w:eastAsia="Times New Roman" w:cs="Arial"/>
                <w:i/>
                <w:sz w:val="16"/>
                <w:szCs w:val="16"/>
              </w:rPr>
            </w:pPr>
            <w:r>
              <w:rPr>
                <w:rFonts w:eastAsia="Times New Roman" w:cs="Arial"/>
                <w:i/>
                <w:color w:val="000000"/>
                <w:sz w:val="16"/>
                <w:szCs w:val="16"/>
              </w:rPr>
              <w:t>result</w:t>
            </w:r>
          </w:p>
        </w:tc>
        <w:tc>
          <w:tcPr>
            <w:tcW w:w="5953" w:type="dxa"/>
          </w:tcPr>
          <w:p w14:paraId="15F0C39C" w14:textId="77777777" w:rsidR="00E178F2" w:rsidRPr="006C7966" w:rsidRDefault="00AB5ACC" w:rsidP="00AB5ACC">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4911C362" w14:textId="77777777" w:rsidR="00571A57" w:rsidRPr="00B22F2D" w:rsidRDefault="00E178F2"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61</w:t>
      </w:r>
      <w:r w:rsidR="00075FC8" w:rsidRPr="006C7966">
        <w:rPr>
          <w:b/>
        </w:rPr>
        <w:fldChar w:fldCharType="end"/>
      </w:r>
      <w:r w:rsidRPr="006C7966">
        <w:rPr>
          <w:b/>
        </w:rPr>
        <w:t xml:space="preserve"> </w:t>
      </w:r>
      <w:r w:rsidRPr="00116A6C">
        <w:rPr>
          <w:b/>
          <w:i/>
        </w:rPr>
        <w:t>query</w:t>
      </w:r>
      <w:r w:rsidR="00571A57">
        <w:rPr>
          <w:b/>
          <w:i/>
        </w:rPr>
        <w:t>Result</w:t>
      </w:r>
      <w:r w:rsidRPr="00116A6C">
        <w:rPr>
          <w:b/>
          <w:i/>
        </w:rPr>
        <w:t>Confirmed</w:t>
      </w:r>
      <w:r w:rsidRPr="006C7966">
        <w:rPr>
          <w:b/>
        </w:rPr>
        <w:t xml:space="preserve"> message parameters</w:t>
      </w:r>
      <w:r w:rsidR="00AB5ACC">
        <w:t>.</w:t>
      </w:r>
    </w:p>
    <w:p w14:paraId="4981567A" w14:textId="56292231" w:rsidR="00AB5ACC" w:rsidRDefault="00EA21AE" w:rsidP="00B22F2D">
      <w:r>
        <w:t xml:space="preserve">Each result returned in the </w:t>
      </w:r>
      <w:r w:rsidRPr="00B22F2D">
        <w:rPr>
          <w:i/>
        </w:rPr>
        <w:t>queryResultConfirmed</w:t>
      </w:r>
      <w:r>
        <w:t xml:space="preserve"> message structure will </w:t>
      </w:r>
      <w:r w:rsidR="006C5BB2" w:rsidRPr="006C5BB2">
        <w:t>containing a single operation re</w:t>
      </w:r>
      <w:r w:rsidR="006C5BB2">
        <w:t xml:space="preserve">sult </w:t>
      </w:r>
      <w:r>
        <w:t xml:space="preserve">of the type </w:t>
      </w:r>
      <w:r w:rsidRPr="00B144B1">
        <w:rPr>
          <w:i/>
        </w:rPr>
        <w:t>QueryResultResponseType</w:t>
      </w:r>
      <w:r>
        <w:rPr>
          <w:b/>
          <w:i/>
        </w:rPr>
        <w:t xml:space="preserve"> </w:t>
      </w:r>
      <w:r w:rsidRPr="00B22F2D">
        <w:t xml:space="preserve">as shown in </w:t>
      </w:r>
      <w:r w:rsidR="00075FC8" w:rsidRPr="00B22F2D">
        <w:fldChar w:fldCharType="begin"/>
      </w:r>
      <w:r w:rsidRPr="00B22F2D">
        <w:instrText xml:space="preserve"> REF _Ref248135742 \h </w:instrText>
      </w:r>
      <w:r w:rsidR="00075FC8" w:rsidRPr="00B22F2D">
        <w:fldChar w:fldCharType="separate"/>
      </w:r>
      <w:ins w:id="820" w:author="John MacAuley" w:date="2016-01-08T16:24:00Z">
        <w:r w:rsidR="00D5423B" w:rsidRPr="006C7966">
          <w:rPr>
            <w:b/>
          </w:rPr>
          <w:t xml:space="preserve">Figure </w:t>
        </w:r>
        <w:r w:rsidR="00D5423B">
          <w:rPr>
            <w:b/>
            <w:noProof/>
          </w:rPr>
          <w:t>84</w:t>
        </w:r>
      </w:ins>
      <w:del w:id="821" w:author="John MacAuley" w:date="2016-01-08T16:24:00Z">
        <w:r w:rsidR="00BD4BAA" w:rsidRPr="006C7966" w:rsidDel="00D5423B">
          <w:rPr>
            <w:b/>
          </w:rPr>
          <w:delText xml:space="preserve">Figure </w:delText>
        </w:r>
        <w:r w:rsidR="00BD4BAA" w:rsidDel="00D5423B">
          <w:rPr>
            <w:b/>
            <w:noProof/>
          </w:rPr>
          <w:delText>84</w:delText>
        </w:r>
      </w:del>
      <w:r w:rsidR="00075FC8" w:rsidRPr="00B22F2D">
        <w:fldChar w:fldCharType="end"/>
      </w:r>
      <w:r w:rsidRPr="00B22F2D">
        <w:t>.</w:t>
      </w:r>
    </w:p>
    <w:p w14:paraId="01DF51ED" w14:textId="77777777" w:rsidR="00AB5ACC" w:rsidRDefault="00AB5ACC" w:rsidP="00571A57">
      <w:pPr>
        <w:jc w:val="center"/>
      </w:pPr>
    </w:p>
    <w:p w14:paraId="6F56AF23" w14:textId="77777777" w:rsidR="00571A57" w:rsidRPr="006C7966" w:rsidRDefault="00571A57" w:rsidP="00571A57">
      <w:pPr>
        <w:jc w:val="center"/>
      </w:pPr>
      <w:r w:rsidRPr="00B22F2D">
        <w:rPr>
          <w:rFonts w:ascii="Helvetica" w:hAnsi="Helvetica" w:cs="Helvetica"/>
          <w:noProof/>
          <w:sz w:val="24"/>
          <w:szCs w:val="24"/>
        </w:rPr>
        <w:drawing>
          <wp:inline distT="0" distB="0" distL="0" distR="0" wp14:anchorId="2DA9B897" wp14:editId="631B443B">
            <wp:extent cx="4823460" cy="5052060"/>
            <wp:effectExtent l="0" t="0" r="2540" b="254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6B89BAD7" w14:textId="03119516" w:rsidR="00571A57" w:rsidRDefault="00571A57" w:rsidP="00571A57">
      <w:pPr>
        <w:spacing w:before="120" w:after="120"/>
        <w:jc w:val="center"/>
        <w:rPr>
          <w:b/>
        </w:rPr>
      </w:pPr>
      <w:bookmarkStart w:id="822" w:name="_Ref24813574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84</w:t>
      </w:r>
      <w:r w:rsidR="00075FC8" w:rsidRPr="006C7966">
        <w:rPr>
          <w:b/>
        </w:rPr>
        <w:fldChar w:fldCharType="end"/>
      </w:r>
      <w:bookmarkEnd w:id="822"/>
      <w:r w:rsidRPr="006C7966">
        <w:rPr>
          <w:b/>
        </w:rPr>
        <w:t xml:space="preserve"> – </w:t>
      </w:r>
      <w:r w:rsidR="00EA21AE">
        <w:rPr>
          <w:b/>
          <w:i/>
        </w:rPr>
        <w:t>QueryResultResponseType</w:t>
      </w:r>
      <w:r w:rsidRPr="006C7966">
        <w:rPr>
          <w:b/>
        </w:rPr>
        <w:t xml:space="preserve"> structure.</w:t>
      </w:r>
    </w:p>
    <w:p w14:paraId="24A29CDC" w14:textId="77777777" w:rsidR="002B26EC" w:rsidRPr="006C7966" w:rsidRDefault="002B26EC" w:rsidP="00571A57">
      <w:pPr>
        <w:spacing w:before="120" w:after="120"/>
        <w:jc w:val="center"/>
        <w:rPr>
          <w:b/>
        </w:rPr>
      </w:pPr>
    </w:p>
    <w:p w14:paraId="1DD1B4E1" w14:textId="77777777" w:rsidR="00571A57" w:rsidRPr="006C7966" w:rsidRDefault="00571A57" w:rsidP="00571A57">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114EF70" w14:textId="77777777" w:rsidR="00571A57" w:rsidRPr="006C7966" w:rsidRDefault="00571A57" w:rsidP="00571A57">
      <w:r w:rsidRPr="006C7966">
        <w:t xml:space="preserve">The </w:t>
      </w:r>
      <w:r w:rsidR="004C5443">
        <w:rPr>
          <w:i/>
        </w:rPr>
        <w:t>QueryResultResponseType</w:t>
      </w:r>
      <w:r w:rsidRPr="006C7966">
        <w:t xml:space="preserve"> message has the following parameters:</w:t>
      </w:r>
    </w:p>
    <w:p w14:paraId="6B324B0A" w14:textId="77777777" w:rsidR="00571A57" w:rsidRPr="006C7966" w:rsidRDefault="00571A57" w:rsidP="00571A57">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571A57" w:rsidRPr="006C7966" w14:paraId="3E3D3C24" w14:textId="77777777">
        <w:tc>
          <w:tcPr>
            <w:tcW w:w="2410" w:type="dxa"/>
            <w:shd w:val="clear" w:color="auto" w:fill="A7CAFF"/>
          </w:tcPr>
          <w:p w14:paraId="0375B70C" w14:textId="77777777" w:rsidR="00571A57" w:rsidRPr="006C7966" w:rsidRDefault="00571A57" w:rsidP="00571A57">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5FBF6F0" w14:textId="77777777" w:rsidR="00571A57" w:rsidRPr="006C7966" w:rsidRDefault="00571A57" w:rsidP="00571A57">
            <w:pPr>
              <w:ind w:left="113"/>
              <w:rPr>
                <w:rFonts w:eastAsia="Times New Roman"/>
                <w:sz w:val="16"/>
                <w:szCs w:val="16"/>
              </w:rPr>
            </w:pPr>
            <w:r w:rsidRPr="006C7966">
              <w:rPr>
                <w:rFonts w:eastAsia="Times New Roman"/>
                <w:sz w:val="16"/>
                <w:szCs w:val="16"/>
              </w:rPr>
              <w:t>Description</w:t>
            </w:r>
          </w:p>
        </w:tc>
      </w:tr>
      <w:tr w:rsidR="00571A57" w:rsidRPr="006C7966" w14:paraId="320C7239" w14:textId="77777777">
        <w:tc>
          <w:tcPr>
            <w:tcW w:w="2410" w:type="dxa"/>
          </w:tcPr>
          <w:p w14:paraId="4E38FA95" w14:textId="77777777" w:rsidR="00571A57" w:rsidRPr="00B155C8" w:rsidRDefault="006C5BB2" w:rsidP="00571A57">
            <w:pPr>
              <w:ind w:left="113"/>
              <w:rPr>
                <w:rFonts w:eastAsia="Times New Roman" w:cs="Arial"/>
                <w:i/>
                <w:sz w:val="16"/>
                <w:szCs w:val="16"/>
              </w:rPr>
            </w:pPr>
            <w:r w:rsidRPr="006C5BB2">
              <w:rPr>
                <w:rFonts w:eastAsia="Times New Roman" w:cs="Arial"/>
                <w:i/>
                <w:color w:val="000000"/>
                <w:sz w:val="16"/>
                <w:szCs w:val="16"/>
              </w:rPr>
              <w:t>resultId</w:t>
            </w:r>
          </w:p>
        </w:tc>
        <w:tc>
          <w:tcPr>
            <w:tcW w:w="5953" w:type="dxa"/>
          </w:tcPr>
          <w:p w14:paraId="7AF2073C" w14:textId="7EEDC3F9" w:rsidR="00571A57" w:rsidRPr="006C7966" w:rsidRDefault="006C5BB2" w:rsidP="006C5BB2">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571A57" w:rsidRPr="006C7966" w14:paraId="0A1B14DA" w14:textId="77777777">
        <w:tc>
          <w:tcPr>
            <w:tcW w:w="2410" w:type="dxa"/>
          </w:tcPr>
          <w:p w14:paraId="2286BE10" w14:textId="77777777" w:rsidR="00571A57" w:rsidRPr="00B155C8" w:rsidRDefault="006C5BB2" w:rsidP="00571A57">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5953" w:type="dxa"/>
          </w:tcPr>
          <w:p w14:paraId="26363EFC" w14:textId="77777777" w:rsidR="00571A57" w:rsidRPr="006C7966" w:rsidRDefault="006C5BB2" w:rsidP="006C5BB2">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B8785F">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571A57" w:rsidRPr="006C7966" w14:paraId="0B1E7D33" w14:textId="77777777">
        <w:tc>
          <w:tcPr>
            <w:tcW w:w="2410" w:type="dxa"/>
          </w:tcPr>
          <w:p w14:paraId="4BFBB7BA" w14:textId="77777777" w:rsidR="00571A57" w:rsidRPr="00B155C8" w:rsidRDefault="00A468EF" w:rsidP="00571A57">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5953" w:type="dxa"/>
          </w:tcPr>
          <w:p w14:paraId="12C42DD2" w14:textId="77777777" w:rsidR="00571A57" w:rsidRPr="006C7966" w:rsidRDefault="00A468EF" w:rsidP="00571A57">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571A57" w:rsidRPr="006C7966" w14:paraId="3D302085" w14:textId="77777777">
        <w:tc>
          <w:tcPr>
            <w:tcW w:w="2410" w:type="dxa"/>
          </w:tcPr>
          <w:p w14:paraId="2BB5D1F0" w14:textId="77777777" w:rsidR="00571A57" w:rsidRDefault="00A468EF" w:rsidP="00571A57">
            <w:pPr>
              <w:ind w:left="113"/>
              <w:rPr>
                <w:rFonts w:eastAsia="Times New Roman" w:cs="Arial"/>
                <w:i/>
                <w:color w:val="000000"/>
                <w:sz w:val="16"/>
                <w:szCs w:val="16"/>
              </w:rPr>
            </w:pPr>
            <w:r>
              <w:rPr>
                <w:rFonts w:eastAsia="Times New Roman" w:cs="Arial"/>
                <w:i/>
                <w:color w:val="000000"/>
                <w:sz w:val="16"/>
                <w:szCs w:val="16"/>
              </w:rPr>
              <w:t>Choice of:</w:t>
            </w:r>
          </w:p>
          <w:p w14:paraId="7943B7CE" w14:textId="77777777" w:rsidR="00A468EF" w:rsidRDefault="00A468EF" w:rsidP="00571A57">
            <w:pPr>
              <w:ind w:left="113"/>
              <w:rPr>
                <w:rFonts w:eastAsia="Times New Roman" w:cs="Arial"/>
                <w:i/>
                <w:color w:val="000000"/>
                <w:sz w:val="16"/>
                <w:szCs w:val="16"/>
              </w:rPr>
            </w:pPr>
          </w:p>
          <w:p w14:paraId="35EF4EF3" w14:textId="6920ED1F" w:rsidR="00A468EF" w:rsidRPr="00B155C8" w:rsidRDefault="00A468EF" w:rsidP="00B22F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5953" w:type="dxa"/>
          </w:tcPr>
          <w:p w14:paraId="38B49685" w14:textId="77777777" w:rsidR="00A468EF" w:rsidRDefault="00A468EF" w:rsidP="00571A57">
            <w:pPr>
              <w:ind w:left="113"/>
              <w:rPr>
                <w:rFonts w:eastAsia="Times New Roman" w:cs="Arial"/>
                <w:i/>
                <w:color w:val="000000"/>
                <w:sz w:val="16"/>
                <w:szCs w:val="16"/>
              </w:rPr>
            </w:pPr>
          </w:p>
          <w:p w14:paraId="02FF48C8" w14:textId="77777777" w:rsidR="00A468EF" w:rsidRDefault="00A468EF" w:rsidP="00571A57">
            <w:pPr>
              <w:ind w:left="113"/>
              <w:rPr>
                <w:rFonts w:eastAsia="Times New Roman" w:cs="Arial"/>
                <w:i/>
                <w:color w:val="000000"/>
                <w:sz w:val="16"/>
                <w:szCs w:val="16"/>
              </w:rPr>
            </w:pPr>
          </w:p>
          <w:p w14:paraId="1697D9AE" w14:textId="77777777" w:rsidR="00A468EF" w:rsidRDefault="00A468EF" w:rsidP="00A468E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5A86A474"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7A5FE87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4C669791"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16D16A46"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7AE6B5AD"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7FD49B2A"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A519B10" w14:textId="77777777" w:rsidR="00A468EF" w:rsidRDefault="00A468EF" w:rsidP="00571A57">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7B67194" w14:textId="77777777" w:rsidR="00A468EF" w:rsidRPr="006C7966" w:rsidRDefault="00A468EF" w:rsidP="00571A57">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7A5C5B6A" w14:textId="77777777" w:rsidR="00571A57" w:rsidRPr="00B22F2D" w:rsidRDefault="00571A57"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62</w:t>
      </w:r>
      <w:r w:rsidR="00075FC8" w:rsidRPr="006C7966">
        <w:rPr>
          <w:b/>
        </w:rPr>
        <w:fldChar w:fldCharType="end"/>
      </w:r>
      <w:r w:rsidRPr="006C7966">
        <w:rPr>
          <w:b/>
        </w:rPr>
        <w:t xml:space="preserve"> </w:t>
      </w:r>
      <w:r w:rsidR="004C5443">
        <w:rPr>
          <w:b/>
          <w:i/>
        </w:rPr>
        <w:t>Q</w:t>
      </w:r>
      <w:r w:rsidRPr="00116A6C">
        <w:rPr>
          <w:b/>
          <w:i/>
        </w:rPr>
        <w:t>uery</w:t>
      </w:r>
      <w:r>
        <w:rPr>
          <w:b/>
          <w:i/>
        </w:rPr>
        <w:t>Result</w:t>
      </w:r>
      <w:r w:rsidR="004C5443">
        <w:rPr>
          <w:b/>
          <w:i/>
        </w:rPr>
        <w:t>ResponseType</w:t>
      </w:r>
      <w:r w:rsidRPr="006C7966">
        <w:rPr>
          <w:b/>
        </w:rPr>
        <w:t xml:space="preserve"> message parameters</w:t>
      </w:r>
    </w:p>
    <w:p w14:paraId="442BEE3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w:t>
      </w:r>
    </w:p>
    <w:p w14:paraId="645D8ADE" w14:textId="3982C7CE" w:rsidR="00E178F2" w:rsidRPr="00116A6C" w:rsidRDefault="00E178F2" w:rsidP="00E178F2">
      <w:r w:rsidRPr="00116A6C">
        <w:t xml:space="preserve">If the </w:t>
      </w:r>
      <w:r w:rsidRPr="00116A6C">
        <w:rPr>
          <w:i/>
        </w:rPr>
        <w:t>query</w:t>
      </w:r>
      <w:r w:rsidR="00934CE9">
        <w:rPr>
          <w:i/>
        </w:rPr>
        <w:t>Result</w:t>
      </w:r>
      <w:r w:rsidRPr="00116A6C">
        <w:rPr>
          <w:i/>
        </w:rPr>
        <w:t>Confirmed</w:t>
      </w:r>
      <w:r w:rsidRPr="00116A6C">
        <w:t xml:space="preserve"> operation is successful, a </w:t>
      </w:r>
      <w:r w:rsidRPr="00116A6C">
        <w:rPr>
          <w:i/>
        </w:rPr>
        <w:t>query</w:t>
      </w:r>
      <w:r w:rsidR="00934CE9">
        <w:rPr>
          <w:i/>
        </w:rPr>
        <w:t>Result</w:t>
      </w:r>
      <w:r w:rsidRPr="00116A6C">
        <w:rPr>
          <w:i/>
        </w:rPr>
        <w:t>ConfirmedACK</w:t>
      </w:r>
      <w:r w:rsidRPr="00116A6C">
        <w:t xml:space="preserve"> message is returned, otherwise a </w:t>
      </w:r>
      <w:r w:rsidRPr="00116A6C">
        <w:rPr>
          <w:i/>
        </w:rPr>
        <w:t>serviceException</w:t>
      </w:r>
      <w:r w:rsidRPr="00116A6C">
        <w:t xml:space="preserve"> is returned.</w:t>
      </w:r>
      <w:r w:rsidR="00E411A9">
        <w:t xml:space="preserve"> </w:t>
      </w:r>
      <w:r w:rsidRPr="00116A6C">
        <w:t>A</w:t>
      </w:r>
      <w:r w:rsidR="0058451C">
        <w:t>n</w:t>
      </w:r>
      <w:r w:rsidRPr="00116A6C">
        <w:t xml:space="preserve"> RA sends this </w:t>
      </w:r>
      <w:r w:rsidRPr="00116A6C">
        <w:rPr>
          <w:i/>
        </w:rPr>
        <w:t>query</w:t>
      </w:r>
      <w:r w:rsidR="00934CE9">
        <w:rPr>
          <w:i/>
        </w:rPr>
        <w:t>Result</w:t>
      </w:r>
      <w:r w:rsidRPr="00116A6C">
        <w:rPr>
          <w:i/>
        </w:rPr>
        <w:t>ConfirmedACK</w:t>
      </w:r>
      <w:r w:rsidRPr="00116A6C">
        <w:t xml:space="preserve"> message immediately after receiving the </w:t>
      </w:r>
      <w:r w:rsidRPr="00116A6C">
        <w:rPr>
          <w:i/>
        </w:rPr>
        <w:t>query</w:t>
      </w:r>
      <w:r w:rsidR="00934CE9">
        <w:rPr>
          <w:i/>
        </w:rPr>
        <w:t>Result</w:t>
      </w:r>
      <w:r w:rsidRPr="00116A6C">
        <w:rPr>
          <w:i/>
        </w:rPr>
        <w:t>Confirmed</w:t>
      </w:r>
      <w:r w:rsidRPr="00116A6C">
        <w:t xml:space="preserve"> request to acknowledge to the PA the </w:t>
      </w:r>
      <w:r w:rsidRPr="00116A6C">
        <w:rPr>
          <w:i/>
        </w:rPr>
        <w:t>query</w:t>
      </w:r>
      <w:r w:rsidR="00934CE9">
        <w:rPr>
          <w:i/>
        </w:rPr>
        <w:t>Result</w:t>
      </w:r>
      <w:r w:rsidRPr="00116A6C">
        <w:rPr>
          <w:i/>
        </w:rPr>
        <w:t>Confirmed</w:t>
      </w:r>
      <w:r w:rsidRPr="00116A6C">
        <w:t xml:space="preserve"> request has been accepted for processing.</w:t>
      </w:r>
      <w:r w:rsidR="00E411A9">
        <w:t xml:space="preserve"> </w:t>
      </w:r>
      <w:r w:rsidRPr="00116A6C">
        <w:t xml:space="preserve">The </w:t>
      </w:r>
      <w:r w:rsidRPr="00116A6C">
        <w:rPr>
          <w:i/>
        </w:rPr>
        <w:t>query</w:t>
      </w:r>
      <w:r w:rsidR="00934CE9">
        <w:rPr>
          <w:i/>
        </w:rPr>
        <w:t>Result</w:t>
      </w:r>
      <w:r w:rsidRPr="00116A6C">
        <w:rPr>
          <w:i/>
        </w:rPr>
        <w:t>ConfirmedACK</w:t>
      </w:r>
      <w:r w:rsidRPr="00116A6C">
        <w:t xml:space="preserve"> message is implemented using the generic acknowledgement message.</w:t>
      </w:r>
    </w:p>
    <w:p w14:paraId="73A541E9" w14:textId="77777777" w:rsidR="00E178F2" w:rsidRPr="006C7966" w:rsidRDefault="00E178F2" w:rsidP="00E178F2"/>
    <w:p w14:paraId="25DE6AA0" w14:textId="77777777" w:rsidR="00E178F2" w:rsidRPr="006C7966" w:rsidRDefault="00E178F2" w:rsidP="00E178F2">
      <w:pPr>
        <w:jc w:val="center"/>
      </w:pPr>
      <w:r w:rsidRPr="00B22F2D">
        <w:rPr>
          <w:rFonts w:ascii="Helvetica" w:hAnsi="Helvetica" w:cs="Helvetica"/>
          <w:noProof/>
          <w:sz w:val="24"/>
          <w:szCs w:val="24"/>
        </w:rPr>
        <w:drawing>
          <wp:inline distT="0" distB="0" distL="0" distR="0" wp14:anchorId="2815814C" wp14:editId="5C0E0FBB">
            <wp:extent cx="3924300" cy="72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6651"/>
                    <a:stretch/>
                  </pic:blipFill>
                  <pic:spPr bwMode="auto">
                    <a:xfrm>
                      <a:off x="0" y="0"/>
                      <a:ext cx="39243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60AD5404" w14:textId="6937EA0C" w:rsidR="00E178F2" w:rsidRPr="006C7966"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85</w:t>
      </w:r>
      <w:r w:rsidR="00075FC8" w:rsidRPr="006C7966">
        <w:rPr>
          <w:b/>
        </w:rPr>
        <w:fldChar w:fldCharType="end"/>
      </w:r>
      <w:r w:rsidRPr="006C7966">
        <w:rPr>
          <w:b/>
        </w:rPr>
        <w:t xml:space="preserve"> – </w:t>
      </w:r>
      <w:r w:rsidRPr="00116A6C">
        <w:rPr>
          <w:b/>
          <w:i/>
        </w:rPr>
        <w:t>query</w:t>
      </w:r>
      <w:r w:rsidR="00934CE9">
        <w:rPr>
          <w:b/>
          <w:i/>
        </w:rPr>
        <w:t>Result</w:t>
      </w:r>
      <w:r w:rsidRPr="00116A6C">
        <w:rPr>
          <w:b/>
          <w:i/>
        </w:rPr>
        <w:t>ConfirmedACK</w:t>
      </w:r>
      <w:r w:rsidRPr="006C7966">
        <w:rPr>
          <w:b/>
        </w:rPr>
        <w:t xml:space="preserve"> message structure.</w:t>
      </w:r>
    </w:p>
    <w:p w14:paraId="747CF9C3" w14:textId="77777777" w:rsidR="00E178F2" w:rsidRPr="006C7966" w:rsidRDefault="00E178F2" w:rsidP="00E178F2">
      <w:pPr>
        <w:rPr>
          <w:b/>
        </w:rPr>
      </w:pPr>
      <w:r w:rsidRPr="006C7966">
        <w:t xml:space="preserve">The </w:t>
      </w:r>
      <w:r w:rsidRPr="00116A6C">
        <w:rPr>
          <w:i/>
        </w:rPr>
        <w:t>query</w:t>
      </w:r>
      <w:r w:rsidR="00934CE9">
        <w:rPr>
          <w:i/>
        </w:rPr>
        <w:t>Result</w:t>
      </w:r>
      <w:r w:rsidRPr="00116A6C">
        <w:rPr>
          <w:i/>
        </w:rPr>
        <w:t>ConfirmedACK</w:t>
      </w:r>
      <w:r w:rsidRPr="006C7966">
        <w:rPr>
          <w:b/>
        </w:rPr>
        <w:t xml:space="preserve"> </w:t>
      </w:r>
      <w:r w:rsidRPr="006C7966">
        <w:t>message has no parameters as all relevant information is carried in the NSI CS header structure.</w:t>
      </w:r>
    </w:p>
    <w:p w14:paraId="7986A5A6" w14:textId="77777777" w:rsidR="00E178F2" w:rsidRPr="00BC3052" w:rsidRDefault="00E178F2" w:rsidP="00E178F2">
      <w:pPr>
        <w:pStyle w:val="Heading4"/>
        <w:rPr>
          <w:iCs/>
          <w:color w:val="808080" w:themeColor="text1" w:themeTint="7F"/>
        </w:rPr>
      </w:pPr>
      <w:r>
        <w:t>Error</w:t>
      </w:r>
    </w:p>
    <w:p w14:paraId="3D8DBC3A" w14:textId="1A87B21A" w:rsidR="00E178F2" w:rsidRPr="006C7966" w:rsidRDefault="00E178F2" w:rsidP="00E178F2">
      <w:r>
        <w:t>An</w:t>
      </w:r>
      <w:r w:rsidRPr="006C7966">
        <w:t xml:space="preserve"> </w:t>
      </w:r>
      <w:r>
        <w:rPr>
          <w:i/>
        </w:rPr>
        <w:t>error</w:t>
      </w:r>
      <w:r w:rsidRPr="006C7966">
        <w:t xml:space="preserve"> message is sent from the </w:t>
      </w:r>
      <w:r w:rsidRPr="00E7277F">
        <w:t>PA</w:t>
      </w:r>
      <w:r w:rsidRPr="006C7966">
        <w:t xml:space="preserve"> to </w:t>
      </w:r>
      <w:r w:rsidRPr="00522401">
        <w:t>RA</w:t>
      </w:r>
      <w:r w:rsidRPr="006C7966">
        <w:t xml:space="preserve"> as an indication of a </w:t>
      </w:r>
      <w:r w:rsidRPr="00116A6C">
        <w:rPr>
          <w:i/>
        </w:rPr>
        <w:t>query</w:t>
      </w:r>
      <w:r w:rsidR="00934CE9">
        <w:rPr>
          <w:i/>
        </w:rPr>
        <w:t>Result</w:t>
      </w:r>
      <w:r w:rsidRPr="00116A6C">
        <w:t xml:space="preserve"> </w:t>
      </w:r>
      <w:r w:rsidRPr="006C7966">
        <w:t xml:space="preserve">operation failure. This is in response to an original </w:t>
      </w:r>
      <w:r w:rsidRPr="00116A6C">
        <w:rPr>
          <w:i/>
        </w:rPr>
        <w:t>query</w:t>
      </w:r>
      <w:r w:rsidR="00934CE9">
        <w:rPr>
          <w:i/>
        </w:rPr>
        <w:t>Result</w:t>
      </w:r>
      <w:r w:rsidRPr="00116A6C">
        <w:t xml:space="preserve"> </w:t>
      </w:r>
      <w:r w:rsidRPr="006C7966">
        <w:t xml:space="preserve">request from the associated </w:t>
      </w:r>
      <w:r w:rsidRPr="00522401">
        <w:t>RA</w:t>
      </w:r>
      <w:r w:rsidRPr="006C7966">
        <w:t>.</w:t>
      </w:r>
      <w:r w:rsidR="00E411A9">
        <w:t xml:space="preserve"> </w:t>
      </w:r>
      <w:r w:rsidRPr="006C7966">
        <w:t xml:space="preserve">It is important to note that a </w:t>
      </w:r>
      <w:r w:rsidRPr="00116A6C">
        <w:rPr>
          <w:i/>
        </w:rPr>
        <w:t>query</w:t>
      </w:r>
      <w:r w:rsidR="00934CE9">
        <w:rPr>
          <w:i/>
        </w:rPr>
        <w:t>Result</w:t>
      </w:r>
      <w:r w:rsidRPr="00116A6C">
        <w:t xml:space="preserve"> </w:t>
      </w:r>
      <w:r w:rsidRPr="006C7966">
        <w:t>operation that results in no matching re</w:t>
      </w:r>
      <w:r>
        <w:t xml:space="preserve">servations does not result in an error </w:t>
      </w:r>
      <w:r w:rsidRPr="006C7966">
        <w:t>message, but instead a</w:t>
      </w:r>
      <w:r w:rsidRPr="006C7966">
        <w:rPr>
          <w:b/>
        </w:rPr>
        <w:t xml:space="preserve"> </w:t>
      </w:r>
      <w:r w:rsidRPr="00116A6C">
        <w:rPr>
          <w:i/>
        </w:rPr>
        <w:t>query</w:t>
      </w:r>
      <w:r w:rsidR="00934CE9">
        <w:rPr>
          <w:i/>
        </w:rPr>
        <w:t>Result</w:t>
      </w:r>
      <w:r>
        <w:t xml:space="preserve">Confirmed </w:t>
      </w:r>
      <w:r w:rsidRPr="006C7966">
        <w:t>with an empty list of reservations.</w:t>
      </w:r>
      <w:r w:rsidR="00E411A9">
        <w:t xml:space="preserve"> </w:t>
      </w:r>
      <w:r>
        <w:t xml:space="preserve">This error message follows that standard error flow defined in section </w:t>
      </w:r>
      <w:r w:rsidR="00075FC8">
        <w:fldChar w:fldCharType="begin"/>
      </w:r>
      <w:r>
        <w:instrText xml:space="preserve"> REF _Ref240636006 \r \h </w:instrText>
      </w:r>
      <w:r w:rsidR="00075FC8">
        <w:fldChar w:fldCharType="separate"/>
      </w:r>
      <w:r w:rsidR="00D5423B">
        <w:t>8.4.8</w:t>
      </w:r>
      <w:r w:rsidR="00075FC8">
        <w:fldChar w:fldCharType="end"/>
      </w:r>
      <w:r>
        <w:t>.</w:t>
      </w:r>
    </w:p>
    <w:p w14:paraId="017ADEB5" w14:textId="77777777" w:rsidR="00E178F2" w:rsidRPr="006C7966" w:rsidRDefault="00E178F2" w:rsidP="00E178F2"/>
    <w:p w14:paraId="61BE6CDD" w14:textId="77777777" w:rsidR="00E178F2" w:rsidRPr="006C7966" w:rsidRDefault="00E178F2" w:rsidP="00E178F2">
      <w:pPr>
        <w:pStyle w:val="Heading3"/>
      </w:pPr>
      <w:bookmarkStart w:id="823" w:name="_Toc437518653"/>
      <w:r w:rsidRPr="008E0367">
        <w:rPr>
          <w:i/>
        </w:rPr>
        <w:t>query</w:t>
      </w:r>
      <w:r w:rsidR="00934CE9" w:rsidRPr="008E0367">
        <w:rPr>
          <w:i/>
        </w:rPr>
        <w:t>Result</w:t>
      </w:r>
      <w:r w:rsidRPr="008E0367">
        <w:rPr>
          <w:i/>
        </w:rPr>
        <w:t>Sync</w:t>
      </w:r>
      <w:r w:rsidRPr="006C7966">
        <w:t xml:space="preserve"> message elements</w:t>
      </w:r>
      <w:bookmarkEnd w:id="823"/>
    </w:p>
    <w:p w14:paraId="61635372" w14:textId="0939D9E6" w:rsidR="00E178F2" w:rsidRDefault="00E178F2" w:rsidP="00E178F2">
      <w:r w:rsidRPr="00116A6C">
        <w:t xml:space="preserve">The </w:t>
      </w:r>
      <w:r w:rsidRPr="00116A6C">
        <w:rPr>
          <w:i/>
        </w:rPr>
        <w:t>query</w:t>
      </w:r>
      <w:r w:rsidR="00571C55">
        <w:rPr>
          <w:i/>
        </w:rPr>
        <w:t>Result</w:t>
      </w:r>
      <w:r w:rsidRPr="00116A6C">
        <w:rPr>
          <w:i/>
        </w:rPr>
        <w:t>Sync</w:t>
      </w:r>
      <w:r w:rsidRPr="00116A6C">
        <w:t xml:space="preserve"> message is sent from </w:t>
      </w:r>
      <w:r w:rsidR="0058451C">
        <w:t>an RA</w:t>
      </w:r>
      <w:r w:rsidRPr="00116A6C">
        <w:t xml:space="preserve"> to a PA to retriever a list of </w:t>
      </w:r>
      <w:r w:rsidR="00571C55">
        <w:t>confirmed, failed, and error</w:t>
      </w:r>
      <w:r w:rsidRPr="00116A6C">
        <w:t xml:space="preserve"> messages associated with a </w:t>
      </w:r>
      <w:r w:rsidRPr="00116A6C">
        <w:rPr>
          <w:i/>
        </w:rPr>
        <w:t>connectionId</w:t>
      </w:r>
      <w:r w:rsidRPr="00116A6C">
        <w:t xml:space="preserve"> on the PA.</w:t>
      </w:r>
      <w:r w:rsidR="00E411A9">
        <w:t xml:space="preserve"> </w:t>
      </w:r>
      <w:r w:rsidRPr="00116A6C">
        <w:t xml:space="preserve">Unlike the </w:t>
      </w:r>
      <w:r w:rsidRPr="00116A6C">
        <w:rPr>
          <w:i/>
        </w:rPr>
        <w:t>query</w:t>
      </w:r>
      <w:r w:rsidR="00571C55">
        <w:rPr>
          <w:i/>
        </w:rPr>
        <w:t>Result</w:t>
      </w:r>
      <w:r w:rsidRPr="00116A6C">
        <w:t xml:space="preserve"> operation, the </w:t>
      </w:r>
      <w:r w:rsidR="00571C55" w:rsidRPr="00116A6C">
        <w:rPr>
          <w:i/>
        </w:rPr>
        <w:t>query</w:t>
      </w:r>
      <w:r w:rsidR="00571C55">
        <w:rPr>
          <w:i/>
        </w:rPr>
        <w:t>Result</w:t>
      </w:r>
      <w:r w:rsidRPr="00116A6C">
        <w:rPr>
          <w:i/>
        </w:rPr>
        <w:t>Sync</w:t>
      </w:r>
      <w:r w:rsidRPr="00116A6C">
        <w:t xml:space="preserve"> is synchronous and will block until the results of the query operation have been collected.</w:t>
      </w:r>
      <w:r w:rsidR="00E411A9">
        <w:t xml:space="preserve"> </w:t>
      </w:r>
      <w:r w:rsidRPr="00116A6C">
        <w:t xml:space="preserve">A </w:t>
      </w:r>
      <w:r w:rsidR="00571C55" w:rsidRPr="00116A6C">
        <w:rPr>
          <w:i/>
        </w:rPr>
        <w:t>query</w:t>
      </w:r>
      <w:r w:rsidR="00571C55">
        <w:rPr>
          <w:i/>
        </w:rPr>
        <w:t>Result</w:t>
      </w:r>
      <w:r w:rsidRPr="00116A6C">
        <w:rPr>
          <w:i/>
        </w:rPr>
        <w:t>SyncConfirmed</w:t>
      </w:r>
      <w:r w:rsidRPr="00116A6C">
        <w:t xml:space="preserve"> will be returned in response to the request once the query has completed.</w:t>
      </w:r>
      <w:r w:rsidR="00E411A9">
        <w:t xml:space="preserve"> </w:t>
      </w:r>
      <w:r w:rsidRPr="00116A6C">
        <w:t xml:space="preserve">A </w:t>
      </w:r>
      <w:r w:rsidR="00B245DE" w:rsidRPr="00B22F2D">
        <w:t>generic</w:t>
      </w:r>
      <w:r w:rsidR="00B245DE">
        <w:rPr>
          <w:i/>
        </w:rPr>
        <w:t xml:space="preserve"> error</w:t>
      </w:r>
      <w:r w:rsidRPr="00116A6C">
        <w:t xml:space="preserve"> message will be sent in response if a processing error has occurred.</w:t>
      </w:r>
      <w:r w:rsidR="00E411A9">
        <w:t xml:space="preserve"> </w:t>
      </w:r>
      <w:r w:rsidRPr="00116A6C">
        <w:t xml:space="preserve">These responses will be returned directly in the SOAP response to the </w:t>
      </w:r>
      <w:r w:rsidR="00571C55" w:rsidRPr="00116A6C">
        <w:rPr>
          <w:i/>
        </w:rPr>
        <w:t>query</w:t>
      </w:r>
      <w:r w:rsidR="00571C55">
        <w:rPr>
          <w:i/>
        </w:rPr>
        <w:t>Result</w:t>
      </w:r>
      <w:r w:rsidRPr="00116A6C">
        <w:rPr>
          <w:i/>
        </w:rPr>
        <w:t>Sync</w:t>
      </w:r>
      <w:r w:rsidRPr="00116A6C">
        <w:t xml:space="preserve"> message.</w:t>
      </w:r>
      <w:r w:rsidR="00E411A9">
        <w:t xml:space="preserve"> </w:t>
      </w:r>
      <w:r w:rsidRPr="00116A6C">
        <w:t xml:space="preserve">Other than the synchronous transport interactions, the </w:t>
      </w:r>
      <w:r w:rsidR="00571C55" w:rsidRPr="00116A6C">
        <w:rPr>
          <w:i/>
        </w:rPr>
        <w:t>query</w:t>
      </w:r>
      <w:r w:rsidR="00571C55">
        <w:rPr>
          <w:i/>
        </w:rPr>
        <w:t>Result</w:t>
      </w:r>
      <w:r w:rsidRPr="00116A6C">
        <w:rPr>
          <w:i/>
        </w:rPr>
        <w:t>Sync</w:t>
      </w:r>
      <w:r w:rsidRPr="00116A6C">
        <w:t xml:space="preserve"> is identical to the </w:t>
      </w:r>
      <w:r w:rsidR="00571C55" w:rsidRPr="00116A6C">
        <w:rPr>
          <w:i/>
        </w:rPr>
        <w:t>query</w:t>
      </w:r>
      <w:r w:rsidR="00571C55">
        <w:rPr>
          <w:i/>
        </w:rPr>
        <w:t>Result</w:t>
      </w:r>
      <w:r w:rsidRPr="00116A6C">
        <w:t xml:space="preserve"> operation.</w:t>
      </w:r>
    </w:p>
    <w:p w14:paraId="0D686590" w14:textId="77777777" w:rsidR="002B26EC" w:rsidRPr="00116A6C" w:rsidRDefault="002B26EC" w:rsidP="00E178F2"/>
    <w:p w14:paraId="3A8516B4" w14:textId="77777777" w:rsidR="00E178F2" w:rsidRPr="006C7966" w:rsidRDefault="00E178F2" w:rsidP="00E178F2"/>
    <w:tbl>
      <w:tblPr>
        <w:tblStyle w:val="TableGrid"/>
        <w:tblW w:w="0" w:type="auto"/>
        <w:tblInd w:w="108" w:type="dxa"/>
        <w:tblLayout w:type="fixed"/>
        <w:tblLook w:val="04A0" w:firstRow="1" w:lastRow="0" w:firstColumn="1" w:lastColumn="0" w:noHBand="0" w:noVBand="1"/>
      </w:tblPr>
      <w:tblGrid>
        <w:gridCol w:w="993"/>
        <w:gridCol w:w="992"/>
        <w:gridCol w:w="1835"/>
        <w:gridCol w:w="2615"/>
        <w:gridCol w:w="2313"/>
      </w:tblGrid>
      <w:tr w:rsidR="00E178F2" w:rsidRPr="006C7966" w14:paraId="1FB8392D" w14:textId="77777777">
        <w:tc>
          <w:tcPr>
            <w:tcW w:w="993" w:type="dxa"/>
            <w:shd w:val="clear" w:color="auto" w:fill="99CCFF"/>
          </w:tcPr>
          <w:p w14:paraId="1EC4CC83" w14:textId="77777777" w:rsidR="00E178F2" w:rsidRPr="006C7966" w:rsidRDefault="00E178F2" w:rsidP="00E178F2">
            <w:pPr>
              <w:ind w:left="113"/>
              <w:rPr>
                <w:rFonts w:eastAsia="Times New Roman"/>
                <w:sz w:val="16"/>
                <w:szCs w:val="16"/>
              </w:rPr>
            </w:pPr>
            <w:r w:rsidRPr="006C7966">
              <w:rPr>
                <w:rFonts w:eastAsia="Times New Roman"/>
                <w:sz w:val="16"/>
                <w:szCs w:val="16"/>
              </w:rPr>
              <w:t>Type</w:t>
            </w:r>
          </w:p>
        </w:tc>
        <w:tc>
          <w:tcPr>
            <w:tcW w:w="992" w:type="dxa"/>
            <w:shd w:val="clear" w:color="auto" w:fill="99CCFF"/>
          </w:tcPr>
          <w:p w14:paraId="7EE67E40" w14:textId="77777777" w:rsidR="00E178F2" w:rsidRPr="006C7966" w:rsidRDefault="00E178F2" w:rsidP="00E178F2">
            <w:pPr>
              <w:ind w:left="113"/>
              <w:rPr>
                <w:rFonts w:eastAsia="Times New Roman"/>
                <w:sz w:val="16"/>
                <w:szCs w:val="16"/>
              </w:rPr>
            </w:pPr>
            <w:r w:rsidRPr="006C7966">
              <w:rPr>
                <w:rFonts w:eastAsia="Times New Roman"/>
                <w:sz w:val="16"/>
                <w:szCs w:val="16"/>
              </w:rPr>
              <w:t>Direction</w:t>
            </w:r>
          </w:p>
        </w:tc>
        <w:tc>
          <w:tcPr>
            <w:tcW w:w="1835" w:type="dxa"/>
            <w:shd w:val="clear" w:color="auto" w:fill="99CCFF"/>
          </w:tcPr>
          <w:p w14:paraId="6B865415" w14:textId="77777777" w:rsidR="00E178F2" w:rsidRPr="006C7966" w:rsidRDefault="00E178F2" w:rsidP="00E178F2">
            <w:pPr>
              <w:ind w:left="113"/>
              <w:rPr>
                <w:rFonts w:eastAsia="Times New Roman"/>
                <w:sz w:val="16"/>
                <w:szCs w:val="16"/>
              </w:rPr>
            </w:pPr>
            <w:r w:rsidRPr="006C7966">
              <w:rPr>
                <w:rFonts w:eastAsia="Times New Roman"/>
                <w:sz w:val="16"/>
                <w:szCs w:val="16"/>
              </w:rPr>
              <w:t>Input</w:t>
            </w:r>
          </w:p>
        </w:tc>
        <w:tc>
          <w:tcPr>
            <w:tcW w:w="2615" w:type="dxa"/>
            <w:shd w:val="clear" w:color="auto" w:fill="99CCFF"/>
          </w:tcPr>
          <w:p w14:paraId="1B54AD21" w14:textId="77777777" w:rsidR="00E178F2" w:rsidRPr="006C7966" w:rsidRDefault="00E178F2" w:rsidP="00E178F2">
            <w:pPr>
              <w:ind w:left="113"/>
              <w:rPr>
                <w:rFonts w:eastAsia="Times New Roman"/>
                <w:sz w:val="16"/>
                <w:szCs w:val="16"/>
              </w:rPr>
            </w:pPr>
            <w:r w:rsidRPr="006C7966">
              <w:rPr>
                <w:rFonts w:eastAsia="Times New Roman"/>
                <w:sz w:val="16"/>
                <w:szCs w:val="16"/>
              </w:rPr>
              <w:t>Output</w:t>
            </w:r>
          </w:p>
        </w:tc>
        <w:tc>
          <w:tcPr>
            <w:tcW w:w="2313" w:type="dxa"/>
            <w:shd w:val="clear" w:color="auto" w:fill="99CCFF"/>
          </w:tcPr>
          <w:p w14:paraId="1A829C70" w14:textId="77777777" w:rsidR="00E178F2" w:rsidRPr="006C7966" w:rsidRDefault="00E178F2" w:rsidP="00E178F2">
            <w:pPr>
              <w:ind w:left="113"/>
              <w:rPr>
                <w:rFonts w:eastAsia="Times New Roman"/>
                <w:sz w:val="16"/>
                <w:szCs w:val="16"/>
              </w:rPr>
            </w:pPr>
            <w:r w:rsidRPr="006C7966">
              <w:rPr>
                <w:rFonts w:eastAsia="Times New Roman"/>
                <w:sz w:val="16"/>
                <w:szCs w:val="16"/>
              </w:rPr>
              <w:t>Fault</w:t>
            </w:r>
          </w:p>
        </w:tc>
      </w:tr>
      <w:tr w:rsidR="00E178F2" w:rsidRPr="006C7966" w14:paraId="5EA97768" w14:textId="77777777">
        <w:tc>
          <w:tcPr>
            <w:tcW w:w="993" w:type="dxa"/>
          </w:tcPr>
          <w:p w14:paraId="79762792" w14:textId="77777777" w:rsidR="00E178F2" w:rsidRPr="00B155C8" w:rsidRDefault="00E178F2" w:rsidP="00E178F2">
            <w:pPr>
              <w:ind w:left="113"/>
              <w:rPr>
                <w:rFonts w:eastAsia="Times New Roman"/>
                <w:i/>
                <w:sz w:val="16"/>
                <w:szCs w:val="16"/>
              </w:rPr>
            </w:pPr>
            <w:r w:rsidRPr="00B155C8">
              <w:rPr>
                <w:rFonts w:eastAsia="Times New Roman"/>
                <w:i/>
                <w:sz w:val="16"/>
                <w:szCs w:val="16"/>
              </w:rPr>
              <w:t>Request</w:t>
            </w:r>
          </w:p>
        </w:tc>
        <w:tc>
          <w:tcPr>
            <w:tcW w:w="992" w:type="dxa"/>
          </w:tcPr>
          <w:p w14:paraId="44D8FD08" w14:textId="77777777" w:rsidR="00E178F2" w:rsidRPr="006C7966" w:rsidRDefault="00E178F2" w:rsidP="00E178F2">
            <w:pPr>
              <w:ind w:left="113"/>
              <w:rPr>
                <w:rFonts w:eastAsia="Times New Roman"/>
                <w:sz w:val="16"/>
                <w:szCs w:val="16"/>
              </w:rPr>
            </w:pPr>
            <w:r w:rsidRPr="006C7966">
              <w:rPr>
                <w:rFonts w:eastAsia="Times New Roman"/>
                <w:sz w:val="16"/>
                <w:szCs w:val="16"/>
              </w:rPr>
              <w:t>RA to PA</w:t>
            </w:r>
          </w:p>
        </w:tc>
        <w:tc>
          <w:tcPr>
            <w:tcW w:w="1835" w:type="dxa"/>
          </w:tcPr>
          <w:p w14:paraId="536FF273"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791A95">
              <w:rPr>
                <w:rFonts w:eastAsia="Times New Roman"/>
                <w:i/>
                <w:sz w:val="16"/>
                <w:szCs w:val="16"/>
              </w:rPr>
              <w:t>Sync</w:t>
            </w:r>
          </w:p>
        </w:tc>
        <w:tc>
          <w:tcPr>
            <w:tcW w:w="2615" w:type="dxa"/>
          </w:tcPr>
          <w:p w14:paraId="08B4F7C1" w14:textId="77777777" w:rsidR="00E178F2" w:rsidRPr="006C7966" w:rsidRDefault="00E178F2" w:rsidP="00571C55">
            <w:pPr>
              <w:rPr>
                <w:rFonts w:eastAsia="Times New Roman"/>
                <w:sz w:val="16"/>
                <w:szCs w:val="16"/>
              </w:rPr>
            </w:pPr>
            <w:r w:rsidRPr="00116A6C">
              <w:rPr>
                <w:rFonts w:eastAsia="Times New Roman"/>
                <w:i/>
                <w:sz w:val="16"/>
                <w:szCs w:val="16"/>
              </w:rPr>
              <w:t>query</w:t>
            </w:r>
            <w:r w:rsidR="00571C55">
              <w:rPr>
                <w:rFonts w:eastAsia="Times New Roman"/>
                <w:i/>
                <w:sz w:val="16"/>
                <w:szCs w:val="16"/>
              </w:rPr>
              <w:t>Result</w:t>
            </w:r>
            <w:r w:rsidRPr="00116A6C">
              <w:rPr>
                <w:rFonts w:eastAsia="Times New Roman"/>
                <w:i/>
                <w:sz w:val="16"/>
                <w:szCs w:val="16"/>
              </w:rPr>
              <w:t>SyncConfirmed</w:t>
            </w:r>
          </w:p>
        </w:tc>
        <w:tc>
          <w:tcPr>
            <w:tcW w:w="2313" w:type="dxa"/>
          </w:tcPr>
          <w:p w14:paraId="21914FA7" w14:textId="77777777" w:rsidR="00E178F2" w:rsidRPr="006C7966" w:rsidRDefault="00E178F2" w:rsidP="00E178F2">
            <w:pPr>
              <w:rPr>
                <w:rFonts w:eastAsia="Times New Roman"/>
                <w:sz w:val="16"/>
                <w:szCs w:val="16"/>
              </w:rPr>
            </w:pPr>
            <w:r>
              <w:rPr>
                <w:rFonts w:eastAsia="Times New Roman"/>
                <w:i/>
                <w:sz w:val="16"/>
                <w:szCs w:val="16"/>
              </w:rPr>
              <w:t>error</w:t>
            </w:r>
          </w:p>
        </w:tc>
      </w:tr>
    </w:tbl>
    <w:p w14:paraId="2656C466" w14:textId="0B690D5F"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63</w:t>
      </w:r>
      <w:r w:rsidR="00075FC8" w:rsidRPr="006C7966">
        <w:rPr>
          <w:b/>
        </w:rPr>
        <w:fldChar w:fldCharType="end"/>
      </w:r>
      <w:r w:rsidRPr="006C7966">
        <w:rPr>
          <w:b/>
        </w:rPr>
        <w:t xml:space="preserve"> </w:t>
      </w:r>
      <w:r w:rsidRPr="00116A6C">
        <w:rPr>
          <w:b/>
          <w:i/>
        </w:rPr>
        <w:t>query</w:t>
      </w:r>
      <w:r w:rsidR="00571C55">
        <w:rPr>
          <w:b/>
          <w:i/>
        </w:rPr>
        <w:t>Result</w:t>
      </w:r>
      <w:r w:rsidRPr="00791A95">
        <w:rPr>
          <w:b/>
          <w:i/>
        </w:rPr>
        <w:t>Sync</w:t>
      </w:r>
      <w:r w:rsidRPr="006C7966">
        <w:t xml:space="preserve"> </w:t>
      </w:r>
      <w:r w:rsidRPr="006C7966">
        <w:rPr>
          <w:b/>
        </w:rPr>
        <w:t>message elements</w:t>
      </w:r>
    </w:p>
    <w:p w14:paraId="69B93AF1" w14:textId="77777777" w:rsidR="00E178F2" w:rsidRPr="006C7966" w:rsidRDefault="00E178F2" w:rsidP="00E178F2">
      <w:pPr>
        <w:pStyle w:val="Heading4"/>
      </w:pPr>
      <w:r w:rsidRPr="006C7966">
        <w:t xml:space="preserve">Request: </w:t>
      </w:r>
      <w:r w:rsidRPr="008E0367">
        <w:rPr>
          <w:i/>
        </w:rPr>
        <w:t>query</w:t>
      </w:r>
      <w:r w:rsidR="00571C55" w:rsidRPr="008E0367">
        <w:rPr>
          <w:i/>
        </w:rPr>
        <w:t>Result</w:t>
      </w:r>
      <w:r w:rsidRPr="008E0367">
        <w:rPr>
          <w:i/>
        </w:rPr>
        <w:t>Sync</w:t>
      </w:r>
    </w:p>
    <w:p w14:paraId="0217311B" w14:textId="377C196A" w:rsidR="00E178F2" w:rsidRPr="006C7966" w:rsidRDefault="00E178F2" w:rsidP="00E178F2">
      <w:r w:rsidRPr="006C7966">
        <w:t xml:space="preserve">The </w:t>
      </w:r>
      <w:r w:rsidRPr="00116A6C">
        <w:rPr>
          <w:i/>
        </w:rPr>
        <w:t>query</w:t>
      </w:r>
      <w:r w:rsidR="00571C55">
        <w:rPr>
          <w:i/>
        </w:rPr>
        <w:t>Result</w:t>
      </w:r>
      <w:r w:rsidRPr="00116A6C">
        <w:rPr>
          <w:i/>
        </w:rPr>
        <w:t>Sync</w:t>
      </w:r>
      <w:r w:rsidRPr="006C7966">
        <w:t xml:space="preserve"> message provides a mechanism for </w:t>
      </w:r>
      <w:r w:rsidR="0058451C">
        <w:t>an RA</w:t>
      </w:r>
      <w:r w:rsidRPr="006C7966">
        <w:t xml:space="preserve"> to query the </w:t>
      </w:r>
      <w:r w:rsidRPr="00E7277F">
        <w:t>PA</w:t>
      </w:r>
      <w:r w:rsidRPr="006C7966">
        <w:t xml:space="preserve"> for a list of </w:t>
      </w:r>
      <w:r w:rsidR="00571C55">
        <w:t>confirmed, failed, and error</w:t>
      </w:r>
      <w:r w:rsidRPr="006C7966">
        <w:t xml:space="preserve"> messages against a </w:t>
      </w:r>
      <w:r w:rsidRPr="00791A95">
        <w:rPr>
          <w:i/>
        </w:rPr>
        <w:t>connectionId</w:t>
      </w:r>
      <w:r w:rsidRPr="006C7966">
        <w:t>.</w:t>
      </w:r>
      <w:r w:rsidR="00E411A9">
        <w:t xml:space="preserve"> </w:t>
      </w:r>
      <w:r w:rsidR="00460A3D" w:rsidRPr="006C7966">
        <w:t xml:space="preserve">An RA </w:t>
      </w:r>
      <w:r w:rsidR="00460A3D">
        <w:t>can</w:t>
      </w:r>
      <w:r w:rsidR="00460A3D" w:rsidRPr="006C7966">
        <w:t xml:space="preserve"> recover lost result messages </w:t>
      </w:r>
      <w:r w:rsidR="00460A3D">
        <w:t>using</w:t>
      </w:r>
      <w:r w:rsidR="00460A3D" w:rsidRPr="006C7966">
        <w:t xml:space="preserve"> this operation, or </w:t>
      </w:r>
      <w:r w:rsidR="00460A3D">
        <w:t>a polling RA can use it to retrieve a list of result messages for operations issued.</w:t>
      </w:r>
      <w:r w:rsidRPr="006C7966">
        <w:br/>
      </w:r>
      <w:r w:rsidR="00E411A9">
        <w:t xml:space="preserve">        </w:t>
      </w:r>
      <w:r w:rsidRPr="006C7966">
        <w:br/>
        <w:t xml:space="preserve">Elements compose a filter for specifying the </w:t>
      </w:r>
      <w:r w:rsidR="00710F5C">
        <w:t>results</w:t>
      </w:r>
      <w:r w:rsidRPr="006C7966">
        <w:t xml:space="preserve"> to return in response to the query operation.</w:t>
      </w:r>
      <w:r w:rsidR="00E411A9">
        <w:t xml:space="preserve"> </w:t>
      </w:r>
      <w:r w:rsidRPr="006C7966">
        <w:t xml:space="preserve">The filter query provides an inclusive range of </w:t>
      </w:r>
      <w:r w:rsidR="00710F5C">
        <w:t>result</w:t>
      </w:r>
      <w:r w:rsidRPr="006C7966">
        <w:t xml:space="preserve"> identifiers based on </w:t>
      </w:r>
      <w:r w:rsidRPr="00791A95">
        <w:rPr>
          <w:i/>
        </w:rPr>
        <w:t>connectionId</w:t>
      </w:r>
      <w:r w:rsidRPr="006C7966">
        <w:t>.</w:t>
      </w:r>
    </w:p>
    <w:p w14:paraId="4EC38E75" w14:textId="77777777" w:rsidR="00E178F2" w:rsidRPr="006C7966" w:rsidRDefault="00E178F2" w:rsidP="00E178F2"/>
    <w:p w14:paraId="3F3CFA72" w14:textId="77777777" w:rsidR="00E178F2" w:rsidRPr="006C7966" w:rsidRDefault="00E178F2" w:rsidP="00E178F2">
      <w:pPr>
        <w:jc w:val="center"/>
      </w:pPr>
      <w:r w:rsidRPr="006C7966">
        <w:rPr>
          <w:rFonts w:ascii="Helvetica" w:hAnsi="Helvetica" w:cs="Helvetica"/>
          <w:sz w:val="24"/>
          <w:szCs w:val="24"/>
        </w:rPr>
        <w:t xml:space="preserve"> </w:t>
      </w:r>
      <w:r w:rsidR="00710F5C" w:rsidRPr="00B22F2D">
        <w:rPr>
          <w:rFonts w:ascii="Helvetica" w:hAnsi="Helvetica" w:cs="Helvetica"/>
          <w:noProof/>
          <w:sz w:val="24"/>
          <w:szCs w:val="24"/>
        </w:rPr>
        <w:drawing>
          <wp:inline distT="0" distB="0" distL="0" distR="0" wp14:anchorId="227E71F2" wp14:editId="67E611CD">
            <wp:extent cx="3802380" cy="1485900"/>
            <wp:effectExtent l="0" t="0" r="7620" b="1270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2380" cy="1485900"/>
                    </a:xfrm>
                    <a:prstGeom prst="rect">
                      <a:avLst/>
                    </a:prstGeom>
                    <a:noFill/>
                    <a:ln>
                      <a:noFill/>
                    </a:ln>
                  </pic:spPr>
                </pic:pic>
              </a:graphicData>
            </a:graphic>
          </wp:inline>
        </w:drawing>
      </w:r>
    </w:p>
    <w:p w14:paraId="2160AD06" w14:textId="2EE7CE5A"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86</w:t>
      </w:r>
      <w:r w:rsidR="00075FC8" w:rsidRPr="006C7966">
        <w:rPr>
          <w:b/>
        </w:rPr>
        <w:fldChar w:fldCharType="end"/>
      </w:r>
      <w:r w:rsidRPr="006C7966">
        <w:rPr>
          <w:b/>
        </w:rPr>
        <w:t xml:space="preserve"> – </w:t>
      </w:r>
      <w:r w:rsidRPr="00116A6C">
        <w:rPr>
          <w:b/>
          <w:i/>
        </w:rPr>
        <w:t>query</w:t>
      </w:r>
      <w:r w:rsidR="00710F5C">
        <w:rPr>
          <w:b/>
          <w:i/>
        </w:rPr>
        <w:t>Result</w:t>
      </w:r>
      <w:r w:rsidRPr="00791A95">
        <w:rPr>
          <w:b/>
          <w:i/>
        </w:rPr>
        <w:t>Sync</w:t>
      </w:r>
      <w:r w:rsidRPr="006C7966">
        <w:rPr>
          <w:b/>
        </w:rPr>
        <w:t xml:space="preserve"> request message structure.</w:t>
      </w:r>
    </w:p>
    <w:p w14:paraId="22327375" w14:textId="77777777" w:rsidR="002B26EC" w:rsidRPr="006C7966" w:rsidRDefault="002B26EC" w:rsidP="00E178F2">
      <w:pPr>
        <w:spacing w:before="120" w:after="120"/>
        <w:jc w:val="center"/>
        <w:rPr>
          <w:b/>
        </w:rPr>
      </w:pPr>
    </w:p>
    <w:p w14:paraId="14DA8F35"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1FB4976F" w14:textId="77777777" w:rsidR="00E178F2" w:rsidRPr="006C7966" w:rsidRDefault="00E178F2" w:rsidP="00E178F2">
      <w:r w:rsidRPr="006C7966">
        <w:t xml:space="preserve">The </w:t>
      </w:r>
      <w:r w:rsidRPr="00116A6C">
        <w:rPr>
          <w:i/>
        </w:rPr>
        <w:t>query</w:t>
      </w:r>
      <w:r w:rsidR="00710F5C">
        <w:rPr>
          <w:i/>
        </w:rPr>
        <w:t>Result</w:t>
      </w:r>
      <w:r w:rsidRPr="00116A6C">
        <w:rPr>
          <w:i/>
        </w:rPr>
        <w:t>Sync</w:t>
      </w:r>
      <w:r w:rsidRPr="006C7966">
        <w:t xml:space="preserve"> message has the following parameters:</w:t>
      </w:r>
    </w:p>
    <w:p w14:paraId="6E22331F" w14:textId="77777777" w:rsidR="00E178F2" w:rsidRPr="006C7966" w:rsidRDefault="00E178F2" w:rsidP="00E178F2"/>
    <w:tbl>
      <w:tblPr>
        <w:tblStyle w:val="TableGrid"/>
        <w:tblW w:w="0" w:type="auto"/>
        <w:tblInd w:w="250" w:type="dxa"/>
        <w:tblLook w:val="04A0" w:firstRow="1" w:lastRow="0" w:firstColumn="1" w:lastColumn="0" w:noHBand="0" w:noVBand="1"/>
      </w:tblPr>
      <w:tblGrid>
        <w:gridCol w:w="2410"/>
        <w:gridCol w:w="5953"/>
      </w:tblGrid>
      <w:tr w:rsidR="00E178F2" w:rsidRPr="006C7966" w14:paraId="6E2FEDC2" w14:textId="77777777">
        <w:tc>
          <w:tcPr>
            <w:tcW w:w="2410" w:type="dxa"/>
            <w:shd w:val="clear" w:color="auto" w:fill="A7CAFF"/>
          </w:tcPr>
          <w:p w14:paraId="31101623" w14:textId="77777777" w:rsidR="00E178F2" w:rsidRPr="006C7966" w:rsidRDefault="00E178F2" w:rsidP="00E178F2">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512E0984" w14:textId="77777777" w:rsidR="00E178F2" w:rsidRPr="006C7966" w:rsidRDefault="00E178F2" w:rsidP="00E178F2">
            <w:pPr>
              <w:ind w:left="113"/>
              <w:rPr>
                <w:rFonts w:eastAsia="Times New Roman"/>
                <w:sz w:val="16"/>
                <w:szCs w:val="16"/>
              </w:rPr>
            </w:pPr>
            <w:r w:rsidRPr="006C7966">
              <w:rPr>
                <w:rFonts w:eastAsia="Times New Roman"/>
                <w:sz w:val="16"/>
                <w:szCs w:val="16"/>
              </w:rPr>
              <w:t>Description</w:t>
            </w:r>
          </w:p>
        </w:tc>
      </w:tr>
      <w:tr w:rsidR="00E178F2" w:rsidRPr="006C7966" w14:paraId="5978584B" w14:textId="77777777">
        <w:tc>
          <w:tcPr>
            <w:tcW w:w="2410" w:type="dxa"/>
          </w:tcPr>
          <w:p w14:paraId="3FC11F64" w14:textId="77777777" w:rsidR="00E178F2" w:rsidRPr="00722458" w:rsidRDefault="00E178F2" w:rsidP="00E178F2">
            <w:pPr>
              <w:ind w:left="113"/>
              <w:rPr>
                <w:rFonts w:eastAsia="Times New Roman" w:cs="Arial"/>
                <w:b/>
                <w:i/>
                <w:sz w:val="16"/>
                <w:szCs w:val="16"/>
              </w:rPr>
            </w:pPr>
            <w:r w:rsidRPr="00722458">
              <w:rPr>
                <w:rFonts w:eastAsia="Times New Roman" w:cs="Arial"/>
                <w:i/>
                <w:color w:val="000000"/>
                <w:sz w:val="16"/>
                <w:szCs w:val="16"/>
              </w:rPr>
              <w:t>connectionId</w:t>
            </w:r>
          </w:p>
        </w:tc>
        <w:tc>
          <w:tcPr>
            <w:tcW w:w="5953" w:type="dxa"/>
          </w:tcPr>
          <w:p w14:paraId="6EDE192A" w14:textId="77777777" w:rsidR="00E178F2" w:rsidRPr="006C7966" w:rsidRDefault="00710F5C" w:rsidP="00E178F2">
            <w:pPr>
              <w:ind w:left="113"/>
              <w:rPr>
                <w:rFonts w:eastAsia="Times New Roman" w:cs="Arial"/>
                <w:b/>
                <w:sz w:val="16"/>
                <w:szCs w:val="16"/>
              </w:rPr>
            </w:pPr>
            <w:r>
              <w:rPr>
                <w:rFonts w:eastAsia="Times New Roman" w:cs="Arial"/>
                <w:color w:val="000000"/>
                <w:sz w:val="16"/>
                <w:szCs w:val="16"/>
              </w:rPr>
              <w:t>Return results</w:t>
            </w:r>
            <w:r w:rsidR="00E178F2" w:rsidRPr="006C7966">
              <w:rPr>
                <w:rFonts w:eastAsia="Times New Roman" w:cs="Arial"/>
                <w:color w:val="000000"/>
                <w:sz w:val="16"/>
                <w:szCs w:val="16"/>
              </w:rPr>
              <w:t xml:space="preserve"> for this </w:t>
            </w:r>
            <w:r w:rsidR="00E178F2" w:rsidRPr="00791A95">
              <w:rPr>
                <w:rFonts w:eastAsia="Times New Roman" w:cs="Arial"/>
                <w:i/>
                <w:color w:val="000000"/>
                <w:sz w:val="16"/>
                <w:szCs w:val="16"/>
              </w:rPr>
              <w:t>connectionId</w:t>
            </w:r>
            <w:r w:rsidR="00E178F2" w:rsidRPr="006C7966">
              <w:rPr>
                <w:rFonts w:eastAsia="Times New Roman" w:cs="Arial"/>
                <w:color w:val="000000"/>
                <w:sz w:val="16"/>
                <w:szCs w:val="16"/>
              </w:rPr>
              <w:t>.</w:t>
            </w:r>
          </w:p>
        </w:tc>
      </w:tr>
      <w:tr w:rsidR="00E178F2" w:rsidRPr="006C7966" w14:paraId="1F33FBBD" w14:textId="77777777">
        <w:tc>
          <w:tcPr>
            <w:tcW w:w="2410" w:type="dxa"/>
          </w:tcPr>
          <w:p w14:paraId="78E00EC8" w14:textId="77777777" w:rsidR="00E178F2" w:rsidRPr="00722458" w:rsidRDefault="00E178F2" w:rsidP="00B245DE">
            <w:pPr>
              <w:ind w:left="113"/>
              <w:rPr>
                <w:rFonts w:eastAsia="Times New Roman" w:cs="Arial"/>
                <w:b/>
                <w:i/>
                <w:sz w:val="16"/>
                <w:szCs w:val="16"/>
              </w:rPr>
            </w:pPr>
            <w:r w:rsidRPr="00722458">
              <w:rPr>
                <w:rFonts w:eastAsia="Times New Roman" w:cs="Arial"/>
                <w:i/>
                <w:color w:val="000000"/>
                <w:sz w:val="16"/>
                <w:szCs w:val="16"/>
              </w:rPr>
              <w:t>start</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46A4112E" w14:textId="0DE41A2E" w:rsidR="00E178F2" w:rsidRPr="006C7966" w:rsidRDefault="00E178F2" w:rsidP="00710F5C">
            <w:pPr>
              <w:tabs>
                <w:tab w:val="left" w:pos="1040"/>
              </w:tabs>
              <w:ind w:left="113"/>
              <w:rPr>
                <w:rFonts w:eastAsia="Times New Roman" w:cs="Arial"/>
                <w:b/>
                <w:sz w:val="16"/>
                <w:szCs w:val="16"/>
              </w:rPr>
            </w:pPr>
            <w:r w:rsidRPr="006C7966">
              <w:rPr>
                <w:rFonts w:eastAsia="Times New Roman" w:cs="Arial"/>
                <w:color w:val="000000"/>
                <w:sz w:val="16"/>
                <w:szCs w:val="16"/>
              </w:rPr>
              <w:t xml:space="preserve">The start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start from oldest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r w:rsidR="00E178F2" w:rsidRPr="006C7966" w14:paraId="0BD1A928" w14:textId="77777777">
        <w:tc>
          <w:tcPr>
            <w:tcW w:w="2410" w:type="dxa"/>
          </w:tcPr>
          <w:p w14:paraId="284D35F6" w14:textId="77777777" w:rsidR="00E178F2" w:rsidRPr="00722458" w:rsidRDefault="00E178F2" w:rsidP="00B245DE">
            <w:pPr>
              <w:ind w:left="113"/>
              <w:rPr>
                <w:rFonts w:eastAsia="Times New Roman" w:cs="Arial"/>
                <w:i/>
                <w:color w:val="000000"/>
                <w:sz w:val="16"/>
                <w:szCs w:val="16"/>
              </w:rPr>
            </w:pPr>
            <w:r w:rsidRPr="00722458">
              <w:rPr>
                <w:rFonts w:eastAsia="Times New Roman" w:cs="Arial"/>
                <w:i/>
                <w:color w:val="000000"/>
                <w:sz w:val="16"/>
                <w:szCs w:val="16"/>
              </w:rPr>
              <w:t>end</w:t>
            </w:r>
            <w:r w:rsidR="00B245DE">
              <w:rPr>
                <w:rFonts w:eastAsia="Times New Roman" w:cs="Arial"/>
                <w:i/>
                <w:color w:val="000000"/>
                <w:sz w:val="16"/>
                <w:szCs w:val="16"/>
              </w:rPr>
              <w:t>Result</w:t>
            </w:r>
            <w:r w:rsidRPr="00722458">
              <w:rPr>
                <w:rFonts w:eastAsia="Times New Roman" w:cs="Arial"/>
                <w:i/>
                <w:color w:val="000000"/>
                <w:sz w:val="16"/>
                <w:szCs w:val="16"/>
              </w:rPr>
              <w:t>Id</w:t>
            </w:r>
          </w:p>
        </w:tc>
        <w:tc>
          <w:tcPr>
            <w:tcW w:w="5953" w:type="dxa"/>
          </w:tcPr>
          <w:p w14:paraId="351BEFF7" w14:textId="02CD1521" w:rsidR="00E178F2" w:rsidRPr="006C7966" w:rsidRDefault="00E178F2" w:rsidP="00710F5C">
            <w:pPr>
              <w:tabs>
                <w:tab w:val="left" w:pos="1040"/>
              </w:tabs>
              <w:ind w:left="113"/>
              <w:rPr>
                <w:rFonts w:eastAsia="Times New Roman" w:cs="Arial"/>
                <w:color w:val="000000"/>
                <w:sz w:val="16"/>
                <w:szCs w:val="16"/>
              </w:rPr>
            </w:pPr>
            <w:r w:rsidRPr="006C7966">
              <w:rPr>
                <w:rFonts w:eastAsia="Times New Roman" w:cs="Arial"/>
                <w:color w:val="000000"/>
                <w:sz w:val="16"/>
                <w:szCs w:val="16"/>
              </w:rPr>
              <w:t xml:space="preserve">The end of the range of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s to return.</w:t>
            </w:r>
            <w:r w:rsidR="00E411A9">
              <w:rPr>
                <w:rFonts w:eastAsia="Times New Roman" w:cs="Arial"/>
                <w:color w:val="000000"/>
                <w:sz w:val="16"/>
                <w:szCs w:val="16"/>
              </w:rPr>
              <w:t xml:space="preserve"> </w:t>
            </w:r>
            <w:r w:rsidRPr="006C7966">
              <w:rPr>
                <w:rFonts w:eastAsia="Times New Roman" w:cs="Arial"/>
                <w:color w:val="000000"/>
                <w:sz w:val="16"/>
                <w:szCs w:val="16"/>
              </w:rPr>
              <w:t xml:space="preserve">If not present then the query should end with the newest </w:t>
            </w:r>
            <w:r w:rsidR="00710F5C">
              <w:rPr>
                <w:rFonts w:eastAsia="Times New Roman" w:cs="Arial"/>
                <w:i/>
                <w:color w:val="000000"/>
                <w:sz w:val="16"/>
                <w:szCs w:val="16"/>
              </w:rPr>
              <w:t>result</w:t>
            </w:r>
            <w:r w:rsidRPr="000F4BC5">
              <w:rPr>
                <w:rFonts w:eastAsia="Times New Roman" w:cs="Arial"/>
                <w:i/>
                <w:color w:val="000000"/>
                <w:sz w:val="16"/>
                <w:szCs w:val="16"/>
              </w:rPr>
              <w:t>Id</w:t>
            </w:r>
            <w:r w:rsidRPr="006C7966">
              <w:rPr>
                <w:rFonts w:eastAsia="Times New Roman" w:cs="Arial"/>
                <w:color w:val="000000"/>
                <w:sz w:val="16"/>
                <w:szCs w:val="16"/>
              </w:rPr>
              <w:t xml:space="preserve"> available.</w:t>
            </w:r>
          </w:p>
        </w:tc>
      </w:tr>
    </w:tbl>
    <w:p w14:paraId="05530F85" w14:textId="10B0523B" w:rsidR="00E178F2" w:rsidRPr="006C7966" w:rsidRDefault="00E178F2" w:rsidP="00E178F2">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64</w:t>
      </w:r>
      <w:r w:rsidR="00075FC8" w:rsidRPr="006C7966">
        <w:rPr>
          <w:b/>
        </w:rPr>
        <w:fldChar w:fldCharType="end"/>
      </w:r>
      <w:r w:rsidRPr="006C7966">
        <w:rPr>
          <w:b/>
        </w:rPr>
        <w:t xml:space="preserve"> </w:t>
      </w:r>
      <w:r w:rsidRPr="00116A6C">
        <w:rPr>
          <w:b/>
          <w:i/>
        </w:rPr>
        <w:t>query</w:t>
      </w:r>
      <w:r w:rsidR="00E874E2">
        <w:rPr>
          <w:b/>
          <w:i/>
        </w:rPr>
        <w:t>Result</w:t>
      </w:r>
      <w:r w:rsidRPr="00791A95">
        <w:rPr>
          <w:b/>
          <w:i/>
        </w:rPr>
        <w:t>Sync</w:t>
      </w:r>
      <w:r w:rsidRPr="006C7966">
        <w:t xml:space="preserve"> </w:t>
      </w:r>
      <w:r w:rsidRPr="006C7966">
        <w:rPr>
          <w:b/>
        </w:rPr>
        <w:t>message parameters</w:t>
      </w:r>
      <w:r w:rsidR="00E874E2">
        <w:rPr>
          <w:b/>
        </w:rPr>
        <w:t>.</w:t>
      </w:r>
    </w:p>
    <w:p w14:paraId="5E870654" w14:textId="77777777" w:rsidR="00E178F2" w:rsidRPr="006C7966" w:rsidRDefault="00E178F2" w:rsidP="00E178F2"/>
    <w:p w14:paraId="7D0ABA60"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Response (Confirmed)</w:t>
      </w:r>
    </w:p>
    <w:p w14:paraId="1F9CEA5D" w14:textId="2E0CC838" w:rsidR="00E178F2" w:rsidRPr="00116A6C" w:rsidRDefault="00E178F2" w:rsidP="00E178F2">
      <w:r w:rsidRPr="00116A6C">
        <w:t xml:space="preserve">If the </w:t>
      </w:r>
      <w:r w:rsidRPr="00116A6C">
        <w:rPr>
          <w:i/>
        </w:rPr>
        <w:t>query</w:t>
      </w:r>
      <w:r w:rsidR="00E874E2">
        <w:rPr>
          <w:i/>
        </w:rPr>
        <w:t>Result</w:t>
      </w:r>
      <w:r w:rsidRPr="00116A6C">
        <w:rPr>
          <w:i/>
        </w:rPr>
        <w:t>Sync</w:t>
      </w:r>
      <w:r w:rsidRPr="00116A6C">
        <w:t xml:space="preserve"> operation is successful, a </w:t>
      </w:r>
      <w:r w:rsidRPr="00116A6C">
        <w:rPr>
          <w:i/>
        </w:rPr>
        <w:t>query</w:t>
      </w:r>
      <w:r w:rsidR="00E874E2">
        <w:rPr>
          <w:i/>
        </w:rPr>
        <w:t>Result</w:t>
      </w:r>
      <w:r w:rsidRPr="00116A6C">
        <w:rPr>
          <w:i/>
        </w:rPr>
        <w:t>SyncConfirmed</w:t>
      </w:r>
      <w:r w:rsidRPr="00116A6C">
        <w:t xml:space="preserve"> message is returned; otherwise a </w:t>
      </w:r>
      <w:r w:rsidR="00075FC8" w:rsidRPr="007040F7">
        <w:t>standard</w:t>
      </w:r>
      <w:r w:rsidR="00D853F0">
        <w:rPr>
          <w:i/>
        </w:rPr>
        <w:t xml:space="preserve"> error </w:t>
      </w:r>
      <w:r w:rsidR="00075FC8" w:rsidRPr="007040F7">
        <w:t>message</w:t>
      </w:r>
      <w:r w:rsidR="00D853F0" w:rsidRPr="00116A6C">
        <w:t xml:space="preserve"> </w:t>
      </w:r>
      <w:r w:rsidRPr="00116A6C">
        <w:t xml:space="preserve">is returned to indicate an error in processing the query has occurred. </w:t>
      </w:r>
    </w:p>
    <w:p w14:paraId="61D7C46E" w14:textId="77777777" w:rsidR="00E178F2" w:rsidRPr="006C7966" w:rsidRDefault="00E178F2" w:rsidP="00E178F2">
      <w:pPr>
        <w:jc w:val="center"/>
      </w:pPr>
      <w:r w:rsidRPr="006C7966">
        <w:rPr>
          <w:rFonts w:ascii="Helvetica" w:hAnsi="Helvetica" w:cs="Helvetica"/>
          <w:sz w:val="24"/>
          <w:szCs w:val="24"/>
        </w:rPr>
        <w:t xml:space="preserve"> </w:t>
      </w:r>
      <w:r w:rsidR="00E874E2" w:rsidRPr="00B22F2D">
        <w:rPr>
          <w:rFonts w:ascii="Helvetica" w:hAnsi="Helvetica" w:cs="Helvetica"/>
          <w:noProof/>
          <w:sz w:val="24"/>
          <w:szCs w:val="24"/>
        </w:rPr>
        <w:drawing>
          <wp:inline distT="0" distB="0" distL="0" distR="0" wp14:anchorId="0045CADB" wp14:editId="1083DDD2">
            <wp:extent cx="4625340" cy="693420"/>
            <wp:effectExtent l="0" t="0" r="0" b="0"/>
            <wp:docPr id="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5340" cy="693420"/>
                    </a:xfrm>
                    <a:prstGeom prst="rect">
                      <a:avLst/>
                    </a:prstGeom>
                    <a:noFill/>
                    <a:ln>
                      <a:noFill/>
                    </a:ln>
                  </pic:spPr>
                </pic:pic>
              </a:graphicData>
            </a:graphic>
          </wp:inline>
        </w:drawing>
      </w:r>
    </w:p>
    <w:p w14:paraId="2D979737" w14:textId="3B69CBBC" w:rsidR="00E178F2" w:rsidRDefault="00E178F2" w:rsidP="00E178F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87</w:t>
      </w:r>
      <w:r w:rsidR="00075FC8" w:rsidRPr="006C7966">
        <w:rPr>
          <w:b/>
        </w:rPr>
        <w:fldChar w:fldCharType="end"/>
      </w:r>
      <w:r w:rsidRPr="006C7966">
        <w:rPr>
          <w:b/>
        </w:rPr>
        <w:t xml:space="preserve"> – </w:t>
      </w:r>
      <w:r w:rsidRPr="00116A6C">
        <w:rPr>
          <w:b/>
          <w:i/>
        </w:rPr>
        <w:t>query</w:t>
      </w:r>
      <w:r w:rsidR="00E874E2">
        <w:rPr>
          <w:b/>
          <w:i/>
        </w:rPr>
        <w:t>Result</w:t>
      </w:r>
      <w:r w:rsidRPr="00116A6C">
        <w:rPr>
          <w:b/>
          <w:i/>
        </w:rPr>
        <w:t>SyncConfirmed</w:t>
      </w:r>
      <w:r w:rsidRPr="006C7966">
        <w:rPr>
          <w:b/>
        </w:rPr>
        <w:t xml:space="preserve"> message structure.</w:t>
      </w:r>
    </w:p>
    <w:p w14:paraId="5DE7D710" w14:textId="77777777" w:rsidR="002B26EC" w:rsidRPr="006C7966" w:rsidRDefault="002B26EC" w:rsidP="00E178F2">
      <w:pPr>
        <w:spacing w:before="120" w:after="120"/>
        <w:jc w:val="center"/>
        <w:rPr>
          <w:b/>
        </w:rPr>
      </w:pPr>
    </w:p>
    <w:p w14:paraId="2B90D7FF" w14:textId="77777777" w:rsidR="00E178F2" w:rsidRPr="006C7966" w:rsidRDefault="00E178F2" w:rsidP="00E178F2">
      <w:pPr>
        <w:spacing w:before="120" w:after="120"/>
        <w:rPr>
          <w:b/>
          <w:i/>
          <w:iCs/>
          <w:color w:val="808080" w:themeColor="text1" w:themeTint="7F"/>
          <w:u w:val="single"/>
        </w:rPr>
      </w:pPr>
      <w:r w:rsidRPr="006C7966">
        <w:rPr>
          <w:b/>
          <w:i/>
          <w:iCs/>
          <w:color w:val="808080" w:themeColor="text1" w:themeTint="7F"/>
          <w:u w:val="single"/>
        </w:rPr>
        <w:t>Parameters</w:t>
      </w:r>
    </w:p>
    <w:p w14:paraId="790CFD48" w14:textId="025DA74D" w:rsidR="002B26EC" w:rsidRPr="006C7966" w:rsidRDefault="00B245DE" w:rsidP="00B245DE">
      <w:r w:rsidRPr="006C7966">
        <w:t xml:space="preserve">The </w:t>
      </w:r>
      <w:r w:rsidRPr="00116A6C">
        <w:rPr>
          <w:i/>
        </w:rPr>
        <w:t>query</w:t>
      </w:r>
      <w:r>
        <w:rPr>
          <w:i/>
        </w:rPr>
        <w:t>Result</w:t>
      </w:r>
      <w:r w:rsidRPr="00116A6C">
        <w:rPr>
          <w:i/>
        </w:rPr>
        <w:t>Confirmed</w:t>
      </w:r>
      <w:r w:rsidRPr="006C7966">
        <w:t xml:space="preserve"> message has the following parameters:</w:t>
      </w:r>
    </w:p>
    <w:p w14:paraId="1C1E28E7"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10"/>
        <w:gridCol w:w="5953"/>
      </w:tblGrid>
      <w:tr w:rsidR="00B245DE" w:rsidRPr="006C7966" w14:paraId="30DFD2CE" w14:textId="77777777">
        <w:tc>
          <w:tcPr>
            <w:tcW w:w="2410" w:type="dxa"/>
            <w:shd w:val="clear" w:color="auto" w:fill="A7CAFF"/>
          </w:tcPr>
          <w:p w14:paraId="4C13E130"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31B2BBE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309391C8" w14:textId="77777777">
        <w:tc>
          <w:tcPr>
            <w:tcW w:w="2410" w:type="dxa"/>
          </w:tcPr>
          <w:p w14:paraId="15A6F7AA" w14:textId="77777777" w:rsidR="00B245DE" w:rsidRPr="00B155C8" w:rsidRDefault="00B245DE" w:rsidP="001E05BF">
            <w:pPr>
              <w:ind w:left="113"/>
              <w:rPr>
                <w:rFonts w:eastAsia="Times New Roman" w:cs="Arial"/>
                <w:i/>
                <w:sz w:val="16"/>
                <w:szCs w:val="16"/>
              </w:rPr>
            </w:pPr>
            <w:r>
              <w:rPr>
                <w:rFonts w:eastAsia="Times New Roman" w:cs="Arial"/>
                <w:i/>
                <w:color w:val="000000"/>
                <w:sz w:val="16"/>
                <w:szCs w:val="16"/>
              </w:rPr>
              <w:t>result</w:t>
            </w:r>
          </w:p>
        </w:tc>
        <w:tc>
          <w:tcPr>
            <w:tcW w:w="5953" w:type="dxa"/>
          </w:tcPr>
          <w:p w14:paraId="4177EB88" w14:textId="77777777" w:rsidR="00B245DE" w:rsidRPr="006C7966" w:rsidRDefault="00B245DE" w:rsidP="001E05BF">
            <w:pPr>
              <w:ind w:left="113"/>
              <w:rPr>
                <w:rFonts w:eastAsia="Times New Roman" w:cs="Arial"/>
                <w:b/>
                <w:sz w:val="16"/>
                <w:szCs w:val="16"/>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284C632D" w14:textId="77777777" w:rsidR="00B245DE" w:rsidRPr="00AA4CE4"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65</w:t>
      </w:r>
      <w:r w:rsidR="00075FC8" w:rsidRPr="006C7966">
        <w:rPr>
          <w:b/>
        </w:rPr>
        <w:fldChar w:fldCharType="end"/>
      </w:r>
      <w:r w:rsidRPr="006C7966">
        <w:rPr>
          <w:b/>
        </w:rPr>
        <w:t xml:space="preserve"> </w:t>
      </w:r>
      <w:r w:rsidRPr="00116A6C">
        <w:rPr>
          <w:b/>
          <w:i/>
        </w:rPr>
        <w:t>query</w:t>
      </w:r>
      <w:r>
        <w:rPr>
          <w:b/>
          <w:i/>
        </w:rPr>
        <w:t>ResultSync</w:t>
      </w:r>
      <w:r w:rsidRPr="00116A6C">
        <w:rPr>
          <w:b/>
          <w:i/>
        </w:rPr>
        <w:t>Confirmed</w:t>
      </w:r>
      <w:r w:rsidRPr="006C7966">
        <w:rPr>
          <w:b/>
        </w:rPr>
        <w:t xml:space="preserve"> message parameters</w:t>
      </w:r>
      <w:r>
        <w:t>.</w:t>
      </w:r>
    </w:p>
    <w:p w14:paraId="15856DB2" w14:textId="2D8DDDAB" w:rsidR="00B245DE" w:rsidRDefault="00B245DE" w:rsidP="00B245DE">
      <w:r>
        <w:t xml:space="preserve">Each result returned in the </w:t>
      </w:r>
      <w:r w:rsidRPr="00AA4CE4">
        <w:rPr>
          <w:i/>
        </w:rPr>
        <w:t>queryResult</w:t>
      </w:r>
      <w:r>
        <w:rPr>
          <w:i/>
        </w:rPr>
        <w:t>Sync</w:t>
      </w:r>
      <w:r w:rsidRPr="00AA4CE4">
        <w:rPr>
          <w:i/>
        </w:rPr>
        <w:t>Confirmed</w:t>
      </w:r>
      <w:r>
        <w:t xml:space="preserve"> message structure will </w:t>
      </w:r>
      <w:r w:rsidRPr="006C5BB2">
        <w:t>containing a single operation re</w:t>
      </w:r>
      <w:r>
        <w:t xml:space="preserve">sult of the type </w:t>
      </w:r>
      <w:r w:rsidRPr="00B144B1">
        <w:rPr>
          <w:i/>
        </w:rPr>
        <w:t>QueryResultResponseType</w:t>
      </w:r>
      <w:r>
        <w:rPr>
          <w:b/>
          <w:i/>
        </w:rPr>
        <w:t xml:space="preserve"> </w:t>
      </w:r>
      <w:r w:rsidRPr="00AA4CE4">
        <w:t xml:space="preserve">as shown </w:t>
      </w:r>
      <w:r w:rsidR="00E42C32" w:rsidRPr="00AA4CE4">
        <w:t>in</w:t>
      </w:r>
      <w:r w:rsidR="00E42C32">
        <w:t xml:space="preserve"> </w:t>
      </w:r>
      <w:r w:rsidR="00075FC8" w:rsidRPr="00B144B1">
        <w:fldChar w:fldCharType="begin"/>
      </w:r>
      <w:r w:rsidRPr="00B144B1">
        <w:instrText xml:space="preserve"> REF _Ref248135742 \h </w:instrText>
      </w:r>
      <w:r w:rsidR="00B144B1" w:rsidRPr="00B144B1">
        <w:instrText xml:space="preserve"> \* MERGEFORMAT </w:instrText>
      </w:r>
      <w:r w:rsidR="00075FC8" w:rsidRPr="00B144B1">
        <w:fldChar w:fldCharType="separate"/>
      </w:r>
      <w:ins w:id="824" w:author="John MacAuley" w:date="2016-01-08T16:24:00Z">
        <w:r w:rsidR="00D5423B" w:rsidRPr="00D5423B">
          <w:rPr>
            <w:rPrChange w:id="825" w:author="John MacAuley" w:date="2016-01-08T16:24:00Z">
              <w:rPr>
                <w:b/>
              </w:rPr>
            </w:rPrChange>
          </w:rPr>
          <w:t>Figure 84</w:t>
        </w:r>
      </w:ins>
      <w:del w:id="826" w:author="John MacAuley" w:date="2016-01-08T16:24:00Z">
        <w:r w:rsidR="00BD4BAA" w:rsidRPr="00BD4BAA" w:rsidDel="00D5423B">
          <w:delText>Figure 84</w:delText>
        </w:r>
      </w:del>
      <w:r w:rsidR="00075FC8" w:rsidRPr="00B144B1">
        <w:fldChar w:fldCharType="end"/>
      </w:r>
      <w:r w:rsidRPr="00AA4CE4">
        <w:t>.</w:t>
      </w:r>
    </w:p>
    <w:p w14:paraId="3ACE0FEB" w14:textId="77777777" w:rsidR="00B245DE" w:rsidRDefault="00B245DE" w:rsidP="00B245DE">
      <w:pPr>
        <w:jc w:val="center"/>
      </w:pPr>
    </w:p>
    <w:p w14:paraId="0E458470" w14:textId="77777777" w:rsidR="00B245DE" w:rsidRPr="006C7966" w:rsidRDefault="00B245DE" w:rsidP="00B245DE">
      <w:pPr>
        <w:jc w:val="center"/>
      </w:pPr>
      <w:r w:rsidRPr="00B22F2D">
        <w:rPr>
          <w:rFonts w:ascii="Helvetica" w:hAnsi="Helvetica" w:cs="Helvetica"/>
          <w:noProof/>
          <w:sz w:val="24"/>
          <w:szCs w:val="24"/>
        </w:rPr>
        <w:drawing>
          <wp:inline distT="0" distB="0" distL="0" distR="0" wp14:anchorId="2DE185DA" wp14:editId="3FD8C5C2">
            <wp:extent cx="4823460" cy="5052060"/>
            <wp:effectExtent l="0" t="0" r="2540" b="2540"/>
            <wp:docPr id="4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3460" cy="5052060"/>
                    </a:xfrm>
                    <a:prstGeom prst="rect">
                      <a:avLst/>
                    </a:prstGeom>
                    <a:noFill/>
                    <a:ln>
                      <a:noFill/>
                    </a:ln>
                  </pic:spPr>
                </pic:pic>
              </a:graphicData>
            </a:graphic>
          </wp:inline>
        </w:drawing>
      </w:r>
    </w:p>
    <w:p w14:paraId="1BF67CE7" w14:textId="5EFD2AD0" w:rsidR="00B245DE" w:rsidRPr="006C7966" w:rsidRDefault="00B245DE" w:rsidP="00B245DE">
      <w:pPr>
        <w:spacing w:before="120" w:after="120"/>
        <w:jc w:val="center"/>
        <w:rPr>
          <w:b/>
        </w:rPr>
      </w:pPr>
      <w:bookmarkStart w:id="827" w:name="_Ref37730589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88</w:t>
      </w:r>
      <w:r w:rsidR="00075FC8" w:rsidRPr="006C7966">
        <w:rPr>
          <w:b/>
        </w:rPr>
        <w:fldChar w:fldCharType="end"/>
      </w:r>
      <w:bookmarkEnd w:id="827"/>
      <w:r w:rsidRPr="006C7966">
        <w:rPr>
          <w:b/>
        </w:rPr>
        <w:t xml:space="preserve"> – </w:t>
      </w:r>
      <w:r>
        <w:rPr>
          <w:b/>
          <w:i/>
        </w:rPr>
        <w:t>QueryResultResponseType</w:t>
      </w:r>
      <w:r w:rsidRPr="006C7966">
        <w:rPr>
          <w:b/>
        </w:rPr>
        <w:t xml:space="preserve"> structure.</w:t>
      </w:r>
    </w:p>
    <w:p w14:paraId="5A2276F1" w14:textId="77777777" w:rsidR="00B245DE" w:rsidRPr="006C7966" w:rsidRDefault="00B245DE" w:rsidP="00B245DE">
      <w:pPr>
        <w:spacing w:before="120" w:after="120"/>
        <w:rPr>
          <w:b/>
          <w:i/>
          <w:iCs/>
          <w:color w:val="808080" w:themeColor="text1" w:themeTint="7F"/>
          <w:u w:val="single"/>
        </w:rPr>
      </w:pPr>
      <w:r w:rsidRPr="006C7966">
        <w:rPr>
          <w:b/>
          <w:i/>
          <w:iCs/>
          <w:color w:val="808080" w:themeColor="text1" w:themeTint="7F"/>
          <w:u w:val="single"/>
        </w:rPr>
        <w:t>Parameters</w:t>
      </w:r>
    </w:p>
    <w:p w14:paraId="7739F143" w14:textId="77777777" w:rsidR="00B245DE" w:rsidRPr="006C7966" w:rsidRDefault="00B245DE" w:rsidP="00B245DE">
      <w:r w:rsidRPr="006C7966">
        <w:t xml:space="preserve">The </w:t>
      </w:r>
      <w:r w:rsidRPr="00116A6C">
        <w:rPr>
          <w:i/>
        </w:rPr>
        <w:t>queryNotificationConfirmed</w:t>
      </w:r>
      <w:r w:rsidRPr="006C7966">
        <w:t xml:space="preserve"> message has the following parameters:</w:t>
      </w:r>
    </w:p>
    <w:p w14:paraId="04E97EE5" w14:textId="77777777" w:rsidR="00B245DE" w:rsidRPr="006C7966" w:rsidRDefault="00B245DE" w:rsidP="00B245DE">
      <w:pPr>
        <w:rPr>
          <w:sz w:val="16"/>
          <w:szCs w:val="16"/>
        </w:rPr>
      </w:pPr>
    </w:p>
    <w:tbl>
      <w:tblPr>
        <w:tblStyle w:val="TableGrid"/>
        <w:tblW w:w="0" w:type="auto"/>
        <w:tblInd w:w="250" w:type="dxa"/>
        <w:tblLook w:val="04A0" w:firstRow="1" w:lastRow="0" w:firstColumn="1" w:lastColumn="0" w:noHBand="0" w:noVBand="1"/>
      </w:tblPr>
      <w:tblGrid>
        <w:gridCol w:w="2437"/>
        <w:gridCol w:w="6020"/>
      </w:tblGrid>
      <w:tr w:rsidR="00B245DE" w:rsidRPr="006C7966" w14:paraId="782C8A62" w14:textId="77777777" w:rsidTr="007040F7">
        <w:trPr>
          <w:trHeight w:val="160"/>
        </w:trPr>
        <w:tc>
          <w:tcPr>
            <w:tcW w:w="2437" w:type="dxa"/>
            <w:shd w:val="clear" w:color="auto" w:fill="A7CAFF"/>
          </w:tcPr>
          <w:p w14:paraId="0CB5CBDF" w14:textId="77777777" w:rsidR="00B245DE" w:rsidRPr="006C7966" w:rsidRDefault="00B245DE" w:rsidP="001E05BF">
            <w:pPr>
              <w:ind w:left="113"/>
              <w:rPr>
                <w:rFonts w:eastAsia="Times New Roman"/>
                <w:sz w:val="16"/>
                <w:szCs w:val="16"/>
              </w:rPr>
            </w:pPr>
            <w:r w:rsidRPr="006C7966">
              <w:rPr>
                <w:rFonts w:eastAsia="Times New Roman"/>
                <w:sz w:val="16"/>
                <w:szCs w:val="16"/>
              </w:rPr>
              <w:t>Parameter</w:t>
            </w:r>
          </w:p>
        </w:tc>
        <w:tc>
          <w:tcPr>
            <w:tcW w:w="6020" w:type="dxa"/>
            <w:shd w:val="clear" w:color="auto" w:fill="A7CAFF"/>
          </w:tcPr>
          <w:p w14:paraId="355AD1BA" w14:textId="77777777" w:rsidR="00B245DE" w:rsidRPr="006C7966" w:rsidRDefault="00B245DE" w:rsidP="001E05BF">
            <w:pPr>
              <w:ind w:left="113"/>
              <w:rPr>
                <w:rFonts w:eastAsia="Times New Roman"/>
                <w:sz w:val="16"/>
                <w:szCs w:val="16"/>
              </w:rPr>
            </w:pPr>
            <w:r w:rsidRPr="006C7966">
              <w:rPr>
                <w:rFonts w:eastAsia="Times New Roman"/>
                <w:sz w:val="16"/>
                <w:szCs w:val="16"/>
              </w:rPr>
              <w:t>Description</w:t>
            </w:r>
          </w:p>
        </w:tc>
      </w:tr>
      <w:tr w:rsidR="00B245DE" w:rsidRPr="006C7966" w14:paraId="541C57D1" w14:textId="77777777" w:rsidTr="007040F7">
        <w:trPr>
          <w:trHeight w:val="505"/>
        </w:trPr>
        <w:tc>
          <w:tcPr>
            <w:tcW w:w="2437" w:type="dxa"/>
          </w:tcPr>
          <w:p w14:paraId="5FC5CC2F" w14:textId="77777777" w:rsidR="00B245DE" w:rsidRPr="00B155C8" w:rsidRDefault="00B245DE" w:rsidP="001E05BF">
            <w:pPr>
              <w:ind w:left="113"/>
              <w:rPr>
                <w:rFonts w:eastAsia="Times New Roman" w:cs="Arial"/>
                <w:i/>
                <w:sz w:val="16"/>
                <w:szCs w:val="16"/>
              </w:rPr>
            </w:pPr>
            <w:r w:rsidRPr="006C5BB2">
              <w:rPr>
                <w:rFonts w:eastAsia="Times New Roman" w:cs="Arial"/>
                <w:i/>
                <w:color w:val="000000"/>
                <w:sz w:val="16"/>
                <w:szCs w:val="16"/>
              </w:rPr>
              <w:t>resultId</w:t>
            </w:r>
          </w:p>
        </w:tc>
        <w:tc>
          <w:tcPr>
            <w:tcW w:w="6020" w:type="dxa"/>
          </w:tcPr>
          <w:p w14:paraId="42370735" w14:textId="77AB95F1" w:rsidR="00B245DE" w:rsidRPr="006C7966" w:rsidRDefault="00B245DE" w:rsidP="001E05BF">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B245DE" w:rsidRPr="006C7966" w14:paraId="7FA0DEBB" w14:textId="77777777" w:rsidTr="007040F7">
        <w:trPr>
          <w:trHeight w:val="332"/>
        </w:trPr>
        <w:tc>
          <w:tcPr>
            <w:tcW w:w="2437" w:type="dxa"/>
          </w:tcPr>
          <w:p w14:paraId="5E61C56A" w14:textId="77777777" w:rsidR="00B245DE" w:rsidRPr="00B155C8" w:rsidRDefault="00B245DE" w:rsidP="001E05BF">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6020" w:type="dxa"/>
          </w:tcPr>
          <w:p w14:paraId="67DF6133" w14:textId="77777777" w:rsidR="00B245DE" w:rsidRPr="006C7966" w:rsidRDefault="00B245DE" w:rsidP="001E05BF">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8736D3">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B245DE" w:rsidRPr="006C7966" w14:paraId="51E5F3E2" w14:textId="77777777" w:rsidTr="007040F7">
        <w:trPr>
          <w:trHeight w:val="172"/>
        </w:trPr>
        <w:tc>
          <w:tcPr>
            <w:tcW w:w="2437" w:type="dxa"/>
          </w:tcPr>
          <w:p w14:paraId="598D99C7" w14:textId="77777777" w:rsidR="00B245DE" w:rsidRPr="00B155C8" w:rsidRDefault="00B245DE" w:rsidP="001E05BF">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6020" w:type="dxa"/>
          </w:tcPr>
          <w:p w14:paraId="28514C39" w14:textId="77777777" w:rsidR="00B245DE" w:rsidRPr="006C7966" w:rsidRDefault="00B245DE" w:rsidP="001E05BF">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B245DE" w:rsidRPr="006C7966" w14:paraId="1E0DCEBD" w14:textId="77777777" w:rsidTr="007040F7">
        <w:trPr>
          <w:trHeight w:val="2010"/>
        </w:trPr>
        <w:tc>
          <w:tcPr>
            <w:tcW w:w="2437" w:type="dxa"/>
          </w:tcPr>
          <w:p w14:paraId="7DCA0262" w14:textId="77777777" w:rsidR="00B245DE" w:rsidRDefault="00B245DE" w:rsidP="001E05BF">
            <w:pPr>
              <w:ind w:left="113"/>
              <w:rPr>
                <w:rFonts w:eastAsia="Times New Roman" w:cs="Arial"/>
                <w:i/>
                <w:color w:val="000000"/>
                <w:sz w:val="16"/>
                <w:szCs w:val="16"/>
              </w:rPr>
            </w:pPr>
            <w:r>
              <w:rPr>
                <w:rFonts w:eastAsia="Times New Roman" w:cs="Arial"/>
                <w:i/>
                <w:color w:val="000000"/>
                <w:sz w:val="16"/>
                <w:szCs w:val="16"/>
              </w:rPr>
              <w:lastRenderedPageBreak/>
              <w:t>Choice of:</w:t>
            </w:r>
          </w:p>
          <w:p w14:paraId="761BAC10" w14:textId="020683D1" w:rsidR="00B245DE" w:rsidRPr="00B155C8" w:rsidRDefault="00B245DE" w:rsidP="001E05BF">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6020" w:type="dxa"/>
          </w:tcPr>
          <w:p w14:paraId="37571B94" w14:textId="77777777" w:rsidR="00B245DE" w:rsidRDefault="00B245DE" w:rsidP="001E05BF">
            <w:pPr>
              <w:ind w:left="113"/>
              <w:rPr>
                <w:rFonts w:eastAsia="Times New Roman" w:cs="Arial"/>
                <w:i/>
                <w:color w:val="000000"/>
                <w:sz w:val="16"/>
                <w:szCs w:val="16"/>
              </w:rPr>
            </w:pPr>
          </w:p>
          <w:p w14:paraId="23C9BB8F"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D2D18A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1618290C"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37EB6B6E"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5D852C08"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Reserve abort operation confirmation.</w:t>
            </w:r>
          </w:p>
          <w:p w14:paraId="58F71D46"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1B2AF5A0"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5A1DC3E1" w14:textId="77777777" w:rsidR="00B245DE" w:rsidRDefault="00B245DE" w:rsidP="001E05BF">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42F076E4" w14:textId="77777777" w:rsidR="00B245DE" w:rsidRPr="006C7966" w:rsidRDefault="00B245DE" w:rsidP="001E05BF">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12C0EE32" w14:textId="77777777" w:rsidR="00B245DE" w:rsidRPr="006C7966" w:rsidRDefault="00B245DE" w:rsidP="00B245DE">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66</w:t>
      </w:r>
      <w:r w:rsidR="00075FC8" w:rsidRPr="006C7966">
        <w:rPr>
          <w:b/>
        </w:rPr>
        <w:fldChar w:fldCharType="end"/>
      </w:r>
      <w:r w:rsidRPr="006C7966">
        <w:rPr>
          <w:b/>
        </w:rPr>
        <w:t xml:space="preserve"> </w:t>
      </w:r>
      <w:r w:rsidRPr="00116A6C">
        <w:rPr>
          <w:b/>
          <w:i/>
        </w:rPr>
        <w:t>query</w:t>
      </w:r>
      <w:r>
        <w:rPr>
          <w:b/>
          <w:i/>
        </w:rPr>
        <w:t>Result</w:t>
      </w:r>
      <w:r w:rsidRPr="00116A6C">
        <w:rPr>
          <w:b/>
          <w:i/>
        </w:rPr>
        <w:t>Confirmed</w:t>
      </w:r>
      <w:r w:rsidRPr="006C7966">
        <w:rPr>
          <w:b/>
        </w:rPr>
        <w:t xml:space="preserve"> message parameters</w:t>
      </w:r>
    </w:p>
    <w:p w14:paraId="0E7EBD39" w14:textId="77777777" w:rsidR="00E178F2" w:rsidRPr="006C7966" w:rsidRDefault="00E178F2" w:rsidP="00E178F2">
      <w:pPr>
        <w:spacing w:before="120" w:after="120"/>
      </w:pPr>
      <w:r w:rsidRPr="006C7966">
        <w:rPr>
          <w:b/>
          <w:i/>
          <w:iCs/>
          <w:color w:val="808080" w:themeColor="text1" w:themeTint="7F"/>
          <w:u w:val="single"/>
        </w:rPr>
        <w:t>Response (</w:t>
      </w:r>
      <w:r>
        <w:rPr>
          <w:b/>
          <w:i/>
          <w:iCs/>
          <w:color w:val="808080" w:themeColor="text1" w:themeTint="7F"/>
          <w:u w:val="single"/>
        </w:rPr>
        <w:t>Error</w:t>
      </w:r>
      <w:r w:rsidRPr="006C7966">
        <w:rPr>
          <w:b/>
          <w:i/>
          <w:iCs/>
          <w:color w:val="808080" w:themeColor="text1" w:themeTint="7F"/>
          <w:u w:val="single"/>
        </w:rPr>
        <w:t>)</w:t>
      </w:r>
    </w:p>
    <w:p w14:paraId="2F2DEB01" w14:textId="4EFB9CC7" w:rsidR="00E178F2" w:rsidRPr="00116A6C" w:rsidRDefault="00E178F2" w:rsidP="00E178F2">
      <w:r>
        <w:t>A standard</w:t>
      </w:r>
      <w:r w:rsidRPr="00116A6C">
        <w:t xml:space="preserve"> </w:t>
      </w:r>
      <w:r>
        <w:rPr>
          <w:i/>
        </w:rPr>
        <w:t>error</w:t>
      </w:r>
      <w:r w:rsidRPr="00116A6C">
        <w:t xml:space="preserve"> message </w:t>
      </w:r>
      <w:r>
        <w:t xml:space="preserve">structure </w:t>
      </w:r>
      <w:r w:rsidRPr="00116A6C">
        <w:t xml:space="preserve">is sent from the PA to RA as an indication of a </w:t>
      </w:r>
      <w:r w:rsidRPr="00116A6C">
        <w:rPr>
          <w:i/>
        </w:rPr>
        <w:t>query</w:t>
      </w:r>
      <w:r w:rsidR="00E874E2">
        <w:rPr>
          <w:i/>
        </w:rPr>
        <w:t>Result</w:t>
      </w:r>
      <w:r w:rsidRPr="00116A6C">
        <w:rPr>
          <w:i/>
        </w:rPr>
        <w:t>Sync</w:t>
      </w:r>
      <w:r w:rsidRPr="00116A6C">
        <w:t xml:space="preserve"> operation failure. This is in response to an original </w:t>
      </w:r>
      <w:r w:rsidRPr="00116A6C">
        <w:rPr>
          <w:i/>
        </w:rPr>
        <w:t>query</w:t>
      </w:r>
      <w:r w:rsidR="00E874E2">
        <w:rPr>
          <w:i/>
        </w:rPr>
        <w:t>Result</w:t>
      </w:r>
      <w:r w:rsidRPr="00116A6C">
        <w:rPr>
          <w:i/>
        </w:rPr>
        <w:t>Sync</w:t>
      </w:r>
      <w:r w:rsidRPr="00116A6C">
        <w:t xml:space="preserve"> request from the associated RA, and will be returned as a SOAP fault in original request.</w:t>
      </w:r>
      <w:r w:rsidR="00E411A9">
        <w:t xml:space="preserve"> </w:t>
      </w:r>
      <w:r w:rsidRPr="00116A6C">
        <w:t xml:space="preserve">It is important to note that a </w:t>
      </w:r>
      <w:r w:rsidRPr="00116A6C">
        <w:rPr>
          <w:i/>
        </w:rPr>
        <w:t>query</w:t>
      </w:r>
      <w:r w:rsidR="00E874E2">
        <w:rPr>
          <w:i/>
        </w:rPr>
        <w:t>Result</w:t>
      </w:r>
      <w:r w:rsidRPr="00116A6C">
        <w:rPr>
          <w:i/>
        </w:rPr>
        <w:t>Sync</w:t>
      </w:r>
      <w:r w:rsidRPr="00116A6C">
        <w:t xml:space="preserve"> operation that results in no matching </w:t>
      </w:r>
      <w:r w:rsidR="00E874E2">
        <w:t>result</w:t>
      </w:r>
      <w:r w:rsidRPr="00116A6C">
        <w:t xml:space="preserve"> messages does not result in a</w:t>
      </w:r>
      <w:r w:rsidR="00E874E2">
        <w:t>n</w:t>
      </w:r>
      <w:r w:rsidRPr="00116A6C">
        <w:t xml:space="preserve"> </w:t>
      </w:r>
      <w:r>
        <w:rPr>
          <w:i/>
        </w:rPr>
        <w:t>error</w:t>
      </w:r>
      <w:r w:rsidRPr="00116A6C">
        <w:t xml:space="preserve"> message, but instead a </w:t>
      </w:r>
      <w:r w:rsidRPr="00116A6C">
        <w:rPr>
          <w:i/>
        </w:rPr>
        <w:t>query</w:t>
      </w:r>
      <w:r w:rsidR="00E874E2">
        <w:rPr>
          <w:i/>
        </w:rPr>
        <w:t>Result</w:t>
      </w:r>
      <w:r w:rsidRPr="00116A6C">
        <w:rPr>
          <w:i/>
        </w:rPr>
        <w:t>SyncConfirmed</w:t>
      </w:r>
      <w:r w:rsidRPr="00116A6C">
        <w:t xml:space="preserve"> with an empty list.</w:t>
      </w:r>
    </w:p>
    <w:p w14:paraId="0F9D6127" w14:textId="77777777" w:rsidR="00E178F2" w:rsidRPr="006C7966" w:rsidRDefault="00E178F2" w:rsidP="001A62C0"/>
    <w:p w14:paraId="23A4DC34" w14:textId="77777777" w:rsidR="001A62C0" w:rsidRPr="006C7966" w:rsidRDefault="001A62C0" w:rsidP="001A62C0"/>
    <w:p w14:paraId="06A071DD" w14:textId="77777777" w:rsidR="001A62C0" w:rsidRPr="006C7966" w:rsidRDefault="00791A95" w:rsidP="00722458">
      <w:pPr>
        <w:pStyle w:val="Heading2"/>
      </w:pPr>
      <w:bookmarkStart w:id="828" w:name="_Toc355354869"/>
      <w:bookmarkStart w:id="829" w:name="_Toc232679071"/>
      <w:bookmarkStart w:id="830" w:name="_Toc437518654"/>
      <w:r>
        <w:t xml:space="preserve">NSI CS </w:t>
      </w:r>
      <w:r w:rsidR="001A62C0" w:rsidRPr="006C7966">
        <w:t>specific types</w:t>
      </w:r>
      <w:bookmarkEnd w:id="828"/>
      <w:bookmarkEnd w:id="829"/>
      <w:bookmarkEnd w:id="830"/>
    </w:p>
    <w:p w14:paraId="543CDCE3" w14:textId="77777777" w:rsidR="001A62C0" w:rsidRPr="006C7966" w:rsidRDefault="001A62C0" w:rsidP="001A62C0">
      <w:pPr>
        <w:keepNext/>
      </w:pPr>
    </w:p>
    <w:p w14:paraId="3DF2D3BF" w14:textId="25BA4C73" w:rsidR="001A62C0" w:rsidRPr="006C7966" w:rsidRDefault="001A62C0" w:rsidP="001A62C0">
      <w:r w:rsidRPr="006C7966">
        <w:rPr>
          <w:b/>
          <w:i/>
        </w:rPr>
        <w:t>Namespace definition:</w:t>
      </w:r>
      <w:r w:rsidR="00E411A9">
        <w:t xml:space="preserve"> </w:t>
      </w:r>
      <w:hyperlink r:id="rId89" w:history="1">
        <w:r w:rsidR="00E178F2" w:rsidRPr="00E178F2">
          <w:rPr>
            <w:rStyle w:val="Hyperlink"/>
          </w:rPr>
          <w:t>http://schemas.ogf.org/nsi/2013/12/connection/types</w:t>
        </w:r>
      </w:hyperlink>
    </w:p>
    <w:p w14:paraId="27B213B7" w14:textId="77777777" w:rsidR="001A62C0" w:rsidRPr="006C7966" w:rsidRDefault="001A62C0" w:rsidP="001A62C0"/>
    <w:p w14:paraId="75AB1856" w14:textId="77777777" w:rsidR="001A62C0" w:rsidRPr="006C7966" w:rsidRDefault="001A62C0" w:rsidP="001A62C0">
      <w:r w:rsidRPr="006C7966">
        <w:t>This section describes the connection services types used for the CS operation definitions.</w:t>
      </w:r>
    </w:p>
    <w:p w14:paraId="3FD198AC" w14:textId="77777777" w:rsidR="001A62C0" w:rsidRPr="006C7966" w:rsidRDefault="001A62C0" w:rsidP="001A62C0"/>
    <w:p w14:paraId="66DADB05" w14:textId="77777777" w:rsidR="001A62C0" w:rsidRPr="006C7966" w:rsidRDefault="001A62C0" w:rsidP="00722458">
      <w:pPr>
        <w:pStyle w:val="Heading3"/>
      </w:pPr>
      <w:bookmarkStart w:id="831" w:name="_Toc232679072"/>
      <w:bookmarkStart w:id="832" w:name="_Toc437518655"/>
      <w:r w:rsidRPr="006C7966">
        <w:t>Complex Types</w:t>
      </w:r>
      <w:bookmarkEnd w:id="831"/>
      <w:bookmarkEnd w:id="832"/>
    </w:p>
    <w:p w14:paraId="7511352A" w14:textId="77777777" w:rsidR="001A62C0" w:rsidRPr="006C7966" w:rsidRDefault="001A62C0" w:rsidP="001A62C0">
      <w:pPr>
        <w:keepNext/>
      </w:pPr>
    </w:p>
    <w:p w14:paraId="3031911B" w14:textId="77138D33" w:rsidR="001A62C0" w:rsidRPr="006C7966" w:rsidRDefault="001A62C0" w:rsidP="001A62C0">
      <w:r w:rsidRPr="006C7966">
        <w:t>These complex type definitions are utilized by the CS operations and are structures containing other elements and/or attributes.</w:t>
      </w:r>
      <w:r w:rsidR="00E411A9">
        <w:t xml:space="preserve"> </w:t>
      </w:r>
      <w:r w:rsidRPr="006C7966">
        <w:t>Types are listed in alphabetical order.</w:t>
      </w:r>
    </w:p>
    <w:p w14:paraId="78989498" w14:textId="77777777" w:rsidR="001A62C0" w:rsidRPr="007040F7" w:rsidRDefault="00075FC8" w:rsidP="00722458">
      <w:pPr>
        <w:pStyle w:val="Heading4"/>
        <w:rPr>
          <w:i/>
        </w:rPr>
      </w:pPr>
      <w:r w:rsidRPr="007040F7">
        <w:rPr>
          <w:i/>
        </w:rPr>
        <w:t>ChildRecursiveListType</w:t>
      </w:r>
    </w:p>
    <w:p w14:paraId="1089789E" w14:textId="441CCAEC" w:rsidR="001A62C0" w:rsidRDefault="001A62C0" w:rsidP="001A62C0">
      <w:r w:rsidRPr="006C7966">
        <w:t>A holder element providing an envelope that will contain the list of child NSA and associated detailed connection information.</w:t>
      </w:r>
      <w:r w:rsidR="00E411A9">
        <w:t xml:space="preserve"> </w:t>
      </w:r>
      <w:r w:rsidRPr="006C7966">
        <w:t xml:space="preserve">Utilized by the </w:t>
      </w:r>
      <w:r w:rsidR="004930A4" w:rsidRPr="004930A4">
        <w:rPr>
          <w:i/>
        </w:rPr>
        <w:t>QueryRecursiveResultCriteriaType</w:t>
      </w:r>
      <w:r w:rsidR="004930A4" w:rsidRPr="004930A4" w:rsidDel="004930A4">
        <w:rPr>
          <w:i/>
        </w:rPr>
        <w:t xml:space="preserve"> </w:t>
      </w:r>
      <w:r w:rsidRPr="006C7966">
        <w:t xml:space="preserve">to provide a nested list structure of detailed </w:t>
      </w:r>
      <w:r w:rsidR="004930A4">
        <w:t>reservation</w:t>
      </w:r>
      <w:r w:rsidR="004930A4" w:rsidRPr="006C7966">
        <w:t xml:space="preserve"> </w:t>
      </w:r>
      <w:r w:rsidRPr="006C7966">
        <w:t>information.</w:t>
      </w:r>
    </w:p>
    <w:p w14:paraId="04E5005F" w14:textId="77777777" w:rsidR="001E05BF" w:rsidRPr="006C7966" w:rsidRDefault="001E05BF" w:rsidP="001A62C0"/>
    <w:p w14:paraId="604BEE1D" w14:textId="16ACE125" w:rsidR="001A62C0" w:rsidRPr="006C7966" w:rsidRDefault="00E411A9" w:rsidP="001A62C0">
      <w:pPr>
        <w:jc w:val="center"/>
      </w:pPr>
      <w:r>
        <w:rPr>
          <w:rFonts w:ascii="Helvetica" w:hAnsi="Helvetica" w:cs="Helvetica"/>
          <w:sz w:val="24"/>
          <w:szCs w:val="24"/>
        </w:rPr>
        <w:t xml:space="preserve"> </w:t>
      </w:r>
      <w:r w:rsidR="004930A4" w:rsidRPr="00B22F2D">
        <w:rPr>
          <w:rFonts w:ascii="Helvetica" w:hAnsi="Helvetica" w:cs="Helvetica"/>
          <w:noProof/>
          <w:sz w:val="24"/>
          <w:szCs w:val="24"/>
        </w:rPr>
        <w:drawing>
          <wp:inline distT="0" distB="0" distL="0" distR="0" wp14:anchorId="7A276D0E" wp14:editId="558F9A29">
            <wp:extent cx="3756660" cy="3352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6660" cy="335280"/>
                    </a:xfrm>
                    <a:prstGeom prst="rect">
                      <a:avLst/>
                    </a:prstGeom>
                    <a:noFill/>
                    <a:ln>
                      <a:noFill/>
                    </a:ln>
                  </pic:spPr>
                </pic:pic>
              </a:graphicData>
            </a:graphic>
          </wp:inline>
        </w:drawing>
      </w:r>
    </w:p>
    <w:p w14:paraId="5BFAB1D0" w14:textId="0146055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89</w:t>
      </w:r>
      <w:r w:rsidR="00075FC8" w:rsidRPr="006C7966">
        <w:rPr>
          <w:b/>
        </w:rPr>
        <w:fldChar w:fldCharType="end"/>
      </w:r>
      <w:r w:rsidRPr="006C7966">
        <w:rPr>
          <w:b/>
        </w:rPr>
        <w:t xml:space="preserve"> – </w:t>
      </w:r>
      <w:r w:rsidR="00CF103C" w:rsidRPr="00CF103C">
        <w:rPr>
          <w:b/>
          <w:bCs/>
          <w:i/>
        </w:rPr>
        <w:t>ChildRecursiveListType</w:t>
      </w:r>
      <w:r w:rsidRPr="006C7966">
        <w:rPr>
          <w:b/>
        </w:rPr>
        <w:t>.</w:t>
      </w:r>
    </w:p>
    <w:p w14:paraId="3B846C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239BE78" w14:textId="77777777" w:rsidR="001A62C0" w:rsidRPr="006C7966" w:rsidRDefault="001A62C0" w:rsidP="001A62C0">
      <w:r w:rsidRPr="006C7966">
        <w:t xml:space="preserve">The </w:t>
      </w:r>
      <w:r w:rsidR="00CF103C" w:rsidRPr="00CF103C">
        <w:rPr>
          <w:i/>
        </w:rPr>
        <w:t>ChildRecursiveListType</w:t>
      </w:r>
      <w:r w:rsidRPr="006C7966">
        <w:rPr>
          <w:b/>
        </w:rPr>
        <w:t xml:space="preserve"> </w:t>
      </w:r>
      <w:r w:rsidRPr="006C7966">
        <w:t>has the following parameters (M = Mandatory, O = Optional):</w:t>
      </w:r>
    </w:p>
    <w:p w14:paraId="5C4CFF0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412CB998" w14:textId="77777777">
        <w:tc>
          <w:tcPr>
            <w:tcW w:w="1697" w:type="dxa"/>
            <w:shd w:val="clear" w:color="auto" w:fill="A7CAFF"/>
          </w:tcPr>
          <w:p w14:paraId="10E06592"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BA54418"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5E320D1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27BCF47" w14:textId="77777777">
        <w:tc>
          <w:tcPr>
            <w:tcW w:w="1697" w:type="dxa"/>
          </w:tcPr>
          <w:p w14:paraId="6BD8C353" w14:textId="77777777" w:rsidR="001A62C0" w:rsidRPr="00CF103C" w:rsidRDefault="001A62C0" w:rsidP="001A62C0">
            <w:pPr>
              <w:ind w:left="113"/>
              <w:rPr>
                <w:rFonts w:eastAsia="Times New Roman" w:cs="Arial"/>
                <w:i/>
                <w:sz w:val="16"/>
                <w:szCs w:val="18"/>
              </w:rPr>
            </w:pPr>
            <w:r w:rsidRPr="00CF103C">
              <w:rPr>
                <w:rFonts w:eastAsia="Times New Roman"/>
                <w:i/>
                <w:sz w:val="16"/>
              </w:rPr>
              <w:t>child</w:t>
            </w:r>
          </w:p>
        </w:tc>
        <w:tc>
          <w:tcPr>
            <w:tcW w:w="632" w:type="dxa"/>
          </w:tcPr>
          <w:p w14:paraId="75CA2F7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88B48FC" w14:textId="764867BF"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Detailed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22CBA791" w14:textId="52C0F59C"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67</w:t>
      </w:r>
      <w:r w:rsidR="00075FC8" w:rsidRPr="006C7966">
        <w:rPr>
          <w:b/>
        </w:rPr>
        <w:fldChar w:fldCharType="end"/>
      </w:r>
      <w:r w:rsidRPr="006C7966">
        <w:rPr>
          <w:b/>
        </w:rPr>
        <w:t xml:space="preserve"> </w:t>
      </w:r>
      <w:r w:rsidR="00CF103C" w:rsidRPr="00CF103C">
        <w:rPr>
          <w:b/>
          <w:i/>
        </w:rPr>
        <w:t>ChildRecursiveListType</w:t>
      </w:r>
      <w:r w:rsidRPr="006C7966">
        <w:rPr>
          <w:b/>
        </w:rPr>
        <w:t xml:space="preserve"> message parameters</w:t>
      </w:r>
    </w:p>
    <w:p w14:paraId="79E8382B" w14:textId="77777777" w:rsidR="006B4CBA" w:rsidRPr="007040F7" w:rsidRDefault="00075FC8" w:rsidP="006B4CBA">
      <w:pPr>
        <w:pStyle w:val="Heading4"/>
        <w:rPr>
          <w:i/>
        </w:rPr>
      </w:pPr>
      <w:r w:rsidRPr="007040F7">
        <w:rPr>
          <w:i/>
        </w:rPr>
        <w:t>ChildRecursiveType</w:t>
      </w:r>
    </w:p>
    <w:p w14:paraId="5CBFC94C" w14:textId="4F9B445A" w:rsidR="006B4CBA" w:rsidRPr="00B22F2D" w:rsidRDefault="00AA744A" w:rsidP="006B4CBA">
      <w:r w:rsidRPr="00AA744A">
        <w:t>This type is used to model a con</w:t>
      </w:r>
      <w:r>
        <w:t>nection reservation's detailed </w:t>
      </w:r>
      <w:r w:rsidRPr="00AA744A">
        <w:t>path information.</w:t>
      </w:r>
      <w:r w:rsidR="00E411A9">
        <w:t xml:space="preserve"> </w:t>
      </w:r>
      <w:r w:rsidRPr="00AA744A">
        <w:t>The st</w:t>
      </w:r>
      <w:r>
        <w:t>ructure is recursive so it is p</w:t>
      </w:r>
      <w:r w:rsidRPr="00AA744A">
        <w:t>ossible to model both an order</w:t>
      </w:r>
      <w:r>
        <w:t xml:space="preserve">ed list of connection segments, </w:t>
      </w:r>
      <w:r w:rsidRPr="00AA744A">
        <w:t xml:space="preserve">as well as the hierarchical </w:t>
      </w:r>
      <w:r>
        <w:t>connection segments created on</w:t>
      </w:r>
      <w:r w:rsidR="000D2E96">
        <w:t xml:space="preserve"> child</w:t>
      </w:r>
      <w:r w:rsidRPr="00AA744A">
        <w:t xml:space="preserve"> NSA in either a tree and chain configuration.</w:t>
      </w:r>
    </w:p>
    <w:p w14:paraId="449A563B" w14:textId="77777777" w:rsidR="006B4CBA" w:rsidRPr="006C7966" w:rsidRDefault="00AA744A" w:rsidP="006B4CBA">
      <w:pPr>
        <w:jc w:val="center"/>
      </w:pPr>
      <w:r w:rsidRPr="00B22F2D">
        <w:rPr>
          <w:rFonts w:ascii="Helvetica" w:hAnsi="Helvetica" w:cs="Helvetica"/>
          <w:noProof/>
          <w:sz w:val="24"/>
          <w:szCs w:val="24"/>
        </w:rPr>
        <w:lastRenderedPageBreak/>
        <w:drawing>
          <wp:inline distT="0" distB="0" distL="0" distR="0" wp14:anchorId="0119FC47" wp14:editId="5CEFDA0D">
            <wp:extent cx="4206240" cy="2263140"/>
            <wp:effectExtent l="0" t="0" r="1016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6240" cy="2263140"/>
                    </a:xfrm>
                    <a:prstGeom prst="rect">
                      <a:avLst/>
                    </a:prstGeom>
                    <a:noFill/>
                    <a:ln>
                      <a:noFill/>
                    </a:ln>
                  </pic:spPr>
                </pic:pic>
              </a:graphicData>
            </a:graphic>
          </wp:inline>
        </w:drawing>
      </w:r>
    </w:p>
    <w:p w14:paraId="6FEAE54E" w14:textId="3BD7CCD4" w:rsidR="006B4CBA" w:rsidRPr="006C7966" w:rsidRDefault="006B4CBA" w:rsidP="006B4CB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90</w:t>
      </w:r>
      <w:r w:rsidR="00075FC8" w:rsidRPr="006C7966">
        <w:rPr>
          <w:b/>
        </w:rPr>
        <w:fldChar w:fldCharType="end"/>
      </w:r>
      <w:r w:rsidRPr="006C7966">
        <w:rPr>
          <w:b/>
        </w:rPr>
        <w:t xml:space="preserve"> – </w:t>
      </w:r>
      <w:r>
        <w:rPr>
          <w:b/>
          <w:bCs/>
          <w:i/>
        </w:rPr>
        <w:t>Child</w:t>
      </w:r>
      <w:r w:rsidR="00E011B5">
        <w:rPr>
          <w:b/>
          <w:bCs/>
          <w:i/>
        </w:rPr>
        <w:t>Recursive</w:t>
      </w:r>
      <w:r w:rsidRPr="000F4BC5">
        <w:rPr>
          <w:b/>
          <w:bCs/>
          <w:i/>
        </w:rPr>
        <w:t>Type</w:t>
      </w:r>
      <w:r w:rsidRPr="006C7966">
        <w:rPr>
          <w:b/>
        </w:rPr>
        <w:t>.</w:t>
      </w:r>
    </w:p>
    <w:p w14:paraId="216BD34E" w14:textId="77777777" w:rsidR="006B4CBA" w:rsidRPr="006C7966" w:rsidRDefault="006B4CBA" w:rsidP="006B4CBA">
      <w:pPr>
        <w:spacing w:before="120" w:after="120"/>
        <w:rPr>
          <w:b/>
          <w:i/>
          <w:iCs/>
          <w:color w:val="808080" w:themeColor="text1" w:themeTint="7F"/>
          <w:u w:val="single"/>
        </w:rPr>
      </w:pPr>
      <w:r w:rsidRPr="006C7966">
        <w:rPr>
          <w:b/>
          <w:i/>
          <w:iCs/>
          <w:color w:val="808080" w:themeColor="text1" w:themeTint="7F"/>
          <w:u w:val="single"/>
        </w:rPr>
        <w:t>Parameters</w:t>
      </w:r>
    </w:p>
    <w:p w14:paraId="40961574" w14:textId="77777777" w:rsidR="006B4CBA" w:rsidRPr="006C7966" w:rsidRDefault="006B4CBA" w:rsidP="006B4CBA">
      <w:r w:rsidRPr="006C7966">
        <w:t xml:space="preserve">The </w:t>
      </w:r>
      <w:r w:rsidR="00D541D6">
        <w:rPr>
          <w:bCs/>
          <w:i/>
        </w:rPr>
        <w:t>ChildRecursive</w:t>
      </w:r>
      <w:r w:rsidRPr="000F4BC5">
        <w:rPr>
          <w:bCs/>
          <w:i/>
        </w:rPr>
        <w:t>Type</w:t>
      </w:r>
      <w:r w:rsidRPr="006C7966">
        <w:rPr>
          <w:b/>
        </w:rPr>
        <w:t xml:space="preserve"> </w:t>
      </w:r>
      <w:r w:rsidRPr="006C7966">
        <w:t>has the following parameters (M = Mandatory, O = Optional):</w:t>
      </w:r>
    </w:p>
    <w:p w14:paraId="58C1CCDE" w14:textId="77777777" w:rsidR="006B4CBA" w:rsidRPr="006C7966" w:rsidRDefault="006B4CBA" w:rsidP="006B4CBA"/>
    <w:tbl>
      <w:tblPr>
        <w:tblStyle w:val="TableGrid"/>
        <w:tblW w:w="0" w:type="auto"/>
        <w:tblInd w:w="250" w:type="dxa"/>
        <w:tblLook w:val="04A0" w:firstRow="1" w:lastRow="0" w:firstColumn="1" w:lastColumn="0" w:noHBand="0" w:noVBand="1"/>
      </w:tblPr>
      <w:tblGrid>
        <w:gridCol w:w="1700"/>
        <w:gridCol w:w="632"/>
        <w:gridCol w:w="6274"/>
      </w:tblGrid>
      <w:tr w:rsidR="006B4CBA" w:rsidRPr="006C7966" w14:paraId="2A4DD449" w14:textId="77777777">
        <w:tc>
          <w:tcPr>
            <w:tcW w:w="1700" w:type="dxa"/>
            <w:shd w:val="clear" w:color="auto" w:fill="A7CAFF"/>
          </w:tcPr>
          <w:p w14:paraId="1DDD56AA" w14:textId="77777777" w:rsidR="006B4CBA" w:rsidRPr="006C7966" w:rsidRDefault="006B4CBA" w:rsidP="006B4CBA">
            <w:pPr>
              <w:ind w:left="113"/>
              <w:rPr>
                <w:rFonts w:eastAsia="Times New Roman"/>
                <w:sz w:val="16"/>
              </w:rPr>
            </w:pPr>
            <w:r w:rsidRPr="006C7966">
              <w:rPr>
                <w:rFonts w:eastAsia="Times New Roman"/>
                <w:sz w:val="16"/>
              </w:rPr>
              <w:t>Parameter</w:t>
            </w:r>
          </w:p>
        </w:tc>
        <w:tc>
          <w:tcPr>
            <w:tcW w:w="632" w:type="dxa"/>
            <w:shd w:val="clear" w:color="auto" w:fill="A7CAFF"/>
          </w:tcPr>
          <w:p w14:paraId="4F526E74" w14:textId="77777777" w:rsidR="006B4CBA" w:rsidRPr="006C7966" w:rsidRDefault="006B4CBA" w:rsidP="006B4CBA">
            <w:pPr>
              <w:ind w:left="113"/>
              <w:rPr>
                <w:rFonts w:eastAsia="Times New Roman"/>
                <w:sz w:val="16"/>
              </w:rPr>
            </w:pPr>
            <w:r w:rsidRPr="006C7966">
              <w:rPr>
                <w:rFonts w:eastAsia="Times New Roman"/>
                <w:sz w:val="16"/>
              </w:rPr>
              <w:t>M/O</w:t>
            </w:r>
          </w:p>
        </w:tc>
        <w:tc>
          <w:tcPr>
            <w:tcW w:w="6274" w:type="dxa"/>
            <w:shd w:val="clear" w:color="auto" w:fill="A7CAFF"/>
          </w:tcPr>
          <w:p w14:paraId="286448E9" w14:textId="77777777" w:rsidR="006B4CBA" w:rsidRPr="006C7966" w:rsidRDefault="006B4CBA" w:rsidP="006B4CBA">
            <w:pPr>
              <w:ind w:left="113"/>
              <w:rPr>
                <w:rFonts w:eastAsia="Times New Roman"/>
                <w:sz w:val="16"/>
              </w:rPr>
            </w:pPr>
            <w:r w:rsidRPr="006C7966">
              <w:rPr>
                <w:rFonts w:eastAsia="Times New Roman"/>
                <w:sz w:val="16"/>
              </w:rPr>
              <w:t>Description</w:t>
            </w:r>
          </w:p>
        </w:tc>
      </w:tr>
      <w:tr w:rsidR="006B4CBA" w:rsidRPr="006C7966" w14:paraId="14A887C0" w14:textId="77777777">
        <w:tc>
          <w:tcPr>
            <w:tcW w:w="1700" w:type="dxa"/>
          </w:tcPr>
          <w:p w14:paraId="06D5AC7F" w14:textId="77777777" w:rsidR="006B4CBA" w:rsidRPr="00485864" w:rsidRDefault="006B4CBA" w:rsidP="006B4CBA">
            <w:pPr>
              <w:ind w:left="113"/>
              <w:rPr>
                <w:rFonts w:eastAsia="Times New Roman"/>
                <w:i/>
                <w:sz w:val="16"/>
              </w:rPr>
            </w:pPr>
            <w:r>
              <w:rPr>
                <w:rFonts w:eastAsia="Times New Roman"/>
                <w:i/>
                <w:sz w:val="16"/>
              </w:rPr>
              <w:t>order</w:t>
            </w:r>
          </w:p>
        </w:tc>
        <w:tc>
          <w:tcPr>
            <w:tcW w:w="632" w:type="dxa"/>
          </w:tcPr>
          <w:p w14:paraId="4E472B8C"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B5E8888" w14:textId="77777777" w:rsidR="006B4CBA" w:rsidRPr="00485864" w:rsidRDefault="006B4CBA" w:rsidP="006B4CBA">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6B4CBA" w:rsidRPr="006C7966" w14:paraId="467B2DC9" w14:textId="77777777">
        <w:tc>
          <w:tcPr>
            <w:tcW w:w="1700" w:type="dxa"/>
          </w:tcPr>
          <w:p w14:paraId="206C8906" w14:textId="77777777" w:rsidR="006B4CBA" w:rsidRPr="000F4BC5" w:rsidRDefault="006B4CBA" w:rsidP="006B4CBA">
            <w:pPr>
              <w:ind w:left="113"/>
              <w:rPr>
                <w:rFonts w:eastAsia="Times New Roman" w:cs="Arial"/>
                <w:i/>
                <w:sz w:val="16"/>
                <w:szCs w:val="18"/>
              </w:rPr>
            </w:pPr>
            <w:r w:rsidRPr="00485864">
              <w:rPr>
                <w:rFonts w:eastAsia="Times New Roman"/>
                <w:i/>
                <w:sz w:val="16"/>
              </w:rPr>
              <w:t>connectionId</w:t>
            </w:r>
          </w:p>
        </w:tc>
        <w:tc>
          <w:tcPr>
            <w:tcW w:w="632" w:type="dxa"/>
          </w:tcPr>
          <w:p w14:paraId="7ED16E76" w14:textId="77777777" w:rsidR="006B4CBA" w:rsidRPr="006C7966" w:rsidRDefault="006B4CBA" w:rsidP="006B4CB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387A96A" w14:textId="77777777" w:rsidR="006B4CBA" w:rsidRPr="006C7966" w:rsidRDefault="006B4CBA" w:rsidP="006B4CBA">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6B4CBA" w:rsidRPr="006C7966" w14:paraId="3133DE7C" w14:textId="77777777">
        <w:tc>
          <w:tcPr>
            <w:tcW w:w="1700" w:type="dxa"/>
          </w:tcPr>
          <w:p w14:paraId="7E984F88" w14:textId="77777777" w:rsidR="006B4CBA" w:rsidRPr="000F4BC5" w:rsidRDefault="006B4CBA" w:rsidP="006B4CBA">
            <w:pPr>
              <w:ind w:left="113"/>
              <w:rPr>
                <w:rFonts w:eastAsia="Times New Roman"/>
                <w:i/>
                <w:sz w:val="16"/>
              </w:rPr>
            </w:pPr>
            <w:r>
              <w:rPr>
                <w:rFonts w:eastAsia="Times New Roman"/>
                <w:i/>
                <w:sz w:val="16"/>
              </w:rPr>
              <w:t>providerNSA</w:t>
            </w:r>
          </w:p>
        </w:tc>
        <w:tc>
          <w:tcPr>
            <w:tcW w:w="632" w:type="dxa"/>
          </w:tcPr>
          <w:p w14:paraId="34301A9B"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34796C13" w14:textId="77777777" w:rsidR="006B4CBA" w:rsidRPr="006C7966" w:rsidRDefault="006B4CBA" w:rsidP="006B4CBA">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6B4CBA" w:rsidRPr="006C7966" w14:paraId="19321ABF" w14:textId="77777777">
        <w:tc>
          <w:tcPr>
            <w:tcW w:w="1700" w:type="dxa"/>
          </w:tcPr>
          <w:p w14:paraId="2DEAFCC3" w14:textId="77777777" w:rsidR="006B4CBA" w:rsidRPr="000F4BC5" w:rsidRDefault="00D541D6" w:rsidP="006B4CBA">
            <w:pPr>
              <w:ind w:left="113"/>
              <w:rPr>
                <w:rFonts w:eastAsia="Times New Roman"/>
                <w:i/>
                <w:sz w:val="16"/>
              </w:rPr>
            </w:pPr>
            <w:r w:rsidRPr="00D541D6">
              <w:rPr>
                <w:rFonts w:eastAsia="Times New Roman"/>
                <w:i/>
                <w:sz w:val="16"/>
              </w:rPr>
              <w:t>connectionStates</w:t>
            </w:r>
          </w:p>
        </w:tc>
        <w:tc>
          <w:tcPr>
            <w:tcW w:w="632" w:type="dxa"/>
          </w:tcPr>
          <w:p w14:paraId="2AEF83C8" w14:textId="77777777" w:rsidR="006B4CBA" w:rsidRPr="006C7966" w:rsidRDefault="006B4CBA"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419F5950" w14:textId="77777777" w:rsidR="006B4CBA" w:rsidRPr="006C7966" w:rsidRDefault="00D541D6" w:rsidP="00D541D6">
            <w:pPr>
              <w:ind w:left="113"/>
              <w:rPr>
                <w:rFonts w:eastAsia="Times New Roman" w:cs="Arial"/>
                <w:color w:val="000000"/>
                <w:sz w:val="16"/>
                <w:szCs w:val="18"/>
              </w:rPr>
            </w:pPr>
            <w:r w:rsidRPr="00D541D6">
              <w:rPr>
                <w:rFonts w:eastAsia="Times New Roman" w:cs="Arial"/>
                <w:color w:val="000000"/>
                <w:sz w:val="16"/>
                <w:szCs w:val="18"/>
              </w:rPr>
              <w:t>This re</w:t>
            </w:r>
            <w:r>
              <w:rPr>
                <w:rFonts w:eastAsia="Times New Roman" w:cs="Arial"/>
                <w:color w:val="000000"/>
                <w:sz w:val="16"/>
                <w:szCs w:val="18"/>
              </w:rPr>
              <w:t xml:space="preserve">servation's segments connection </w:t>
            </w:r>
            <w:r w:rsidRPr="00D541D6">
              <w:rPr>
                <w:rFonts w:eastAsia="Times New Roman" w:cs="Arial"/>
                <w:color w:val="000000"/>
                <w:sz w:val="16"/>
                <w:szCs w:val="18"/>
              </w:rPr>
              <w:t>states.</w:t>
            </w:r>
          </w:p>
        </w:tc>
      </w:tr>
      <w:tr w:rsidR="006B4CBA" w:rsidRPr="006C7966" w14:paraId="0C736FCB" w14:textId="77777777">
        <w:tc>
          <w:tcPr>
            <w:tcW w:w="1700" w:type="dxa"/>
          </w:tcPr>
          <w:p w14:paraId="3238CC35" w14:textId="77777777" w:rsidR="006B4CBA" w:rsidRPr="000F4BC5" w:rsidRDefault="00D541D6" w:rsidP="006B4CBA">
            <w:pPr>
              <w:ind w:left="113"/>
              <w:rPr>
                <w:rFonts w:eastAsia="Times New Roman"/>
                <w:i/>
                <w:sz w:val="16"/>
              </w:rPr>
            </w:pPr>
            <w:r>
              <w:rPr>
                <w:rFonts w:eastAsia="Times New Roman"/>
                <w:i/>
                <w:sz w:val="16"/>
              </w:rPr>
              <w:t>criteria</w:t>
            </w:r>
          </w:p>
        </w:tc>
        <w:tc>
          <w:tcPr>
            <w:tcW w:w="632" w:type="dxa"/>
          </w:tcPr>
          <w:p w14:paraId="47FED748" w14:textId="77777777" w:rsidR="006B4CBA" w:rsidRPr="006C7966" w:rsidRDefault="00D541D6" w:rsidP="006B4CB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1695D0AE" w14:textId="77777777" w:rsidR="006B4CBA" w:rsidRPr="006C7966" w:rsidRDefault="00D541D6" w:rsidP="006B4CBA">
            <w:pPr>
              <w:ind w:left="113"/>
              <w:rPr>
                <w:rFonts w:eastAsia="Times New Roman" w:cs="Arial"/>
                <w:color w:val="000000"/>
                <w:sz w:val="16"/>
                <w:szCs w:val="18"/>
              </w:rPr>
            </w:pPr>
            <w:r w:rsidRPr="00D541D6">
              <w:rPr>
                <w:rFonts w:eastAsia="Times New Roman" w:cs="Arial"/>
                <w:color w:val="000000"/>
                <w:sz w:val="16"/>
                <w:szCs w:val="18"/>
              </w:rPr>
              <w:t>A set of versioned reservation criteria information.</w:t>
            </w:r>
          </w:p>
        </w:tc>
      </w:tr>
    </w:tbl>
    <w:p w14:paraId="43946449" w14:textId="77777777" w:rsidR="006B4CBA" w:rsidRPr="00B22F2D" w:rsidRDefault="006B4CB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68</w:t>
      </w:r>
      <w:r w:rsidR="00075FC8" w:rsidRPr="006C7966">
        <w:rPr>
          <w:b/>
        </w:rPr>
        <w:fldChar w:fldCharType="end"/>
      </w:r>
      <w:r w:rsidRPr="006C7966">
        <w:rPr>
          <w:b/>
        </w:rPr>
        <w:t xml:space="preserve"> </w:t>
      </w:r>
      <w:r w:rsidR="00D541D6">
        <w:rPr>
          <w:b/>
          <w:bCs/>
          <w:i/>
        </w:rPr>
        <w:t>ChildRecursive</w:t>
      </w:r>
      <w:r w:rsidRPr="000F4BC5">
        <w:rPr>
          <w:b/>
          <w:bCs/>
          <w:i/>
        </w:rPr>
        <w:t>Type</w:t>
      </w:r>
      <w:r w:rsidRPr="006C7966">
        <w:rPr>
          <w:b/>
        </w:rPr>
        <w:t xml:space="preserve"> message parameters</w:t>
      </w:r>
      <w:r>
        <w:rPr>
          <w:b/>
        </w:rPr>
        <w:t>.</w:t>
      </w:r>
    </w:p>
    <w:p w14:paraId="2ED81E6F" w14:textId="77777777" w:rsidR="001A62C0" w:rsidRPr="007040F7" w:rsidRDefault="00075FC8" w:rsidP="00722458">
      <w:pPr>
        <w:pStyle w:val="Heading4"/>
        <w:rPr>
          <w:i/>
        </w:rPr>
      </w:pPr>
      <w:r w:rsidRPr="007040F7">
        <w:rPr>
          <w:i/>
        </w:rPr>
        <w:t>ChildSummaryListType</w:t>
      </w:r>
    </w:p>
    <w:p w14:paraId="341460F7" w14:textId="60D9B515" w:rsidR="001A62C0" w:rsidRPr="006C7966" w:rsidRDefault="001A62C0" w:rsidP="001A62C0">
      <w:r w:rsidRPr="006C7966">
        <w:t xml:space="preserve">A holder element containing a list of </w:t>
      </w:r>
      <w:r w:rsidR="00E2138B">
        <w:t>child</w:t>
      </w:r>
      <w:r w:rsidR="00E2138B" w:rsidRPr="006C7966">
        <w:t xml:space="preserve"> </w:t>
      </w:r>
      <w:r w:rsidRPr="006C7966">
        <w:t>NSA and their associated connection information.</w:t>
      </w:r>
      <w:r w:rsidR="00E411A9">
        <w:t xml:space="preserve"> </w:t>
      </w:r>
      <w:r w:rsidRPr="006C7966">
        <w:t xml:space="preserve">Utilized by the </w:t>
      </w:r>
      <w:r w:rsidR="00E2138B" w:rsidRPr="00E2138B">
        <w:rPr>
          <w:i/>
        </w:rPr>
        <w:t>QuerySummaryResultCriteriaType</w:t>
      </w:r>
      <w:r w:rsidR="00E2138B" w:rsidRPr="00E2138B" w:rsidDel="00E2138B">
        <w:rPr>
          <w:i/>
        </w:rPr>
        <w:t xml:space="preserve"> </w:t>
      </w:r>
      <w:r w:rsidRPr="006C7966">
        <w:t xml:space="preserve">to provide a nested list structure of summary </w:t>
      </w:r>
      <w:r w:rsidR="00E2138B">
        <w:t>reservation</w:t>
      </w:r>
      <w:r w:rsidR="00E2138B" w:rsidRPr="006C7966">
        <w:t xml:space="preserve"> </w:t>
      </w:r>
      <w:r w:rsidRPr="006C7966">
        <w:t>information.</w:t>
      </w:r>
    </w:p>
    <w:p w14:paraId="0CD8B901" w14:textId="77777777" w:rsidR="001A62C0" w:rsidRPr="006C7966" w:rsidRDefault="001A62C0" w:rsidP="001A62C0"/>
    <w:p w14:paraId="713E0399" w14:textId="24F3183E" w:rsidR="001A62C0" w:rsidRPr="006C7966" w:rsidRDefault="00E411A9" w:rsidP="001A62C0">
      <w:pPr>
        <w:jc w:val="center"/>
      </w:pPr>
      <w:r>
        <w:rPr>
          <w:rFonts w:ascii="Helvetica" w:hAnsi="Helvetica" w:cs="Helvetica"/>
          <w:sz w:val="24"/>
          <w:szCs w:val="24"/>
        </w:rPr>
        <w:t xml:space="preserve"> </w:t>
      </w:r>
      <w:r w:rsidR="00E2138B" w:rsidRPr="00B22F2D">
        <w:rPr>
          <w:rFonts w:ascii="Helvetica" w:hAnsi="Helvetica" w:cs="Helvetica"/>
          <w:noProof/>
          <w:sz w:val="24"/>
          <w:szCs w:val="24"/>
        </w:rPr>
        <w:drawing>
          <wp:inline distT="0" distB="0" distL="0" distR="0" wp14:anchorId="788D0FA5" wp14:editId="569E19F6">
            <wp:extent cx="3726180" cy="33528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26180" cy="335280"/>
                    </a:xfrm>
                    <a:prstGeom prst="rect">
                      <a:avLst/>
                    </a:prstGeom>
                    <a:noFill/>
                    <a:ln>
                      <a:noFill/>
                    </a:ln>
                  </pic:spPr>
                </pic:pic>
              </a:graphicData>
            </a:graphic>
          </wp:inline>
        </w:drawing>
      </w:r>
    </w:p>
    <w:p w14:paraId="731CF32C" w14:textId="1CF5DA44"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91</w:t>
      </w:r>
      <w:r w:rsidR="00075FC8" w:rsidRPr="006C7966">
        <w:rPr>
          <w:b/>
        </w:rPr>
        <w:fldChar w:fldCharType="end"/>
      </w:r>
      <w:r w:rsidRPr="006C7966">
        <w:rPr>
          <w:b/>
        </w:rPr>
        <w:t xml:space="preserve"> – </w:t>
      </w:r>
      <w:r w:rsidR="000F4BC5" w:rsidRPr="000F4BC5">
        <w:rPr>
          <w:b/>
          <w:bCs/>
          <w:i/>
        </w:rPr>
        <w:t>ChildSummaryListType</w:t>
      </w:r>
      <w:r w:rsidRPr="006C7966">
        <w:rPr>
          <w:b/>
        </w:rPr>
        <w:t>.</w:t>
      </w:r>
    </w:p>
    <w:p w14:paraId="38A9E31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8797F75" w14:textId="77777777" w:rsidR="001A62C0" w:rsidRPr="006C7966" w:rsidRDefault="001A62C0" w:rsidP="001A62C0">
      <w:r w:rsidRPr="006C7966">
        <w:t xml:space="preserve">The </w:t>
      </w:r>
      <w:r w:rsidR="000F4BC5" w:rsidRPr="000F4BC5">
        <w:rPr>
          <w:i/>
        </w:rPr>
        <w:t>ChildSummaryListType</w:t>
      </w:r>
      <w:r w:rsidRPr="006C7966">
        <w:rPr>
          <w:b/>
        </w:rPr>
        <w:t xml:space="preserve"> </w:t>
      </w:r>
      <w:r w:rsidRPr="006C7966">
        <w:t>has the following parameters (M = Mandatory, O = Optional):</w:t>
      </w:r>
    </w:p>
    <w:p w14:paraId="181B9B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364E1EDF" w14:textId="77777777">
        <w:tc>
          <w:tcPr>
            <w:tcW w:w="1697" w:type="dxa"/>
            <w:shd w:val="clear" w:color="auto" w:fill="A7CAFF"/>
          </w:tcPr>
          <w:p w14:paraId="7632CBF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C7E447" w14:textId="77777777" w:rsidR="001A62C0" w:rsidRPr="006C7966" w:rsidRDefault="001A62C0" w:rsidP="001A62C0">
            <w:pPr>
              <w:ind w:left="113"/>
              <w:rPr>
                <w:rFonts w:eastAsia="Times New Roman"/>
                <w:sz w:val="16"/>
              </w:rPr>
            </w:pPr>
            <w:r w:rsidRPr="006C7966">
              <w:rPr>
                <w:rFonts w:eastAsia="Times New Roman"/>
                <w:sz w:val="16"/>
              </w:rPr>
              <w:t>M/O</w:t>
            </w:r>
          </w:p>
        </w:tc>
        <w:tc>
          <w:tcPr>
            <w:tcW w:w="6277" w:type="dxa"/>
            <w:shd w:val="clear" w:color="auto" w:fill="A7CAFF"/>
          </w:tcPr>
          <w:p w14:paraId="308D42F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7F44652" w14:textId="77777777">
        <w:tc>
          <w:tcPr>
            <w:tcW w:w="1697" w:type="dxa"/>
          </w:tcPr>
          <w:p w14:paraId="6E032C7F" w14:textId="77777777" w:rsidR="001A62C0" w:rsidRPr="00B155C8" w:rsidRDefault="001A62C0" w:rsidP="001A62C0">
            <w:pPr>
              <w:ind w:left="113"/>
              <w:rPr>
                <w:rFonts w:eastAsia="Times New Roman" w:cs="Arial"/>
                <w:i/>
                <w:sz w:val="16"/>
                <w:szCs w:val="18"/>
              </w:rPr>
            </w:pPr>
            <w:r w:rsidRPr="00B155C8">
              <w:rPr>
                <w:rFonts w:eastAsia="Times New Roman"/>
                <w:i/>
                <w:sz w:val="16"/>
              </w:rPr>
              <w:t>child</w:t>
            </w:r>
          </w:p>
        </w:tc>
        <w:tc>
          <w:tcPr>
            <w:tcW w:w="632" w:type="dxa"/>
          </w:tcPr>
          <w:p w14:paraId="0ACEFC07"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A73DA2" w14:textId="1EC33115"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Summary path information for a child NSA.</w:t>
            </w:r>
            <w:r w:rsidR="00E411A9">
              <w:rPr>
                <w:rFonts w:eastAsia="Times New Roman" w:cs="Arial"/>
                <w:color w:val="000000"/>
                <w:sz w:val="16"/>
                <w:szCs w:val="18"/>
              </w:rPr>
              <w:t xml:space="preserve"> </w:t>
            </w:r>
            <w:r w:rsidRPr="006C7966">
              <w:rPr>
                <w:rFonts w:eastAsia="Times New Roman" w:cs="Arial"/>
                <w:color w:val="000000"/>
                <w:sz w:val="16"/>
                <w:szCs w:val="18"/>
              </w:rPr>
              <w:t>Each child element is ordered and contains a connection segment in the overall path.</w:t>
            </w:r>
          </w:p>
        </w:tc>
      </w:tr>
    </w:tbl>
    <w:p w14:paraId="013A82CC" w14:textId="413EA5F4"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69</w:t>
      </w:r>
      <w:r w:rsidR="00075FC8" w:rsidRPr="006C7966">
        <w:rPr>
          <w:b/>
        </w:rPr>
        <w:fldChar w:fldCharType="end"/>
      </w:r>
      <w:r w:rsidRPr="006C7966">
        <w:rPr>
          <w:b/>
        </w:rPr>
        <w:t xml:space="preserve"> </w:t>
      </w:r>
      <w:r w:rsidR="000F4BC5" w:rsidRPr="000F4BC5">
        <w:rPr>
          <w:b/>
          <w:i/>
        </w:rPr>
        <w:t>ChildSummaryListType</w:t>
      </w:r>
      <w:r w:rsidRPr="006C7966">
        <w:rPr>
          <w:b/>
        </w:rPr>
        <w:t xml:space="preserve"> message parameters</w:t>
      </w:r>
      <w:r w:rsidR="00205D3A">
        <w:rPr>
          <w:b/>
        </w:rPr>
        <w:t>.</w:t>
      </w:r>
    </w:p>
    <w:p w14:paraId="3CB878C4" w14:textId="77777777" w:rsidR="005B215D" w:rsidRPr="007040F7" w:rsidRDefault="00075FC8" w:rsidP="00722458">
      <w:pPr>
        <w:pStyle w:val="Heading4"/>
        <w:rPr>
          <w:i/>
        </w:rPr>
      </w:pPr>
      <w:r w:rsidRPr="007040F7">
        <w:rPr>
          <w:i/>
        </w:rPr>
        <w:t>ChildSummaryType</w:t>
      </w:r>
    </w:p>
    <w:p w14:paraId="0BFDDAF0" w14:textId="1B716BBE" w:rsidR="00485864" w:rsidRDefault="00485864" w:rsidP="00B22F2D">
      <w:pPr>
        <w:rPr>
          <w:rFonts w:ascii="Helvetica" w:hAnsi="Helvetica" w:cs="Helvetica"/>
          <w:sz w:val="24"/>
          <w:szCs w:val="24"/>
        </w:rPr>
      </w:pPr>
      <w:r>
        <w:t>This type is used to model a connection reservation's summary path information.</w:t>
      </w:r>
      <w:r w:rsidR="00E411A9">
        <w:t xml:space="preserve"> </w:t>
      </w:r>
      <w:r>
        <w:t>The structure provides the next level of connection information but not state.</w:t>
      </w:r>
      <w:r w:rsidR="00205D3A" w:rsidRPr="006C7966">
        <w:rPr>
          <w:rFonts w:ascii="Helvetica" w:hAnsi="Helvetica" w:cs="Helvetica"/>
          <w:sz w:val="24"/>
          <w:szCs w:val="24"/>
        </w:rPr>
        <w:t xml:space="preserve"> </w:t>
      </w:r>
    </w:p>
    <w:p w14:paraId="24C4DF10" w14:textId="77777777" w:rsidR="00485864" w:rsidRDefault="00485864" w:rsidP="00B22F2D">
      <w:pPr>
        <w:rPr>
          <w:rFonts w:ascii="Helvetica" w:hAnsi="Helvetica" w:cs="Helvetica"/>
          <w:sz w:val="24"/>
          <w:szCs w:val="24"/>
        </w:rPr>
      </w:pPr>
    </w:p>
    <w:p w14:paraId="2FAE334B" w14:textId="77777777" w:rsidR="00205D3A" w:rsidRPr="006C7966" w:rsidRDefault="00485864" w:rsidP="00485864">
      <w:pPr>
        <w:jc w:val="center"/>
      </w:pPr>
      <w:r>
        <w:rPr>
          <w:noProof/>
        </w:rPr>
        <w:lastRenderedPageBreak/>
        <w:drawing>
          <wp:inline distT="0" distB="0" distL="0" distR="0" wp14:anchorId="0A56D74D" wp14:editId="408E4BC9">
            <wp:extent cx="3787140" cy="2461260"/>
            <wp:effectExtent l="0" t="0" r="0" b="2540"/>
            <wp:docPr id="33" name="Picture 33" descr="Macintosh HD:Users:hacksaw:Desktop:Screen Shot 2013-12-09 at 11.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cksaw:Desktop:Screen Shot 2013-12-09 at 11.36.58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7140" cy="2461260"/>
                    </a:xfrm>
                    <a:prstGeom prst="rect">
                      <a:avLst/>
                    </a:prstGeom>
                    <a:noFill/>
                    <a:ln>
                      <a:noFill/>
                    </a:ln>
                  </pic:spPr>
                </pic:pic>
              </a:graphicData>
            </a:graphic>
          </wp:inline>
        </w:drawing>
      </w:r>
    </w:p>
    <w:p w14:paraId="48F28CDA" w14:textId="693F134A" w:rsidR="00205D3A" w:rsidRPr="006C7966" w:rsidRDefault="00205D3A" w:rsidP="00205D3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92</w:t>
      </w:r>
      <w:r w:rsidR="00075FC8" w:rsidRPr="006C7966">
        <w:rPr>
          <w:b/>
        </w:rPr>
        <w:fldChar w:fldCharType="end"/>
      </w:r>
      <w:r w:rsidRPr="006C7966">
        <w:rPr>
          <w:b/>
        </w:rPr>
        <w:t xml:space="preserve"> – </w:t>
      </w:r>
      <w:r w:rsidR="00D31209">
        <w:rPr>
          <w:b/>
          <w:bCs/>
          <w:i/>
        </w:rPr>
        <w:t>ChildSummary</w:t>
      </w:r>
      <w:r w:rsidRPr="000F4BC5">
        <w:rPr>
          <w:b/>
          <w:bCs/>
          <w:i/>
        </w:rPr>
        <w:t>Type</w:t>
      </w:r>
      <w:r w:rsidRPr="006C7966">
        <w:rPr>
          <w:b/>
        </w:rPr>
        <w:t>.</w:t>
      </w:r>
    </w:p>
    <w:p w14:paraId="1C126169" w14:textId="77777777" w:rsidR="00205D3A" w:rsidRPr="006C7966" w:rsidRDefault="00205D3A" w:rsidP="00205D3A">
      <w:pPr>
        <w:spacing w:before="120" w:after="120"/>
        <w:rPr>
          <w:b/>
          <w:i/>
          <w:iCs/>
          <w:color w:val="808080" w:themeColor="text1" w:themeTint="7F"/>
          <w:u w:val="single"/>
        </w:rPr>
      </w:pPr>
      <w:r w:rsidRPr="006C7966">
        <w:rPr>
          <w:b/>
          <w:i/>
          <w:iCs/>
          <w:color w:val="808080" w:themeColor="text1" w:themeTint="7F"/>
          <w:u w:val="single"/>
        </w:rPr>
        <w:t>Parameters</w:t>
      </w:r>
    </w:p>
    <w:p w14:paraId="082FC74C" w14:textId="77777777" w:rsidR="00205D3A" w:rsidRPr="006C7966" w:rsidRDefault="00205D3A" w:rsidP="00205D3A">
      <w:r w:rsidRPr="006C7966">
        <w:t xml:space="preserve">The </w:t>
      </w:r>
      <w:r w:rsidR="00485864">
        <w:rPr>
          <w:bCs/>
          <w:i/>
        </w:rPr>
        <w:t>ChildSummary</w:t>
      </w:r>
      <w:r w:rsidRPr="000F4BC5">
        <w:rPr>
          <w:bCs/>
          <w:i/>
        </w:rPr>
        <w:t>Type</w:t>
      </w:r>
      <w:r w:rsidRPr="006C7966">
        <w:rPr>
          <w:b/>
        </w:rPr>
        <w:t xml:space="preserve"> </w:t>
      </w:r>
      <w:r w:rsidRPr="006C7966">
        <w:t>has the following parameters (M = Mandatory, O = Optional):</w:t>
      </w:r>
    </w:p>
    <w:p w14:paraId="2BFD7365" w14:textId="77777777" w:rsidR="00205D3A" w:rsidRPr="006C7966" w:rsidRDefault="00205D3A" w:rsidP="00205D3A"/>
    <w:tbl>
      <w:tblPr>
        <w:tblStyle w:val="TableGrid"/>
        <w:tblW w:w="0" w:type="auto"/>
        <w:tblInd w:w="250" w:type="dxa"/>
        <w:tblLook w:val="04A0" w:firstRow="1" w:lastRow="0" w:firstColumn="1" w:lastColumn="0" w:noHBand="0" w:noVBand="1"/>
      </w:tblPr>
      <w:tblGrid>
        <w:gridCol w:w="1700"/>
        <w:gridCol w:w="632"/>
        <w:gridCol w:w="6274"/>
      </w:tblGrid>
      <w:tr w:rsidR="00205D3A" w:rsidRPr="006C7966" w14:paraId="558A92E5" w14:textId="77777777">
        <w:tc>
          <w:tcPr>
            <w:tcW w:w="1700" w:type="dxa"/>
            <w:shd w:val="clear" w:color="auto" w:fill="A7CAFF"/>
          </w:tcPr>
          <w:p w14:paraId="3540B9CA" w14:textId="77777777" w:rsidR="00205D3A" w:rsidRPr="006C7966" w:rsidRDefault="00205D3A" w:rsidP="00205D3A">
            <w:pPr>
              <w:ind w:left="113"/>
              <w:rPr>
                <w:rFonts w:eastAsia="Times New Roman"/>
                <w:sz w:val="16"/>
              </w:rPr>
            </w:pPr>
            <w:r w:rsidRPr="006C7966">
              <w:rPr>
                <w:rFonts w:eastAsia="Times New Roman"/>
                <w:sz w:val="16"/>
              </w:rPr>
              <w:t>Parameter</w:t>
            </w:r>
          </w:p>
        </w:tc>
        <w:tc>
          <w:tcPr>
            <w:tcW w:w="632" w:type="dxa"/>
            <w:shd w:val="clear" w:color="auto" w:fill="A7CAFF"/>
          </w:tcPr>
          <w:p w14:paraId="0F245AE5" w14:textId="77777777" w:rsidR="00205D3A" w:rsidRPr="006C7966" w:rsidRDefault="00205D3A" w:rsidP="00205D3A">
            <w:pPr>
              <w:ind w:left="113"/>
              <w:rPr>
                <w:rFonts w:eastAsia="Times New Roman"/>
                <w:sz w:val="16"/>
              </w:rPr>
            </w:pPr>
            <w:r w:rsidRPr="006C7966">
              <w:rPr>
                <w:rFonts w:eastAsia="Times New Roman"/>
                <w:sz w:val="16"/>
              </w:rPr>
              <w:t>M/O</w:t>
            </w:r>
          </w:p>
        </w:tc>
        <w:tc>
          <w:tcPr>
            <w:tcW w:w="6274" w:type="dxa"/>
            <w:shd w:val="clear" w:color="auto" w:fill="A7CAFF"/>
          </w:tcPr>
          <w:p w14:paraId="00BFB4E0" w14:textId="77777777" w:rsidR="00205D3A" w:rsidRPr="006C7966" w:rsidRDefault="00205D3A" w:rsidP="00205D3A">
            <w:pPr>
              <w:ind w:left="113"/>
              <w:rPr>
                <w:rFonts w:eastAsia="Times New Roman"/>
                <w:sz w:val="16"/>
              </w:rPr>
            </w:pPr>
            <w:r w:rsidRPr="006C7966">
              <w:rPr>
                <w:rFonts w:eastAsia="Times New Roman"/>
                <w:sz w:val="16"/>
              </w:rPr>
              <w:t>Description</w:t>
            </w:r>
          </w:p>
        </w:tc>
      </w:tr>
      <w:tr w:rsidR="00485864" w:rsidRPr="006C7966" w14:paraId="0AB6A8D5" w14:textId="77777777">
        <w:tc>
          <w:tcPr>
            <w:tcW w:w="1700" w:type="dxa"/>
          </w:tcPr>
          <w:p w14:paraId="40324AC3" w14:textId="77777777" w:rsidR="00485864" w:rsidRPr="00485864" w:rsidRDefault="00485864" w:rsidP="00205D3A">
            <w:pPr>
              <w:ind w:left="113"/>
              <w:rPr>
                <w:rFonts w:eastAsia="Times New Roman"/>
                <w:i/>
                <w:sz w:val="16"/>
              </w:rPr>
            </w:pPr>
            <w:r>
              <w:rPr>
                <w:rFonts w:eastAsia="Times New Roman"/>
                <w:i/>
                <w:sz w:val="16"/>
              </w:rPr>
              <w:t>order</w:t>
            </w:r>
          </w:p>
        </w:tc>
        <w:tc>
          <w:tcPr>
            <w:tcW w:w="632" w:type="dxa"/>
          </w:tcPr>
          <w:p w14:paraId="646AEB89" w14:textId="77777777" w:rsidR="00485864"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4DAD8A8" w14:textId="77777777" w:rsidR="00485864" w:rsidRPr="00485864" w:rsidRDefault="00485864" w:rsidP="00485864">
            <w:pPr>
              <w:ind w:left="113"/>
              <w:rPr>
                <w:rFonts w:eastAsia="Times New Roman" w:cs="Arial"/>
                <w:color w:val="000000"/>
                <w:sz w:val="16"/>
                <w:szCs w:val="18"/>
              </w:rPr>
            </w:pPr>
            <w:r w:rsidRPr="00485864">
              <w:rPr>
                <w:rFonts w:eastAsia="Times New Roman" w:cs="Arial"/>
                <w:color w:val="000000"/>
                <w:sz w:val="16"/>
                <w:szCs w:val="18"/>
              </w:rPr>
              <w:t>Specification of ordered path elements.</w:t>
            </w:r>
          </w:p>
        </w:tc>
      </w:tr>
      <w:tr w:rsidR="00205D3A" w:rsidRPr="006C7966" w14:paraId="02E10A9A" w14:textId="77777777">
        <w:tc>
          <w:tcPr>
            <w:tcW w:w="1700" w:type="dxa"/>
          </w:tcPr>
          <w:p w14:paraId="1C77BA57" w14:textId="77777777" w:rsidR="00205D3A" w:rsidRPr="000F4BC5" w:rsidRDefault="00485864" w:rsidP="00205D3A">
            <w:pPr>
              <w:ind w:left="113"/>
              <w:rPr>
                <w:rFonts w:eastAsia="Times New Roman" w:cs="Arial"/>
                <w:i/>
                <w:sz w:val="16"/>
                <w:szCs w:val="18"/>
              </w:rPr>
            </w:pPr>
            <w:r w:rsidRPr="00485864">
              <w:rPr>
                <w:rFonts w:eastAsia="Times New Roman"/>
                <w:i/>
                <w:sz w:val="16"/>
              </w:rPr>
              <w:t>connectionId</w:t>
            </w:r>
          </w:p>
        </w:tc>
        <w:tc>
          <w:tcPr>
            <w:tcW w:w="632" w:type="dxa"/>
          </w:tcPr>
          <w:p w14:paraId="38344F9B" w14:textId="77777777" w:rsidR="00205D3A" w:rsidRPr="006C7966" w:rsidRDefault="00205D3A" w:rsidP="00205D3A">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9DEC965" w14:textId="77777777" w:rsidR="00205D3A" w:rsidRPr="006C7966" w:rsidRDefault="00485864" w:rsidP="00485864">
            <w:pPr>
              <w:ind w:left="113"/>
              <w:rPr>
                <w:rFonts w:eastAsia="Times New Roman" w:cs="Arial"/>
                <w:b/>
                <w:sz w:val="16"/>
                <w:szCs w:val="18"/>
              </w:rPr>
            </w:pPr>
            <w:r w:rsidRPr="00485864">
              <w:rPr>
                <w:rFonts w:eastAsia="Times New Roman" w:cs="Arial"/>
                <w:color w:val="000000"/>
                <w:sz w:val="16"/>
                <w:szCs w:val="18"/>
              </w:rPr>
              <w:t>The connection identifier associate</w:t>
            </w:r>
            <w:r>
              <w:rPr>
                <w:rFonts w:eastAsia="Times New Roman" w:cs="Arial"/>
                <w:color w:val="000000"/>
                <w:sz w:val="16"/>
                <w:szCs w:val="18"/>
              </w:rPr>
              <w:t xml:space="preserve">d with the </w:t>
            </w:r>
            <w:r w:rsidRPr="00485864">
              <w:rPr>
                <w:rFonts w:eastAsia="Times New Roman" w:cs="Arial"/>
                <w:color w:val="000000"/>
                <w:sz w:val="16"/>
                <w:szCs w:val="18"/>
              </w:rPr>
              <w:t>reservation and path segment.</w:t>
            </w:r>
          </w:p>
        </w:tc>
      </w:tr>
      <w:tr w:rsidR="00205D3A" w:rsidRPr="006C7966" w14:paraId="5C1C8AAC" w14:textId="77777777">
        <w:tc>
          <w:tcPr>
            <w:tcW w:w="1700" w:type="dxa"/>
          </w:tcPr>
          <w:p w14:paraId="0E60606F" w14:textId="77777777" w:rsidR="00205D3A" w:rsidRPr="000F4BC5" w:rsidRDefault="00485864" w:rsidP="00205D3A">
            <w:pPr>
              <w:ind w:left="113"/>
              <w:rPr>
                <w:rFonts w:eastAsia="Times New Roman"/>
                <w:i/>
                <w:sz w:val="16"/>
              </w:rPr>
            </w:pPr>
            <w:r>
              <w:rPr>
                <w:rFonts w:eastAsia="Times New Roman"/>
                <w:i/>
                <w:sz w:val="16"/>
              </w:rPr>
              <w:t>providerNSA</w:t>
            </w:r>
          </w:p>
        </w:tc>
        <w:tc>
          <w:tcPr>
            <w:tcW w:w="632" w:type="dxa"/>
          </w:tcPr>
          <w:p w14:paraId="2260356E"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5FEE82CB" w14:textId="77777777" w:rsidR="00205D3A" w:rsidRPr="006C7966" w:rsidRDefault="00485864" w:rsidP="00485864">
            <w:pPr>
              <w:tabs>
                <w:tab w:val="left" w:pos="5200"/>
              </w:tabs>
              <w:ind w:left="113"/>
              <w:rPr>
                <w:rFonts w:eastAsia="Times New Roman" w:cs="Arial"/>
                <w:color w:val="000000"/>
                <w:sz w:val="16"/>
                <w:szCs w:val="18"/>
              </w:rPr>
            </w:pPr>
            <w:r w:rsidRPr="00485864">
              <w:rPr>
                <w:rFonts w:eastAsia="Times New Roman" w:cs="Arial"/>
                <w:color w:val="000000"/>
                <w:sz w:val="16"/>
                <w:szCs w:val="18"/>
              </w:rPr>
              <w:t>The prov</w:t>
            </w:r>
            <w:r>
              <w:rPr>
                <w:rFonts w:eastAsia="Times New Roman" w:cs="Arial"/>
                <w:color w:val="000000"/>
                <w:sz w:val="16"/>
                <w:szCs w:val="18"/>
              </w:rPr>
              <w:t xml:space="preserve">ider NSA holding the connection </w:t>
            </w:r>
            <w:r w:rsidRPr="00485864">
              <w:rPr>
                <w:rFonts w:eastAsia="Times New Roman" w:cs="Arial"/>
                <w:color w:val="000000"/>
                <w:sz w:val="16"/>
                <w:szCs w:val="18"/>
              </w:rPr>
              <w:t>information associated with this instance of data.</w:t>
            </w:r>
          </w:p>
        </w:tc>
      </w:tr>
      <w:tr w:rsidR="00205D3A" w:rsidRPr="006C7966" w14:paraId="6DAA54C5" w14:textId="77777777">
        <w:tc>
          <w:tcPr>
            <w:tcW w:w="1700" w:type="dxa"/>
          </w:tcPr>
          <w:p w14:paraId="4E00DC06" w14:textId="77777777" w:rsidR="00205D3A" w:rsidRPr="000F4BC5" w:rsidRDefault="00485864" w:rsidP="00205D3A">
            <w:pPr>
              <w:ind w:left="113"/>
              <w:rPr>
                <w:rFonts w:eastAsia="Times New Roman"/>
                <w:i/>
                <w:sz w:val="16"/>
              </w:rPr>
            </w:pPr>
            <w:r>
              <w:rPr>
                <w:rFonts w:eastAsia="Times New Roman"/>
                <w:i/>
                <w:sz w:val="16"/>
              </w:rPr>
              <w:t>serviceType</w:t>
            </w:r>
          </w:p>
        </w:tc>
        <w:tc>
          <w:tcPr>
            <w:tcW w:w="632" w:type="dxa"/>
          </w:tcPr>
          <w:p w14:paraId="1205AF78"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7F294789" w14:textId="64ED1900" w:rsidR="00205D3A" w:rsidRPr="006C7966" w:rsidRDefault="00485864" w:rsidP="00485864">
            <w:pPr>
              <w:ind w:left="113"/>
              <w:rPr>
                <w:rFonts w:eastAsia="Times New Roman" w:cs="Arial"/>
                <w:color w:val="000000"/>
                <w:sz w:val="16"/>
                <w:szCs w:val="18"/>
              </w:rPr>
            </w:pPr>
            <w:r w:rsidRPr="00485864">
              <w:rPr>
                <w:rFonts w:eastAsia="Times New Roman" w:cs="Arial"/>
                <w:color w:val="000000"/>
                <w:sz w:val="16"/>
                <w:szCs w:val="18"/>
              </w:rPr>
              <w:t>The specific serv</w:t>
            </w:r>
            <w:r>
              <w:rPr>
                <w:rFonts w:eastAsia="Times New Roman" w:cs="Arial"/>
                <w:color w:val="000000"/>
                <w:sz w:val="16"/>
                <w:szCs w:val="18"/>
              </w:rPr>
              <w:t xml:space="preserve">ice type of this reservation. </w:t>
            </w:r>
            <w:r w:rsidRPr="00485864">
              <w:rPr>
                <w:rFonts w:eastAsia="Times New Roman" w:cs="Arial"/>
                <w:color w:val="000000"/>
                <w:sz w:val="16"/>
                <w:szCs w:val="18"/>
              </w:rPr>
              <w:t>This service type string maps into the lis</w:t>
            </w:r>
            <w:r>
              <w:rPr>
                <w:rFonts w:eastAsia="Times New Roman" w:cs="Arial"/>
                <w:color w:val="000000"/>
                <w:sz w:val="16"/>
                <w:szCs w:val="18"/>
              </w:rPr>
              <w:t xml:space="preserve">t of supported service </w:t>
            </w:r>
            <w:r w:rsidRPr="00485864">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485864">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w:t>
            </w:r>
            <w:r w:rsidRPr="00485864">
              <w:rPr>
                <w:rFonts w:eastAsia="Times New Roman" w:cs="Arial"/>
                <w:color w:val="000000"/>
                <w:sz w:val="16"/>
                <w:szCs w:val="18"/>
              </w:rPr>
              <w:t>in an instance of this type (through the ANY definition) that</w:t>
            </w:r>
            <w:r>
              <w:rPr>
                <w:rFonts w:eastAsia="Times New Roman" w:cs="Arial"/>
                <w:color w:val="000000"/>
                <w:sz w:val="16"/>
                <w:szCs w:val="18"/>
              </w:rPr>
              <w:t xml:space="preserve"> is</w:t>
            </w:r>
            <w:r w:rsidRPr="00485864">
              <w:rPr>
                <w:rFonts w:eastAsia="Times New Roman" w:cs="Arial"/>
                <w:color w:val="000000"/>
                <w:sz w:val="16"/>
                <w:szCs w:val="18"/>
              </w:rPr>
              <w:t xml:space="preserve"> associated with the reque</w:t>
            </w:r>
            <w:r>
              <w:rPr>
                <w:rFonts w:eastAsia="Times New Roman" w:cs="Arial"/>
                <w:color w:val="000000"/>
                <w:sz w:val="16"/>
                <w:szCs w:val="18"/>
              </w:rPr>
              <w:t>sted service.</w:t>
            </w:r>
            <w:r w:rsidR="00E411A9">
              <w:rPr>
                <w:rFonts w:eastAsia="Times New Roman" w:cs="Arial"/>
                <w:color w:val="000000"/>
                <w:sz w:val="16"/>
                <w:szCs w:val="18"/>
              </w:rPr>
              <w:t xml:space="preserve"> </w:t>
            </w:r>
            <w:r>
              <w:rPr>
                <w:rFonts w:eastAsia="Times New Roman" w:cs="Arial"/>
                <w:color w:val="000000"/>
                <w:sz w:val="16"/>
                <w:szCs w:val="18"/>
              </w:rPr>
              <w:t xml:space="preserve">This element is </w:t>
            </w:r>
            <w:r w:rsidRPr="00485864">
              <w:rPr>
                <w:rFonts w:eastAsia="Times New Roman" w:cs="Arial"/>
                <w:color w:val="000000"/>
                <w:sz w:val="16"/>
                <w:szCs w:val="18"/>
              </w:rPr>
              <w:t>mandatory.</w:t>
            </w:r>
          </w:p>
        </w:tc>
      </w:tr>
      <w:tr w:rsidR="00205D3A" w:rsidRPr="006C7966" w14:paraId="740B25EE" w14:textId="77777777">
        <w:tc>
          <w:tcPr>
            <w:tcW w:w="1700" w:type="dxa"/>
          </w:tcPr>
          <w:p w14:paraId="3A82E91A" w14:textId="77777777" w:rsidR="00205D3A" w:rsidRPr="000F4BC5" w:rsidRDefault="009D2BE8" w:rsidP="00205D3A">
            <w:pPr>
              <w:ind w:left="113"/>
              <w:rPr>
                <w:rFonts w:eastAsia="Times New Roman"/>
                <w:i/>
                <w:sz w:val="16"/>
              </w:rPr>
            </w:pPr>
            <w:r>
              <w:rPr>
                <w:rFonts w:eastAsia="Times New Roman"/>
                <w:i/>
                <w:sz w:val="16"/>
              </w:rPr>
              <w:t>##other</w:t>
            </w:r>
          </w:p>
        </w:tc>
        <w:tc>
          <w:tcPr>
            <w:tcW w:w="632" w:type="dxa"/>
          </w:tcPr>
          <w:p w14:paraId="4B3554B3" w14:textId="77777777" w:rsidR="00205D3A" w:rsidRPr="006C7966" w:rsidRDefault="00485864" w:rsidP="00205D3A">
            <w:pPr>
              <w:ind w:left="113"/>
              <w:rPr>
                <w:rFonts w:eastAsia="Times New Roman" w:cs="Arial"/>
                <w:color w:val="000000"/>
                <w:sz w:val="16"/>
                <w:szCs w:val="18"/>
              </w:rPr>
            </w:pPr>
            <w:r>
              <w:rPr>
                <w:rFonts w:eastAsia="Times New Roman" w:cs="Arial"/>
                <w:color w:val="000000"/>
                <w:sz w:val="16"/>
                <w:szCs w:val="18"/>
              </w:rPr>
              <w:t>O</w:t>
            </w:r>
          </w:p>
        </w:tc>
        <w:tc>
          <w:tcPr>
            <w:tcW w:w="6274" w:type="dxa"/>
          </w:tcPr>
          <w:p w14:paraId="57FF3117" w14:textId="76E50A2F" w:rsidR="00205D3A" w:rsidRPr="006C7966" w:rsidRDefault="009D2BE8" w:rsidP="009D2BE8">
            <w:pPr>
              <w:ind w:left="113"/>
              <w:rPr>
                <w:rFonts w:eastAsia="Times New Roman" w:cs="Arial"/>
                <w:color w:val="000000"/>
                <w:sz w:val="16"/>
                <w:szCs w:val="18"/>
              </w:rPr>
            </w:pPr>
            <w:r w:rsidRPr="009D2BE8">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9D2BE8">
              <w:rPr>
                <w:rFonts w:eastAsia="Times New Roman" w:cs="Arial"/>
                <w:color w:val="000000"/>
                <w:sz w:val="16"/>
                <w:szCs w:val="18"/>
              </w:rPr>
              <w:t>to be provided such as the service specific attributes spe</w:t>
            </w:r>
            <w:r>
              <w:rPr>
                <w:rFonts w:eastAsia="Times New Roman" w:cs="Arial"/>
                <w:color w:val="000000"/>
                <w:sz w:val="16"/>
                <w:szCs w:val="18"/>
              </w:rPr>
              <w:t>cified </w:t>
            </w:r>
            <w:r w:rsidRPr="009D2BE8">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9D2BE8">
              <w:rPr>
                <w:rFonts w:eastAsia="Times New Roman" w:cs="Arial"/>
                <w:color w:val="000000"/>
                <w:sz w:val="16"/>
                <w:szCs w:val="18"/>
              </w:rPr>
              <w:t>.</w:t>
            </w:r>
            <w:r w:rsidR="00E411A9">
              <w:rPr>
                <w:rFonts w:eastAsia="Times New Roman" w:cs="Arial"/>
                <w:color w:val="000000"/>
                <w:sz w:val="16"/>
                <w:szCs w:val="18"/>
              </w:rPr>
              <w:t xml:space="preserve"> </w:t>
            </w:r>
            <w:r w:rsidRPr="009D2BE8">
              <w:rPr>
                <w:rFonts w:eastAsia="Times New Roman" w:cs="Arial"/>
                <w:color w:val="000000"/>
                <w:sz w:val="16"/>
                <w:szCs w:val="18"/>
              </w:rPr>
              <w:t>Additional use o</w:t>
            </w:r>
            <w:r>
              <w:rPr>
                <w:rFonts w:eastAsia="Times New Roman" w:cs="Arial"/>
                <w:color w:val="000000"/>
                <w:sz w:val="16"/>
                <w:szCs w:val="18"/>
              </w:rPr>
              <w:t>f this element field is beyond </w:t>
            </w:r>
            <w:r w:rsidRPr="009D2BE8">
              <w:rPr>
                <w:rFonts w:eastAsia="Times New Roman" w:cs="Arial"/>
                <w:color w:val="000000"/>
                <w:sz w:val="16"/>
                <w:szCs w:val="18"/>
              </w:rPr>
              <w:t xml:space="preserve"> the current scope of this NSI spe</w:t>
            </w:r>
            <w:r>
              <w:rPr>
                <w:rFonts w:eastAsia="Times New Roman" w:cs="Arial"/>
                <w:color w:val="000000"/>
                <w:sz w:val="16"/>
                <w:szCs w:val="18"/>
              </w:rPr>
              <w:t>cification, but may be used in </w:t>
            </w:r>
            <w:r w:rsidRPr="009D2BE8">
              <w:rPr>
                <w:rFonts w:eastAsia="Times New Roman" w:cs="Arial"/>
                <w:color w:val="000000"/>
                <w:sz w:val="16"/>
                <w:szCs w:val="18"/>
              </w:rPr>
              <w:t xml:space="preserve"> the future to extend the existin</w:t>
            </w:r>
            <w:r>
              <w:rPr>
                <w:rFonts w:eastAsia="Times New Roman" w:cs="Arial"/>
                <w:color w:val="000000"/>
                <w:sz w:val="16"/>
                <w:szCs w:val="18"/>
              </w:rPr>
              <w:t>g protocol without requiring a </w:t>
            </w:r>
            <w:r w:rsidRPr="009D2BE8">
              <w:rPr>
                <w:rFonts w:eastAsia="Times New Roman" w:cs="Arial"/>
                <w:color w:val="000000"/>
                <w:sz w:val="16"/>
                <w:szCs w:val="18"/>
              </w:rPr>
              <w:t>schema change.</w:t>
            </w:r>
          </w:p>
        </w:tc>
      </w:tr>
    </w:tbl>
    <w:p w14:paraId="6ABB0ED9" w14:textId="4BC4B093" w:rsidR="00205D3A" w:rsidRPr="00B22F2D" w:rsidRDefault="00205D3A"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70</w:t>
      </w:r>
      <w:r w:rsidR="00075FC8" w:rsidRPr="006C7966">
        <w:rPr>
          <w:b/>
        </w:rPr>
        <w:fldChar w:fldCharType="end"/>
      </w:r>
      <w:r w:rsidRPr="006C7966">
        <w:rPr>
          <w:b/>
        </w:rPr>
        <w:t xml:space="preserve"> </w:t>
      </w:r>
      <w:r w:rsidR="001A731E">
        <w:rPr>
          <w:b/>
          <w:bCs/>
          <w:i/>
        </w:rPr>
        <w:t>ChildSummary</w:t>
      </w:r>
      <w:r w:rsidRPr="000F4BC5">
        <w:rPr>
          <w:b/>
          <w:bCs/>
          <w:i/>
        </w:rPr>
        <w:t>Type</w:t>
      </w:r>
      <w:r w:rsidRPr="006C7966">
        <w:rPr>
          <w:b/>
        </w:rPr>
        <w:t xml:space="preserve"> message parameters</w:t>
      </w:r>
      <w:r>
        <w:rPr>
          <w:b/>
        </w:rPr>
        <w:t>.</w:t>
      </w:r>
    </w:p>
    <w:p w14:paraId="2535908C" w14:textId="77777777" w:rsidR="001A62C0" w:rsidRPr="007040F7" w:rsidRDefault="00075FC8" w:rsidP="00722458">
      <w:pPr>
        <w:pStyle w:val="Heading4"/>
        <w:rPr>
          <w:i/>
        </w:rPr>
      </w:pPr>
      <w:r w:rsidRPr="007040F7">
        <w:rPr>
          <w:i/>
        </w:rPr>
        <w:t>ConnectionStatesType</w:t>
      </w:r>
    </w:p>
    <w:p w14:paraId="12F70C0D" w14:textId="77777777" w:rsidR="001A62C0" w:rsidRPr="006C7966" w:rsidRDefault="001A62C0" w:rsidP="001A62C0">
      <w:r w:rsidRPr="006C7966">
        <w:t xml:space="preserve">A holder element containing the state machines associated with a connection reservation. </w:t>
      </w:r>
    </w:p>
    <w:p w14:paraId="2A960340" w14:textId="77777777" w:rsidR="001A62C0" w:rsidRPr="006C7966" w:rsidRDefault="001A62C0" w:rsidP="001A62C0"/>
    <w:p w14:paraId="58076E63" w14:textId="53B6C8D9" w:rsidR="001A62C0" w:rsidRPr="006C7966" w:rsidRDefault="001A62C0" w:rsidP="001A62C0">
      <w:pPr>
        <w:jc w:val="center"/>
      </w:pPr>
      <w:r w:rsidRPr="006C7966">
        <w:rPr>
          <w:rFonts w:ascii="Helvetica" w:hAnsi="Helvetica" w:cs="Helvetica"/>
          <w:sz w:val="24"/>
          <w:szCs w:val="24"/>
        </w:rPr>
        <w:t xml:space="preserve"> </w:t>
      </w:r>
      <w:r w:rsidR="00936705" w:rsidRPr="00936705">
        <w:rPr>
          <w:rFonts w:ascii="Helvetica" w:hAnsi="Helvetica" w:cs="Helvetica"/>
          <w:sz w:val="24"/>
          <w:szCs w:val="24"/>
        </w:rPr>
        <w:t xml:space="preserve"> </w:t>
      </w:r>
      <w:r w:rsidR="003C0EB2" w:rsidRPr="007040F7">
        <w:rPr>
          <w:rFonts w:ascii="Helvetica" w:hAnsi="Helvetica" w:cs="Helvetica"/>
          <w:noProof/>
          <w:sz w:val="24"/>
          <w:szCs w:val="24"/>
        </w:rPr>
        <w:drawing>
          <wp:inline distT="0" distB="0" distL="0" distR="0" wp14:anchorId="6B76DB94" wp14:editId="49D29C39">
            <wp:extent cx="3855720" cy="1524000"/>
            <wp:effectExtent l="0" t="0" r="50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55720" cy="1524000"/>
                    </a:xfrm>
                    <a:prstGeom prst="rect">
                      <a:avLst/>
                    </a:prstGeom>
                    <a:noFill/>
                    <a:ln>
                      <a:noFill/>
                    </a:ln>
                  </pic:spPr>
                </pic:pic>
              </a:graphicData>
            </a:graphic>
          </wp:inline>
        </w:drawing>
      </w:r>
    </w:p>
    <w:p w14:paraId="3F08816F" w14:textId="34007D03" w:rsidR="003C0EB2" w:rsidRDefault="001A62C0" w:rsidP="007040F7">
      <w:pPr>
        <w:spacing w:before="120" w:after="120"/>
        <w:jc w:val="center"/>
        <w:rPr>
          <w:b/>
          <w:i/>
          <w:iCs/>
          <w:color w:val="808080" w:themeColor="text1" w:themeTint="7F"/>
          <w:u w:val="single"/>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93</w:t>
      </w:r>
      <w:r w:rsidR="00075FC8" w:rsidRPr="006C7966">
        <w:rPr>
          <w:b/>
        </w:rPr>
        <w:fldChar w:fldCharType="end"/>
      </w:r>
      <w:r w:rsidRPr="006C7966">
        <w:rPr>
          <w:b/>
        </w:rPr>
        <w:t xml:space="preserve"> – </w:t>
      </w:r>
      <w:r w:rsidR="000F4BC5" w:rsidRPr="000F4BC5">
        <w:rPr>
          <w:b/>
          <w:bCs/>
          <w:i/>
        </w:rPr>
        <w:t>ConnectionStatesType</w:t>
      </w:r>
      <w:r w:rsidRPr="006C7966">
        <w:rPr>
          <w:b/>
        </w:rPr>
        <w:t>.</w:t>
      </w:r>
    </w:p>
    <w:p w14:paraId="445A668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5B1B1AE9" w14:textId="77777777" w:rsidR="001A62C0" w:rsidRPr="006C7966" w:rsidRDefault="001A62C0" w:rsidP="001A62C0">
      <w:r w:rsidRPr="006C7966">
        <w:t xml:space="preserve">The </w:t>
      </w:r>
      <w:r w:rsidR="000F4BC5" w:rsidRPr="000F4BC5">
        <w:rPr>
          <w:bCs/>
          <w:i/>
        </w:rPr>
        <w:t>ConnectionStatesType</w:t>
      </w:r>
      <w:r w:rsidRPr="006C7966">
        <w:rPr>
          <w:b/>
        </w:rPr>
        <w:t xml:space="preserve"> </w:t>
      </w:r>
      <w:r w:rsidRPr="006C7966">
        <w:t>has the following parameters (M = Mandatory, O = Optional):</w:t>
      </w:r>
    </w:p>
    <w:p w14:paraId="39E43164"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0578FD9" w14:textId="77777777">
        <w:tc>
          <w:tcPr>
            <w:tcW w:w="1700" w:type="dxa"/>
            <w:shd w:val="clear" w:color="auto" w:fill="A7CAFF"/>
          </w:tcPr>
          <w:p w14:paraId="02478D84"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E0CBFAC"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A21DE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3DAE470" w14:textId="77777777">
        <w:tc>
          <w:tcPr>
            <w:tcW w:w="1700" w:type="dxa"/>
          </w:tcPr>
          <w:p w14:paraId="5A362876" w14:textId="77777777" w:rsidR="001A62C0" w:rsidRPr="000F4BC5" w:rsidRDefault="001A62C0" w:rsidP="001A62C0">
            <w:pPr>
              <w:ind w:left="113"/>
              <w:rPr>
                <w:rFonts w:eastAsia="Times New Roman" w:cs="Arial"/>
                <w:i/>
                <w:sz w:val="16"/>
                <w:szCs w:val="18"/>
              </w:rPr>
            </w:pPr>
            <w:r w:rsidRPr="000F4BC5">
              <w:rPr>
                <w:rFonts w:eastAsia="Times New Roman"/>
                <w:i/>
                <w:sz w:val="16"/>
              </w:rPr>
              <w:t>reservationState</w:t>
            </w:r>
          </w:p>
        </w:tc>
        <w:tc>
          <w:tcPr>
            <w:tcW w:w="632" w:type="dxa"/>
          </w:tcPr>
          <w:p w14:paraId="6ABB0C4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4D3290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Models the current connection reservation state.</w:t>
            </w:r>
          </w:p>
        </w:tc>
      </w:tr>
      <w:tr w:rsidR="001A62C0" w:rsidRPr="006C7966" w14:paraId="21EB70CF" w14:textId="77777777">
        <w:tc>
          <w:tcPr>
            <w:tcW w:w="1700" w:type="dxa"/>
          </w:tcPr>
          <w:p w14:paraId="0F7A7B2D" w14:textId="77777777" w:rsidR="001A62C0" w:rsidRPr="000F4BC5" w:rsidRDefault="001A62C0" w:rsidP="001A62C0">
            <w:pPr>
              <w:ind w:left="113"/>
              <w:rPr>
                <w:rFonts w:eastAsia="Times New Roman"/>
                <w:i/>
                <w:sz w:val="16"/>
              </w:rPr>
            </w:pPr>
            <w:r w:rsidRPr="000F4BC5">
              <w:rPr>
                <w:rFonts w:eastAsia="Times New Roman"/>
                <w:i/>
                <w:sz w:val="16"/>
              </w:rPr>
              <w:t>provisionState</w:t>
            </w:r>
          </w:p>
        </w:tc>
        <w:tc>
          <w:tcPr>
            <w:tcW w:w="632" w:type="dxa"/>
          </w:tcPr>
          <w:p w14:paraId="68D422B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2D43ED18" w14:textId="2C2D5AC2" w:rsidR="001A62C0" w:rsidRPr="006C7966" w:rsidRDefault="001A62C0" w:rsidP="001E5105">
            <w:pPr>
              <w:tabs>
                <w:tab w:val="left" w:pos="5200"/>
              </w:tabs>
              <w:ind w:left="113"/>
              <w:rPr>
                <w:rFonts w:eastAsia="Times New Roman" w:cs="Arial"/>
                <w:color w:val="000000"/>
                <w:sz w:val="16"/>
                <w:szCs w:val="18"/>
              </w:rPr>
            </w:pPr>
            <w:r w:rsidRPr="006C7966">
              <w:rPr>
                <w:rFonts w:eastAsia="Times New Roman" w:cs="Arial"/>
                <w:color w:val="000000"/>
                <w:sz w:val="16"/>
                <w:szCs w:val="18"/>
              </w:rPr>
              <w:t>Models the current connection provisioning state.</w:t>
            </w:r>
          </w:p>
        </w:tc>
      </w:tr>
      <w:tr w:rsidR="001A62C0" w:rsidRPr="006C7966" w14:paraId="79DB70B6" w14:textId="77777777">
        <w:tc>
          <w:tcPr>
            <w:tcW w:w="1700" w:type="dxa"/>
          </w:tcPr>
          <w:p w14:paraId="60538CCA" w14:textId="77777777" w:rsidR="001A62C0" w:rsidRPr="000F4BC5" w:rsidRDefault="001A62C0" w:rsidP="001A62C0">
            <w:pPr>
              <w:ind w:left="113"/>
              <w:rPr>
                <w:rFonts w:eastAsia="Times New Roman"/>
                <w:i/>
                <w:sz w:val="16"/>
              </w:rPr>
            </w:pPr>
            <w:r w:rsidRPr="000F4BC5">
              <w:rPr>
                <w:rFonts w:eastAsia="Times New Roman"/>
                <w:i/>
                <w:sz w:val="16"/>
              </w:rPr>
              <w:t>lifecycleState</w:t>
            </w:r>
          </w:p>
        </w:tc>
        <w:tc>
          <w:tcPr>
            <w:tcW w:w="632" w:type="dxa"/>
          </w:tcPr>
          <w:p w14:paraId="004D083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63FD50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lifecycle state.</w:t>
            </w:r>
          </w:p>
        </w:tc>
      </w:tr>
      <w:tr w:rsidR="001A62C0" w:rsidRPr="006C7966" w14:paraId="449E2C3A" w14:textId="77777777">
        <w:tc>
          <w:tcPr>
            <w:tcW w:w="1700" w:type="dxa"/>
          </w:tcPr>
          <w:p w14:paraId="727FED2D" w14:textId="77777777" w:rsidR="001A62C0" w:rsidRPr="000F4BC5" w:rsidRDefault="000F4BC5" w:rsidP="001A62C0">
            <w:pPr>
              <w:ind w:left="113"/>
              <w:rPr>
                <w:rFonts w:eastAsia="Times New Roman"/>
                <w:i/>
                <w:sz w:val="16"/>
              </w:rPr>
            </w:pPr>
            <w:r w:rsidRPr="000F4BC5">
              <w:rPr>
                <w:rFonts w:eastAsia="Times New Roman"/>
                <w:i/>
                <w:sz w:val="16"/>
              </w:rPr>
              <w:t>dataPlaneStatus</w:t>
            </w:r>
          </w:p>
        </w:tc>
        <w:tc>
          <w:tcPr>
            <w:tcW w:w="632" w:type="dxa"/>
          </w:tcPr>
          <w:p w14:paraId="30BAC95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8C9E68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Models the current connection data plane activation state.</w:t>
            </w:r>
          </w:p>
        </w:tc>
      </w:tr>
    </w:tbl>
    <w:p w14:paraId="03137CB9" w14:textId="62FF7E1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71</w:t>
      </w:r>
      <w:r w:rsidR="00075FC8" w:rsidRPr="006C7966">
        <w:rPr>
          <w:b/>
        </w:rPr>
        <w:fldChar w:fldCharType="end"/>
      </w:r>
      <w:r w:rsidRPr="006C7966">
        <w:rPr>
          <w:b/>
        </w:rPr>
        <w:t xml:space="preserve"> </w:t>
      </w:r>
      <w:r w:rsidR="000F4BC5" w:rsidRPr="000F4BC5">
        <w:rPr>
          <w:b/>
          <w:bCs/>
          <w:i/>
        </w:rPr>
        <w:t>ConnectionStatesType</w:t>
      </w:r>
      <w:r w:rsidRPr="006C7966">
        <w:rPr>
          <w:b/>
        </w:rPr>
        <w:t xml:space="preserve"> message parameters</w:t>
      </w:r>
    </w:p>
    <w:p w14:paraId="1DA47BE8" w14:textId="77777777" w:rsidR="001A62C0" w:rsidRPr="006C7966" w:rsidRDefault="001A62C0" w:rsidP="001A62C0">
      <w:pPr>
        <w:rPr>
          <w:rFonts w:ascii="Times New Roman" w:hAnsi="Times New Roman"/>
          <w:color w:val="000096"/>
          <w:sz w:val="16"/>
          <w:szCs w:val="16"/>
        </w:rPr>
      </w:pPr>
    </w:p>
    <w:p w14:paraId="4A323DB0" w14:textId="77777777" w:rsidR="001A62C0" w:rsidRPr="007040F7" w:rsidRDefault="00075FC8" w:rsidP="00722458">
      <w:pPr>
        <w:pStyle w:val="Heading4"/>
        <w:rPr>
          <w:i/>
        </w:rPr>
      </w:pPr>
      <w:r w:rsidRPr="007040F7">
        <w:rPr>
          <w:i/>
        </w:rPr>
        <w:t>DataPlaneStateChangeRequestType</w:t>
      </w:r>
    </w:p>
    <w:p w14:paraId="04756195" w14:textId="5A6CD50C" w:rsidR="001A62C0" w:rsidRPr="006C7966" w:rsidRDefault="001A62C0" w:rsidP="001A62C0">
      <w:r w:rsidRPr="006C7966">
        <w:t>Type definition for the data plane state change notification message.</w:t>
      </w:r>
      <w:r w:rsidRPr="006C7966">
        <w:br/>
      </w:r>
      <w:r w:rsidRPr="006C7966">
        <w:br/>
        <w:t>This notification message sent up from a PA when a data plane status has changed. Possible data plane status changes are: activation, deactivation and activation version change.</w:t>
      </w:r>
    </w:p>
    <w:p w14:paraId="262D4009" w14:textId="77777777" w:rsidR="001A62C0" w:rsidRPr="006C7966" w:rsidRDefault="001A62C0" w:rsidP="001A62C0"/>
    <w:p w14:paraId="30FE67DF"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2FC0206F" wp14:editId="78A9011C">
            <wp:extent cx="4305300" cy="1882140"/>
            <wp:effectExtent l="0" t="0" r="12700" b="0"/>
            <wp:docPr id="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5300" cy="1882140"/>
                    </a:xfrm>
                    <a:prstGeom prst="rect">
                      <a:avLst/>
                    </a:prstGeom>
                    <a:noFill/>
                    <a:ln>
                      <a:noFill/>
                    </a:ln>
                  </pic:spPr>
                </pic:pic>
              </a:graphicData>
            </a:graphic>
          </wp:inline>
        </w:drawing>
      </w:r>
    </w:p>
    <w:p w14:paraId="2AE39E3F" w14:textId="1C3608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94</w:t>
      </w:r>
      <w:r w:rsidR="00075FC8" w:rsidRPr="006C7966">
        <w:rPr>
          <w:b/>
        </w:rPr>
        <w:fldChar w:fldCharType="end"/>
      </w:r>
      <w:r w:rsidRPr="006C7966">
        <w:rPr>
          <w:b/>
        </w:rPr>
        <w:t xml:space="preserve"> – </w:t>
      </w:r>
      <w:r w:rsidR="000F4BC5" w:rsidRPr="000F4BC5">
        <w:rPr>
          <w:b/>
          <w:bCs/>
          <w:i/>
        </w:rPr>
        <w:t>DataPlaneStateChangeRequestType</w:t>
      </w:r>
      <w:r w:rsidRPr="006C7966">
        <w:rPr>
          <w:b/>
          <w:bCs/>
        </w:rPr>
        <w:t>.</w:t>
      </w:r>
    </w:p>
    <w:p w14:paraId="793A8E4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705CBB" w14:textId="77777777" w:rsidR="001A62C0" w:rsidRPr="006C7966" w:rsidRDefault="001A62C0" w:rsidP="001A62C0">
      <w:r w:rsidRPr="006C7966">
        <w:t xml:space="preserve">The </w:t>
      </w:r>
      <w:r w:rsidR="000F4BC5" w:rsidRPr="000F4BC5">
        <w:rPr>
          <w:bCs/>
          <w:i/>
        </w:rPr>
        <w:t>DataPlaneStateChangeRequestType</w:t>
      </w:r>
      <w:r w:rsidRPr="006C7966">
        <w:rPr>
          <w:b/>
          <w:bCs/>
        </w:rPr>
        <w:t xml:space="preserve"> </w:t>
      </w:r>
      <w:r w:rsidRPr="006C7966">
        <w:t>has the following parameters (M = Mandatory, O = Optional):</w:t>
      </w:r>
    </w:p>
    <w:p w14:paraId="2FA25B5C"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843"/>
        <w:gridCol w:w="709"/>
        <w:gridCol w:w="6054"/>
      </w:tblGrid>
      <w:tr w:rsidR="001A62C0" w:rsidRPr="006C7966" w14:paraId="1EBFE91A" w14:textId="77777777">
        <w:tc>
          <w:tcPr>
            <w:tcW w:w="1843" w:type="dxa"/>
            <w:shd w:val="clear" w:color="auto" w:fill="A7CAFF"/>
          </w:tcPr>
          <w:p w14:paraId="0297A1B5"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E234299" w14:textId="77777777" w:rsidR="001A62C0" w:rsidRPr="006C7966" w:rsidRDefault="001A62C0" w:rsidP="001A62C0">
            <w:pPr>
              <w:ind w:left="113"/>
              <w:rPr>
                <w:rFonts w:eastAsia="Times New Roman"/>
                <w:sz w:val="16"/>
              </w:rPr>
            </w:pPr>
            <w:r w:rsidRPr="006C7966">
              <w:rPr>
                <w:rFonts w:eastAsia="Times New Roman"/>
                <w:sz w:val="16"/>
              </w:rPr>
              <w:t>M/O</w:t>
            </w:r>
          </w:p>
        </w:tc>
        <w:tc>
          <w:tcPr>
            <w:tcW w:w="6054" w:type="dxa"/>
            <w:shd w:val="clear" w:color="auto" w:fill="A7CAFF"/>
          </w:tcPr>
          <w:p w14:paraId="79BE90A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9D71895" w14:textId="77777777">
        <w:tc>
          <w:tcPr>
            <w:tcW w:w="1843" w:type="dxa"/>
          </w:tcPr>
          <w:p w14:paraId="435E584C"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156E2AE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3E7000A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D5A9A70" w14:textId="77777777">
        <w:tc>
          <w:tcPr>
            <w:tcW w:w="1843" w:type="dxa"/>
          </w:tcPr>
          <w:p w14:paraId="7BD6F24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0018978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A7B0AD0" w14:textId="5FFB5E7B" w:rsidR="001A62C0" w:rsidRPr="006C7966"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E74EBE" w14:textId="77777777">
        <w:tc>
          <w:tcPr>
            <w:tcW w:w="1843" w:type="dxa"/>
          </w:tcPr>
          <w:p w14:paraId="47E3B01A" w14:textId="77777777" w:rsidR="001A62C0" w:rsidRPr="006C7966" w:rsidRDefault="000F4BC5" w:rsidP="001A62C0">
            <w:pPr>
              <w:ind w:left="113"/>
              <w:rPr>
                <w:rFonts w:eastAsia="Times New Roman" w:cs="Arial"/>
                <w:color w:val="000000"/>
                <w:sz w:val="16"/>
                <w:szCs w:val="18"/>
              </w:rPr>
            </w:pPr>
            <w:r w:rsidRPr="000F4BC5">
              <w:rPr>
                <w:rFonts w:eastAsia="Times New Roman" w:cs="Arial"/>
                <w:i/>
                <w:color w:val="000000"/>
                <w:sz w:val="16"/>
                <w:szCs w:val="18"/>
              </w:rPr>
              <w:t>timeStamp</w:t>
            </w:r>
          </w:p>
        </w:tc>
        <w:tc>
          <w:tcPr>
            <w:tcW w:w="709" w:type="dxa"/>
          </w:tcPr>
          <w:p w14:paraId="04E7A13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451FED81" w14:textId="77777777" w:rsidR="001A62C0" w:rsidRPr="006C7966" w:rsidDel="0008338E" w:rsidRDefault="001A62C0" w:rsidP="001A62C0">
            <w:pPr>
              <w:tabs>
                <w:tab w:val="left" w:pos="573"/>
              </w:tabs>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3E8E5956" w14:textId="77777777">
        <w:tc>
          <w:tcPr>
            <w:tcW w:w="1843" w:type="dxa"/>
          </w:tcPr>
          <w:p w14:paraId="68C4C9E7" w14:textId="77777777" w:rsidR="001A62C0" w:rsidRPr="006C7966" w:rsidRDefault="000F4BC5" w:rsidP="001A62C0">
            <w:pPr>
              <w:ind w:left="113"/>
              <w:rPr>
                <w:rFonts w:eastAsia="Times New Roman"/>
                <w:sz w:val="16"/>
              </w:rPr>
            </w:pPr>
            <w:r w:rsidRPr="000F4BC5">
              <w:rPr>
                <w:rFonts w:eastAsia="Times New Roman"/>
                <w:i/>
                <w:sz w:val="16"/>
              </w:rPr>
              <w:t>dataPlaneStatus</w:t>
            </w:r>
          </w:p>
        </w:tc>
        <w:tc>
          <w:tcPr>
            <w:tcW w:w="709" w:type="dxa"/>
          </w:tcPr>
          <w:p w14:paraId="60829EE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054" w:type="dxa"/>
          </w:tcPr>
          <w:p w14:paraId="0E17B52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Current data plane activation state for the reservation identified by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bl>
    <w:p w14:paraId="760617D9" w14:textId="49648A9F"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72</w:t>
      </w:r>
      <w:r w:rsidR="00075FC8" w:rsidRPr="006C7966">
        <w:rPr>
          <w:b/>
        </w:rPr>
        <w:fldChar w:fldCharType="end"/>
      </w:r>
      <w:r w:rsidRPr="006C7966">
        <w:rPr>
          <w:b/>
        </w:rPr>
        <w:t xml:space="preserve"> </w:t>
      </w:r>
      <w:r w:rsidR="000F4BC5" w:rsidRPr="000F4BC5">
        <w:rPr>
          <w:b/>
          <w:bCs/>
          <w:i/>
        </w:rPr>
        <w:t>DataPlaneStateChangeRequestType</w:t>
      </w:r>
      <w:r w:rsidRPr="006C7966">
        <w:rPr>
          <w:b/>
          <w:bCs/>
        </w:rPr>
        <w:t xml:space="preserve"> </w:t>
      </w:r>
      <w:r w:rsidRPr="006C7966">
        <w:rPr>
          <w:b/>
        </w:rPr>
        <w:t>message parameters</w:t>
      </w:r>
    </w:p>
    <w:p w14:paraId="62CDD757" w14:textId="77777777" w:rsidR="001A62C0" w:rsidRPr="007040F7" w:rsidRDefault="00075FC8" w:rsidP="00722458">
      <w:pPr>
        <w:pStyle w:val="Heading4"/>
        <w:rPr>
          <w:i/>
        </w:rPr>
      </w:pPr>
      <w:r w:rsidRPr="007040F7">
        <w:rPr>
          <w:i/>
        </w:rPr>
        <w:t>DataPlaneStatusType</w:t>
      </w:r>
    </w:p>
    <w:p w14:paraId="0DCB1A06" w14:textId="77777777" w:rsidR="001A62C0" w:rsidRPr="006C7966" w:rsidRDefault="001A62C0" w:rsidP="001A62C0">
      <w:r w:rsidRPr="006C7966">
        <w:t>Models the current connection activation state within the data plane.</w:t>
      </w:r>
    </w:p>
    <w:p w14:paraId="43B1FD7E" w14:textId="77777777" w:rsidR="001A62C0" w:rsidRPr="006C7966" w:rsidRDefault="001A62C0" w:rsidP="001A62C0"/>
    <w:p w14:paraId="1E56B62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69C979F" wp14:editId="40715965">
            <wp:extent cx="3032760" cy="1127760"/>
            <wp:effectExtent l="0" t="0" r="0" b="0"/>
            <wp:docPr id="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32760" cy="1127760"/>
                    </a:xfrm>
                    <a:prstGeom prst="rect">
                      <a:avLst/>
                    </a:prstGeom>
                    <a:noFill/>
                    <a:ln>
                      <a:noFill/>
                    </a:ln>
                  </pic:spPr>
                </pic:pic>
              </a:graphicData>
            </a:graphic>
          </wp:inline>
        </w:drawing>
      </w:r>
    </w:p>
    <w:p w14:paraId="7F968E71" w14:textId="3126CBDB"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95</w:t>
      </w:r>
      <w:r w:rsidR="00075FC8" w:rsidRPr="006C7966">
        <w:rPr>
          <w:b/>
        </w:rPr>
        <w:fldChar w:fldCharType="end"/>
      </w:r>
      <w:r w:rsidRPr="006C7966">
        <w:rPr>
          <w:b/>
        </w:rPr>
        <w:t xml:space="preserve"> – </w:t>
      </w:r>
      <w:r w:rsidR="000F4BC5" w:rsidRPr="000F4BC5">
        <w:rPr>
          <w:b/>
          <w:bCs/>
          <w:i/>
        </w:rPr>
        <w:t>DataPlaneStatusType</w:t>
      </w:r>
      <w:r w:rsidRPr="006C7966">
        <w:rPr>
          <w:b/>
        </w:rPr>
        <w:t>.</w:t>
      </w:r>
    </w:p>
    <w:p w14:paraId="4DE37F8F" w14:textId="77777777" w:rsidR="008D1D6E" w:rsidRPr="006C7966" w:rsidRDefault="008D1D6E" w:rsidP="001A62C0">
      <w:pPr>
        <w:spacing w:before="120" w:after="120"/>
        <w:jc w:val="center"/>
        <w:rPr>
          <w:b/>
        </w:rPr>
      </w:pPr>
    </w:p>
    <w:p w14:paraId="2BA16A3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6A739A16" w14:textId="77777777" w:rsidR="001A62C0" w:rsidRPr="006C7966" w:rsidRDefault="001A62C0" w:rsidP="001A62C0">
      <w:r w:rsidRPr="006C7966">
        <w:t xml:space="preserve">The </w:t>
      </w:r>
      <w:r w:rsidR="000F4BC5" w:rsidRPr="000F4BC5">
        <w:rPr>
          <w:bCs/>
          <w:i/>
        </w:rPr>
        <w:t>DataPlaneStatusType</w:t>
      </w:r>
      <w:r w:rsidRPr="006C7966">
        <w:rPr>
          <w:b/>
          <w:bCs/>
        </w:rPr>
        <w:t xml:space="preserve"> </w:t>
      </w:r>
      <w:r w:rsidRPr="006C7966">
        <w:t>has the following parameters (M = Mandatory, O = Optional):</w:t>
      </w:r>
    </w:p>
    <w:p w14:paraId="6FEB385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2FA694BD" w14:textId="77777777">
        <w:tc>
          <w:tcPr>
            <w:tcW w:w="1700" w:type="dxa"/>
            <w:shd w:val="clear" w:color="auto" w:fill="A7CAFF"/>
          </w:tcPr>
          <w:p w14:paraId="2DDD9FED"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A4D08A9"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85212C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E8B0DA4" w14:textId="77777777">
        <w:tc>
          <w:tcPr>
            <w:tcW w:w="1700" w:type="dxa"/>
          </w:tcPr>
          <w:p w14:paraId="24A4DE98" w14:textId="77777777" w:rsidR="001A62C0" w:rsidRPr="000F4BC5" w:rsidRDefault="001A62C0" w:rsidP="001A62C0">
            <w:pPr>
              <w:ind w:left="113"/>
              <w:rPr>
                <w:rFonts w:eastAsia="Times New Roman" w:cs="Arial"/>
                <w:i/>
                <w:sz w:val="16"/>
                <w:szCs w:val="18"/>
              </w:rPr>
            </w:pPr>
            <w:r w:rsidRPr="000F4BC5">
              <w:rPr>
                <w:rFonts w:eastAsia="Times New Roman"/>
                <w:i/>
                <w:sz w:val="16"/>
              </w:rPr>
              <w:t>active</w:t>
            </w:r>
          </w:p>
        </w:tc>
        <w:tc>
          <w:tcPr>
            <w:tcW w:w="632" w:type="dxa"/>
          </w:tcPr>
          <w:p w14:paraId="63FC2F1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5CA70581" w14:textId="38675F16"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True if the dataplane is active.</w:t>
            </w:r>
            <w:r w:rsidR="00E411A9">
              <w:rPr>
                <w:rFonts w:eastAsia="Times New Roman" w:cs="Arial"/>
                <w:color w:val="000000"/>
                <w:sz w:val="16"/>
                <w:szCs w:val="18"/>
              </w:rPr>
              <w:t xml:space="preserve"> </w:t>
            </w:r>
            <w:r w:rsidRPr="006C7966">
              <w:rPr>
                <w:rFonts w:eastAsia="Times New Roman" w:cs="Arial"/>
                <w:color w:val="000000"/>
                <w:sz w:val="16"/>
                <w:szCs w:val="18"/>
              </w:rPr>
              <w:t>For an aggregator, this flag is true when data plane is activated in all participating children.</w:t>
            </w:r>
          </w:p>
        </w:tc>
      </w:tr>
      <w:tr w:rsidR="001A62C0" w:rsidRPr="006C7966" w14:paraId="6E0CF748" w14:textId="77777777">
        <w:tc>
          <w:tcPr>
            <w:tcW w:w="1700" w:type="dxa"/>
          </w:tcPr>
          <w:p w14:paraId="07971603" w14:textId="77777777" w:rsidR="001A62C0" w:rsidRPr="000F4BC5" w:rsidRDefault="001A62C0" w:rsidP="001A62C0">
            <w:pPr>
              <w:ind w:left="113"/>
              <w:rPr>
                <w:rFonts w:eastAsia="Times New Roman"/>
                <w:i/>
                <w:sz w:val="16"/>
              </w:rPr>
            </w:pPr>
            <w:r w:rsidRPr="000F4BC5">
              <w:rPr>
                <w:rFonts w:eastAsia="Times New Roman"/>
                <w:i/>
                <w:sz w:val="16"/>
              </w:rPr>
              <w:t>version</w:t>
            </w:r>
          </w:p>
        </w:tc>
        <w:tc>
          <w:tcPr>
            <w:tcW w:w="632" w:type="dxa"/>
          </w:tcPr>
          <w:p w14:paraId="4A3424D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4D771FD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Version of the connection reservation this entry is modeling.</w:t>
            </w:r>
          </w:p>
        </w:tc>
      </w:tr>
      <w:tr w:rsidR="001A62C0" w:rsidRPr="006C7966" w14:paraId="40488207" w14:textId="77777777">
        <w:tc>
          <w:tcPr>
            <w:tcW w:w="1700" w:type="dxa"/>
          </w:tcPr>
          <w:p w14:paraId="02777B3F" w14:textId="77777777" w:rsidR="001A62C0" w:rsidRPr="000F4BC5" w:rsidRDefault="001A62C0" w:rsidP="001A62C0">
            <w:pPr>
              <w:ind w:left="113"/>
              <w:rPr>
                <w:rFonts w:eastAsia="Times New Roman"/>
                <w:i/>
                <w:sz w:val="16"/>
              </w:rPr>
            </w:pPr>
            <w:r w:rsidRPr="000F4BC5">
              <w:rPr>
                <w:rFonts w:eastAsia="Times New Roman"/>
                <w:i/>
                <w:sz w:val="16"/>
              </w:rPr>
              <w:t>versionConsistent</w:t>
            </w:r>
          </w:p>
        </w:tc>
        <w:tc>
          <w:tcPr>
            <w:tcW w:w="632" w:type="dxa"/>
          </w:tcPr>
          <w:p w14:paraId="3CBFDD8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7A356D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Always true for uPA. For an aggregator, if version numbers of all children are the same. This flag is true. This field is valid when Active is true.</w:t>
            </w:r>
          </w:p>
        </w:tc>
      </w:tr>
    </w:tbl>
    <w:p w14:paraId="38B1184A" w14:textId="70B79041"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73</w:t>
      </w:r>
      <w:r w:rsidR="00075FC8" w:rsidRPr="006C7966">
        <w:rPr>
          <w:b/>
        </w:rPr>
        <w:fldChar w:fldCharType="end"/>
      </w:r>
      <w:r w:rsidRPr="006C7966">
        <w:rPr>
          <w:b/>
        </w:rPr>
        <w:t xml:space="preserve"> </w:t>
      </w:r>
      <w:r w:rsidR="000F4BC5" w:rsidRPr="000F4BC5">
        <w:rPr>
          <w:b/>
          <w:bCs/>
          <w:i/>
        </w:rPr>
        <w:t>DataPlaneStatusType</w:t>
      </w:r>
      <w:r w:rsidRPr="006C7966">
        <w:rPr>
          <w:b/>
          <w:bCs/>
        </w:rPr>
        <w:t xml:space="preserve"> </w:t>
      </w:r>
      <w:r w:rsidRPr="006C7966">
        <w:rPr>
          <w:b/>
        </w:rPr>
        <w:t>message parameters</w:t>
      </w:r>
    </w:p>
    <w:p w14:paraId="7CFDAF3D" w14:textId="77777777" w:rsidR="008D1D6E" w:rsidRPr="006C7966" w:rsidRDefault="008D1D6E" w:rsidP="001A62C0">
      <w:pPr>
        <w:spacing w:before="120" w:after="120"/>
        <w:jc w:val="center"/>
        <w:rPr>
          <w:b/>
        </w:rPr>
      </w:pPr>
    </w:p>
    <w:p w14:paraId="2B38A7A1" w14:textId="77777777" w:rsidR="001A62C0" w:rsidRPr="007040F7" w:rsidRDefault="00075FC8" w:rsidP="00722458">
      <w:pPr>
        <w:pStyle w:val="Heading4"/>
        <w:rPr>
          <w:i/>
        </w:rPr>
      </w:pPr>
      <w:r w:rsidRPr="007040F7">
        <w:rPr>
          <w:i/>
        </w:rPr>
        <w:t>ErrorEventType</w:t>
      </w:r>
    </w:p>
    <w:p w14:paraId="378397B1" w14:textId="77777777" w:rsidR="001A62C0" w:rsidRPr="006C7966" w:rsidRDefault="001A62C0" w:rsidP="001A62C0">
      <w:r w:rsidRPr="006C7966">
        <w:t xml:space="preserve">Type definition for an autonomous message issued from a </w:t>
      </w:r>
      <w:r w:rsidR="00E7277F" w:rsidRPr="00E7277F">
        <w:t>PA</w:t>
      </w:r>
      <w:r w:rsidRPr="006C7966">
        <w:t xml:space="preserve"> to </w:t>
      </w:r>
      <w:r w:rsidR="0058451C">
        <w:t>an RA</w:t>
      </w:r>
      <w:r w:rsidRPr="006C7966">
        <w:t xml:space="preserve"> when an existing reservation encounters an autonomous error condition such as being administratively terminated before the reservation's scheduled end-time.</w:t>
      </w:r>
    </w:p>
    <w:p w14:paraId="4E5F30B9" w14:textId="77777777" w:rsidR="001A62C0" w:rsidRPr="006C7966" w:rsidRDefault="001A62C0" w:rsidP="001A62C0"/>
    <w:p w14:paraId="34DD17BA" w14:textId="77777777" w:rsidR="001A62C0" w:rsidRPr="006C7966" w:rsidRDefault="0050267D" w:rsidP="001A62C0">
      <w:pPr>
        <w:jc w:val="center"/>
      </w:pPr>
      <w:r w:rsidRPr="0050267D">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577F5F17" wp14:editId="4C6FE8AB">
            <wp:extent cx="4160520" cy="3467100"/>
            <wp:effectExtent l="0" t="0" r="508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0520" cy="3467100"/>
                    </a:xfrm>
                    <a:prstGeom prst="rect">
                      <a:avLst/>
                    </a:prstGeom>
                    <a:noFill/>
                    <a:ln>
                      <a:noFill/>
                    </a:ln>
                  </pic:spPr>
                </pic:pic>
              </a:graphicData>
            </a:graphic>
          </wp:inline>
        </w:drawing>
      </w:r>
    </w:p>
    <w:p w14:paraId="20E41157" w14:textId="4D25EF78"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96</w:t>
      </w:r>
      <w:r w:rsidR="00075FC8" w:rsidRPr="006C7966">
        <w:rPr>
          <w:b/>
        </w:rPr>
        <w:fldChar w:fldCharType="end"/>
      </w:r>
      <w:r w:rsidRPr="006C7966">
        <w:rPr>
          <w:b/>
        </w:rPr>
        <w:t xml:space="preserve"> – </w:t>
      </w:r>
      <w:r w:rsidR="000F4BC5" w:rsidRPr="000F4BC5">
        <w:rPr>
          <w:b/>
          <w:bCs/>
          <w:i/>
        </w:rPr>
        <w:t>ErrorEventType</w:t>
      </w:r>
      <w:r w:rsidRPr="006C7966">
        <w:rPr>
          <w:b/>
        </w:rPr>
        <w:t>.</w:t>
      </w:r>
    </w:p>
    <w:p w14:paraId="6879F71E" w14:textId="77777777" w:rsidR="008D1D6E" w:rsidRDefault="008D1D6E" w:rsidP="001A62C0">
      <w:pPr>
        <w:spacing w:before="120" w:after="120"/>
        <w:rPr>
          <w:b/>
          <w:i/>
          <w:iCs/>
          <w:color w:val="808080" w:themeColor="text1" w:themeTint="7F"/>
          <w:u w:val="single"/>
        </w:rPr>
      </w:pPr>
    </w:p>
    <w:p w14:paraId="2A0A22C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E5D156" w14:textId="1CAE7423" w:rsidR="00E5619F" w:rsidRDefault="001A62C0" w:rsidP="001A62C0">
      <w:r w:rsidRPr="006C7966">
        <w:t xml:space="preserve">The </w:t>
      </w:r>
      <w:r w:rsidR="000F4BC5" w:rsidRPr="000F4BC5">
        <w:rPr>
          <w:bCs/>
          <w:i/>
        </w:rPr>
        <w:t>ErrorEventType</w:t>
      </w:r>
      <w:r w:rsidRPr="006C7966">
        <w:rPr>
          <w:b/>
          <w:bCs/>
        </w:rPr>
        <w:t xml:space="preserve"> </w:t>
      </w:r>
      <w:r w:rsidRPr="006C7966">
        <w:t>has the following parameters (M = Mandatory, O = Optional):</w:t>
      </w:r>
    </w:p>
    <w:p w14:paraId="65BD2869" w14:textId="24C4276D" w:rsidR="002B26EC" w:rsidRDefault="002B26EC">
      <w:r>
        <w:br w:type="page"/>
      </w:r>
    </w:p>
    <w:p w14:paraId="489CB94B"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11"/>
        <w:gridCol w:w="632"/>
        <w:gridCol w:w="6161"/>
      </w:tblGrid>
      <w:tr w:rsidR="001A62C0" w:rsidRPr="006C7966" w14:paraId="775464BF" w14:textId="77777777">
        <w:tc>
          <w:tcPr>
            <w:tcW w:w="1700" w:type="dxa"/>
            <w:shd w:val="clear" w:color="auto" w:fill="A7CAFF"/>
          </w:tcPr>
          <w:p w14:paraId="3F7D3F0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8902B"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6EEF8F2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AEC96C2" w14:textId="77777777">
        <w:tc>
          <w:tcPr>
            <w:tcW w:w="1700" w:type="dxa"/>
          </w:tcPr>
          <w:p w14:paraId="7BA9E49A" w14:textId="77777777" w:rsidR="001A62C0" w:rsidRPr="00B155C8" w:rsidRDefault="00791A95" w:rsidP="001A62C0">
            <w:pPr>
              <w:ind w:left="113"/>
              <w:rPr>
                <w:rFonts w:eastAsia="Times New Roman" w:cs="Arial"/>
                <w:i/>
                <w:sz w:val="16"/>
                <w:szCs w:val="18"/>
              </w:rPr>
            </w:pPr>
            <w:r w:rsidRPr="00B155C8">
              <w:rPr>
                <w:rFonts w:eastAsia="Times New Roman"/>
                <w:i/>
                <w:sz w:val="16"/>
              </w:rPr>
              <w:t>connectionId</w:t>
            </w:r>
          </w:p>
        </w:tc>
        <w:tc>
          <w:tcPr>
            <w:tcW w:w="632" w:type="dxa"/>
          </w:tcPr>
          <w:p w14:paraId="3FB3D37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70C46F3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11614CA4" w14:textId="77777777">
        <w:tc>
          <w:tcPr>
            <w:tcW w:w="1700" w:type="dxa"/>
          </w:tcPr>
          <w:p w14:paraId="2160666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notificationId</w:t>
            </w:r>
            <w:r w:rsidR="001A62C0" w:rsidRPr="00B155C8">
              <w:rPr>
                <w:rFonts w:eastAsia="Times New Roman" w:cs="Arial"/>
                <w:i/>
                <w:color w:val="000000"/>
                <w:sz w:val="16"/>
                <w:szCs w:val="18"/>
              </w:rPr>
              <w:t xml:space="preserve"> </w:t>
            </w:r>
          </w:p>
        </w:tc>
        <w:tc>
          <w:tcPr>
            <w:tcW w:w="632" w:type="dxa"/>
          </w:tcPr>
          <w:p w14:paraId="0A45FDD3"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A275128" w14:textId="4360B120"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39F8C50D" w14:textId="77777777">
        <w:tc>
          <w:tcPr>
            <w:tcW w:w="1700" w:type="dxa"/>
          </w:tcPr>
          <w:p w14:paraId="5CC5F2A3"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632" w:type="dxa"/>
          </w:tcPr>
          <w:p w14:paraId="30FA46D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C7D32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8F99F8F" w14:textId="77777777">
        <w:tc>
          <w:tcPr>
            <w:tcW w:w="1700" w:type="dxa"/>
          </w:tcPr>
          <w:p w14:paraId="17AC4BE2" w14:textId="77777777" w:rsidR="001A62C0" w:rsidRPr="00B155C8" w:rsidRDefault="001A62C0" w:rsidP="001A62C0">
            <w:pPr>
              <w:ind w:left="113"/>
              <w:rPr>
                <w:rFonts w:eastAsia="Times New Roman"/>
                <w:i/>
                <w:sz w:val="16"/>
              </w:rPr>
            </w:pPr>
            <w:r w:rsidRPr="00B155C8">
              <w:rPr>
                <w:rFonts w:eastAsia="Times New Roman"/>
                <w:i/>
                <w:sz w:val="16"/>
              </w:rPr>
              <w:t>event</w:t>
            </w:r>
          </w:p>
        </w:tc>
        <w:tc>
          <w:tcPr>
            <w:tcW w:w="632" w:type="dxa"/>
          </w:tcPr>
          <w:p w14:paraId="47E7CD8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22C3B4BE"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type of event that generated this notification.</w:t>
            </w:r>
          </w:p>
        </w:tc>
      </w:tr>
      <w:tr w:rsidR="0050267D" w:rsidRPr="006C7966" w14:paraId="217FE05E" w14:textId="77777777">
        <w:tc>
          <w:tcPr>
            <w:tcW w:w="1700" w:type="dxa"/>
          </w:tcPr>
          <w:p w14:paraId="2B6B162E" w14:textId="77777777" w:rsidR="0050267D" w:rsidRPr="00B155C8" w:rsidRDefault="00C94530" w:rsidP="001A62C0">
            <w:pPr>
              <w:ind w:left="113"/>
              <w:rPr>
                <w:rFonts w:eastAsia="Times New Roman"/>
                <w:i/>
                <w:sz w:val="16"/>
              </w:rPr>
            </w:pPr>
            <w:r w:rsidRPr="00C94530">
              <w:rPr>
                <w:rFonts w:eastAsia="Times New Roman"/>
                <w:i/>
                <w:sz w:val="16"/>
              </w:rPr>
              <w:t>originatingConnectionId</w:t>
            </w:r>
          </w:p>
        </w:tc>
        <w:tc>
          <w:tcPr>
            <w:tcW w:w="632" w:type="dxa"/>
          </w:tcPr>
          <w:p w14:paraId="463EA566"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6C5C06DB" w14:textId="77777777" w:rsidR="0050267D" w:rsidRPr="006C7966" w:rsidRDefault="00C94530" w:rsidP="00B22F2D">
            <w:pPr>
              <w:tabs>
                <w:tab w:val="left" w:pos="610"/>
              </w:tabs>
              <w:ind w:left="113"/>
              <w:rPr>
                <w:rFonts w:eastAsia="Times New Roman" w:cs="Arial"/>
                <w:color w:val="000000"/>
                <w:sz w:val="16"/>
                <w:szCs w:val="18"/>
              </w:rPr>
            </w:pPr>
            <w:r w:rsidRPr="00C94530">
              <w:rPr>
                <w:rFonts w:eastAsia="Times New Roman" w:cs="Arial"/>
                <w:color w:val="000000"/>
                <w:sz w:val="16"/>
                <w:szCs w:val="18"/>
              </w:rPr>
              <w:t xml:space="preserve">The </w:t>
            </w:r>
            <w:r>
              <w:rPr>
                <w:rFonts w:eastAsia="Times New Roman" w:cs="Arial"/>
                <w:color w:val="000000"/>
                <w:sz w:val="16"/>
                <w:szCs w:val="18"/>
              </w:rPr>
              <w:t xml:space="preserve">connectionId that triggered the </w:t>
            </w:r>
            <w:r w:rsidRPr="00C94530">
              <w:rPr>
                <w:rFonts w:eastAsia="Times New Roman" w:cs="Arial"/>
                <w:color w:val="000000"/>
                <w:sz w:val="16"/>
                <w:szCs w:val="18"/>
              </w:rPr>
              <w:t>error event.</w:t>
            </w:r>
          </w:p>
        </w:tc>
      </w:tr>
      <w:tr w:rsidR="0050267D" w:rsidRPr="006C7966" w14:paraId="425B124A" w14:textId="77777777">
        <w:tc>
          <w:tcPr>
            <w:tcW w:w="1700" w:type="dxa"/>
          </w:tcPr>
          <w:p w14:paraId="41CF43B3" w14:textId="77777777" w:rsidR="0050267D" w:rsidRPr="00B155C8" w:rsidRDefault="00C94530" w:rsidP="001A62C0">
            <w:pPr>
              <w:ind w:left="113"/>
              <w:rPr>
                <w:rFonts w:eastAsia="Times New Roman"/>
                <w:i/>
                <w:sz w:val="16"/>
              </w:rPr>
            </w:pPr>
            <w:r w:rsidRPr="00C94530">
              <w:rPr>
                <w:rFonts w:eastAsia="Times New Roman"/>
                <w:i/>
                <w:sz w:val="16"/>
              </w:rPr>
              <w:t>originatingNSA</w:t>
            </w:r>
          </w:p>
        </w:tc>
        <w:tc>
          <w:tcPr>
            <w:tcW w:w="632" w:type="dxa"/>
          </w:tcPr>
          <w:p w14:paraId="476503CB" w14:textId="77777777" w:rsidR="0050267D" w:rsidRPr="006C7966" w:rsidRDefault="00C94530" w:rsidP="001A62C0">
            <w:pPr>
              <w:ind w:left="113"/>
              <w:rPr>
                <w:rFonts w:eastAsia="Times New Roman" w:cs="Arial"/>
                <w:color w:val="000000"/>
                <w:sz w:val="16"/>
                <w:szCs w:val="18"/>
              </w:rPr>
            </w:pPr>
            <w:r>
              <w:rPr>
                <w:rFonts w:eastAsia="Times New Roman" w:cs="Arial"/>
                <w:color w:val="000000"/>
                <w:sz w:val="16"/>
                <w:szCs w:val="18"/>
              </w:rPr>
              <w:t>M</w:t>
            </w:r>
          </w:p>
        </w:tc>
        <w:tc>
          <w:tcPr>
            <w:tcW w:w="6274" w:type="dxa"/>
          </w:tcPr>
          <w:p w14:paraId="094F4D74" w14:textId="77777777" w:rsidR="0050267D" w:rsidRPr="006C7966" w:rsidRDefault="00C94530" w:rsidP="001A62C0">
            <w:pPr>
              <w:ind w:left="113"/>
              <w:rPr>
                <w:rFonts w:eastAsia="Times New Roman" w:cs="Arial"/>
                <w:color w:val="000000"/>
                <w:sz w:val="16"/>
                <w:szCs w:val="18"/>
              </w:rPr>
            </w:pPr>
            <w:r w:rsidRPr="00C94530">
              <w:rPr>
                <w:rFonts w:eastAsia="Times New Roman" w:cs="Arial"/>
                <w:color w:val="000000"/>
                <w:sz w:val="16"/>
                <w:szCs w:val="18"/>
              </w:rPr>
              <w:t>The NSA originating the error event.</w:t>
            </w:r>
          </w:p>
        </w:tc>
      </w:tr>
      <w:tr w:rsidR="001A62C0" w:rsidRPr="006C7966" w14:paraId="271608C6" w14:textId="77777777">
        <w:tc>
          <w:tcPr>
            <w:tcW w:w="1700" w:type="dxa"/>
          </w:tcPr>
          <w:p w14:paraId="3AD96EBC" w14:textId="77777777" w:rsidR="001A62C0" w:rsidRPr="00B155C8" w:rsidRDefault="001A62C0" w:rsidP="001A62C0">
            <w:pPr>
              <w:ind w:left="113"/>
              <w:rPr>
                <w:rFonts w:eastAsia="Times New Roman"/>
                <w:i/>
                <w:sz w:val="16"/>
              </w:rPr>
            </w:pPr>
            <w:r w:rsidRPr="00B155C8">
              <w:rPr>
                <w:rFonts w:eastAsia="Times New Roman"/>
                <w:i/>
                <w:sz w:val="16"/>
              </w:rPr>
              <w:t>additionalInfo</w:t>
            </w:r>
          </w:p>
        </w:tc>
        <w:tc>
          <w:tcPr>
            <w:tcW w:w="632" w:type="dxa"/>
          </w:tcPr>
          <w:p w14:paraId="4279F19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B354E9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Type/value pairs that can provide additional error context as needed.</w:t>
            </w:r>
          </w:p>
        </w:tc>
      </w:tr>
      <w:tr w:rsidR="001A62C0" w:rsidRPr="006C7966" w14:paraId="5E5A41E2" w14:textId="77777777">
        <w:tc>
          <w:tcPr>
            <w:tcW w:w="1700" w:type="dxa"/>
          </w:tcPr>
          <w:p w14:paraId="135B53B2" w14:textId="77777777" w:rsidR="001A62C0" w:rsidRPr="00B155C8" w:rsidRDefault="00E7277F" w:rsidP="001A62C0">
            <w:pPr>
              <w:ind w:left="113"/>
              <w:rPr>
                <w:rFonts w:eastAsia="Times New Roman"/>
                <w:i/>
                <w:sz w:val="16"/>
              </w:rPr>
            </w:pPr>
            <w:r w:rsidRPr="00B155C8">
              <w:rPr>
                <w:rFonts w:eastAsia="Times New Roman"/>
                <w:i/>
                <w:sz w:val="16"/>
              </w:rPr>
              <w:t>serviceException</w:t>
            </w:r>
          </w:p>
        </w:tc>
        <w:tc>
          <w:tcPr>
            <w:tcW w:w="632" w:type="dxa"/>
          </w:tcPr>
          <w:p w14:paraId="31A69D3F"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w:t>
            </w:r>
          </w:p>
        </w:tc>
        <w:tc>
          <w:tcPr>
            <w:tcW w:w="6274" w:type="dxa"/>
          </w:tcPr>
          <w:p w14:paraId="5FEB3B99"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generation of the error event.</w:t>
            </w:r>
          </w:p>
        </w:tc>
      </w:tr>
    </w:tbl>
    <w:p w14:paraId="479E6B1F" w14:textId="6F77ECFE"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74</w:t>
      </w:r>
      <w:r w:rsidR="00075FC8" w:rsidRPr="006C7966">
        <w:rPr>
          <w:b/>
        </w:rPr>
        <w:fldChar w:fldCharType="end"/>
      </w:r>
      <w:r w:rsidRPr="006C7966">
        <w:rPr>
          <w:b/>
        </w:rPr>
        <w:t xml:space="preserve"> </w:t>
      </w:r>
      <w:r w:rsidR="000F4BC5" w:rsidRPr="000F4BC5">
        <w:rPr>
          <w:b/>
          <w:bCs/>
          <w:i/>
        </w:rPr>
        <w:t>ErrorEventType</w:t>
      </w:r>
      <w:r w:rsidRPr="006C7966">
        <w:rPr>
          <w:b/>
          <w:bCs/>
        </w:rPr>
        <w:t xml:space="preserve"> </w:t>
      </w:r>
      <w:r w:rsidRPr="006C7966">
        <w:rPr>
          <w:b/>
        </w:rPr>
        <w:t>message parameters</w:t>
      </w:r>
    </w:p>
    <w:p w14:paraId="23804CF2" w14:textId="77777777" w:rsidR="001A62C0" w:rsidRPr="007040F7" w:rsidRDefault="00075FC8" w:rsidP="00722458">
      <w:pPr>
        <w:pStyle w:val="Heading4"/>
        <w:rPr>
          <w:i/>
        </w:rPr>
      </w:pPr>
      <w:r w:rsidRPr="007040F7">
        <w:rPr>
          <w:i/>
        </w:rPr>
        <w:t>GenericAcknowledgmentType</w:t>
      </w:r>
    </w:p>
    <w:p w14:paraId="0C149ABC" w14:textId="77777777" w:rsidR="001A62C0" w:rsidRPr="006C7966" w:rsidRDefault="001A62C0" w:rsidP="001A62C0">
      <w:r w:rsidRPr="006C7966">
        <w:t xml:space="preserve">A common acknowledgment message type definition. The </w:t>
      </w:r>
      <w:r w:rsidR="000F4BC5" w:rsidRPr="000F4BC5">
        <w:rPr>
          <w:i/>
        </w:rPr>
        <w:t>correlationId</w:t>
      </w:r>
      <w:r w:rsidRPr="006C7966">
        <w:t xml:space="preserve"> has been moved to the header in CS version </w:t>
      </w:r>
      <w:r w:rsidRPr="006C7966">
        <w:rPr>
          <w:lang w:eastAsia="ja-JP"/>
        </w:rPr>
        <w:t>2</w:t>
      </w:r>
      <w:r w:rsidRPr="006C7966">
        <w:t xml:space="preserve"> so this is now an empty response.</w:t>
      </w:r>
    </w:p>
    <w:p w14:paraId="0D80E854" w14:textId="77777777" w:rsidR="001A62C0" w:rsidRPr="006C7966" w:rsidRDefault="001A62C0" w:rsidP="001A62C0"/>
    <w:p w14:paraId="255DA3A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C3DD6DD" wp14:editId="6B68C7F4">
            <wp:extent cx="2103120" cy="360000"/>
            <wp:effectExtent l="0" t="0" r="5080" b="0"/>
            <wp:docPr id="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 b="-38953"/>
                    <a:stretch/>
                  </pic:blipFill>
                  <pic:spPr bwMode="auto">
                    <a:xfrm>
                      <a:off x="0" y="0"/>
                      <a:ext cx="210312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45CF06D" w14:textId="66CBBA5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97</w:t>
      </w:r>
      <w:r w:rsidR="00075FC8" w:rsidRPr="006C7966">
        <w:rPr>
          <w:b/>
        </w:rPr>
        <w:fldChar w:fldCharType="end"/>
      </w:r>
      <w:r w:rsidRPr="006C7966">
        <w:rPr>
          <w:b/>
        </w:rPr>
        <w:t xml:space="preserve"> – </w:t>
      </w:r>
      <w:r w:rsidR="000F4BC5" w:rsidRPr="000F4BC5">
        <w:rPr>
          <w:b/>
          <w:bCs/>
          <w:i/>
        </w:rPr>
        <w:t>GenericAcknowledgmentType</w:t>
      </w:r>
      <w:r w:rsidRPr="006C7966">
        <w:rPr>
          <w:b/>
        </w:rPr>
        <w:t>.</w:t>
      </w:r>
    </w:p>
    <w:p w14:paraId="4C805180" w14:textId="77777777" w:rsidR="001A62C0" w:rsidRPr="006C7966" w:rsidRDefault="001A62C0" w:rsidP="001A62C0"/>
    <w:p w14:paraId="71C37569" w14:textId="77777777" w:rsidR="001A62C0" w:rsidRPr="006C7966" w:rsidRDefault="001A62C0" w:rsidP="001A62C0">
      <w:r w:rsidRPr="006C7966">
        <w:t>Notes on acknowledgment:</w:t>
      </w:r>
    </w:p>
    <w:p w14:paraId="727C3C25" w14:textId="30B8955D" w:rsidR="001A62C0" w:rsidRPr="006C7966" w:rsidRDefault="001A62C0" w:rsidP="001A62C0">
      <w:r w:rsidRPr="006C7966">
        <w:t xml:space="preserve">Depending on NSA implementation and thread timing an acknowledgment to a request operation may be returned after </w:t>
      </w:r>
      <w:r w:rsidR="000F4BC5">
        <w:t xml:space="preserve">a </w:t>
      </w:r>
      <w:r w:rsidR="00425DDC">
        <w:t>confirmed/failed</w:t>
      </w:r>
      <w:r w:rsidRPr="006C7966">
        <w:t xml:space="preserve"> for the request has been returned to the </w:t>
      </w:r>
      <w:r w:rsidR="000F4BC5">
        <w:t>RA</w:t>
      </w:r>
      <w:r w:rsidRPr="006C7966">
        <w:t>.</w:t>
      </w:r>
      <w:r w:rsidR="00E411A9">
        <w:t xml:space="preserve"> </w:t>
      </w:r>
      <w:r w:rsidRPr="006C7966">
        <w:t xml:space="preserve">For protocol robustness, </w:t>
      </w:r>
      <w:r w:rsidR="000F4BC5">
        <w:t>the RA</w:t>
      </w:r>
      <w:r w:rsidRPr="006C7966">
        <w:t xml:space="preserve"> should be able to accept </w:t>
      </w:r>
      <w:r w:rsidR="00425DDC">
        <w:t>confirmed/failed</w:t>
      </w:r>
      <w:r w:rsidRPr="006C7966">
        <w:t xml:space="preserve"> before acknowledgment.</w:t>
      </w:r>
    </w:p>
    <w:p w14:paraId="231C5326" w14:textId="77777777" w:rsidR="001A62C0" w:rsidRPr="007040F7" w:rsidRDefault="00075FC8" w:rsidP="00722458">
      <w:pPr>
        <w:pStyle w:val="Heading4"/>
        <w:rPr>
          <w:i/>
        </w:rPr>
      </w:pPr>
      <w:r w:rsidRPr="007040F7">
        <w:rPr>
          <w:i/>
        </w:rPr>
        <w:t>GenericConfirmedType</w:t>
      </w:r>
    </w:p>
    <w:p w14:paraId="10AEAE73" w14:textId="77777777" w:rsidR="001A62C0" w:rsidRPr="006C7966" w:rsidRDefault="001A62C0" w:rsidP="001A62C0">
      <w:r w:rsidRPr="006C7966">
        <w:t>This is a</w:t>
      </w:r>
      <w:r w:rsidR="000F4BC5">
        <w:t xml:space="preserve"> generic type definition for a </w:t>
      </w:r>
      <w:r w:rsidRPr="006C7966">
        <w:t xml:space="preserve">Confirmed messages in response to a successful processing of a previous Request message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w:t>
      </w:r>
    </w:p>
    <w:p w14:paraId="18673CDC" w14:textId="77777777" w:rsidR="001A62C0" w:rsidRPr="006C7966" w:rsidRDefault="001A62C0" w:rsidP="001A62C0"/>
    <w:p w14:paraId="4B96778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DCBDC98" wp14:editId="00DA7DED">
            <wp:extent cx="3643998" cy="432000"/>
            <wp:effectExtent l="0" t="0" r="0" b="0"/>
            <wp:docPr id="3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9">
                      <a:extLst>
                        <a:ext uri="{28A0092B-C50C-407E-A947-70E740481C1C}">
                          <a14:useLocalDpi xmlns:a14="http://schemas.microsoft.com/office/drawing/2010/main" val="0"/>
                        </a:ext>
                      </a:extLst>
                    </a:blip>
                    <a:srcRect b="-29059"/>
                    <a:stretch/>
                  </pic:blipFill>
                  <pic:spPr bwMode="auto">
                    <a:xfrm>
                      <a:off x="0" y="0"/>
                      <a:ext cx="3649980" cy="432709"/>
                    </a:xfrm>
                    <a:prstGeom prst="rect">
                      <a:avLst/>
                    </a:prstGeom>
                    <a:noFill/>
                    <a:ln>
                      <a:noFill/>
                    </a:ln>
                    <a:extLst>
                      <a:ext uri="{53640926-AAD7-44d8-BBD7-CCE9431645EC}">
                        <a14:shadowObscured xmlns:a14="http://schemas.microsoft.com/office/drawing/2010/main"/>
                      </a:ext>
                    </a:extLst>
                  </pic:spPr>
                </pic:pic>
              </a:graphicData>
            </a:graphic>
          </wp:inline>
        </w:drawing>
      </w:r>
    </w:p>
    <w:p w14:paraId="66751577" w14:textId="3446F0FE"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98</w:t>
      </w:r>
      <w:r w:rsidR="00075FC8" w:rsidRPr="006C7966">
        <w:rPr>
          <w:b/>
        </w:rPr>
        <w:fldChar w:fldCharType="end"/>
      </w:r>
      <w:r w:rsidRPr="006C7966">
        <w:rPr>
          <w:b/>
        </w:rPr>
        <w:t xml:space="preserve"> – </w:t>
      </w:r>
      <w:r w:rsidR="000F4BC5" w:rsidRPr="000F4BC5">
        <w:rPr>
          <w:b/>
          <w:bCs/>
          <w:i/>
        </w:rPr>
        <w:t>GenericConfirmedType</w:t>
      </w:r>
      <w:r w:rsidRPr="006C7966">
        <w:rPr>
          <w:b/>
        </w:rPr>
        <w:t>.</w:t>
      </w:r>
    </w:p>
    <w:p w14:paraId="34C56DB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50FE100" w14:textId="77777777" w:rsidR="001A62C0" w:rsidRPr="006C7966" w:rsidRDefault="001A62C0" w:rsidP="001A62C0">
      <w:r w:rsidRPr="006C7966">
        <w:t xml:space="preserve">The </w:t>
      </w:r>
      <w:r w:rsidR="000F4BC5" w:rsidRPr="000F4BC5">
        <w:rPr>
          <w:bCs/>
          <w:i/>
        </w:rPr>
        <w:t>GenericConfirmedType</w:t>
      </w:r>
      <w:r w:rsidRPr="006C7966">
        <w:rPr>
          <w:b/>
          <w:bCs/>
        </w:rPr>
        <w:t xml:space="preserve"> </w:t>
      </w:r>
      <w:r w:rsidRPr="006C7966">
        <w:t>has the following parameters (M = Mandatory, O = Optional):</w:t>
      </w:r>
    </w:p>
    <w:p w14:paraId="1D3781B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99C9709" w14:textId="77777777">
        <w:tc>
          <w:tcPr>
            <w:tcW w:w="1698" w:type="dxa"/>
            <w:shd w:val="clear" w:color="auto" w:fill="A7CAFF"/>
          </w:tcPr>
          <w:p w14:paraId="7577EC3F"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4AF1185"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1B3FCCB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0F5C9374" w14:textId="77777777">
        <w:tc>
          <w:tcPr>
            <w:tcW w:w="1698" w:type="dxa"/>
          </w:tcPr>
          <w:p w14:paraId="075B345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50F317F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18EB20F8"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D9175F2" w14:textId="209822CE"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75</w:t>
      </w:r>
      <w:r w:rsidR="00075FC8" w:rsidRPr="006C7966">
        <w:rPr>
          <w:b/>
        </w:rPr>
        <w:fldChar w:fldCharType="end"/>
      </w:r>
      <w:r w:rsidRPr="006C7966">
        <w:rPr>
          <w:b/>
        </w:rPr>
        <w:t xml:space="preserve"> </w:t>
      </w:r>
      <w:r w:rsidR="000F4BC5" w:rsidRPr="000F4BC5">
        <w:rPr>
          <w:b/>
          <w:bCs/>
          <w:i/>
        </w:rPr>
        <w:t>GenericConfirmedType</w:t>
      </w:r>
      <w:r w:rsidRPr="006C7966">
        <w:rPr>
          <w:b/>
          <w:bCs/>
        </w:rPr>
        <w:t xml:space="preserve"> </w:t>
      </w:r>
      <w:r w:rsidRPr="006C7966">
        <w:rPr>
          <w:b/>
        </w:rPr>
        <w:t>message parameters</w:t>
      </w:r>
    </w:p>
    <w:p w14:paraId="0066B696" w14:textId="77777777" w:rsidR="001A62C0" w:rsidRPr="006C7966" w:rsidRDefault="001A62C0" w:rsidP="001A62C0"/>
    <w:p w14:paraId="7F773ABB" w14:textId="77777777" w:rsidR="00ED5443" w:rsidRPr="007040F7" w:rsidRDefault="00075FC8" w:rsidP="00722458">
      <w:pPr>
        <w:pStyle w:val="Heading4"/>
        <w:rPr>
          <w:i/>
        </w:rPr>
      </w:pPr>
      <w:r w:rsidRPr="007040F7">
        <w:rPr>
          <w:i/>
        </w:rPr>
        <w:t>GenericErrorType</w:t>
      </w:r>
    </w:p>
    <w:p w14:paraId="1C151884" w14:textId="288D8B2F" w:rsidR="00ED5443" w:rsidRPr="006C7966" w:rsidRDefault="00ED5443" w:rsidP="00ED5443">
      <w:r w:rsidRPr="00ED5443">
        <w:t>A generic "Error" message type</w:t>
      </w:r>
      <w:r>
        <w:t xml:space="preserve"> sent in response to a previous </w:t>
      </w:r>
      <w:r w:rsidRPr="00ED5443">
        <w:t>protocol "Request" message.</w:t>
      </w:r>
      <w:r w:rsidR="00E411A9">
        <w:t xml:space="preserve"> </w:t>
      </w:r>
      <w:r w:rsidRPr="00ED5443">
        <w:t xml:space="preserve">An </w:t>
      </w:r>
      <w:r>
        <w:t xml:space="preserve">error message is generated when </w:t>
      </w:r>
      <w:r w:rsidRPr="00ED5443">
        <w:t xml:space="preserve">an error condition occurs </w:t>
      </w:r>
      <w:r>
        <w:t xml:space="preserve">that does not result in a state </w:t>
      </w:r>
      <w:r w:rsidRPr="00ED5443">
        <w:t>machine transition.</w:t>
      </w:r>
      <w:r w:rsidR="00E411A9">
        <w:t xml:space="preserve"> </w:t>
      </w:r>
      <w:r w:rsidRPr="00ED5443">
        <w:t xml:space="preserve">This </w:t>
      </w:r>
      <w:r>
        <w:t xml:space="preserve">type is used in response to all </w:t>
      </w:r>
      <w:r w:rsidRPr="00ED5443">
        <w:t>request types that can return an error.</w:t>
      </w:r>
      <w:r w:rsidRPr="00ED5443">
        <w:br/>
      </w:r>
      <w:r w:rsidR="00E411A9">
        <w:t xml:space="preserve">        </w:t>
      </w:r>
      <w:r w:rsidRPr="00ED5443">
        <w:br/>
        <w:t xml:space="preserve">The </w:t>
      </w:r>
      <w:r w:rsidR="00075FC8" w:rsidRPr="007040F7">
        <w:rPr>
          <w:i/>
        </w:rPr>
        <w:t>correlationId</w:t>
      </w:r>
      <w:r w:rsidRPr="00ED5443">
        <w:t xml:space="preserve"> carried in the NSI h</w:t>
      </w:r>
      <w:r>
        <w:t xml:space="preserve">eader will identify the </w:t>
      </w:r>
      <w:r w:rsidRPr="00ED5443">
        <w:t>original request associated with this error message.</w:t>
      </w:r>
    </w:p>
    <w:p w14:paraId="705A3620" w14:textId="77777777" w:rsidR="00ED5443" w:rsidRPr="006C7966" w:rsidRDefault="00ED5443" w:rsidP="00ED5443">
      <w:pPr>
        <w:jc w:val="center"/>
      </w:pPr>
      <w:r w:rsidRPr="00B22F2D">
        <w:rPr>
          <w:rFonts w:ascii="Helvetica" w:hAnsi="Helvetica" w:cs="Helvetica"/>
          <w:noProof/>
          <w:sz w:val="24"/>
          <w:szCs w:val="24"/>
        </w:rPr>
        <w:lastRenderedPageBreak/>
        <w:drawing>
          <wp:inline distT="0" distB="0" distL="0" distR="0" wp14:anchorId="591DA43E" wp14:editId="6132D2BD">
            <wp:extent cx="3573780" cy="33528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3780" cy="335280"/>
                    </a:xfrm>
                    <a:prstGeom prst="rect">
                      <a:avLst/>
                    </a:prstGeom>
                    <a:noFill/>
                    <a:ln>
                      <a:noFill/>
                    </a:ln>
                  </pic:spPr>
                </pic:pic>
              </a:graphicData>
            </a:graphic>
          </wp:inline>
        </w:drawing>
      </w:r>
    </w:p>
    <w:p w14:paraId="4FDB4FFA" w14:textId="59214F28" w:rsidR="003C0EB2" w:rsidRPr="007040F7" w:rsidRDefault="00ED5443" w:rsidP="007040F7">
      <w:pPr>
        <w:spacing w:before="120" w:after="120"/>
        <w:ind w:left="864"/>
        <w:jc w:val="center"/>
        <w:rPr>
          <w:b/>
          <w:bCs/>
          <w:i/>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99</w:t>
      </w:r>
      <w:r w:rsidR="00075FC8" w:rsidRPr="006C7966">
        <w:rPr>
          <w:b/>
        </w:rPr>
        <w:fldChar w:fldCharType="end"/>
      </w:r>
      <w:r w:rsidRPr="006C7966">
        <w:rPr>
          <w:b/>
        </w:rPr>
        <w:t xml:space="preserve"> – </w:t>
      </w:r>
      <w:r w:rsidRPr="00ED5443">
        <w:rPr>
          <w:b/>
          <w:bCs/>
          <w:i/>
        </w:rPr>
        <w:t>GenericErrorType</w:t>
      </w:r>
      <w:r w:rsidRPr="00ED5443">
        <w:rPr>
          <w:b/>
        </w:rPr>
        <w:t>.</w:t>
      </w:r>
    </w:p>
    <w:p w14:paraId="2B980875" w14:textId="77777777" w:rsidR="008D1D6E" w:rsidRPr="00B22F2D" w:rsidRDefault="008D1D6E" w:rsidP="00312CEC">
      <w:pPr>
        <w:spacing w:before="120" w:after="120"/>
        <w:rPr>
          <w:b/>
          <w:bCs/>
          <w:i/>
        </w:rPr>
      </w:pPr>
    </w:p>
    <w:p w14:paraId="028933CB" w14:textId="77777777" w:rsidR="00ED5443" w:rsidRPr="006C7966" w:rsidRDefault="00ED5443" w:rsidP="00ED5443">
      <w:pPr>
        <w:spacing w:before="120" w:after="120"/>
        <w:rPr>
          <w:b/>
          <w:i/>
          <w:iCs/>
          <w:color w:val="808080" w:themeColor="text1" w:themeTint="7F"/>
          <w:u w:val="single"/>
        </w:rPr>
      </w:pPr>
      <w:r w:rsidRPr="006C7966">
        <w:rPr>
          <w:b/>
          <w:i/>
          <w:iCs/>
          <w:color w:val="808080" w:themeColor="text1" w:themeTint="7F"/>
          <w:u w:val="single"/>
        </w:rPr>
        <w:t>Parameters</w:t>
      </w:r>
    </w:p>
    <w:p w14:paraId="6494AA91" w14:textId="77777777" w:rsidR="00ED5443" w:rsidRPr="006C7966" w:rsidRDefault="00ED5443" w:rsidP="00ED5443">
      <w:r w:rsidRPr="006C7966">
        <w:t xml:space="preserve">The </w:t>
      </w:r>
      <w:r w:rsidR="00636FFC">
        <w:rPr>
          <w:bCs/>
          <w:i/>
        </w:rPr>
        <w:t>GenericError</w:t>
      </w:r>
      <w:r w:rsidRPr="000F4BC5">
        <w:rPr>
          <w:bCs/>
          <w:i/>
        </w:rPr>
        <w:t>Type</w:t>
      </w:r>
      <w:r w:rsidRPr="006C7966">
        <w:rPr>
          <w:bCs/>
        </w:rPr>
        <w:t xml:space="preserve"> </w:t>
      </w:r>
      <w:r w:rsidRPr="006C7966">
        <w:t>has the following parameters (M = Mandatory, O = Optional):</w:t>
      </w:r>
    </w:p>
    <w:p w14:paraId="366062E2" w14:textId="77777777" w:rsidR="00ED5443" w:rsidRPr="006C7966" w:rsidRDefault="00ED5443" w:rsidP="00ED5443"/>
    <w:tbl>
      <w:tblPr>
        <w:tblStyle w:val="TableGrid"/>
        <w:tblW w:w="0" w:type="auto"/>
        <w:tblInd w:w="250" w:type="dxa"/>
        <w:tblLook w:val="04A0" w:firstRow="1" w:lastRow="0" w:firstColumn="1" w:lastColumn="0" w:noHBand="0" w:noVBand="1"/>
      </w:tblPr>
      <w:tblGrid>
        <w:gridCol w:w="1700"/>
        <w:gridCol w:w="632"/>
        <w:gridCol w:w="6274"/>
      </w:tblGrid>
      <w:tr w:rsidR="00ED5443" w:rsidRPr="006C7966" w14:paraId="74790A98" w14:textId="77777777">
        <w:tc>
          <w:tcPr>
            <w:tcW w:w="1700" w:type="dxa"/>
            <w:shd w:val="clear" w:color="auto" w:fill="A7CAFF"/>
          </w:tcPr>
          <w:p w14:paraId="2ABE394A" w14:textId="77777777" w:rsidR="00ED5443" w:rsidRPr="006C7966" w:rsidRDefault="00ED5443" w:rsidP="00ED5443">
            <w:pPr>
              <w:ind w:left="113"/>
              <w:rPr>
                <w:rFonts w:eastAsia="Times New Roman"/>
                <w:sz w:val="16"/>
              </w:rPr>
            </w:pPr>
            <w:r w:rsidRPr="006C7966">
              <w:rPr>
                <w:rFonts w:eastAsia="Times New Roman"/>
                <w:sz w:val="16"/>
              </w:rPr>
              <w:t>Parameter</w:t>
            </w:r>
          </w:p>
        </w:tc>
        <w:tc>
          <w:tcPr>
            <w:tcW w:w="632" w:type="dxa"/>
            <w:shd w:val="clear" w:color="auto" w:fill="A7CAFF"/>
          </w:tcPr>
          <w:p w14:paraId="5EA8A6C5" w14:textId="77777777" w:rsidR="00ED5443" w:rsidRPr="006C7966" w:rsidRDefault="00ED5443" w:rsidP="00ED5443">
            <w:pPr>
              <w:ind w:left="113"/>
              <w:rPr>
                <w:rFonts w:eastAsia="Times New Roman"/>
                <w:sz w:val="16"/>
              </w:rPr>
            </w:pPr>
            <w:r w:rsidRPr="006C7966">
              <w:rPr>
                <w:rFonts w:eastAsia="Times New Roman"/>
                <w:sz w:val="16"/>
              </w:rPr>
              <w:t>M/O</w:t>
            </w:r>
          </w:p>
        </w:tc>
        <w:tc>
          <w:tcPr>
            <w:tcW w:w="6274" w:type="dxa"/>
            <w:shd w:val="clear" w:color="auto" w:fill="A7CAFF"/>
          </w:tcPr>
          <w:p w14:paraId="0712BA12" w14:textId="77777777" w:rsidR="00ED5443" w:rsidRPr="006C7966" w:rsidRDefault="00ED5443" w:rsidP="00ED5443">
            <w:pPr>
              <w:ind w:left="113"/>
              <w:rPr>
                <w:rFonts w:eastAsia="Times New Roman"/>
                <w:sz w:val="16"/>
              </w:rPr>
            </w:pPr>
            <w:r w:rsidRPr="006C7966">
              <w:rPr>
                <w:rFonts w:eastAsia="Times New Roman"/>
                <w:sz w:val="16"/>
              </w:rPr>
              <w:t>Description</w:t>
            </w:r>
          </w:p>
        </w:tc>
      </w:tr>
      <w:tr w:rsidR="00ED5443" w:rsidRPr="006C7966" w14:paraId="0DBDDD42" w14:textId="77777777">
        <w:tc>
          <w:tcPr>
            <w:tcW w:w="1700" w:type="dxa"/>
          </w:tcPr>
          <w:p w14:paraId="6298630D" w14:textId="77777777" w:rsidR="00ED5443" w:rsidRPr="006C7966" w:rsidRDefault="00ED5443" w:rsidP="00ED5443">
            <w:pPr>
              <w:ind w:left="113"/>
              <w:rPr>
                <w:rFonts w:eastAsia="Times New Roman"/>
                <w:sz w:val="16"/>
              </w:rPr>
            </w:pPr>
            <w:r w:rsidRPr="00E7277F">
              <w:rPr>
                <w:rFonts w:eastAsia="Times New Roman"/>
                <w:i/>
                <w:sz w:val="16"/>
              </w:rPr>
              <w:t>serviceException</w:t>
            </w:r>
          </w:p>
        </w:tc>
        <w:tc>
          <w:tcPr>
            <w:tcW w:w="632" w:type="dxa"/>
          </w:tcPr>
          <w:p w14:paraId="0B1CD10D" w14:textId="77777777" w:rsidR="00ED5443" w:rsidRPr="006C7966" w:rsidRDefault="00ED5443" w:rsidP="00ED5443">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B8CA5B4" w14:textId="77777777" w:rsidR="00ED5443" w:rsidRPr="006C7966" w:rsidRDefault="00636FFC" w:rsidP="00ED5443">
            <w:pPr>
              <w:ind w:left="113"/>
              <w:rPr>
                <w:rFonts w:eastAsia="Times New Roman" w:cs="Arial"/>
                <w:color w:val="000000"/>
                <w:sz w:val="16"/>
                <w:szCs w:val="18"/>
              </w:rPr>
            </w:pPr>
            <w:r>
              <w:rPr>
                <w:rFonts w:eastAsia="Times New Roman" w:cs="Arial"/>
                <w:color w:val="000000"/>
                <w:sz w:val="16"/>
                <w:szCs w:val="18"/>
              </w:rPr>
              <w:t xml:space="preserve">Specific error condition indicating </w:t>
            </w:r>
            <w:r w:rsidR="00ED5443" w:rsidRPr="006C7966">
              <w:rPr>
                <w:rFonts w:eastAsia="Times New Roman" w:cs="Arial"/>
                <w:color w:val="000000"/>
                <w:sz w:val="16"/>
                <w:szCs w:val="18"/>
              </w:rPr>
              <w:t>the reason for the failure.</w:t>
            </w:r>
          </w:p>
        </w:tc>
      </w:tr>
    </w:tbl>
    <w:p w14:paraId="47DDF1FC" w14:textId="6DE69D80" w:rsidR="00ED5443" w:rsidRPr="006C7966" w:rsidRDefault="00ED5443" w:rsidP="00ED544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76</w:t>
      </w:r>
      <w:r w:rsidR="00075FC8" w:rsidRPr="006C7966">
        <w:rPr>
          <w:b/>
        </w:rPr>
        <w:fldChar w:fldCharType="end"/>
      </w:r>
      <w:r w:rsidRPr="006C7966">
        <w:rPr>
          <w:b/>
        </w:rPr>
        <w:t xml:space="preserve"> </w:t>
      </w:r>
      <w:r w:rsidR="00A86A23">
        <w:rPr>
          <w:b/>
          <w:bCs/>
          <w:i/>
        </w:rPr>
        <w:t>GenericError</w:t>
      </w:r>
      <w:r w:rsidRPr="000F4BC5">
        <w:rPr>
          <w:b/>
          <w:bCs/>
          <w:i/>
        </w:rPr>
        <w:t>Type</w:t>
      </w:r>
      <w:r w:rsidRPr="006C7966">
        <w:rPr>
          <w:bCs/>
        </w:rPr>
        <w:t xml:space="preserve"> </w:t>
      </w:r>
      <w:r w:rsidRPr="006C7966">
        <w:rPr>
          <w:b/>
        </w:rPr>
        <w:t>message parameters</w:t>
      </w:r>
    </w:p>
    <w:p w14:paraId="2899358D" w14:textId="77777777" w:rsidR="00ED5443" w:rsidRPr="00ED5443" w:rsidRDefault="00ED5443" w:rsidP="00B22F2D"/>
    <w:p w14:paraId="18A8365F" w14:textId="77777777" w:rsidR="001A62C0" w:rsidRPr="007040F7" w:rsidRDefault="00075FC8" w:rsidP="00722458">
      <w:pPr>
        <w:pStyle w:val="Heading4"/>
        <w:rPr>
          <w:i/>
        </w:rPr>
      </w:pPr>
      <w:r w:rsidRPr="007040F7">
        <w:rPr>
          <w:i/>
        </w:rPr>
        <w:t>GenericFailedType</w:t>
      </w:r>
    </w:p>
    <w:p w14:paraId="083A8D51" w14:textId="43352DE3" w:rsidR="001A62C0" w:rsidRDefault="000F4BC5" w:rsidP="001A62C0">
      <w:r>
        <w:t>A generic failed</w:t>
      </w:r>
      <w:r w:rsidR="001A62C0" w:rsidRPr="006C7966">
        <w:t xml:space="preserve"> message type sent as request in response to a failure </w:t>
      </w:r>
      <w:r>
        <w:t>to process a previous protocol request</w:t>
      </w:r>
      <w:r w:rsidR="001A62C0" w:rsidRPr="006C7966">
        <w:t xml:space="preserve"> message.</w:t>
      </w:r>
      <w:r w:rsidR="00E411A9">
        <w:t xml:space="preserve"> </w:t>
      </w:r>
      <w:r w:rsidR="001A62C0" w:rsidRPr="006C7966">
        <w:t>This is used in response to all request types that can return an error.</w:t>
      </w:r>
    </w:p>
    <w:p w14:paraId="494C15BF" w14:textId="77777777" w:rsidR="00ED5443" w:rsidRPr="006C7966" w:rsidRDefault="00ED5443" w:rsidP="001A62C0"/>
    <w:p w14:paraId="06EB1882"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5CB7765" wp14:editId="19B05C9F">
            <wp:extent cx="3632200" cy="1162800"/>
            <wp:effectExtent l="0" t="0" r="0" b="5715"/>
            <wp:docPr id="3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01">
                      <a:extLst>
                        <a:ext uri="{28A0092B-C50C-407E-A947-70E740481C1C}">
                          <a14:useLocalDpi xmlns:a14="http://schemas.microsoft.com/office/drawing/2010/main" val="0"/>
                        </a:ext>
                      </a:extLst>
                    </a:blip>
                    <a:srcRect l="-497" t="-4748" r="-497" b="1636"/>
                    <a:stretch/>
                  </pic:blipFill>
                  <pic:spPr bwMode="auto">
                    <a:xfrm>
                      <a:off x="0" y="0"/>
                      <a:ext cx="3632400" cy="1162864"/>
                    </a:xfrm>
                    <a:prstGeom prst="rect">
                      <a:avLst/>
                    </a:prstGeom>
                    <a:noFill/>
                    <a:ln>
                      <a:noFill/>
                    </a:ln>
                    <a:extLst>
                      <a:ext uri="{53640926-AAD7-44d8-BBD7-CCE9431645EC}">
                        <a14:shadowObscured xmlns:a14="http://schemas.microsoft.com/office/drawing/2010/main"/>
                      </a:ext>
                    </a:extLst>
                  </pic:spPr>
                </pic:pic>
              </a:graphicData>
            </a:graphic>
          </wp:inline>
        </w:drawing>
      </w:r>
    </w:p>
    <w:p w14:paraId="0417D7B8" w14:textId="6A2E3700" w:rsidR="001A62C0"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100</w:t>
      </w:r>
      <w:r w:rsidR="00075FC8" w:rsidRPr="006C7966">
        <w:rPr>
          <w:b/>
        </w:rPr>
        <w:fldChar w:fldCharType="end"/>
      </w:r>
      <w:r w:rsidRPr="006C7966">
        <w:rPr>
          <w:b/>
        </w:rPr>
        <w:t xml:space="preserve"> – </w:t>
      </w:r>
      <w:r w:rsidR="000F4BC5" w:rsidRPr="000F4BC5">
        <w:rPr>
          <w:b/>
          <w:bCs/>
          <w:i/>
        </w:rPr>
        <w:t>GenericFailedType</w:t>
      </w:r>
      <w:r w:rsidRPr="006C7966">
        <w:rPr>
          <w:b/>
        </w:rPr>
        <w:t>.</w:t>
      </w:r>
    </w:p>
    <w:p w14:paraId="21BB72EE" w14:textId="77777777" w:rsidR="008D1D6E" w:rsidRPr="006C7966" w:rsidRDefault="008D1D6E" w:rsidP="001A62C0">
      <w:pPr>
        <w:spacing w:before="120" w:after="120"/>
        <w:jc w:val="center"/>
        <w:rPr>
          <w:b/>
        </w:rPr>
      </w:pPr>
    </w:p>
    <w:p w14:paraId="2F34DA12"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99EB491" w14:textId="77777777" w:rsidR="001A62C0" w:rsidRPr="006C7966" w:rsidRDefault="001A62C0" w:rsidP="001A62C0">
      <w:r w:rsidRPr="006C7966">
        <w:t xml:space="preserve">The </w:t>
      </w:r>
      <w:r w:rsidR="000F4BC5" w:rsidRPr="000F4BC5">
        <w:rPr>
          <w:bCs/>
          <w:i/>
        </w:rPr>
        <w:t>GenericFailedType</w:t>
      </w:r>
      <w:r w:rsidRPr="006C7966">
        <w:rPr>
          <w:bCs/>
        </w:rPr>
        <w:t xml:space="preserve"> </w:t>
      </w:r>
      <w:r w:rsidRPr="006C7966">
        <w:t>has the following parameters (M = Mandatory, O = Optional):</w:t>
      </w:r>
    </w:p>
    <w:p w14:paraId="7881D1D9"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00"/>
        <w:gridCol w:w="632"/>
        <w:gridCol w:w="6274"/>
      </w:tblGrid>
      <w:tr w:rsidR="001A62C0" w:rsidRPr="006C7966" w14:paraId="004807D9" w14:textId="77777777">
        <w:tc>
          <w:tcPr>
            <w:tcW w:w="1700" w:type="dxa"/>
            <w:shd w:val="clear" w:color="auto" w:fill="A7CAFF"/>
          </w:tcPr>
          <w:p w14:paraId="275C745C"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0E8B116" w14:textId="77777777" w:rsidR="001A62C0" w:rsidRPr="006C7966" w:rsidRDefault="001A62C0" w:rsidP="001A62C0">
            <w:pPr>
              <w:ind w:left="113"/>
              <w:rPr>
                <w:rFonts w:eastAsia="Times New Roman"/>
                <w:sz w:val="16"/>
              </w:rPr>
            </w:pPr>
            <w:r w:rsidRPr="006C7966">
              <w:rPr>
                <w:rFonts w:eastAsia="Times New Roman"/>
                <w:sz w:val="16"/>
              </w:rPr>
              <w:t>M/O</w:t>
            </w:r>
          </w:p>
        </w:tc>
        <w:tc>
          <w:tcPr>
            <w:tcW w:w="6274" w:type="dxa"/>
            <w:shd w:val="clear" w:color="auto" w:fill="A7CAFF"/>
          </w:tcPr>
          <w:p w14:paraId="19DE4D4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06DA73E" w14:textId="77777777">
        <w:tc>
          <w:tcPr>
            <w:tcW w:w="1700" w:type="dxa"/>
          </w:tcPr>
          <w:p w14:paraId="6661BBE3"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4E71EC2D"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037E541E"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F5CE288" w14:textId="77777777">
        <w:tc>
          <w:tcPr>
            <w:tcW w:w="1700" w:type="dxa"/>
          </w:tcPr>
          <w:p w14:paraId="29B5ACAC" w14:textId="77777777" w:rsidR="001A62C0" w:rsidRPr="006C7966" w:rsidRDefault="00E7277F" w:rsidP="001A62C0">
            <w:pPr>
              <w:ind w:left="113"/>
              <w:rPr>
                <w:rFonts w:eastAsia="Times New Roman"/>
                <w:sz w:val="16"/>
              </w:rPr>
            </w:pPr>
            <w:r w:rsidRPr="00E7277F">
              <w:rPr>
                <w:rFonts w:eastAsia="Times New Roman"/>
                <w:i/>
                <w:sz w:val="16"/>
              </w:rPr>
              <w:t>connectionStates</w:t>
            </w:r>
          </w:p>
        </w:tc>
        <w:tc>
          <w:tcPr>
            <w:tcW w:w="632" w:type="dxa"/>
          </w:tcPr>
          <w:p w14:paraId="39AE1056"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65B5828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Overall connection state for the reservation.</w:t>
            </w:r>
          </w:p>
        </w:tc>
      </w:tr>
      <w:tr w:rsidR="001A62C0" w:rsidRPr="006C7966" w14:paraId="32FE23A4" w14:textId="77777777">
        <w:tc>
          <w:tcPr>
            <w:tcW w:w="1700" w:type="dxa"/>
          </w:tcPr>
          <w:p w14:paraId="296B80C8" w14:textId="77777777" w:rsidR="001A62C0" w:rsidRPr="006C7966" w:rsidRDefault="00E7277F" w:rsidP="001A62C0">
            <w:pPr>
              <w:ind w:left="113"/>
              <w:rPr>
                <w:rFonts w:eastAsia="Times New Roman"/>
                <w:sz w:val="16"/>
              </w:rPr>
            </w:pPr>
            <w:r w:rsidRPr="00E7277F">
              <w:rPr>
                <w:rFonts w:eastAsia="Times New Roman"/>
                <w:i/>
                <w:sz w:val="16"/>
              </w:rPr>
              <w:t>serviceException</w:t>
            </w:r>
          </w:p>
        </w:tc>
        <w:tc>
          <w:tcPr>
            <w:tcW w:w="632" w:type="dxa"/>
          </w:tcPr>
          <w:p w14:paraId="1C38386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4" w:type="dxa"/>
          </w:tcPr>
          <w:p w14:paraId="33D950D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Specific error condition - the reason for the failure.</w:t>
            </w:r>
          </w:p>
        </w:tc>
      </w:tr>
    </w:tbl>
    <w:p w14:paraId="5AAA0984" w14:textId="0A00FD87" w:rsidR="001A62C0"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77</w:t>
      </w:r>
      <w:r w:rsidR="00075FC8" w:rsidRPr="006C7966">
        <w:rPr>
          <w:b/>
        </w:rPr>
        <w:fldChar w:fldCharType="end"/>
      </w:r>
      <w:r w:rsidRPr="006C7966">
        <w:rPr>
          <w:b/>
        </w:rPr>
        <w:t xml:space="preserve"> </w:t>
      </w:r>
      <w:r w:rsidR="000F4BC5" w:rsidRPr="000F4BC5">
        <w:rPr>
          <w:b/>
          <w:bCs/>
          <w:i/>
        </w:rPr>
        <w:t>GenericFailedType</w:t>
      </w:r>
      <w:r w:rsidRPr="006C7966">
        <w:rPr>
          <w:bCs/>
        </w:rPr>
        <w:t xml:space="preserve"> </w:t>
      </w:r>
      <w:r w:rsidRPr="006C7966">
        <w:rPr>
          <w:b/>
        </w:rPr>
        <w:t>message parameters</w:t>
      </w:r>
    </w:p>
    <w:p w14:paraId="483BFCF9" w14:textId="77777777" w:rsidR="008D1D6E" w:rsidRPr="006C7966" w:rsidRDefault="008D1D6E" w:rsidP="001A62C0">
      <w:pPr>
        <w:spacing w:before="120" w:after="120"/>
        <w:jc w:val="center"/>
      </w:pPr>
    </w:p>
    <w:p w14:paraId="4064A523" w14:textId="77777777" w:rsidR="001A62C0" w:rsidRPr="007040F7" w:rsidRDefault="00075FC8" w:rsidP="00722458">
      <w:pPr>
        <w:pStyle w:val="Heading4"/>
        <w:rPr>
          <w:i/>
        </w:rPr>
      </w:pPr>
      <w:r w:rsidRPr="007040F7">
        <w:rPr>
          <w:i/>
        </w:rPr>
        <w:t>GenericRequestType</w:t>
      </w:r>
    </w:p>
    <w:p w14:paraId="702010E5" w14:textId="77777777" w:rsidR="001A62C0" w:rsidRPr="006C7966" w:rsidRDefault="001A62C0" w:rsidP="001A62C0">
      <w:r w:rsidRPr="006C7966">
        <w:t xml:space="preserve">This is a generic type definition for request messages such as </w:t>
      </w:r>
      <w:r w:rsidRPr="000F4BC5">
        <w:rPr>
          <w:i/>
        </w:rPr>
        <w:t>provision</w:t>
      </w:r>
      <w:r w:rsidRPr="006C7966">
        <w:t xml:space="preserve">, </w:t>
      </w:r>
      <w:r w:rsidRPr="000F4BC5">
        <w:rPr>
          <w:i/>
        </w:rPr>
        <w:t>release</w:t>
      </w:r>
      <w:r w:rsidRPr="006C7966">
        <w:t xml:space="preserve">, and </w:t>
      </w:r>
      <w:r w:rsidRPr="000F4BC5">
        <w:rPr>
          <w:i/>
        </w:rPr>
        <w:t>terminate</w:t>
      </w:r>
      <w:r w:rsidRPr="006C7966">
        <w:t xml:space="preserve"> that only need a </w:t>
      </w:r>
      <w:r w:rsidR="00791A95" w:rsidRPr="00791A95">
        <w:rPr>
          <w:i/>
        </w:rPr>
        <w:t>connectionId</w:t>
      </w:r>
      <w:r w:rsidRPr="006C7966">
        <w:t xml:space="preserve"> as a request parameter.</w:t>
      </w:r>
    </w:p>
    <w:p w14:paraId="19351196" w14:textId="77777777" w:rsidR="001A62C0" w:rsidRPr="006C7966" w:rsidRDefault="001A62C0" w:rsidP="001A62C0"/>
    <w:p w14:paraId="23F06CA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DDE0E37" wp14:editId="6AD40E46">
            <wp:extent cx="3543300" cy="432000"/>
            <wp:effectExtent l="0" t="0" r="0" b="0"/>
            <wp:docPr id="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2">
                      <a:extLst>
                        <a:ext uri="{28A0092B-C50C-407E-A947-70E740481C1C}">
                          <a14:useLocalDpi xmlns:a14="http://schemas.microsoft.com/office/drawing/2010/main" val="0"/>
                        </a:ext>
                      </a:extLst>
                    </a:blip>
                    <a:srcRect t="-1" b="-28847"/>
                    <a:stretch/>
                  </pic:blipFill>
                  <pic:spPr bwMode="auto">
                    <a:xfrm>
                      <a:off x="0" y="0"/>
                      <a:ext cx="3543300" cy="432000"/>
                    </a:xfrm>
                    <a:prstGeom prst="rect">
                      <a:avLst/>
                    </a:prstGeom>
                    <a:noFill/>
                    <a:ln>
                      <a:noFill/>
                    </a:ln>
                    <a:extLst>
                      <a:ext uri="{53640926-AAD7-44d8-BBD7-CCE9431645EC}">
                        <a14:shadowObscured xmlns:a14="http://schemas.microsoft.com/office/drawing/2010/main"/>
                      </a:ext>
                    </a:extLst>
                  </pic:spPr>
                </pic:pic>
              </a:graphicData>
            </a:graphic>
          </wp:inline>
        </w:drawing>
      </w:r>
    </w:p>
    <w:p w14:paraId="59850F3E" w14:textId="630AE78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101</w:t>
      </w:r>
      <w:r w:rsidR="00075FC8" w:rsidRPr="006C7966">
        <w:rPr>
          <w:b/>
        </w:rPr>
        <w:fldChar w:fldCharType="end"/>
      </w:r>
      <w:r w:rsidRPr="006C7966">
        <w:rPr>
          <w:b/>
        </w:rPr>
        <w:t xml:space="preserve"> – </w:t>
      </w:r>
      <w:r w:rsidR="000F4BC5" w:rsidRPr="000F4BC5">
        <w:rPr>
          <w:b/>
          <w:bCs/>
          <w:i/>
        </w:rPr>
        <w:t>GenericRequestType</w:t>
      </w:r>
      <w:r w:rsidRPr="006C7966">
        <w:rPr>
          <w:b/>
        </w:rPr>
        <w:t>.</w:t>
      </w:r>
    </w:p>
    <w:p w14:paraId="60A6AFCA"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t>Parameters</w:t>
      </w:r>
    </w:p>
    <w:p w14:paraId="75B2B24B" w14:textId="77777777" w:rsidR="001A62C0" w:rsidRPr="006C7966" w:rsidRDefault="001A62C0" w:rsidP="001A62C0">
      <w:r w:rsidRPr="006C7966">
        <w:t xml:space="preserve">The </w:t>
      </w:r>
      <w:r w:rsidR="000F4BC5" w:rsidRPr="000F4BC5">
        <w:rPr>
          <w:bCs/>
          <w:i/>
        </w:rPr>
        <w:t>GenericRequestType</w:t>
      </w:r>
      <w:r w:rsidRPr="006C7966">
        <w:rPr>
          <w:b/>
          <w:bCs/>
        </w:rPr>
        <w:t xml:space="preserve"> </w:t>
      </w:r>
      <w:r w:rsidRPr="006C7966">
        <w:t>has the following parameters (M = Mandatory, O = Optional):</w:t>
      </w:r>
    </w:p>
    <w:p w14:paraId="636EE6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761D62E1" w14:textId="77777777">
        <w:tc>
          <w:tcPr>
            <w:tcW w:w="1698" w:type="dxa"/>
            <w:shd w:val="clear" w:color="auto" w:fill="A7CAFF"/>
          </w:tcPr>
          <w:p w14:paraId="3083FA98" w14:textId="77777777" w:rsidR="001A62C0" w:rsidRPr="006C7966" w:rsidRDefault="001A62C0" w:rsidP="001A62C0">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52316EC9"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4D73FF7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219615F3" w14:textId="77777777">
        <w:tc>
          <w:tcPr>
            <w:tcW w:w="1698" w:type="dxa"/>
          </w:tcPr>
          <w:p w14:paraId="6067575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78E52FC"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M</w:t>
            </w:r>
          </w:p>
        </w:tc>
        <w:tc>
          <w:tcPr>
            <w:tcW w:w="6276" w:type="dxa"/>
          </w:tcPr>
          <w:p w14:paraId="2A1278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request.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15D4CDF7" w14:textId="3461FF5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78</w:t>
      </w:r>
      <w:r w:rsidR="00075FC8" w:rsidRPr="006C7966">
        <w:rPr>
          <w:b/>
        </w:rPr>
        <w:fldChar w:fldCharType="end"/>
      </w:r>
      <w:r w:rsidRPr="006C7966">
        <w:rPr>
          <w:b/>
        </w:rPr>
        <w:t xml:space="preserve"> </w:t>
      </w:r>
      <w:r w:rsidR="000F4BC5" w:rsidRPr="000F4BC5">
        <w:rPr>
          <w:b/>
          <w:bCs/>
          <w:i/>
        </w:rPr>
        <w:t>GenericRequestType</w:t>
      </w:r>
      <w:r w:rsidRPr="006C7966">
        <w:rPr>
          <w:b/>
          <w:bCs/>
        </w:rPr>
        <w:t xml:space="preserve"> </w:t>
      </w:r>
      <w:r w:rsidRPr="006C7966">
        <w:rPr>
          <w:b/>
        </w:rPr>
        <w:t>message parameters</w:t>
      </w:r>
    </w:p>
    <w:p w14:paraId="1FEE4989" w14:textId="77777777" w:rsidR="001A62C0" w:rsidRPr="007040F7" w:rsidRDefault="00075FC8" w:rsidP="00722458">
      <w:pPr>
        <w:pStyle w:val="Heading4"/>
        <w:rPr>
          <w:i/>
        </w:rPr>
      </w:pPr>
      <w:r w:rsidRPr="007040F7">
        <w:rPr>
          <w:i/>
        </w:rPr>
        <w:t>MessageDeliveryTimeoutRequestType</w:t>
      </w:r>
    </w:p>
    <w:p w14:paraId="1387C737" w14:textId="77777777" w:rsidR="001A62C0" w:rsidRPr="006C7966" w:rsidRDefault="001A62C0" w:rsidP="001A62C0">
      <w:r w:rsidRPr="006C7966">
        <w:t>A notification message type definition for the Message Transport Layer (MTL) delivery timeout of a request message. In the event of an MTL timed out or Coordinator timeout, the Coordinator will generate this message delivery failure notification and send it up the workflow tree (towards the uRA).</w:t>
      </w:r>
    </w:p>
    <w:p w14:paraId="5AF25688" w14:textId="77777777" w:rsidR="001A62C0" w:rsidRPr="006C7966" w:rsidRDefault="001A62C0" w:rsidP="001A62C0"/>
    <w:p w14:paraId="1DEE792C" w14:textId="77777777" w:rsidR="001A62C0" w:rsidRPr="006C7966" w:rsidRDefault="001A62C0" w:rsidP="001A62C0">
      <w:r w:rsidRPr="006C7966">
        <w:t>An MTL timeout can be generated as the result of a timeout on receiving an ACK message for a corresponding send request. A Coordinator timeout can occur when no confirm</w:t>
      </w:r>
      <w:r w:rsidR="00425DDC">
        <w:t>ed</w:t>
      </w:r>
      <w:r w:rsidRPr="006C7966">
        <w:t xml:space="preserve"> or fail</w:t>
      </w:r>
      <w:r w:rsidR="00425DDC">
        <w:t>ed</w:t>
      </w:r>
      <w:r w:rsidRPr="006C7966">
        <w:t xml:space="preserve"> reply has been received to a previous request issued by the Coordinator. In both cases the local timers for these timeout conditions are locally defined.</w:t>
      </w:r>
    </w:p>
    <w:p w14:paraId="60AB57B0" w14:textId="77777777" w:rsidR="001A62C0" w:rsidRPr="006C7966" w:rsidRDefault="001A62C0" w:rsidP="001A62C0"/>
    <w:p w14:paraId="284FD873"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64347968" wp14:editId="4C226CDD">
            <wp:extent cx="4411980" cy="1882140"/>
            <wp:effectExtent l="0" t="0" r="7620" b="0"/>
            <wp:docPr id="3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1980" cy="1882140"/>
                    </a:xfrm>
                    <a:prstGeom prst="rect">
                      <a:avLst/>
                    </a:prstGeom>
                    <a:noFill/>
                    <a:ln>
                      <a:noFill/>
                    </a:ln>
                  </pic:spPr>
                </pic:pic>
              </a:graphicData>
            </a:graphic>
          </wp:inline>
        </w:drawing>
      </w:r>
    </w:p>
    <w:p w14:paraId="1A2F81A1" w14:textId="2E8C79E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102</w:t>
      </w:r>
      <w:r w:rsidR="00075FC8" w:rsidRPr="006C7966">
        <w:rPr>
          <w:b/>
        </w:rPr>
        <w:fldChar w:fldCharType="end"/>
      </w:r>
      <w:r w:rsidRPr="006C7966">
        <w:rPr>
          <w:b/>
        </w:rPr>
        <w:t xml:space="preserve"> – </w:t>
      </w:r>
      <w:r w:rsidR="000F4BC5" w:rsidRPr="000F4BC5">
        <w:rPr>
          <w:b/>
          <w:bCs/>
          <w:i/>
        </w:rPr>
        <w:t>MessageDeliveryTimeoutRequestType</w:t>
      </w:r>
      <w:r w:rsidRPr="006C7966">
        <w:rPr>
          <w:b/>
        </w:rPr>
        <w:t>.</w:t>
      </w:r>
    </w:p>
    <w:p w14:paraId="2B8CCCC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398356C" w14:textId="77777777" w:rsidR="001A62C0" w:rsidRPr="006C7966" w:rsidRDefault="001A62C0" w:rsidP="001A62C0">
      <w:r w:rsidRPr="006C7966">
        <w:t xml:space="preserve">The </w:t>
      </w:r>
      <w:r w:rsidR="000F4BC5" w:rsidRPr="00A81FD4">
        <w:rPr>
          <w:bCs/>
          <w:i/>
        </w:rPr>
        <w:t>MessageDeliveryTimeoutRequestType</w:t>
      </w:r>
      <w:r w:rsidRPr="006C7966">
        <w:rPr>
          <w:b/>
        </w:rPr>
        <w:t xml:space="preserve"> </w:t>
      </w:r>
      <w:r w:rsidRPr="006C7966">
        <w:t>has the following parameters (M = Mandatory, O = Optional):</w:t>
      </w:r>
    </w:p>
    <w:p w14:paraId="11464F3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5FBE79AB" w14:textId="77777777">
        <w:tc>
          <w:tcPr>
            <w:tcW w:w="1698" w:type="dxa"/>
            <w:shd w:val="clear" w:color="auto" w:fill="A7CAFF"/>
          </w:tcPr>
          <w:p w14:paraId="515AE3A6"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26DC4740"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6BA623F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3864526D" w14:textId="77777777">
        <w:tc>
          <w:tcPr>
            <w:tcW w:w="1698" w:type="dxa"/>
          </w:tcPr>
          <w:p w14:paraId="294E852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4567EC2"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4549B9A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1CC2E291" w14:textId="77777777">
        <w:tc>
          <w:tcPr>
            <w:tcW w:w="1698" w:type="dxa"/>
          </w:tcPr>
          <w:p w14:paraId="7BBAE4C1"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4BE6B30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6C6FEC23" w14:textId="5E2D6497"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5C4AAC8" w14:textId="77777777">
        <w:tc>
          <w:tcPr>
            <w:tcW w:w="1698" w:type="dxa"/>
          </w:tcPr>
          <w:p w14:paraId="7B7AA538"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2B215FAA"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A5FBC39"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r w:rsidR="001A62C0" w:rsidRPr="006C7966" w14:paraId="720FFD94" w14:textId="77777777">
        <w:tc>
          <w:tcPr>
            <w:tcW w:w="1698" w:type="dxa"/>
          </w:tcPr>
          <w:p w14:paraId="64D8667D" w14:textId="77777777" w:rsidR="001A62C0" w:rsidRPr="006C7966" w:rsidRDefault="000F4BC5" w:rsidP="001A62C0">
            <w:pPr>
              <w:ind w:left="113"/>
              <w:rPr>
                <w:rFonts w:eastAsia="Times New Roman"/>
                <w:sz w:val="16"/>
              </w:rPr>
            </w:pPr>
            <w:r w:rsidRPr="000F4BC5">
              <w:rPr>
                <w:rFonts w:eastAsia="Times New Roman"/>
                <w:i/>
                <w:sz w:val="16"/>
              </w:rPr>
              <w:t>correlationId</w:t>
            </w:r>
          </w:p>
        </w:tc>
        <w:tc>
          <w:tcPr>
            <w:tcW w:w="632" w:type="dxa"/>
          </w:tcPr>
          <w:p w14:paraId="5CE0AD37" w14:textId="77777777" w:rsidR="001A62C0" w:rsidRPr="006C7966" w:rsidRDefault="001A62C0" w:rsidP="001A62C0">
            <w:pPr>
              <w:ind w:left="113"/>
              <w:rPr>
                <w:rFonts w:eastAsia="Times New Roman"/>
                <w:sz w:val="16"/>
              </w:rPr>
            </w:pPr>
            <w:r w:rsidRPr="006C7966">
              <w:rPr>
                <w:rFonts w:eastAsia="Times New Roman"/>
                <w:sz w:val="16"/>
              </w:rPr>
              <w:t>M</w:t>
            </w:r>
          </w:p>
        </w:tc>
        <w:tc>
          <w:tcPr>
            <w:tcW w:w="6276" w:type="dxa"/>
          </w:tcPr>
          <w:p w14:paraId="3261EEB9" w14:textId="77777777" w:rsidR="001A62C0" w:rsidRPr="006C7966" w:rsidRDefault="001A62C0" w:rsidP="001A62C0">
            <w:pPr>
              <w:ind w:left="113"/>
              <w:rPr>
                <w:rFonts w:eastAsia="Times New Roman"/>
                <w:b/>
                <w:sz w:val="16"/>
              </w:rPr>
            </w:pPr>
            <w:r w:rsidRPr="006C7966">
              <w:rPr>
                <w:rFonts w:eastAsia="Times New Roman"/>
                <w:sz w:val="16"/>
              </w:rPr>
              <w:t xml:space="preserve">This value indicates the </w:t>
            </w:r>
            <w:r w:rsidR="000F4BC5" w:rsidRPr="000F4BC5">
              <w:rPr>
                <w:rFonts w:eastAsia="Times New Roman"/>
                <w:i/>
                <w:sz w:val="16"/>
              </w:rPr>
              <w:t>correlationId</w:t>
            </w:r>
            <w:r w:rsidRPr="006C7966">
              <w:rPr>
                <w:rFonts w:eastAsia="Times New Roman"/>
                <w:sz w:val="16"/>
              </w:rPr>
              <w:t xml:space="preserve"> of the original message that the transport layer failed to send.</w:t>
            </w:r>
          </w:p>
        </w:tc>
      </w:tr>
    </w:tbl>
    <w:p w14:paraId="6A8016D1" w14:textId="0E78CE4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79</w:t>
      </w:r>
      <w:r w:rsidR="00075FC8" w:rsidRPr="006C7966">
        <w:rPr>
          <w:b/>
        </w:rPr>
        <w:fldChar w:fldCharType="end"/>
      </w:r>
      <w:r w:rsidRPr="006C7966">
        <w:rPr>
          <w:b/>
        </w:rPr>
        <w:t xml:space="preserve"> </w:t>
      </w:r>
      <w:r w:rsidR="000F4BC5" w:rsidRPr="000F4BC5">
        <w:rPr>
          <w:b/>
          <w:bCs/>
          <w:i/>
        </w:rPr>
        <w:t>MessageDeliveryTimeoutRequestType</w:t>
      </w:r>
      <w:r w:rsidRPr="006C7966">
        <w:rPr>
          <w:b/>
        </w:rPr>
        <w:t xml:space="preserve"> message parameters.</w:t>
      </w:r>
    </w:p>
    <w:p w14:paraId="4EF83A19" w14:textId="77777777" w:rsidR="001A62C0" w:rsidRPr="007040F7" w:rsidRDefault="00075FC8" w:rsidP="00722458">
      <w:pPr>
        <w:pStyle w:val="Heading4"/>
        <w:rPr>
          <w:i/>
        </w:rPr>
      </w:pPr>
      <w:r w:rsidRPr="007040F7">
        <w:rPr>
          <w:i/>
        </w:rPr>
        <w:t>NotificationBaseType</w:t>
      </w:r>
    </w:p>
    <w:p w14:paraId="23D9B9AF" w14:textId="77777777" w:rsidR="001A62C0" w:rsidRDefault="001A62C0" w:rsidP="001A62C0">
      <w:pPr>
        <w:tabs>
          <w:tab w:val="left" w:pos="1787"/>
          <w:tab w:val="left" w:pos="2293"/>
        </w:tabs>
      </w:pPr>
      <w:r w:rsidRPr="006C7966">
        <w:t xml:space="preserve">A base type definition for an autonomous message issued from a </w:t>
      </w:r>
      <w:r w:rsidR="00E7277F" w:rsidRPr="00E7277F">
        <w:t>PA</w:t>
      </w:r>
      <w:r w:rsidRPr="006C7966">
        <w:t xml:space="preserve"> to </w:t>
      </w:r>
      <w:r w:rsidR="0058451C">
        <w:t>an RA</w:t>
      </w:r>
      <w:r w:rsidRPr="006C7966">
        <w:t>.</w:t>
      </w:r>
    </w:p>
    <w:p w14:paraId="6BAA2181" w14:textId="77777777" w:rsidR="00E5619F" w:rsidRDefault="00E5619F" w:rsidP="001A62C0">
      <w:pPr>
        <w:tabs>
          <w:tab w:val="left" w:pos="1787"/>
          <w:tab w:val="left" w:pos="2293"/>
        </w:tabs>
      </w:pPr>
    </w:p>
    <w:p w14:paraId="78D433F1" w14:textId="77777777" w:rsidR="00E5619F" w:rsidRPr="006C7966" w:rsidRDefault="00E5619F" w:rsidP="001A62C0">
      <w:pPr>
        <w:tabs>
          <w:tab w:val="left" w:pos="1787"/>
          <w:tab w:val="left" w:pos="2293"/>
        </w:tabs>
      </w:pPr>
    </w:p>
    <w:p w14:paraId="72B537ED" w14:textId="77777777" w:rsidR="001A62C0" w:rsidRPr="006C7966" w:rsidRDefault="001A62C0" w:rsidP="001A62C0">
      <w:pPr>
        <w:tabs>
          <w:tab w:val="left" w:pos="1787"/>
        </w:tabs>
        <w:jc w:val="center"/>
      </w:pPr>
      <w:r w:rsidRPr="006C7966">
        <w:rPr>
          <w:rFonts w:ascii="Helvetica" w:hAnsi="Helvetica" w:cs="Helvetica"/>
          <w:noProof/>
          <w:sz w:val="24"/>
          <w:szCs w:val="24"/>
        </w:rPr>
        <w:lastRenderedPageBreak/>
        <w:drawing>
          <wp:inline distT="0" distB="0" distL="0" distR="0" wp14:anchorId="5FB72B35" wp14:editId="110170B1">
            <wp:extent cx="3558540" cy="1168416"/>
            <wp:effectExtent l="0" t="0" r="0" b="0"/>
            <wp:docPr id="3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4">
                      <a:extLst>
                        <a:ext uri="{28A0092B-C50C-407E-A947-70E740481C1C}">
                          <a14:useLocalDpi xmlns:a14="http://schemas.microsoft.com/office/drawing/2010/main" val="0"/>
                        </a:ext>
                      </a:extLst>
                    </a:blip>
                    <a:srcRect b="-3605"/>
                    <a:stretch/>
                  </pic:blipFill>
                  <pic:spPr bwMode="auto">
                    <a:xfrm>
                      <a:off x="0" y="0"/>
                      <a:ext cx="3558540" cy="1168416"/>
                    </a:xfrm>
                    <a:prstGeom prst="rect">
                      <a:avLst/>
                    </a:prstGeom>
                    <a:noFill/>
                    <a:ln>
                      <a:noFill/>
                    </a:ln>
                    <a:extLst>
                      <a:ext uri="{53640926-AAD7-44d8-BBD7-CCE9431645EC}">
                        <a14:shadowObscured xmlns:a14="http://schemas.microsoft.com/office/drawing/2010/main"/>
                      </a:ext>
                    </a:extLst>
                  </pic:spPr>
                </pic:pic>
              </a:graphicData>
            </a:graphic>
          </wp:inline>
        </w:drawing>
      </w:r>
    </w:p>
    <w:p w14:paraId="2D2F78A2" w14:textId="4B8D151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r w:rsidR="00D5423B">
        <w:rPr>
          <w:b/>
          <w:noProof/>
        </w:rPr>
        <w:t>103</w:t>
      </w:r>
      <w:r w:rsidR="00075FC8" w:rsidRPr="006C7966">
        <w:rPr>
          <w:b/>
        </w:rPr>
        <w:fldChar w:fldCharType="end"/>
      </w:r>
      <w:r w:rsidRPr="006C7966">
        <w:rPr>
          <w:b/>
        </w:rPr>
        <w:t xml:space="preserve"> – </w:t>
      </w:r>
      <w:r w:rsidR="00A81FD4" w:rsidRPr="00A81FD4">
        <w:rPr>
          <w:b/>
          <w:bCs/>
          <w:i/>
        </w:rPr>
        <w:t>NotificationBaseType</w:t>
      </w:r>
      <w:r w:rsidRPr="006C7966">
        <w:rPr>
          <w:b/>
        </w:rPr>
        <w:t>.</w:t>
      </w:r>
    </w:p>
    <w:p w14:paraId="1133AA4F"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61948CF" w14:textId="77777777" w:rsidR="001A62C0" w:rsidRPr="006C7966" w:rsidRDefault="001A62C0" w:rsidP="001A62C0">
      <w:r w:rsidRPr="006C7966">
        <w:t xml:space="preserve">The </w:t>
      </w:r>
      <w:r w:rsidR="00A81FD4" w:rsidRPr="00A81FD4">
        <w:rPr>
          <w:bCs/>
          <w:i/>
        </w:rPr>
        <w:t>NotificationBaseType</w:t>
      </w:r>
      <w:r w:rsidRPr="006C7966">
        <w:rPr>
          <w:bCs/>
        </w:rPr>
        <w:t xml:space="preserve"> </w:t>
      </w:r>
      <w:r w:rsidRPr="006C7966">
        <w:t>has the following parameters (M = Mandatory, O = Optional):</w:t>
      </w:r>
    </w:p>
    <w:p w14:paraId="130AD1D8"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1054C3E1" w14:textId="77777777">
        <w:tc>
          <w:tcPr>
            <w:tcW w:w="1698" w:type="dxa"/>
            <w:shd w:val="clear" w:color="auto" w:fill="A7CAFF"/>
          </w:tcPr>
          <w:p w14:paraId="2120F82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08DBC75C" w14:textId="77777777" w:rsidR="001A62C0" w:rsidRPr="006C7966" w:rsidRDefault="001A62C0" w:rsidP="001A62C0">
            <w:pPr>
              <w:ind w:left="113"/>
              <w:rPr>
                <w:rFonts w:eastAsia="Times New Roman"/>
                <w:sz w:val="16"/>
              </w:rPr>
            </w:pPr>
            <w:r w:rsidRPr="006C7966">
              <w:rPr>
                <w:rFonts w:eastAsia="Times New Roman"/>
                <w:sz w:val="16"/>
              </w:rPr>
              <w:t>M/O</w:t>
            </w:r>
          </w:p>
        </w:tc>
        <w:tc>
          <w:tcPr>
            <w:tcW w:w="6276" w:type="dxa"/>
            <w:shd w:val="clear" w:color="auto" w:fill="A7CAFF"/>
          </w:tcPr>
          <w:p w14:paraId="727BBED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00B9D75" w14:textId="77777777">
        <w:tc>
          <w:tcPr>
            <w:tcW w:w="1698" w:type="dxa"/>
          </w:tcPr>
          <w:p w14:paraId="1EEB41C4" w14:textId="77777777" w:rsidR="001A62C0" w:rsidRPr="006C7966" w:rsidRDefault="00791A95" w:rsidP="001A62C0">
            <w:pPr>
              <w:ind w:left="113"/>
              <w:rPr>
                <w:rFonts w:eastAsia="Times New Roman"/>
                <w:sz w:val="16"/>
              </w:rPr>
            </w:pPr>
            <w:r w:rsidRPr="00791A95">
              <w:rPr>
                <w:rFonts w:eastAsia="Times New Roman"/>
                <w:i/>
                <w:sz w:val="16"/>
              </w:rPr>
              <w:t>connectionId</w:t>
            </w:r>
          </w:p>
        </w:tc>
        <w:tc>
          <w:tcPr>
            <w:tcW w:w="632" w:type="dxa"/>
          </w:tcPr>
          <w:p w14:paraId="4246CA6E"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30D0A9B7"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The reservation experiencing the data plane state change.</w:t>
            </w:r>
          </w:p>
        </w:tc>
      </w:tr>
      <w:tr w:rsidR="001A62C0" w:rsidRPr="006C7966" w14:paraId="24CD8762" w14:textId="77777777">
        <w:tc>
          <w:tcPr>
            <w:tcW w:w="1698" w:type="dxa"/>
          </w:tcPr>
          <w:p w14:paraId="68A47262"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632" w:type="dxa"/>
          </w:tcPr>
          <w:p w14:paraId="07C5147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2EAFAEB1" w14:textId="7E6FC549" w:rsidR="001A62C0" w:rsidRPr="006C7966" w:rsidRDefault="001A62C0" w:rsidP="001A62C0">
            <w:pPr>
              <w:ind w:left="113"/>
              <w:rPr>
                <w:rFonts w:eastAsia="Times New Roman"/>
                <w:sz w:val="16"/>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004EA267" w14:textId="77777777">
        <w:tc>
          <w:tcPr>
            <w:tcW w:w="1698" w:type="dxa"/>
          </w:tcPr>
          <w:p w14:paraId="7BCF6E39"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timeStamp</w:t>
            </w:r>
          </w:p>
        </w:tc>
        <w:tc>
          <w:tcPr>
            <w:tcW w:w="632" w:type="dxa"/>
          </w:tcPr>
          <w:p w14:paraId="5FC486A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M</w:t>
            </w:r>
          </w:p>
        </w:tc>
        <w:tc>
          <w:tcPr>
            <w:tcW w:w="6276" w:type="dxa"/>
          </w:tcPr>
          <w:p w14:paraId="116F925D" w14:textId="77777777" w:rsidR="001A62C0" w:rsidRPr="006C7966" w:rsidRDefault="001A62C0" w:rsidP="001A62C0">
            <w:pPr>
              <w:ind w:left="113"/>
              <w:rPr>
                <w:rFonts w:eastAsia="Times New Roman"/>
                <w:sz w:val="16"/>
              </w:rPr>
            </w:pPr>
            <w:r w:rsidRPr="006C7966">
              <w:rPr>
                <w:rFonts w:eastAsia="Times New Roman" w:cs="Arial"/>
                <w:color w:val="000000"/>
                <w:sz w:val="16"/>
                <w:szCs w:val="18"/>
              </w:rPr>
              <w:t>Time the event was generated on the originating NSA.</w:t>
            </w:r>
          </w:p>
        </w:tc>
      </w:tr>
    </w:tbl>
    <w:p w14:paraId="63B8E7C3" w14:textId="20F073DD"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r w:rsidR="00D5423B">
        <w:rPr>
          <w:b/>
          <w:noProof/>
        </w:rPr>
        <w:t>80</w:t>
      </w:r>
      <w:r w:rsidR="00075FC8" w:rsidRPr="006C7966">
        <w:rPr>
          <w:b/>
        </w:rPr>
        <w:fldChar w:fldCharType="end"/>
      </w:r>
      <w:r w:rsidRPr="006C7966">
        <w:rPr>
          <w:b/>
        </w:rPr>
        <w:t xml:space="preserve"> </w:t>
      </w:r>
      <w:r w:rsidR="00A81FD4" w:rsidRPr="00A81FD4">
        <w:rPr>
          <w:b/>
          <w:bCs/>
          <w:i/>
        </w:rPr>
        <w:t>NotificationBaseType</w:t>
      </w:r>
      <w:r w:rsidRPr="006C7966">
        <w:rPr>
          <w:b/>
        </w:rPr>
        <w:t xml:space="preserve"> message parameters.</w:t>
      </w:r>
    </w:p>
    <w:p w14:paraId="47A01356" w14:textId="55A721EC" w:rsidR="001A62C0" w:rsidRPr="007040F7" w:rsidDel="002A27FC" w:rsidRDefault="00075FC8" w:rsidP="00722458">
      <w:pPr>
        <w:pStyle w:val="Heading4"/>
        <w:rPr>
          <w:del w:id="833" w:author="Guy Roberts" w:date="2015-07-14T16:10:00Z"/>
          <w:i/>
        </w:rPr>
      </w:pPr>
      <w:del w:id="834" w:author="Guy Roberts" w:date="2015-07-14T16:10:00Z">
        <w:r w:rsidRPr="007040F7" w:rsidDel="002A27FC">
          <w:rPr>
            <w:i/>
          </w:rPr>
          <w:delText xml:space="preserve">QueryFailedType </w:delText>
        </w:r>
      </w:del>
    </w:p>
    <w:p w14:paraId="631296E4" w14:textId="24A88EE7" w:rsidR="001A62C0" w:rsidRPr="006C7966" w:rsidDel="002A27FC" w:rsidRDefault="001A62C0" w:rsidP="0026485F">
      <w:pPr>
        <w:rPr>
          <w:del w:id="835" w:author="Guy Roberts" w:date="2015-07-14T16:10:00Z"/>
        </w:rPr>
      </w:pPr>
      <w:del w:id="836" w:author="Guy Roberts" w:date="2015-07-14T16:10:00Z">
        <w:r w:rsidRPr="006C7966" w:rsidDel="002A27FC">
          <w:delText>A query</w:delText>
        </w:r>
        <w:r w:rsidR="00A81FD4" w:rsidDel="002A27FC">
          <w:delText xml:space="preserve"> failed</w:delText>
        </w:r>
        <w:r w:rsidRPr="006C7966" w:rsidDel="002A27FC">
          <w:delText xml:space="preserve"> message type sent as request in response to a failure to process a </w:delText>
        </w:r>
        <w:r w:rsidR="00A81FD4" w:rsidRPr="00A81FD4" w:rsidDel="002A27FC">
          <w:rPr>
            <w:i/>
          </w:rPr>
          <w:delText>queryRequest</w:delText>
        </w:r>
        <w:r w:rsidRPr="006C7966" w:rsidDel="002A27FC">
          <w:delText xml:space="preserve"> message.</w:delText>
        </w:r>
        <w:r w:rsidR="00E411A9" w:rsidDel="002A27FC">
          <w:delText xml:space="preserve"> </w:delText>
        </w:r>
        <w:r w:rsidRPr="006C7966" w:rsidDel="002A27FC">
          <w:delText>This is message is returned as a result of a processing error and not for the case where a query returns an empty result set.</w:delText>
        </w:r>
      </w:del>
    </w:p>
    <w:p w14:paraId="5B33A210" w14:textId="2CBF1C85" w:rsidR="0026485F" w:rsidRPr="006C7966" w:rsidDel="002A27FC" w:rsidRDefault="001A62C0" w:rsidP="0026485F">
      <w:pPr>
        <w:jc w:val="center"/>
        <w:rPr>
          <w:del w:id="837" w:author="Guy Roberts" w:date="2015-07-14T16:10:00Z"/>
        </w:rPr>
      </w:pPr>
      <w:del w:id="838" w:author="Guy Roberts" w:date="2015-07-14T16:10:00Z">
        <w:r w:rsidRPr="006C7966" w:rsidDel="002A27FC">
          <w:rPr>
            <w:noProof/>
          </w:rPr>
          <w:drawing>
            <wp:inline distT="0" distB="0" distL="0" distR="0" wp14:anchorId="7F4CE102" wp14:editId="4360F819">
              <wp:extent cx="3534027" cy="7200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4424" b="-100422"/>
                      <a:stretch/>
                    </pic:blipFill>
                    <pic:spPr bwMode="auto">
                      <a:xfrm>
                        <a:off x="0" y="0"/>
                        <a:ext cx="3535680" cy="720337"/>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del>
    </w:p>
    <w:p w14:paraId="66DD159A" w14:textId="51D0D504" w:rsidR="001A62C0" w:rsidRPr="006C7966" w:rsidDel="002A27FC" w:rsidRDefault="001A62C0" w:rsidP="001A62C0">
      <w:pPr>
        <w:spacing w:before="120" w:after="120"/>
        <w:jc w:val="center"/>
        <w:rPr>
          <w:del w:id="839" w:author="Guy Roberts" w:date="2015-07-14T16:10:00Z"/>
          <w:b/>
        </w:rPr>
      </w:pPr>
      <w:del w:id="840" w:author="Guy Roberts" w:date="2015-07-14T16:10:00Z">
        <w:r w:rsidRPr="006C7966" w:rsidDel="002A27FC">
          <w:rPr>
            <w:b/>
          </w:rPr>
          <w:delText xml:space="preserve">Figure </w:delText>
        </w:r>
        <w:r w:rsidR="00075FC8" w:rsidRPr="006C7966" w:rsidDel="002A27FC">
          <w:rPr>
            <w:b/>
          </w:rPr>
          <w:fldChar w:fldCharType="begin"/>
        </w:r>
        <w:r w:rsidRPr="006C7966" w:rsidDel="002A27FC">
          <w:rPr>
            <w:b/>
          </w:rPr>
          <w:delInstrText xml:space="preserve"> SEQ Figure \* ARABIC </w:delInstrText>
        </w:r>
        <w:r w:rsidR="00075FC8" w:rsidRPr="006C7966" w:rsidDel="002A27FC">
          <w:rPr>
            <w:b/>
          </w:rPr>
          <w:fldChar w:fldCharType="separate"/>
        </w:r>
        <w:r w:rsidR="00BD4BAA" w:rsidDel="002A27FC">
          <w:rPr>
            <w:b/>
            <w:noProof/>
          </w:rPr>
          <w:delText>104</w:delText>
        </w:r>
        <w:r w:rsidR="00075FC8" w:rsidRPr="006C7966" w:rsidDel="002A27FC">
          <w:rPr>
            <w:b/>
          </w:rPr>
          <w:fldChar w:fldCharType="end"/>
        </w:r>
        <w:r w:rsidRPr="006C7966" w:rsidDel="002A27FC">
          <w:rPr>
            <w:b/>
          </w:rPr>
          <w:delText xml:space="preserve"> – </w:delText>
        </w:r>
        <w:r w:rsidR="00A81FD4" w:rsidRPr="00A81FD4" w:rsidDel="002A27FC">
          <w:rPr>
            <w:b/>
            <w:bCs/>
            <w:i/>
          </w:rPr>
          <w:delText>QueryFailedType</w:delText>
        </w:r>
        <w:r w:rsidRPr="006C7966" w:rsidDel="002A27FC">
          <w:rPr>
            <w:b/>
          </w:rPr>
          <w:delText>.</w:delText>
        </w:r>
      </w:del>
    </w:p>
    <w:p w14:paraId="4A92B453" w14:textId="5388EA05" w:rsidR="001A62C0" w:rsidRPr="006C7966" w:rsidDel="002A27FC" w:rsidRDefault="001A62C0" w:rsidP="001A62C0">
      <w:pPr>
        <w:spacing w:before="120" w:after="120"/>
        <w:rPr>
          <w:del w:id="841" w:author="Guy Roberts" w:date="2015-07-14T16:10:00Z"/>
          <w:b/>
          <w:i/>
          <w:iCs/>
          <w:color w:val="808080" w:themeColor="text1" w:themeTint="7F"/>
          <w:u w:val="single"/>
        </w:rPr>
      </w:pPr>
      <w:del w:id="842" w:author="Guy Roberts" w:date="2015-07-14T16:10:00Z">
        <w:r w:rsidRPr="006C7966" w:rsidDel="002A27FC">
          <w:rPr>
            <w:b/>
            <w:i/>
            <w:iCs/>
            <w:color w:val="808080" w:themeColor="text1" w:themeTint="7F"/>
            <w:u w:val="single"/>
          </w:rPr>
          <w:delText>Parameters</w:delText>
        </w:r>
      </w:del>
    </w:p>
    <w:p w14:paraId="791CA5E5" w14:textId="1987C5F1" w:rsidR="001A62C0" w:rsidRPr="006C7966" w:rsidDel="002A27FC" w:rsidRDefault="001A62C0" w:rsidP="001A62C0">
      <w:pPr>
        <w:rPr>
          <w:del w:id="843" w:author="Guy Roberts" w:date="2015-07-14T16:10:00Z"/>
        </w:rPr>
      </w:pPr>
      <w:del w:id="844" w:author="Guy Roberts" w:date="2015-07-14T16:10:00Z">
        <w:r w:rsidRPr="006C7966" w:rsidDel="002A27FC">
          <w:delText xml:space="preserve">The </w:delText>
        </w:r>
        <w:r w:rsidR="00A81FD4" w:rsidRPr="00A81FD4" w:rsidDel="002A27FC">
          <w:rPr>
            <w:bCs/>
            <w:i/>
          </w:rPr>
          <w:delText>QueryFailedType</w:delText>
        </w:r>
        <w:r w:rsidRPr="006C7966" w:rsidDel="002A27FC">
          <w:rPr>
            <w:b/>
            <w:bCs/>
          </w:rPr>
          <w:delText xml:space="preserve"> </w:delText>
        </w:r>
        <w:r w:rsidRPr="006C7966" w:rsidDel="002A27FC">
          <w:delText>has the following parameters (M = Mandatory, O = Optional):</w:delText>
        </w:r>
      </w:del>
    </w:p>
    <w:p w14:paraId="5B1548E9" w14:textId="08C15D4F" w:rsidR="001A62C0" w:rsidRPr="006C7966" w:rsidDel="002A27FC" w:rsidRDefault="001A62C0" w:rsidP="001A62C0">
      <w:pPr>
        <w:rPr>
          <w:del w:id="845" w:author="Guy Roberts" w:date="2015-07-14T16:10:00Z"/>
        </w:rPr>
      </w:pPr>
    </w:p>
    <w:tbl>
      <w:tblPr>
        <w:tblStyle w:val="TableGrid"/>
        <w:tblW w:w="0" w:type="auto"/>
        <w:tblInd w:w="250" w:type="dxa"/>
        <w:tblLook w:val="04A0" w:firstRow="1" w:lastRow="0" w:firstColumn="1" w:lastColumn="0" w:noHBand="0" w:noVBand="1"/>
      </w:tblPr>
      <w:tblGrid>
        <w:gridCol w:w="1700"/>
        <w:gridCol w:w="632"/>
        <w:gridCol w:w="6274"/>
      </w:tblGrid>
      <w:tr w:rsidR="001A62C0" w:rsidRPr="006C7966" w:rsidDel="002A27FC" w14:paraId="48C7F7AA" w14:textId="6F853628">
        <w:trPr>
          <w:del w:id="846" w:author="Guy Roberts" w:date="2015-07-14T16:10:00Z"/>
        </w:trPr>
        <w:tc>
          <w:tcPr>
            <w:tcW w:w="1700" w:type="dxa"/>
            <w:shd w:val="clear" w:color="auto" w:fill="A7CAFF"/>
          </w:tcPr>
          <w:p w14:paraId="5A9B0343" w14:textId="7D25605C" w:rsidR="001A62C0" w:rsidRPr="006C7966" w:rsidDel="002A27FC" w:rsidRDefault="001A62C0" w:rsidP="001A62C0">
            <w:pPr>
              <w:ind w:left="113"/>
              <w:rPr>
                <w:del w:id="847" w:author="Guy Roberts" w:date="2015-07-14T16:10:00Z"/>
                <w:rFonts w:eastAsia="Times New Roman"/>
                <w:sz w:val="16"/>
              </w:rPr>
            </w:pPr>
            <w:del w:id="848" w:author="Guy Roberts" w:date="2015-07-14T16:10:00Z">
              <w:r w:rsidRPr="006C7966" w:rsidDel="002A27FC">
                <w:rPr>
                  <w:rFonts w:eastAsia="Times New Roman"/>
                  <w:sz w:val="16"/>
                </w:rPr>
                <w:delText>Parameter</w:delText>
              </w:r>
            </w:del>
          </w:p>
        </w:tc>
        <w:tc>
          <w:tcPr>
            <w:tcW w:w="632" w:type="dxa"/>
            <w:shd w:val="clear" w:color="auto" w:fill="A7CAFF"/>
          </w:tcPr>
          <w:p w14:paraId="07D8FB68" w14:textId="1DEEA043" w:rsidR="001A62C0" w:rsidRPr="006C7966" w:rsidDel="002A27FC" w:rsidRDefault="001A62C0" w:rsidP="001A62C0">
            <w:pPr>
              <w:ind w:left="113"/>
              <w:jc w:val="center"/>
              <w:rPr>
                <w:del w:id="849" w:author="Guy Roberts" w:date="2015-07-14T16:10:00Z"/>
                <w:rFonts w:eastAsia="Times New Roman"/>
                <w:sz w:val="16"/>
              </w:rPr>
            </w:pPr>
            <w:del w:id="850" w:author="Guy Roberts" w:date="2015-07-14T16:10:00Z">
              <w:r w:rsidRPr="006C7966" w:rsidDel="002A27FC">
                <w:rPr>
                  <w:rFonts w:eastAsia="Times New Roman"/>
                  <w:sz w:val="16"/>
                </w:rPr>
                <w:delText>M/O</w:delText>
              </w:r>
            </w:del>
          </w:p>
        </w:tc>
        <w:tc>
          <w:tcPr>
            <w:tcW w:w="6274" w:type="dxa"/>
            <w:shd w:val="clear" w:color="auto" w:fill="A7CAFF"/>
          </w:tcPr>
          <w:p w14:paraId="2A3184FF" w14:textId="5F76E6E8" w:rsidR="001A62C0" w:rsidRPr="006C7966" w:rsidDel="002A27FC" w:rsidRDefault="001A62C0" w:rsidP="001A62C0">
            <w:pPr>
              <w:ind w:left="113"/>
              <w:rPr>
                <w:del w:id="851" w:author="Guy Roberts" w:date="2015-07-14T16:10:00Z"/>
                <w:rFonts w:eastAsia="Times New Roman"/>
                <w:sz w:val="16"/>
              </w:rPr>
            </w:pPr>
            <w:del w:id="852" w:author="Guy Roberts" w:date="2015-07-14T16:10:00Z">
              <w:r w:rsidRPr="006C7966" w:rsidDel="002A27FC">
                <w:rPr>
                  <w:rFonts w:eastAsia="Times New Roman"/>
                  <w:sz w:val="16"/>
                </w:rPr>
                <w:delText>Description</w:delText>
              </w:r>
            </w:del>
          </w:p>
        </w:tc>
      </w:tr>
      <w:tr w:rsidR="001A62C0" w:rsidRPr="006C7966" w:rsidDel="002A27FC" w14:paraId="543D3033" w14:textId="2D31EFC1">
        <w:trPr>
          <w:del w:id="853" w:author="Guy Roberts" w:date="2015-07-14T16:10:00Z"/>
        </w:trPr>
        <w:tc>
          <w:tcPr>
            <w:tcW w:w="1700" w:type="dxa"/>
          </w:tcPr>
          <w:p w14:paraId="3A75041C" w14:textId="75F3818F" w:rsidR="001A62C0" w:rsidRPr="006C7966" w:rsidDel="002A27FC" w:rsidRDefault="00E7277F" w:rsidP="001A62C0">
            <w:pPr>
              <w:ind w:left="113"/>
              <w:rPr>
                <w:del w:id="854" w:author="Guy Roberts" w:date="2015-07-14T16:10:00Z"/>
                <w:rFonts w:eastAsia="Times New Roman" w:cs="Arial"/>
                <w:sz w:val="16"/>
                <w:szCs w:val="18"/>
              </w:rPr>
            </w:pPr>
            <w:del w:id="855" w:author="Guy Roberts" w:date="2015-07-14T16:10:00Z">
              <w:r w:rsidRPr="00E7277F" w:rsidDel="002A27FC">
                <w:rPr>
                  <w:rFonts w:eastAsia="Times New Roman"/>
                  <w:i/>
                  <w:sz w:val="16"/>
                </w:rPr>
                <w:delText>ServiceException</w:delText>
              </w:r>
            </w:del>
          </w:p>
        </w:tc>
        <w:tc>
          <w:tcPr>
            <w:tcW w:w="632" w:type="dxa"/>
          </w:tcPr>
          <w:p w14:paraId="362B675C" w14:textId="19BE4B61" w:rsidR="001A62C0" w:rsidRPr="006C7966" w:rsidDel="002A27FC" w:rsidRDefault="001A62C0" w:rsidP="001A62C0">
            <w:pPr>
              <w:ind w:left="113"/>
              <w:jc w:val="center"/>
              <w:rPr>
                <w:del w:id="856" w:author="Guy Roberts" w:date="2015-07-14T16:10:00Z"/>
                <w:rFonts w:eastAsia="Times New Roman" w:cs="Arial"/>
                <w:color w:val="000000"/>
                <w:sz w:val="16"/>
                <w:szCs w:val="18"/>
              </w:rPr>
            </w:pPr>
            <w:del w:id="857" w:author="Guy Roberts" w:date="2015-07-14T16:10:00Z">
              <w:r w:rsidRPr="006C7966" w:rsidDel="002A27FC">
                <w:rPr>
                  <w:rFonts w:eastAsia="Times New Roman" w:cs="Arial"/>
                  <w:color w:val="000000"/>
                  <w:sz w:val="16"/>
                  <w:szCs w:val="18"/>
                </w:rPr>
                <w:delText>M</w:delText>
              </w:r>
            </w:del>
          </w:p>
        </w:tc>
        <w:tc>
          <w:tcPr>
            <w:tcW w:w="6274" w:type="dxa"/>
          </w:tcPr>
          <w:p w14:paraId="3A290F50" w14:textId="29AB56E9" w:rsidR="001A62C0" w:rsidRPr="006C7966" w:rsidDel="002A27FC" w:rsidRDefault="001A62C0" w:rsidP="001A62C0">
            <w:pPr>
              <w:ind w:left="113"/>
              <w:rPr>
                <w:del w:id="858" w:author="Guy Roberts" w:date="2015-07-14T16:10:00Z"/>
                <w:rFonts w:eastAsia="Times New Roman" w:cs="Arial"/>
                <w:b/>
                <w:sz w:val="16"/>
                <w:szCs w:val="18"/>
              </w:rPr>
            </w:pPr>
            <w:del w:id="859" w:author="Guy Roberts" w:date="2015-07-14T16:10:00Z">
              <w:r w:rsidRPr="006C7966" w:rsidDel="002A27FC">
                <w:rPr>
                  <w:rFonts w:eastAsia="Times New Roman" w:cs="Arial"/>
                  <w:color w:val="000000"/>
                  <w:sz w:val="16"/>
                  <w:szCs w:val="18"/>
                </w:rPr>
                <w:delText>Specific error condition - the reason for the failure.</w:delText>
              </w:r>
            </w:del>
          </w:p>
        </w:tc>
      </w:tr>
    </w:tbl>
    <w:p w14:paraId="4A6F00F3" w14:textId="1E1DFFEF" w:rsidR="001A62C0" w:rsidRPr="006C7966" w:rsidDel="002A27FC" w:rsidRDefault="001A62C0" w:rsidP="001A62C0">
      <w:pPr>
        <w:spacing w:before="120" w:after="120"/>
        <w:jc w:val="center"/>
        <w:rPr>
          <w:del w:id="860" w:author="Guy Roberts" w:date="2015-07-14T16:10:00Z"/>
        </w:rPr>
      </w:pPr>
      <w:commentRangeStart w:id="861"/>
      <w:del w:id="862" w:author="Guy Roberts" w:date="2015-07-14T16:10:00Z">
        <w:r w:rsidRPr="006C7966" w:rsidDel="002A27FC">
          <w:rPr>
            <w:b/>
          </w:rPr>
          <w:delText xml:space="preserve">Table </w:delText>
        </w:r>
        <w:r w:rsidR="00075FC8" w:rsidRPr="006C7966" w:rsidDel="002A27FC">
          <w:rPr>
            <w:b/>
          </w:rPr>
          <w:fldChar w:fldCharType="begin"/>
        </w:r>
        <w:r w:rsidRPr="006C7966" w:rsidDel="002A27FC">
          <w:rPr>
            <w:b/>
          </w:rPr>
          <w:delInstrText xml:space="preserve"> SEQ Table \* ARABIC </w:delInstrText>
        </w:r>
        <w:r w:rsidR="00075FC8" w:rsidRPr="006C7966" w:rsidDel="002A27FC">
          <w:rPr>
            <w:b/>
          </w:rPr>
          <w:fldChar w:fldCharType="separate"/>
        </w:r>
        <w:r w:rsidR="00BD4BAA" w:rsidDel="002A27FC">
          <w:rPr>
            <w:b/>
            <w:noProof/>
          </w:rPr>
          <w:delText>81</w:delText>
        </w:r>
        <w:r w:rsidR="00075FC8" w:rsidRPr="006C7966" w:rsidDel="002A27FC">
          <w:rPr>
            <w:b/>
          </w:rPr>
          <w:fldChar w:fldCharType="end"/>
        </w:r>
        <w:r w:rsidRPr="006C7966" w:rsidDel="002A27FC">
          <w:rPr>
            <w:b/>
          </w:rPr>
          <w:delText xml:space="preserve"> </w:delText>
        </w:r>
        <w:r w:rsidR="00790109" w:rsidDel="002A27FC">
          <w:rPr>
            <w:b/>
            <w:bCs/>
            <w:i/>
          </w:rPr>
          <w:delText>QueryFailedType</w:delText>
        </w:r>
        <w:r w:rsidR="00790109" w:rsidRPr="006C7966" w:rsidDel="002A27FC">
          <w:rPr>
            <w:b/>
            <w:bCs/>
          </w:rPr>
          <w:delText xml:space="preserve"> </w:delText>
        </w:r>
        <w:r w:rsidRPr="006C7966" w:rsidDel="002A27FC">
          <w:rPr>
            <w:b/>
          </w:rPr>
          <w:delText>message parameters</w:delText>
        </w:r>
      </w:del>
    </w:p>
    <w:p w14:paraId="1F843DC0" w14:textId="77777777" w:rsidR="00790109" w:rsidRPr="007040F7" w:rsidRDefault="00075FC8" w:rsidP="00722458">
      <w:pPr>
        <w:pStyle w:val="Heading4"/>
        <w:rPr>
          <w:bCs/>
          <w:i/>
        </w:rPr>
      </w:pPr>
      <w:r w:rsidRPr="007040F7">
        <w:rPr>
          <w:bCs/>
          <w:i/>
        </w:rPr>
        <w:t>QueryNotificationConfirmedType</w:t>
      </w:r>
      <w:commentRangeEnd w:id="861"/>
      <w:r w:rsidR="002A27FC">
        <w:rPr>
          <w:rStyle w:val="CommentReference"/>
        </w:rPr>
        <w:commentReference w:id="861"/>
      </w:r>
    </w:p>
    <w:p w14:paraId="05F905BA" w14:textId="70DCA2F2" w:rsidR="00790109" w:rsidRPr="006C7966" w:rsidRDefault="00790109" w:rsidP="00790109">
      <w:r w:rsidRPr="00790109">
        <w:t>A query notification confirmation co</w:t>
      </w:r>
      <w:r>
        <w:t xml:space="preserve">ntaining a list of notification </w:t>
      </w:r>
      <w:r w:rsidRPr="00790109">
        <w:t>messages matching the specified query criteria.</w:t>
      </w:r>
    </w:p>
    <w:p w14:paraId="3D5D5EF4" w14:textId="77777777" w:rsidR="00790109" w:rsidRPr="006C7966" w:rsidRDefault="00790109" w:rsidP="00790109">
      <w:pPr>
        <w:jc w:val="center"/>
      </w:pPr>
      <w:r w:rsidRPr="00B22F2D">
        <w:rPr>
          <w:rFonts w:ascii="Helvetica" w:hAnsi="Helvetica" w:cs="Helvetica"/>
          <w:noProof/>
          <w:sz w:val="24"/>
          <w:szCs w:val="24"/>
        </w:rPr>
        <w:drawing>
          <wp:inline distT="0" distB="0" distL="0" distR="0" wp14:anchorId="7A1A9FFC" wp14:editId="6A787CA2">
            <wp:extent cx="5433060" cy="1524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33060" cy="1524000"/>
                    </a:xfrm>
                    <a:prstGeom prst="rect">
                      <a:avLst/>
                    </a:prstGeom>
                    <a:noFill/>
                    <a:ln>
                      <a:noFill/>
                    </a:ln>
                  </pic:spPr>
                </pic:pic>
              </a:graphicData>
            </a:graphic>
          </wp:inline>
        </w:drawing>
      </w:r>
    </w:p>
    <w:p w14:paraId="42107AD3" w14:textId="5B641E44" w:rsidR="00790109" w:rsidRPr="006C7966" w:rsidRDefault="00790109" w:rsidP="00790109">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63" w:author="John MacAuley" w:date="2016-01-08T16:24:00Z">
        <w:r w:rsidR="00D5423B">
          <w:rPr>
            <w:b/>
            <w:noProof/>
          </w:rPr>
          <w:t>104</w:t>
        </w:r>
      </w:ins>
      <w:ins w:id="864" w:author="Chin Guok" w:date="2015-07-31T14:53:00Z">
        <w:del w:id="865" w:author="John MacAuley" w:date="2016-01-08T16:24:00Z">
          <w:r w:rsidR="00B33177" w:rsidDel="00D5423B">
            <w:rPr>
              <w:b/>
              <w:noProof/>
            </w:rPr>
            <w:delText>104</w:delText>
          </w:r>
        </w:del>
      </w:ins>
      <w:del w:id="866" w:author="John MacAuley" w:date="2016-01-08T16:24:00Z">
        <w:r w:rsidR="00BD4BAA" w:rsidDel="00D5423B">
          <w:rPr>
            <w:b/>
            <w:noProof/>
          </w:rPr>
          <w:delText>105</w:delText>
        </w:r>
      </w:del>
      <w:r w:rsidR="00075FC8" w:rsidRPr="006C7966">
        <w:rPr>
          <w:b/>
        </w:rPr>
        <w:fldChar w:fldCharType="end"/>
      </w:r>
      <w:r w:rsidRPr="006C7966">
        <w:rPr>
          <w:b/>
        </w:rPr>
        <w:t xml:space="preserve"> – </w:t>
      </w:r>
      <w:r w:rsidRPr="00790109">
        <w:rPr>
          <w:b/>
          <w:bCs/>
          <w:i/>
        </w:rPr>
        <w:t>QueryNotificationConfirmedTyp</w:t>
      </w:r>
      <w:r>
        <w:rPr>
          <w:b/>
          <w:bCs/>
          <w:i/>
        </w:rPr>
        <w:t>e</w:t>
      </w:r>
      <w:r w:rsidRPr="006C7966">
        <w:rPr>
          <w:b/>
        </w:rPr>
        <w:t>.</w:t>
      </w:r>
    </w:p>
    <w:p w14:paraId="0D44D5BC" w14:textId="77777777" w:rsidR="00790109" w:rsidRPr="006C7966" w:rsidRDefault="00790109" w:rsidP="00790109">
      <w:pPr>
        <w:spacing w:before="120" w:after="120"/>
        <w:rPr>
          <w:b/>
          <w:i/>
          <w:iCs/>
          <w:color w:val="808080" w:themeColor="text1" w:themeTint="7F"/>
          <w:u w:val="single"/>
        </w:rPr>
      </w:pPr>
      <w:r w:rsidRPr="006C7966">
        <w:rPr>
          <w:b/>
          <w:i/>
          <w:iCs/>
          <w:color w:val="808080" w:themeColor="text1" w:themeTint="7F"/>
          <w:u w:val="single"/>
        </w:rPr>
        <w:t>Parameters</w:t>
      </w:r>
    </w:p>
    <w:p w14:paraId="24C8420C" w14:textId="77777777" w:rsidR="00790109" w:rsidRPr="006C7966" w:rsidRDefault="00790109" w:rsidP="00790109">
      <w:r w:rsidRPr="006C7966">
        <w:t xml:space="preserve">The </w:t>
      </w:r>
      <w:r w:rsidRPr="00B22F2D">
        <w:rPr>
          <w:bCs/>
          <w:i/>
        </w:rPr>
        <w:t>QueryNotificationConfirmedType</w:t>
      </w:r>
      <w:r w:rsidRPr="00790109">
        <w:rPr>
          <w:bCs/>
          <w:i/>
        </w:rPr>
        <w:t xml:space="preserve"> </w:t>
      </w:r>
      <w:r w:rsidR="002E1EB1" w:rsidRPr="00B22F2D">
        <w:rPr>
          <w:bCs/>
        </w:rPr>
        <w:t>is a</w:t>
      </w:r>
      <w:r w:rsidR="002E1EB1" w:rsidRPr="002E1EB1">
        <w:rPr>
          <w:bCs/>
        </w:rPr>
        <w:t xml:space="preserve">n optional </w:t>
      </w:r>
      <w:r w:rsidR="002E1EB1" w:rsidRPr="00B22F2D">
        <w:rPr>
          <w:bCs/>
        </w:rPr>
        <w:t xml:space="preserve">choice of </w:t>
      </w:r>
      <w:r w:rsidR="002E1EB1">
        <w:rPr>
          <w:bCs/>
        </w:rPr>
        <w:t>zero or more of</w:t>
      </w:r>
      <w:r w:rsidRPr="006C7966">
        <w:t xml:space="preserve"> the following parameters (M = Mandatory, O = Optional):</w:t>
      </w:r>
    </w:p>
    <w:p w14:paraId="319A9B67" w14:textId="77777777" w:rsidR="00790109" w:rsidRPr="006C7966" w:rsidRDefault="00790109" w:rsidP="00790109"/>
    <w:tbl>
      <w:tblPr>
        <w:tblStyle w:val="TableGrid"/>
        <w:tblW w:w="0" w:type="auto"/>
        <w:tblInd w:w="250" w:type="dxa"/>
        <w:tblLook w:val="04A0" w:firstRow="1" w:lastRow="0" w:firstColumn="1" w:lastColumn="0" w:noHBand="0" w:noVBand="1"/>
      </w:tblPr>
      <w:tblGrid>
        <w:gridCol w:w="2135"/>
        <w:gridCol w:w="632"/>
        <w:gridCol w:w="6037"/>
      </w:tblGrid>
      <w:tr w:rsidR="00790109" w:rsidRPr="006C7966" w14:paraId="15AFC5B9" w14:textId="77777777">
        <w:tc>
          <w:tcPr>
            <w:tcW w:w="1700" w:type="dxa"/>
            <w:shd w:val="clear" w:color="auto" w:fill="A7CAFF"/>
          </w:tcPr>
          <w:p w14:paraId="13489E7B" w14:textId="77777777" w:rsidR="00790109" w:rsidRPr="006C7966" w:rsidRDefault="00790109" w:rsidP="00790109">
            <w:pPr>
              <w:ind w:left="113"/>
              <w:rPr>
                <w:rFonts w:eastAsia="Times New Roman"/>
                <w:sz w:val="16"/>
              </w:rPr>
            </w:pPr>
            <w:r w:rsidRPr="006C7966">
              <w:rPr>
                <w:rFonts w:eastAsia="Times New Roman"/>
                <w:sz w:val="16"/>
              </w:rPr>
              <w:t>Parameter</w:t>
            </w:r>
          </w:p>
        </w:tc>
        <w:tc>
          <w:tcPr>
            <w:tcW w:w="632" w:type="dxa"/>
            <w:shd w:val="clear" w:color="auto" w:fill="A7CAFF"/>
          </w:tcPr>
          <w:p w14:paraId="63F482EA" w14:textId="77777777" w:rsidR="00790109" w:rsidRPr="006C7966" w:rsidRDefault="00790109" w:rsidP="00790109">
            <w:pPr>
              <w:ind w:left="113"/>
              <w:jc w:val="center"/>
              <w:rPr>
                <w:rFonts w:eastAsia="Times New Roman"/>
                <w:sz w:val="16"/>
              </w:rPr>
            </w:pPr>
            <w:r w:rsidRPr="006C7966">
              <w:rPr>
                <w:rFonts w:eastAsia="Times New Roman"/>
                <w:sz w:val="16"/>
              </w:rPr>
              <w:t>M/O</w:t>
            </w:r>
          </w:p>
        </w:tc>
        <w:tc>
          <w:tcPr>
            <w:tcW w:w="6274" w:type="dxa"/>
            <w:shd w:val="clear" w:color="auto" w:fill="A7CAFF"/>
          </w:tcPr>
          <w:p w14:paraId="364F279F" w14:textId="77777777" w:rsidR="00790109" w:rsidRPr="006C7966" w:rsidRDefault="00790109" w:rsidP="00790109">
            <w:pPr>
              <w:ind w:left="113"/>
              <w:rPr>
                <w:rFonts w:eastAsia="Times New Roman"/>
                <w:sz w:val="16"/>
              </w:rPr>
            </w:pPr>
            <w:r w:rsidRPr="006C7966">
              <w:rPr>
                <w:rFonts w:eastAsia="Times New Roman"/>
                <w:sz w:val="16"/>
              </w:rPr>
              <w:t>Description</w:t>
            </w:r>
          </w:p>
        </w:tc>
      </w:tr>
      <w:tr w:rsidR="00790109" w:rsidRPr="006C7966" w14:paraId="5EF61970" w14:textId="77777777">
        <w:tc>
          <w:tcPr>
            <w:tcW w:w="1700" w:type="dxa"/>
          </w:tcPr>
          <w:p w14:paraId="1340FE36" w14:textId="77777777" w:rsidR="00790109" w:rsidRPr="006C7966" w:rsidRDefault="002E1EB1" w:rsidP="00790109">
            <w:pPr>
              <w:ind w:left="113"/>
              <w:rPr>
                <w:rFonts w:eastAsia="Times New Roman" w:cs="Arial"/>
                <w:sz w:val="16"/>
                <w:szCs w:val="18"/>
              </w:rPr>
            </w:pPr>
            <w:r w:rsidRPr="002E1EB1">
              <w:rPr>
                <w:rFonts w:eastAsia="Times New Roman"/>
                <w:i/>
                <w:sz w:val="16"/>
              </w:rPr>
              <w:t>errorEvent</w:t>
            </w:r>
          </w:p>
        </w:tc>
        <w:tc>
          <w:tcPr>
            <w:tcW w:w="632" w:type="dxa"/>
          </w:tcPr>
          <w:p w14:paraId="3F651357" w14:textId="77777777" w:rsidR="00790109"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3A3D383" w14:textId="77777777" w:rsidR="00790109" w:rsidRPr="006C7966" w:rsidRDefault="00790109" w:rsidP="00790109">
            <w:pPr>
              <w:ind w:left="113"/>
              <w:rPr>
                <w:rFonts w:eastAsia="Times New Roman" w:cs="Arial"/>
                <w:b/>
                <w:sz w:val="16"/>
                <w:szCs w:val="18"/>
              </w:rPr>
            </w:pPr>
            <w:r w:rsidRPr="006C7966">
              <w:rPr>
                <w:rFonts w:eastAsia="Times New Roman" w:cs="Arial"/>
                <w:color w:val="000000"/>
                <w:sz w:val="16"/>
                <w:szCs w:val="18"/>
              </w:rPr>
              <w:t>Specific error condition - the reason for the failure.</w:t>
            </w:r>
          </w:p>
        </w:tc>
      </w:tr>
      <w:tr w:rsidR="002E1EB1" w:rsidRPr="006C7966" w14:paraId="687BB839" w14:textId="77777777">
        <w:tc>
          <w:tcPr>
            <w:tcW w:w="1700" w:type="dxa"/>
          </w:tcPr>
          <w:p w14:paraId="223AB727" w14:textId="77777777" w:rsidR="002E1EB1" w:rsidRPr="00E7277F" w:rsidRDefault="002E1EB1" w:rsidP="00790109">
            <w:pPr>
              <w:ind w:left="113"/>
              <w:rPr>
                <w:rFonts w:eastAsia="Times New Roman"/>
                <w:i/>
                <w:sz w:val="16"/>
              </w:rPr>
            </w:pPr>
            <w:r w:rsidRPr="002E1EB1">
              <w:rPr>
                <w:rFonts w:eastAsia="Times New Roman"/>
                <w:i/>
                <w:sz w:val="16"/>
              </w:rPr>
              <w:t>reserveTimeout</w:t>
            </w:r>
          </w:p>
        </w:tc>
        <w:tc>
          <w:tcPr>
            <w:tcW w:w="632" w:type="dxa"/>
          </w:tcPr>
          <w:p w14:paraId="4191285D"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78C63F6A"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Reserve timeout notification.</w:t>
            </w:r>
          </w:p>
        </w:tc>
      </w:tr>
      <w:tr w:rsidR="002E1EB1" w:rsidRPr="006C7966" w14:paraId="35E793CF" w14:textId="77777777">
        <w:tc>
          <w:tcPr>
            <w:tcW w:w="1700" w:type="dxa"/>
          </w:tcPr>
          <w:p w14:paraId="6D574024" w14:textId="77777777" w:rsidR="002E1EB1" w:rsidRPr="00E7277F" w:rsidRDefault="002E1EB1" w:rsidP="002E1EB1">
            <w:pPr>
              <w:ind w:left="113"/>
              <w:rPr>
                <w:rFonts w:eastAsia="Times New Roman"/>
                <w:i/>
                <w:sz w:val="16"/>
              </w:rPr>
            </w:pPr>
            <w:r w:rsidRPr="002E1EB1">
              <w:rPr>
                <w:rFonts w:eastAsia="Times New Roman"/>
                <w:i/>
                <w:sz w:val="16"/>
              </w:rPr>
              <w:t>dataPlaneStateChange</w:t>
            </w:r>
          </w:p>
        </w:tc>
        <w:tc>
          <w:tcPr>
            <w:tcW w:w="632" w:type="dxa"/>
          </w:tcPr>
          <w:p w14:paraId="47449253"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2CAE4DB3"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A data plane state change notification.</w:t>
            </w:r>
          </w:p>
        </w:tc>
      </w:tr>
      <w:tr w:rsidR="002E1EB1" w:rsidRPr="006C7966" w14:paraId="13844B17" w14:textId="77777777">
        <w:tc>
          <w:tcPr>
            <w:tcW w:w="1700" w:type="dxa"/>
          </w:tcPr>
          <w:p w14:paraId="101E467E" w14:textId="77777777" w:rsidR="002E1EB1" w:rsidRPr="00E7277F" w:rsidRDefault="002E1EB1" w:rsidP="00B22F2D">
            <w:pPr>
              <w:ind w:left="113"/>
              <w:jc w:val="center"/>
              <w:rPr>
                <w:rFonts w:eastAsia="Times New Roman"/>
                <w:i/>
                <w:sz w:val="16"/>
              </w:rPr>
            </w:pPr>
            <w:r w:rsidRPr="002E1EB1">
              <w:rPr>
                <w:rFonts w:eastAsia="Times New Roman"/>
                <w:i/>
                <w:sz w:val="16"/>
              </w:rPr>
              <w:t>messageDeliveryTimeout</w:t>
            </w:r>
          </w:p>
        </w:tc>
        <w:tc>
          <w:tcPr>
            <w:tcW w:w="632" w:type="dxa"/>
          </w:tcPr>
          <w:p w14:paraId="7482FE87" w14:textId="77777777" w:rsidR="002E1EB1" w:rsidRPr="006C7966" w:rsidRDefault="002E1EB1" w:rsidP="00790109">
            <w:pPr>
              <w:ind w:left="113"/>
              <w:jc w:val="center"/>
              <w:rPr>
                <w:rFonts w:eastAsia="Times New Roman" w:cs="Arial"/>
                <w:color w:val="000000"/>
                <w:sz w:val="16"/>
                <w:szCs w:val="18"/>
              </w:rPr>
            </w:pPr>
            <w:r>
              <w:rPr>
                <w:rFonts w:eastAsia="Times New Roman" w:cs="Arial"/>
                <w:color w:val="000000"/>
                <w:sz w:val="16"/>
                <w:szCs w:val="18"/>
              </w:rPr>
              <w:t>O</w:t>
            </w:r>
          </w:p>
        </w:tc>
        <w:tc>
          <w:tcPr>
            <w:tcW w:w="6274" w:type="dxa"/>
          </w:tcPr>
          <w:p w14:paraId="606B6811" w14:textId="77777777" w:rsidR="002E1EB1" w:rsidRPr="006C7966" w:rsidRDefault="002E1EB1" w:rsidP="00790109">
            <w:pPr>
              <w:ind w:left="113"/>
              <w:rPr>
                <w:rFonts w:eastAsia="Times New Roman" w:cs="Arial"/>
                <w:color w:val="000000"/>
                <w:sz w:val="16"/>
                <w:szCs w:val="18"/>
              </w:rPr>
            </w:pPr>
            <w:r w:rsidRPr="002E1EB1">
              <w:rPr>
                <w:rFonts w:eastAsia="Times New Roman" w:cs="Arial"/>
                <w:color w:val="000000"/>
                <w:sz w:val="16"/>
                <w:szCs w:val="18"/>
              </w:rPr>
              <w:t>Message delivery timeout notification.</w:t>
            </w:r>
          </w:p>
        </w:tc>
      </w:tr>
    </w:tbl>
    <w:p w14:paraId="55416EF2" w14:textId="2AE9F663" w:rsidR="00790109" w:rsidRDefault="00790109"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67" w:author="John MacAuley" w:date="2016-01-08T16:24:00Z">
        <w:r w:rsidR="00D5423B">
          <w:rPr>
            <w:b/>
            <w:noProof/>
          </w:rPr>
          <w:t>81</w:t>
        </w:r>
      </w:ins>
      <w:del w:id="868" w:author="John MacAuley" w:date="2016-01-08T16:24:00Z">
        <w:r w:rsidR="00BD4BAA" w:rsidDel="00D5423B">
          <w:rPr>
            <w:b/>
            <w:noProof/>
          </w:rPr>
          <w:delText>82</w:delText>
        </w:r>
      </w:del>
      <w:r w:rsidR="00075FC8" w:rsidRPr="006C7966">
        <w:rPr>
          <w:b/>
        </w:rPr>
        <w:fldChar w:fldCharType="end"/>
      </w:r>
      <w:r w:rsidRPr="006C7966">
        <w:rPr>
          <w:b/>
        </w:rPr>
        <w:t xml:space="preserve"> </w:t>
      </w:r>
      <w:r w:rsidRPr="00790109">
        <w:rPr>
          <w:b/>
          <w:bCs/>
          <w:i/>
        </w:rPr>
        <w:t>QueryNotificationConfirmedTyp</w:t>
      </w:r>
      <w:r>
        <w:rPr>
          <w:b/>
          <w:bCs/>
          <w:i/>
        </w:rPr>
        <w:t>e</w:t>
      </w:r>
      <w:r w:rsidRPr="006C7966">
        <w:rPr>
          <w:b/>
        </w:rPr>
        <w:t xml:space="preserve"> message parameters</w:t>
      </w:r>
    </w:p>
    <w:p w14:paraId="4A4A1F97" w14:textId="77777777" w:rsidR="008D1D6E" w:rsidRDefault="008D1D6E" w:rsidP="00B22F2D">
      <w:pPr>
        <w:spacing w:before="120" w:after="120"/>
        <w:jc w:val="center"/>
      </w:pPr>
    </w:p>
    <w:p w14:paraId="18AAD05B" w14:textId="77777777" w:rsidR="00790109" w:rsidRPr="007040F7" w:rsidRDefault="00075FC8" w:rsidP="00790109">
      <w:pPr>
        <w:pStyle w:val="Heading4"/>
        <w:rPr>
          <w:bCs/>
          <w:i/>
        </w:rPr>
      </w:pPr>
      <w:r w:rsidRPr="007040F7">
        <w:rPr>
          <w:bCs/>
          <w:i/>
        </w:rPr>
        <w:t>QueryNotificationType</w:t>
      </w:r>
    </w:p>
    <w:p w14:paraId="6C07E722" w14:textId="22715DEF" w:rsidR="00346858" w:rsidRPr="006C7966" w:rsidRDefault="00346858" w:rsidP="00346858">
      <w:r w:rsidRPr="00346858">
        <w:t xml:space="preserve">Type definition for the </w:t>
      </w:r>
      <w:r w:rsidRPr="00B22F2D">
        <w:rPr>
          <w:i/>
        </w:rPr>
        <w:t>QueryNotification</w:t>
      </w:r>
      <w:r>
        <w:t xml:space="preserve"> message providing a </w:t>
      </w:r>
      <w:r w:rsidRPr="00346858">
        <w:t>mechanism for a Requester NS</w:t>
      </w:r>
      <w:r>
        <w:t xml:space="preserve">A to query a Provider NSA for a </w:t>
      </w:r>
      <w:r w:rsidRPr="00346858">
        <w:t xml:space="preserve">set of notifications against a specific </w:t>
      </w:r>
      <w:r w:rsidRPr="00B22F2D">
        <w:rPr>
          <w:i/>
        </w:rPr>
        <w:t>connectionId</w:t>
      </w:r>
      <w:r w:rsidRPr="00346858">
        <w:t>.</w:t>
      </w:r>
      <w:r w:rsidRPr="00346858">
        <w:br/>
      </w:r>
      <w:r w:rsidR="00E411A9">
        <w:t xml:space="preserve">        </w:t>
      </w:r>
      <w:r w:rsidRPr="00346858">
        <w:br/>
        <w:t xml:space="preserve">Elements compose a filter for </w:t>
      </w:r>
      <w:r>
        <w:t xml:space="preserve">specifying the notifications to </w:t>
      </w:r>
      <w:r w:rsidRPr="00346858">
        <w:t xml:space="preserve">return in response to the query </w:t>
      </w:r>
      <w:r w:rsidRPr="00346858">
        <w:lastRenderedPageBreak/>
        <w:t>o</w:t>
      </w:r>
      <w:r>
        <w:t>peration.</w:t>
      </w:r>
      <w:r w:rsidR="00E411A9">
        <w:t xml:space="preserve"> </w:t>
      </w:r>
      <w:r>
        <w:t xml:space="preserve">The filter query </w:t>
      </w:r>
      <w:r w:rsidRPr="00346858">
        <w:t>provides an inclusive range of</w:t>
      </w:r>
      <w:r>
        <w:t xml:space="preserve"> notification identifiers based </w:t>
      </w:r>
      <w:r w:rsidRPr="00346858">
        <w:t>on connectionId.</w:t>
      </w:r>
    </w:p>
    <w:p w14:paraId="063AE669" w14:textId="77777777" w:rsidR="00346858" w:rsidRPr="006C7966" w:rsidRDefault="00346858" w:rsidP="00346858">
      <w:pPr>
        <w:jc w:val="center"/>
      </w:pPr>
      <w:r w:rsidRPr="00B22F2D">
        <w:rPr>
          <w:rFonts w:ascii="Helvetica" w:hAnsi="Helvetica" w:cs="Helvetica"/>
          <w:noProof/>
          <w:sz w:val="24"/>
          <w:szCs w:val="24"/>
        </w:rPr>
        <w:drawing>
          <wp:inline distT="0" distB="0" distL="0" distR="0" wp14:anchorId="2B5236E2" wp14:editId="0C104263">
            <wp:extent cx="3627120" cy="112776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27120" cy="1127760"/>
                    </a:xfrm>
                    <a:prstGeom prst="rect">
                      <a:avLst/>
                    </a:prstGeom>
                    <a:noFill/>
                    <a:ln>
                      <a:noFill/>
                    </a:ln>
                  </pic:spPr>
                </pic:pic>
              </a:graphicData>
            </a:graphic>
          </wp:inline>
        </w:drawing>
      </w:r>
    </w:p>
    <w:p w14:paraId="1CA602B8" w14:textId="722D7010" w:rsidR="00346858" w:rsidRDefault="00346858" w:rsidP="00346858">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69" w:author="John MacAuley" w:date="2016-01-08T16:24:00Z">
        <w:r w:rsidR="00D5423B">
          <w:rPr>
            <w:b/>
            <w:noProof/>
          </w:rPr>
          <w:t>105</w:t>
        </w:r>
      </w:ins>
      <w:ins w:id="870" w:author="Chin Guok" w:date="2015-07-31T14:54:00Z">
        <w:del w:id="871" w:author="John MacAuley" w:date="2016-01-08T16:24:00Z">
          <w:r w:rsidR="00B33177" w:rsidDel="00D5423B">
            <w:rPr>
              <w:b/>
              <w:noProof/>
            </w:rPr>
            <w:delText>105</w:delText>
          </w:r>
        </w:del>
      </w:ins>
      <w:del w:id="872" w:author="John MacAuley" w:date="2016-01-08T16:24:00Z">
        <w:r w:rsidR="00BD4BAA" w:rsidDel="00D5423B">
          <w:rPr>
            <w:b/>
            <w:noProof/>
          </w:rPr>
          <w:delText>106</w:delText>
        </w:r>
      </w:del>
      <w:r w:rsidR="00075FC8" w:rsidRPr="006C7966">
        <w:rPr>
          <w:b/>
        </w:rPr>
        <w:fldChar w:fldCharType="end"/>
      </w:r>
      <w:r w:rsidRPr="006C7966">
        <w:rPr>
          <w:b/>
        </w:rPr>
        <w:t xml:space="preserve"> – </w:t>
      </w:r>
      <w:r w:rsidR="006F05C9">
        <w:rPr>
          <w:b/>
          <w:bCs/>
          <w:i/>
        </w:rPr>
        <w:t>QueryNotification</w:t>
      </w:r>
      <w:r w:rsidRPr="00790109">
        <w:rPr>
          <w:b/>
          <w:bCs/>
          <w:i/>
        </w:rPr>
        <w:t>Typ</w:t>
      </w:r>
      <w:r>
        <w:rPr>
          <w:b/>
          <w:bCs/>
          <w:i/>
        </w:rPr>
        <w:t>e</w:t>
      </w:r>
      <w:r w:rsidRPr="006C7966">
        <w:rPr>
          <w:b/>
        </w:rPr>
        <w:t>.</w:t>
      </w:r>
    </w:p>
    <w:p w14:paraId="27C305A4" w14:textId="77777777" w:rsidR="008D1D6E" w:rsidRPr="006C7966" w:rsidRDefault="008D1D6E" w:rsidP="00346858">
      <w:pPr>
        <w:spacing w:before="120" w:after="120"/>
        <w:jc w:val="center"/>
        <w:rPr>
          <w:b/>
        </w:rPr>
      </w:pPr>
    </w:p>
    <w:p w14:paraId="7FBC3246" w14:textId="77777777" w:rsidR="00346858" w:rsidRPr="006C7966" w:rsidRDefault="00346858" w:rsidP="00346858">
      <w:pPr>
        <w:spacing w:before="120" w:after="120"/>
        <w:rPr>
          <w:b/>
          <w:i/>
          <w:iCs/>
          <w:color w:val="808080" w:themeColor="text1" w:themeTint="7F"/>
          <w:u w:val="single"/>
        </w:rPr>
      </w:pPr>
      <w:r w:rsidRPr="006C7966">
        <w:rPr>
          <w:b/>
          <w:i/>
          <w:iCs/>
          <w:color w:val="808080" w:themeColor="text1" w:themeTint="7F"/>
          <w:u w:val="single"/>
        </w:rPr>
        <w:t>Parameters</w:t>
      </w:r>
    </w:p>
    <w:p w14:paraId="71E1B57E" w14:textId="77777777" w:rsidR="00346858" w:rsidRPr="006C7966" w:rsidRDefault="00346858" w:rsidP="00346858">
      <w:r w:rsidRPr="006C7966">
        <w:t xml:space="preserve">The </w:t>
      </w:r>
      <w:r w:rsidR="006F05C9">
        <w:rPr>
          <w:bCs/>
          <w:i/>
        </w:rPr>
        <w:t>QueryNotification</w:t>
      </w:r>
      <w:r w:rsidRPr="00BC3052">
        <w:rPr>
          <w:bCs/>
          <w:i/>
        </w:rPr>
        <w:t>Type</w:t>
      </w:r>
      <w:r w:rsidRPr="00790109">
        <w:rPr>
          <w:bCs/>
          <w:i/>
        </w:rPr>
        <w:t xml:space="preserve"> </w:t>
      </w:r>
      <w:r w:rsidRPr="00BC3052">
        <w:rPr>
          <w:bCs/>
        </w:rPr>
        <w:t>is</w:t>
      </w:r>
      <w:r w:rsidR="00D43D3B" w:rsidRPr="00D43D3B">
        <w:t xml:space="preserve"> </w:t>
      </w:r>
      <w:r w:rsidR="00D43D3B" w:rsidRPr="006C7966">
        <w:t>has the following parameters (M = Mandatory, O = Optional):</w:t>
      </w:r>
    </w:p>
    <w:p w14:paraId="7AFC8B98" w14:textId="77777777" w:rsidR="00346858" w:rsidRPr="006C7966" w:rsidRDefault="00346858" w:rsidP="00346858"/>
    <w:tbl>
      <w:tblPr>
        <w:tblStyle w:val="TableGrid"/>
        <w:tblW w:w="0" w:type="auto"/>
        <w:tblInd w:w="250" w:type="dxa"/>
        <w:tblLook w:val="04A0" w:firstRow="1" w:lastRow="0" w:firstColumn="1" w:lastColumn="0" w:noHBand="0" w:noVBand="1"/>
      </w:tblPr>
      <w:tblGrid>
        <w:gridCol w:w="2135"/>
        <w:gridCol w:w="632"/>
        <w:gridCol w:w="5839"/>
      </w:tblGrid>
      <w:tr w:rsidR="00346858" w:rsidRPr="006C7966" w14:paraId="57F431EA" w14:textId="77777777">
        <w:tc>
          <w:tcPr>
            <w:tcW w:w="2135" w:type="dxa"/>
            <w:shd w:val="clear" w:color="auto" w:fill="A7CAFF"/>
          </w:tcPr>
          <w:p w14:paraId="45844AEB" w14:textId="77777777" w:rsidR="00346858" w:rsidRPr="006C7966" w:rsidRDefault="00346858" w:rsidP="00346858">
            <w:pPr>
              <w:ind w:left="113"/>
              <w:rPr>
                <w:rFonts w:eastAsia="Times New Roman"/>
                <w:sz w:val="16"/>
              </w:rPr>
            </w:pPr>
            <w:r w:rsidRPr="006C7966">
              <w:rPr>
                <w:rFonts w:eastAsia="Times New Roman"/>
                <w:sz w:val="16"/>
              </w:rPr>
              <w:t>Parameter</w:t>
            </w:r>
          </w:p>
        </w:tc>
        <w:tc>
          <w:tcPr>
            <w:tcW w:w="632" w:type="dxa"/>
            <w:shd w:val="clear" w:color="auto" w:fill="A7CAFF"/>
          </w:tcPr>
          <w:p w14:paraId="7F3AE738" w14:textId="77777777" w:rsidR="00346858" w:rsidRPr="006C7966" w:rsidRDefault="00346858" w:rsidP="00346858">
            <w:pPr>
              <w:ind w:left="113"/>
              <w:jc w:val="center"/>
              <w:rPr>
                <w:rFonts w:eastAsia="Times New Roman"/>
                <w:sz w:val="16"/>
              </w:rPr>
            </w:pPr>
            <w:r w:rsidRPr="006C7966">
              <w:rPr>
                <w:rFonts w:eastAsia="Times New Roman"/>
                <w:sz w:val="16"/>
              </w:rPr>
              <w:t>M/O</w:t>
            </w:r>
          </w:p>
        </w:tc>
        <w:tc>
          <w:tcPr>
            <w:tcW w:w="5839" w:type="dxa"/>
            <w:shd w:val="clear" w:color="auto" w:fill="A7CAFF"/>
          </w:tcPr>
          <w:p w14:paraId="11C544FC" w14:textId="77777777" w:rsidR="00346858" w:rsidRPr="006C7966" w:rsidRDefault="00346858" w:rsidP="00346858">
            <w:pPr>
              <w:ind w:left="113"/>
              <w:rPr>
                <w:rFonts w:eastAsia="Times New Roman"/>
                <w:sz w:val="16"/>
              </w:rPr>
            </w:pPr>
            <w:r w:rsidRPr="006C7966">
              <w:rPr>
                <w:rFonts w:eastAsia="Times New Roman"/>
                <w:sz w:val="16"/>
              </w:rPr>
              <w:t>Description</w:t>
            </w:r>
          </w:p>
        </w:tc>
      </w:tr>
      <w:tr w:rsidR="00346858" w:rsidRPr="006C7966" w14:paraId="01883E8D" w14:textId="77777777">
        <w:tc>
          <w:tcPr>
            <w:tcW w:w="2135" w:type="dxa"/>
          </w:tcPr>
          <w:p w14:paraId="4E2BCAF4" w14:textId="77777777" w:rsidR="00346858" w:rsidRPr="006C7966" w:rsidRDefault="006F05C9" w:rsidP="00346858">
            <w:pPr>
              <w:ind w:left="113"/>
              <w:rPr>
                <w:rFonts w:eastAsia="Times New Roman" w:cs="Arial"/>
                <w:sz w:val="16"/>
                <w:szCs w:val="18"/>
              </w:rPr>
            </w:pPr>
            <w:r w:rsidRPr="006F05C9">
              <w:rPr>
                <w:rFonts w:eastAsia="Times New Roman"/>
                <w:i/>
                <w:sz w:val="16"/>
              </w:rPr>
              <w:t>connectionId</w:t>
            </w:r>
          </w:p>
        </w:tc>
        <w:tc>
          <w:tcPr>
            <w:tcW w:w="632" w:type="dxa"/>
          </w:tcPr>
          <w:p w14:paraId="0115D088" w14:textId="77777777" w:rsidR="00346858" w:rsidRPr="006C7966" w:rsidRDefault="006F05C9" w:rsidP="00346858">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3CED955F" w14:textId="77777777" w:rsidR="00346858" w:rsidRPr="006C7966" w:rsidRDefault="006F05C9" w:rsidP="00346858">
            <w:pPr>
              <w:ind w:left="113"/>
              <w:rPr>
                <w:rFonts w:eastAsia="Times New Roman" w:cs="Arial"/>
                <w:b/>
                <w:sz w:val="16"/>
                <w:szCs w:val="18"/>
              </w:rPr>
            </w:pPr>
            <w:r w:rsidRPr="006F05C9">
              <w:rPr>
                <w:rFonts w:eastAsia="Times New Roman" w:cs="Arial"/>
                <w:color w:val="000000"/>
                <w:sz w:val="16"/>
                <w:szCs w:val="18"/>
              </w:rPr>
              <w:t xml:space="preserve">Notifications for this </w:t>
            </w:r>
            <w:r w:rsidR="00075FC8" w:rsidRPr="007040F7">
              <w:rPr>
                <w:rFonts w:eastAsia="Times New Roman" w:cs="Arial"/>
                <w:i/>
                <w:color w:val="000000"/>
                <w:sz w:val="16"/>
                <w:szCs w:val="18"/>
              </w:rPr>
              <w:t>connectionId</w:t>
            </w:r>
            <w:r w:rsidRPr="006F05C9">
              <w:rPr>
                <w:rFonts w:eastAsia="Times New Roman" w:cs="Arial"/>
                <w:color w:val="000000"/>
                <w:sz w:val="16"/>
                <w:szCs w:val="18"/>
              </w:rPr>
              <w:t>.</w:t>
            </w:r>
          </w:p>
        </w:tc>
      </w:tr>
      <w:tr w:rsidR="00346858" w:rsidRPr="006C7966" w14:paraId="2DB333D6" w14:textId="77777777">
        <w:tc>
          <w:tcPr>
            <w:tcW w:w="2135" w:type="dxa"/>
          </w:tcPr>
          <w:p w14:paraId="62D4486A" w14:textId="77777777" w:rsidR="00346858" w:rsidRPr="00E7277F" w:rsidRDefault="006F05C9" w:rsidP="00346858">
            <w:pPr>
              <w:ind w:left="113"/>
              <w:rPr>
                <w:rFonts w:eastAsia="Times New Roman"/>
                <w:i/>
                <w:sz w:val="16"/>
              </w:rPr>
            </w:pPr>
            <w:r w:rsidRPr="006F05C9">
              <w:rPr>
                <w:rFonts w:eastAsia="Times New Roman"/>
                <w:i/>
                <w:sz w:val="16"/>
              </w:rPr>
              <w:t>startNotificationId</w:t>
            </w:r>
          </w:p>
        </w:tc>
        <w:tc>
          <w:tcPr>
            <w:tcW w:w="632" w:type="dxa"/>
          </w:tcPr>
          <w:p w14:paraId="04EAF643"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4F6088F" w14:textId="543118A3"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start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w:t>
            </w:r>
            <w:r>
              <w:rPr>
                <w:rFonts w:eastAsia="Times New Roman" w:cs="Arial"/>
                <w:color w:val="000000"/>
                <w:sz w:val="16"/>
                <w:szCs w:val="18"/>
              </w:rPr>
              <w:t xml:space="preserve">hen the query should start from </w:t>
            </w:r>
            <w:r w:rsidRPr="006F05C9">
              <w:rPr>
                <w:rFonts w:eastAsia="Times New Roman" w:cs="Arial"/>
                <w:color w:val="000000"/>
                <w:sz w:val="16"/>
                <w:szCs w:val="18"/>
              </w:rPr>
              <w:t>oldest notificationId available.</w:t>
            </w:r>
          </w:p>
        </w:tc>
      </w:tr>
      <w:tr w:rsidR="00346858" w:rsidRPr="006C7966" w14:paraId="3C06068A" w14:textId="77777777">
        <w:tc>
          <w:tcPr>
            <w:tcW w:w="2135" w:type="dxa"/>
          </w:tcPr>
          <w:p w14:paraId="4ED86312" w14:textId="77777777" w:rsidR="00346858" w:rsidRPr="00E7277F" w:rsidRDefault="006F05C9" w:rsidP="00346858">
            <w:pPr>
              <w:ind w:left="113"/>
              <w:rPr>
                <w:rFonts w:eastAsia="Times New Roman"/>
                <w:i/>
                <w:sz w:val="16"/>
              </w:rPr>
            </w:pPr>
            <w:r w:rsidRPr="006F05C9">
              <w:rPr>
                <w:rFonts w:eastAsia="Times New Roman"/>
                <w:i/>
                <w:sz w:val="16"/>
              </w:rPr>
              <w:t>endNotificationId</w:t>
            </w:r>
          </w:p>
        </w:tc>
        <w:tc>
          <w:tcPr>
            <w:tcW w:w="632" w:type="dxa"/>
          </w:tcPr>
          <w:p w14:paraId="5E5D8A92" w14:textId="77777777" w:rsidR="00346858" w:rsidRPr="006C7966" w:rsidRDefault="00346858" w:rsidP="00346858">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4599E57F" w14:textId="7A8B04BF" w:rsidR="00346858" w:rsidRPr="006C7966" w:rsidRDefault="006F05C9" w:rsidP="006F05C9">
            <w:pPr>
              <w:ind w:left="113"/>
              <w:rPr>
                <w:rFonts w:eastAsia="Times New Roman" w:cs="Arial"/>
                <w:color w:val="000000"/>
                <w:sz w:val="16"/>
                <w:szCs w:val="18"/>
              </w:rPr>
            </w:pPr>
            <w:r w:rsidRPr="006F05C9">
              <w:rPr>
                <w:rFonts w:eastAsia="Times New Roman" w:cs="Arial"/>
                <w:color w:val="000000"/>
                <w:sz w:val="16"/>
                <w:szCs w:val="18"/>
              </w:rPr>
              <w:t xml:space="preserve">The end </w:t>
            </w:r>
            <w:r>
              <w:rPr>
                <w:rFonts w:eastAsia="Times New Roman" w:cs="Arial"/>
                <w:color w:val="000000"/>
                <w:sz w:val="16"/>
                <w:szCs w:val="18"/>
              </w:rPr>
              <w:t xml:space="preserve">of the range of </w:t>
            </w:r>
            <w:r w:rsidR="00075FC8" w:rsidRPr="007040F7">
              <w:rPr>
                <w:rFonts w:eastAsia="Times New Roman" w:cs="Arial"/>
                <w:i/>
                <w:color w:val="000000"/>
                <w:sz w:val="16"/>
                <w:szCs w:val="18"/>
              </w:rPr>
              <w:t>notificationIds</w:t>
            </w:r>
            <w:r>
              <w:rPr>
                <w:rFonts w:eastAsia="Times New Roman" w:cs="Arial"/>
                <w:color w:val="000000"/>
                <w:sz w:val="16"/>
                <w:szCs w:val="18"/>
              </w:rPr>
              <w:t xml:space="preserve"> </w:t>
            </w:r>
            <w:r w:rsidRPr="006F05C9">
              <w:rPr>
                <w:rFonts w:eastAsia="Times New Roman" w:cs="Arial"/>
                <w:color w:val="000000"/>
                <w:sz w:val="16"/>
                <w:szCs w:val="18"/>
              </w:rPr>
              <w:t>to return.</w:t>
            </w:r>
            <w:r w:rsidR="00E411A9">
              <w:rPr>
                <w:rFonts w:eastAsia="Times New Roman" w:cs="Arial"/>
                <w:color w:val="000000"/>
                <w:sz w:val="16"/>
                <w:szCs w:val="18"/>
              </w:rPr>
              <w:t xml:space="preserve"> </w:t>
            </w:r>
            <w:r w:rsidRPr="006F05C9">
              <w:rPr>
                <w:rFonts w:eastAsia="Times New Roman" w:cs="Arial"/>
                <w:color w:val="000000"/>
                <w:sz w:val="16"/>
                <w:szCs w:val="18"/>
              </w:rPr>
              <w:t>If not present then t</w:t>
            </w:r>
            <w:r>
              <w:rPr>
                <w:rFonts w:eastAsia="Times New Roman" w:cs="Arial"/>
                <w:color w:val="000000"/>
                <w:sz w:val="16"/>
                <w:szCs w:val="18"/>
              </w:rPr>
              <w:t xml:space="preserve">he query should end with </w:t>
            </w:r>
            <w:r w:rsidRPr="006F05C9">
              <w:rPr>
                <w:rFonts w:eastAsia="Times New Roman" w:cs="Arial"/>
                <w:color w:val="000000"/>
                <w:sz w:val="16"/>
                <w:szCs w:val="18"/>
              </w:rPr>
              <w:t xml:space="preserve">the newest </w:t>
            </w:r>
            <w:r w:rsidR="00075FC8" w:rsidRPr="007040F7">
              <w:rPr>
                <w:rFonts w:eastAsia="Times New Roman" w:cs="Arial"/>
                <w:i/>
                <w:color w:val="000000"/>
                <w:sz w:val="16"/>
                <w:szCs w:val="18"/>
              </w:rPr>
              <w:t>notificationId</w:t>
            </w:r>
            <w:r w:rsidRPr="006F05C9">
              <w:rPr>
                <w:rFonts w:eastAsia="Times New Roman" w:cs="Arial"/>
                <w:color w:val="000000"/>
                <w:sz w:val="16"/>
                <w:szCs w:val="18"/>
              </w:rPr>
              <w:t xml:space="preserve"> available.</w:t>
            </w:r>
          </w:p>
        </w:tc>
      </w:tr>
    </w:tbl>
    <w:p w14:paraId="4E35A7F6" w14:textId="424203EE" w:rsidR="00790109" w:rsidRDefault="00346858" w:rsidP="00B22F2D">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73" w:author="John MacAuley" w:date="2016-01-08T16:24:00Z">
        <w:r w:rsidR="00D5423B">
          <w:rPr>
            <w:b/>
            <w:noProof/>
          </w:rPr>
          <w:t>82</w:t>
        </w:r>
      </w:ins>
      <w:del w:id="874" w:author="John MacAuley" w:date="2016-01-08T16:24:00Z">
        <w:r w:rsidR="00BD4BAA" w:rsidDel="00D5423B">
          <w:rPr>
            <w:b/>
            <w:noProof/>
          </w:rPr>
          <w:delText>83</w:delText>
        </w:r>
      </w:del>
      <w:r w:rsidR="00075FC8" w:rsidRPr="006C7966">
        <w:rPr>
          <w:b/>
        </w:rPr>
        <w:fldChar w:fldCharType="end"/>
      </w:r>
      <w:r w:rsidRPr="006C7966">
        <w:rPr>
          <w:b/>
        </w:rPr>
        <w:t xml:space="preserve"> </w:t>
      </w:r>
      <w:r w:rsidR="006F05C9">
        <w:rPr>
          <w:b/>
          <w:bCs/>
          <w:i/>
        </w:rPr>
        <w:t>QueryNotification</w:t>
      </w:r>
      <w:r w:rsidRPr="00790109">
        <w:rPr>
          <w:b/>
          <w:bCs/>
          <w:i/>
        </w:rPr>
        <w:t>Typ</w:t>
      </w:r>
      <w:r>
        <w:rPr>
          <w:b/>
          <w:bCs/>
          <w:i/>
        </w:rPr>
        <w:t>e</w:t>
      </w:r>
      <w:r w:rsidRPr="006C7966">
        <w:rPr>
          <w:b/>
        </w:rPr>
        <w:t xml:space="preserve"> message parameters</w:t>
      </w:r>
    </w:p>
    <w:p w14:paraId="7B795B4F" w14:textId="77777777" w:rsidR="008D1D6E" w:rsidRDefault="008D1D6E" w:rsidP="00B22F2D">
      <w:pPr>
        <w:spacing w:before="120" w:after="120"/>
        <w:jc w:val="center"/>
      </w:pPr>
    </w:p>
    <w:p w14:paraId="79B0E8D2" w14:textId="77777777" w:rsidR="001A62C0" w:rsidRPr="007040F7" w:rsidRDefault="00075FC8" w:rsidP="00722458">
      <w:pPr>
        <w:pStyle w:val="Heading4"/>
        <w:rPr>
          <w:i/>
        </w:rPr>
      </w:pPr>
      <w:r w:rsidRPr="007040F7">
        <w:rPr>
          <w:i/>
        </w:rPr>
        <w:t xml:space="preserve">QueryRecursiveConfirmedType </w:t>
      </w:r>
    </w:p>
    <w:p w14:paraId="12E0BBB3" w14:textId="799D94B4" w:rsidR="001A62C0" w:rsidRPr="006C7966" w:rsidRDefault="001A62C0" w:rsidP="001A62C0">
      <w:r w:rsidRPr="006C7966">
        <w:t xml:space="preserve">This is the type definition for the </w:t>
      </w:r>
      <w:r w:rsidR="00116A6C" w:rsidRPr="00116A6C">
        <w:rPr>
          <w:i/>
        </w:rPr>
        <w:t>queryRecursiveConfirmed</w:t>
      </w:r>
      <w:r w:rsidRPr="006C7966">
        <w:t xml:space="preserve"> message. An NSA sends this positive </w:t>
      </w:r>
      <w:r w:rsidR="00116A6C" w:rsidRPr="00116A6C">
        <w:rPr>
          <w:i/>
        </w:rPr>
        <w:t>queryRecursive</w:t>
      </w:r>
      <w:r w:rsidRPr="006C7966">
        <w:t>Request response to the NSA that issued the original request message.</w:t>
      </w:r>
      <w:r w:rsidR="00E411A9">
        <w:t xml:space="preserve"> </w:t>
      </w:r>
      <w:r w:rsidRPr="006C7966">
        <w:t>There can be zero or more results retuned in this confirmed message depending on the query parameters supplied in the request.</w:t>
      </w:r>
    </w:p>
    <w:p w14:paraId="528D7BCC" w14:textId="77777777" w:rsidR="001A62C0" w:rsidRPr="006C7966" w:rsidRDefault="001A62C0" w:rsidP="001A62C0"/>
    <w:p w14:paraId="18D31CAD" w14:textId="77777777" w:rsidR="001A62C0" w:rsidRPr="006C7966" w:rsidRDefault="001A62C0" w:rsidP="001A62C0">
      <w:pPr>
        <w:jc w:val="center"/>
      </w:pPr>
      <w:r w:rsidRPr="006C7966">
        <w:rPr>
          <w:rFonts w:ascii="Helvetica" w:hAnsi="Helvetica" w:cs="Helvetica"/>
          <w:sz w:val="24"/>
          <w:szCs w:val="24"/>
        </w:rPr>
        <w:t xml:space="preserve"> </w:t>
      </w:r>
      <w:r w:rsidRPr="006C7966">
        <w:rPr>
          <w:rFonts w:ascii="Helvetica" w:hAnsi="Helvetica" w:cs="Helvetica"/>
          <w:noProof/>
          <w:sz w:val="24"/>
          <w:szCs w:val="24"/>
        </w:rPr>
        <w:drawing>
          <wp:inline distT="0" distB="0" distL="0" distR="0" wp14:anchorId="66CF91FA" wp14:editId="441FFEA2">
            <wp:extent cx="4364692" cy="468000"/>
            <wp:effectExtent l="0" t="0" r="4445" b="0"/>
            <wp:docPr id="3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8">
                      <a:extLst>
                        <a:ext uri="{28A0092B-C50C-407E-A947-70E740481C1C}">
                          <a14:useLocalDpi xmlns:a14="http://schemas.microsoft.com/office/drawing/2010/main" val="0"/>
                        </a:ext>
                      </a:extLst>
                    </a:blip>
                    <a:srcRect t="1" b="-39879"/>
                    <a:stretch/>
                  </pic:blipFill>
                  <pic:spPr bwMode="auto">
                    <a:xfrm>
                      <a:off x="0" y="0"/>
                      <a:ext cx="4373880" cy="468985"/>
                    </a:xfrm>
                    <a:prstGeom prst="rect">
                      <a:avLst/>
                    </a:prstGeom>
                    <a:noFill/>
                    <a:ln>
                      <a:noFill/>
                    </a:ln>
                    <a:extLst>
                      <a:ext uri="{53640926-AAD7-44d8-BBD7-CCE9431645EC}">
                        <a14:shadowObscured xmlns:a14="http://schemas.microsoft.com/office/drawing/2010/main"/>
                      </a:ext>
                    </a:extLst>
                  </pic:spPr>
                </pic:pic>
              </a:graphicData>
            </a:graphic>
          </wp:inline>
        </w:drawing>
      </w:r>
    </w:p>
    <w:p w14:paraId="75FFCAF9" w14:textId="2D5EB607"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75" w:author="John MacAuley" w:date="2016-01-08T16:24:00Z">
        <w:r w:rsidR="00D5423B">
          <w:rPr>
            <w:b/>
            <w:noProof/>
          </w:rPr>
          <w:t>106</w:t>
        </w:r>
      </w:ins>
      <w:ins w:id="876" w:author="Chin Guok" w:date="2015-07-31T14:54:00Z">
        <w:del w:id="877" w:author="John MacAuley" w:date="2016-01-08T16:24:00Z">
          <w:r w:rsidR="00B33177" w:rsidDel="00D5423B">
            <w:rPr>
              <w:b/>
              <w:noProof/>
            </w:rPr>
            <w:delText>106</w:delText>
          </w:r>
        </w:del>
      </w:ins>
      <w:del w:id="878" w:author="John MacAuley" w:date="2016-01-08T16:24:00Z">
        <w:r w:rsidR="00BD4BAA" w:rsidDel="00D5423B">
          <w:rPr>
            <w:b/>
            <w:noProof/>
          </w:rPr>
          <w:delText>107</w:delText>
        </w:r>
      </w:del>
      <w:r w:rsidR="00075FC8" w:rsidRPr="006C7966">
        <w:rPr>
          <w:b/>
        </w:rPr>
        <w:fldChar w:fldCharType="end"/>
      </w:r>
      <w:r w:rsidRPr="006C7966">
        <w:rPr>
          <w:b/>
        </w:rPr>
        <w:t xml:space="preserve"> – </w:t>
      </w:r>
      <w:r w:rsidR="00116A6C" w:rsidRPr="00116A6C">
        <w:rPr>
          <w:b/>
          <w:bCs/>
          <w:i/>
        </w:rPr>
        <w:t>QueryRecursiveConfirmed</w:t>
      </w:r>
      <w:r w:rsidRPr="006C7966">
        <w:rPr>
          <w:b/>
          <w:bCs/>
        </w:rPr>
        <w:t>Type</w:t>
      </w:r>
      <w:r w:rsidRPr="006C7966">
        <w:rPr>
          <w:b/>
        </w:rPr>
        <w:t>.</w:t>
      </w:r>
    </w:p>
    <w:p w14:paraId="711AA026"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257ECF03" w14:textId="77777777" w:rsidR="001A62C0" w:rsidRPr="006C7966" w:rsidRDefault="001A62C0" w:rsidP="001A62C0">
      <w:r w:rsidRPr="006C7966">
        <w:t xml:space="preserve">The </w:t>
      </w:r>
      <w:r w:rsidR="00116A6C" w:rsidRPr="00A81FD4">
        <w:rPr>
          <w:bCs/>
          <w:i/>
        </w:rPr>
        <w:t>QueryRecursiveConfirmed</w:t>
      </w:r>
      <w:r w:rsidRPr="00A81FD4">
        <w:rPr>
          <w:bCs/>
        </w:rPr>
        <w:t>Type</w:t>
      </w:r>
      <w:r w:rsidRPr="006C7966">
        <w:rPr>
          <w:b/>
          <w:bCs/>
        </w:rPr>
        <w:t xml:space="preserve"> </w:t>
      </w:r>
      <w:r w:rsidRPr="006C7966">
        <w:t>has the following parameters (M = Mandatory, O = Optional):</w:t>
      </w:r>
    </w:p>
    <w:p w14:paraId="0CD86DA6"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2C003BF8" w14:textId="77777777">
        <w:tc>
          <w:tcPr>
            <w:tcW w:w="1697" w:type="dxa"/>
            <w:shd w:val="clear" w:color="auto" w:fill="A7CAFF"/>
          </w:tcPr>
          <w:p w14:paraId="65F33EB0"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FB8C76B"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2EC739C6"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157026F" w14:textId="77777777">
        <w:tc>
          <w:tcPr>
            <w:tcW w:w="1697" w:type="dxa"/>
          </w:tcPr>
          <w:p w14:paraId="2009672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23C7C0CD"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13C4CB1"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420537E3" w14:textId="2579EF1B"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79" w:author="John MacAuley" w:date="2016-01-08T16:24:00Z">
        <w:r w:rsidR="00D5423B">
          <w:rPr>
            <w:b/>
            <w:noProof/>
          </w:rPr>
          <w:t>83</w:t>
        </w:r>
      </w:ins>
      <w:del w:id="880" w:author="John MacAuley" w:date="2016-01-08T16:24:00Z">
        <w:r w:rsidR="00BD4BAA" w:rsidDel="00D5423B">
          <w:rPr>
            <w:b/>
            <w:noProof/>
          </w:rPr>
          <w:delText>84</w:delText>
        </w:r>
      </w:del>
      <w:r w:rsidR="00075FC8" w:rsidRPr="006C7966">
        <w:rPr>
          <w:b/>
        </w:rPr>
        <w:fldChar w:fldCharType="end"/>
      </w:r>
      <w:r w:rsidRPr="006C7966">
        <w:rPr>
          <w:b/>
        </w:rPr>
        <w:t xml:space="preserve"> </w:t>
      </w:r>
      <w:r w:rsidR="00116A6C" w:rsidRPr="00116A6C">
        <w:rPr>
          <w:b/>
          <w:bCs/>
          <w:i/>
        </w:rPr>
        <w:t>QueryRecursiveConfirmed</w:t>
      </w:r>
      <w:r w:rsidRPr="006C7966">
        <w:rPr>
          <w:b/>
          <w:bCs/>
        </w:rPr>
        <w:t xml:space="preserve">Type </w:t>
      </w:r>
      <w:r w:rsidRPr="006C7966">
        <w:rPr>
          <w:b/>
        </w:rPr>
        <w:t>message parameters</w:t>
      </w:r>
    </w:p>
    <w:p w14:paraId="5D3DD7F4" w14:textId="77777777" w:rsidR="000937EA" w:rsidRPr="007040F7" w:rsidRDefault="00075FC8" w:rsidP="000937EA">
      <w:pPr>
        <w:pStyle w:val="Heading4"/>
        <w:rPr>
          <w:i/>
        </w:rPr>
      </w:pPr>
      <w:r w:rsidRPr="007040F7">
        <w:rPr>
          <w:i/>
        </w:rPr>
        <w:t xml:space="preserve">QueryRecursiveResultCriteriaType </w:t>
      </w:r>
    </w:p>
    <w:p w14:paraId="28929956" w14:textId="77777777" w:rsidR="00D43D3B" w:rsidRDefault="00D43D3B" w:rsidP="00B22F2D">
      <w:r w:rsidRPr="00D43D3B">
        <w:t>Type definition for the qu</w:t>
      </w:r>
      <w:r>
        <w:t xml:space="preserve">ery recursive result containing </w:t>
      </w:r>
      <w:r w:rsidRPr="00D43D3B">
        <w:t>versioned reservation information and associated child</w:t>
      </w:r>
      <w:r>
        <w:t xml:space="preserve"> </w:t>
      </w:r>
      <w:r w:rsidRPr="00D43D3B">
        <w:t xml:space="preserve">connection identifiers. </w:t>
      </w:r>
    </w:p>
    <w:p w14:paraId="7FD99BE8" w14:textId="77777777" w:rsidR="00E5619F" w:rsidRDefault="00E5619F" w:rsidP="00B22F2D"/>
    <w:p w14:paraId="1B114F16" w14:textId="77777777" w:rsidR="000937EA" w:rsidRPr="006C7966" w:rsidRDefault="000937EA" w:rsidP="00B22F2D">
      <w:r w:rsidRPr="00B22F2D">
        <w:rPr>
          <w:rFonts w:ascii="Helvetica" w:hAnsi="Helvetica" w:cs="Helvetica"/>
          <w:noProof/>
          <w:sz w:val="24"/>
          <w:szCs w:val="24"/>
        </w:rPr>
        <w:lastRenderedPageBreak/>
        <w:drawing>
          <wp:inline distT="0" distB="0" distL="0" distR="0" wp14:anchorId="1A786C63" wp14:editId="18E2DC26">
            <wp:extent cx="4351020" cy="2385060"/>
            <wp:effectExtent l="0" t="0" r="0" b="2540"/>
            <wp:docPr id="4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51020" cy="2385060"/>
                    </a:xfrm>
                    <a:prstGeom prst="rect">
                      <a:avLst/>
                    </a:prstGeom>
                    <a:noFill/>
                    <a:ln>
                      <a:noFill/>
                    </a:ln>
                  </pic:spPr>
                </pic:pic>
              </a:graphicData>
            </a:graphic>
          </wp:inline>
        </w:drawing>
      </w:r>
    </w:p>
    <w:p w14:paraId="0213C67A" w14:textId="51D69A00" w:rsidR="000937EA" w:rsidRPr="006C7966" w:rsidRDefault="000937EA" w:rsidP="000937E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1" w:author="John MacAuley" w:date="2016-01-08T16:24:00Z">
        <w:r w:rsidR="00D5423B">
          <w:rPr>
            <w:b/>
            <w:noProof/>
          </w:rPr>
          <w:t>107</w:t>
        </w:r>
      </w:ins>
      <w:ins w:id="882" w:author="Chin Guok" w:date="2015-07-31T14:54:00Z">
        <w:del w:id="883" w:author="John MacAuley" w:date="2016-01-08T16:24:00Z">
          <w:r w:rsidR="00B33177" w:rsidDel="00D5423B">
            <w:rPr>
              <w:b/>
              <w:noProof/>
            </w:rPr>
            <w:delText>107</w:delText>
          </w:r>
        </w:del>
      </w:ins>
      <w:del w:id="884" w:author="John MacAuley" w:date="2016-01-08T16:24:00Z">
        <w:r w:rsidR="00BD4BAA" w:rsidDel="00D5423B">
          <w:rPr>
            <w:b/>
            <w:noProof/>
          </w:rPr>
          <w:delText>108</w:delText>
        </w:r>
      </w:del>
      <w:r w:rsidR="00075FC8" w:rsidRPr="006C7966">
        <w:rPr>
          <w:b/>
        </w:rPr>
        <w:fldChar w:fldCharType="end"/>
      </w:r>
      <w:r w:rsidRPr="006C7966">
        <w:rPr>
          <w:b/>
        </w:rPr>
        <w:t xml:space="preserve"> – </w:t>
      </w:r>
      <w:r w:rsidR="00D43D3B" w:rsidRPr="00D43D3B">
        <w:rPr>
          <w:b/>
          <w:bCs/>
          <w:i/>
        </w:rPr>
        <w:t>QueryRecursiveResultCriteriaType</w:t>
      </w:r>
      <w:r w:rsidRPr="006C7966">
        <w:rPr>
          <w:b/>
        </w:rPr>
        <w:t>.</w:t>
      </w:r>
    </w:p>
    <w:p w14:paraId="4BB1F4BC" w14:textId="77777777" w:rsidR="000937EA" w:rsidRPr="006C7966" w:rsidRDefault="000937EA" w:rsidP="000937EA">
      <w:pPr>
        <w:spacing w:before="120" w:after="120"/>
        <w:rPr>
          <w:b/>
          <w:i/>
          <w:iCs/>
          <w:color w:val="808080" w:themeColor="text1" w:themeTint="7F"/>
          <w:u w:val="single"/>
        </w:rPr>
      </w:pPr>
      <w:r w:rsidRPr="006C7966">
        <w:rPr>
          <w:b/>
          <w:i/>
          <w:iCs/>
          <w:color w:val="808080" w:themeColor="text1" w:themeTint="7F"/>
          <w:u w:val="single"/>
        </w:rPr>
        <w:t>Parameters</w:t>
      </w:r>
    </w:p>
    <w:p w14:paraId="0506B5E8" w14:textId="77777777" w:rsidR="000937EA" w:rsidRPr="006C7966" w:rsidRDefault="000937EA" w:rsidP="000937EA">
      <w:r w:rsidRPr="006C7966">
        <w:t xml:space="preserve">The </w:t>
      </w:r>
      <w:r w:rsidR="00D43D3B" w:rsidRPr="00B22F2D">
        <w:rPr>
          <w:bCs/>
          <w:i/>
        </w:rPr>
        <w:t>QueryRecursiveResultCriteriaType</w:t>
      </w:r>
      <w:r w:rsidR="00D43D3B" w:rsidRPr="00BC3052">
        <w:rPr>
          <w:bCs/>
        </w:rPr>
        <w:t xml:space="preserve"> </w:t>
      </w:r>
      <w:r w:rsidR="00D43D3B" w:rsidRPr="006C7966">
        <w:t>has the following parameters (M = Mandatory, O = Optional):</w:t>
      </w:r>
    </w:p>
    <w:p w14:paraId="6D7D3515" w14:textId="77777777" w:rsidR="000937EA" w:rsidRPr="006C7966" w:rsidRDefault="000937EA" w:rsidP="000937EA"/>
    <w:tbl>
      <w:tblPr>
        <w:tblStyle w:val="TableGrid"/>
        <w:tblW w:w="0" w:type="auto"/>
        <w:tblInd w:w="250" w:type="dxa"/>
        <w:tblLook w:val="04A0" w:firstRow="1" w:lastRow="0" w:firstColumn="1" w:lastColumn="0" w:noHBand="0" w:noVBand="1"/>
      </w:tblPr>
      <w:tblGrid>
        <w:gridCol w:w="2135"/>
        <w:gridCol w:w="632"/>
        <w:gridCol w:w="5839"/>
      </w:tblGrid>
      <w:tr w:rsidR="000937EA" w:rsidRPr="006C7966" w14:paraId="3825C3C3" w14:textId="77777777">
        <w:tc>
          <w:tcPr>
            <w:tcW w:w="2135" w:type="dxa"/>
            <w:shd w:val="clear" w:color="auto" w:fill="A7CAFF"/>
          </w:tcPr>
          <w:p w14:paraId="776A627B" w14:textId="77777777" w:rsidR="000937EA" w:rsidRPr="006C7966" w:rsidRDefault="000937EA" w:rsidP="000937EA">
            <w:pPr>
              <w:ind w:left="113"/>
              <w:rPr>
                <w:rFonts w:eastAsia="Times New Roman"/>
                <w:sz w:val="16"/>
              </w:rPr>
            </w:pPr>
            <w:r w:rsidRPr="006C7966">
              <w:rPr>
                <w:rFonts w:eastAsia="Times New Roman"/>
                <w:sz w:val="16"/>
              </w:rPr>
              <w:t>Parameter</w:t>
            </w:r>
          </w:p>
        </w:tc>
        <w:tc>
          <w:tcPr>
            <w:tcW w:w="632" w:type="dxa"/>
            <w:shd w:val="clear" w:color="auto" w:fill="A7CAFF"/>
          </w:tcPr>
          <w:p w14:paraId="475112A0" w14:textId="77777777" w:rsidR="000937EA" w:rsidRPr="006C7966" w:rsidRDefault="000937EA" w:rsidP="000937EA">
            <w:pPr>
              <w:ind w:left="113"/>
              <w:jc w:val="center"/>
              <w:rPr>
                <w:rFonts w:eastAsia="Times New Roman"/>
                <w:sz w:val="16"/>
              </w:rPr>
            </w:pPr>
            <w:r w:rsidRPr="006C7966">
              <w:rPr>
                <w:rFonts w:eastAsia="Times New Roman"/>
                <w:sz w:val="16"/>
              </w:rPr>
              <w:t>M/O</w:t>
            </w:r>
          </w:p>
        </w:tc>
        <w:tc>
          <w:tcPr>
            <w:tcW w:w="5839" w:type="dxa"/>
            <w:shd w:val="clear" w:color="auto" w:fill="A7CAFF"/>
          </w:tcPr>
          <w:p w14:paraId="0C446D67" w14:textId="77777777" w:rsidR="000937EA" w:rsidRPr="006C7966" w:rsidRDefault="000937EA" w:rsidP="000937EA">
            <w:pPr>
              <w:ind w:left="113"/>
              <w:rPr>
                <w:rFonts w:eastAsia="Times New Roman"/>
                <w:sz w:val="16"/>
              </w:rPr>
            </w:pPr>
            <w:r w:rsidRPr="006C7966">
              <w:rPr>
                <w:rFonts w:eastAsia="Times New Roman"/>
                <w:sz w:val="16"/>
              </w:rPr>
              <w:t>Description</w:t>
            </w:r>
          </w:p>
        </w:tc>
      </w:tr>
      <w:tr w:rsidR="00DF771C" w:rsidRPr="006C7966" w14:paraId="44D42D66" w14:textId="77777777">
        <w:tc>
          <w:tcPr>
            <w:tcW w:w="2135" w:type="dxa"/>
          </w:tcPr>
          <w:p w14:paraId="1BD3E449" w14:textId="77777777" w:rsidR="00DF771C" w:rsidRPr="00DF771C" w:rsidRDefault="00DF771C" w:rsidP="000937EA">
            <w:pPr>
              <w:ind w:left="113"/>
              <w:rPr>
                <w:rFonts w:eastAsia="Times New Roman"/>
                <w:i/>
                <w:sz w:val="16"/>
              </w:rPr>
            </w:pPr>
            <w:r w:rsidRPr="00DF771C">
              <w:rPr>
                <w:rFonts w:eastAsia="Times New Roman"/>
                <w:i/>
                <w:sz w:val="16"/>
              </w:rPr>
              <w:t>version</w:t>
            </w:r>
          </w:p>
        </w:tc>
        <w:tc>
          <w:tcPr>
            <w:tcW w:w="632" w:type="dxa"/>
          </w:tcPr>
          <w:p w14:paraId="2AE99332"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5DC0B45D" w14:textId="77777777" w:rsidR="00DF771C" w:rsidRPr="00DF771C" w:rsidRDefault="00DF771C" w:rsidP="000937EA">
            <w:pPr>
              <w:ind w:left="113"/>
              <w:rPr>
                <w:rFonts w:eastAsia="Times New Roman" w:cs="Arial"/>
                <w:color w:val="000000"/>
                <w:sz w:val="16"/>
                <w:szCs w:val="18"/>
              </w:rPr>
            </w:pPr>
            <w:r w:rsidRPr="00DF771C">
              <w:rPr>
                <w:rFonts w:eastAsia="Times New Roman" w:cs="Arial"/>
                <w:color w:val="000000"/>
                <w:sz w:val="16"/>
                <w:szCs w:val="18"/>
              </w:rPr>
              <w:t>Version of the reservation instance.</w:t>
            </w:r>
          </w:p>
        </w:tc>
      </w:tr>
      <w:tr w:rsidR="000937EA" w:rsidRPr="006C7966" w14:paraId="20066838" w14:textId="77777777">
        <w:tc>
          <w:tcPr>
            <w:tcW w:w="2135" w:type="dxa"/>
          </w:tcPr>
          <w:p w14:paraId="1ADE8530" w14:textId="77777777" w:rsidR="000937EA" w:rsidRPr="006C7966" w:rsidRDefault="00DF771C" w:rsidP="000937EA">
            <w:pPr>
              <w:ind w:left="113"/>
              <w:rPr>
                <w:rFonts w:eastAsia="Times New Roman" w:cs="Arial"/>
                <w:sz w:val="16"/>
                <w:szCs w:val="18"/>
              </w:rPr>
            </w:pPr>
            <w:r w:rsidRPr="00DF771C">
              <w:rPr>
                <w:rFonts w:eastAsia="Times New Roman"/>
                <w:i/>
                <w:sz w:val="16"/>
              </w:rPr>
              <w:t>schedule</w:t>
            </w:r>
          </w:p>
        </w:tc>
        <w:tc>
          <w:tcPr>
            <w:tcW w:w="632" w:type="dxa"/>
          </w:tcPr>
          <w:p w14:paraId="65A841D3"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2F22F1F" w14:textId="77777777" w:rsidR="000937EA" w:rsidRPr="006C7966" w:rsidRDefault="00DF771C" w:rsidP="000937EA">
            <w:pPr>
              <w:ind w:left="113"/>
              <w:rPr>
                <w:rFonts w:eastAsia="Times New Roman" w:cs="Arial"/>
                <w:b/>
                <w:sz w:val="16"/>
                <w:szCs w:val="18"/>
              </w:rPr>
            </w:pPr>
            <w:r w:rsidRPr="00DF771C">
              <w:rPr>
                <w:rFonts w:eastAsia="Times New Roman" w:cs="Arial"/>
                <w:color w:val="000000"/>
                <w:sz w:val="16"/>
                <w:szCs w:val="18"/>
              </w:rPr>
              <w:t>Time parameters specifying the life of the service.</w:t>
            </w:r>
          </w:p>
        </w:tc>
      </w:tr>
      <w:tr w:rsidR="000937EA" w:rsidRPr="006C7966" w14:paraId="6FF4C116" w14:textId="77777777">
        <w:tc>
          <w:tcPr>
            <w:tcW w:w="2135" w:type="dxa"/>
          </w:tcPr>
          <w:p w14:paraId="30D8E96A" w14:textId="77777777" w:rsidR="000937EA" w:rsidRPr="00E7277F" w:rsidRDefault="00DF771C" w:rsidP="000937EA">
            <w:pPr>
              <w:ind w:left="113"/>
              <w:rPr>
                <w:rFonts w:eastAsia="Times New Roman"/>
                <w:i/>
                <w:sz w:val="16"/>
              </w:rPr>
            </w:pPr>
            <w:r w:rsidRPr="00DF771C">
              <w:rPr>
                <w:rFonts w:eastAsia="Times New Roman"/>
                <w:i/>
                <w:sz w:val="16"/>
              </w:rPr>
              <w:t>serviceType</w:t>
            </w:r>
          </w:p>
        </w:tc>
        <w:tc>
          <w:tcPr>
            <w:tcW w:w="632" w:type="dxa"/>
          </w:tcPr>
          <w:p w14:paraId="0C7F536A" w14:textId="77777777" w:rsidR="000937EA" w:rsidRPr="006C7966" w:rsidRDefault="00DF771C" w:rsidP="000937EA">
            <w:pPr>
              <w:ind w:left="113"/>
              <w:jc w:val="center"/>
              <w:rPr>
                <w:rFonts w:eastAsia="Times New Roman" w:cs="Arial"/>
                <w:color w:val="000000"/>
                <w:sz w:val="16"/>
                <w:szCs w:val="18"/>
              </w:rPr>
            </w:pPr>
            <w:r>
              <w:rPr>
                <w:rFonts w:eastAsia="Times New Roman" w:cs="Arial"/>
                <w:color w:val="000000"/>
                <w:sz w:val="16"/>
                <w:szCs w:val="18"/>
              </w:rPr>
              <w:t>M</w:t>
            </w:r>
          </w:p>
        </w:tc>
        <w:tc>
          <w:tcPr>
            <w:tcW w:w="5839" w:type="dxa"/>
          </w:tcPr>
          <w:p w14:paraId="0BAFBD10" w14:textId="30DEDEDF"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0937EA" w:rsidRPr="006C7966" w14:paraId="52121123" w14:textId="77777777">
        <w:tc>
          <w:tcPr>
            <w:tcW w:w="2135" w:type="dxa"/>
          </w:tcPr>
          <w:p w14:paraId="1BA064A0" w14:textId="77777777" w:rsidR="000937EA" w:rsidRPr="00E7277F" w:rsidRDefault="00DF771C" w:rsidP="000937EA">
            <w:pPr>
              <w:ind w:left="113"/>
              <w:rPr>
                <w:rFonts w:eastAsia="Times New Roman"/>
                <w:i/>
                <w:sz w:val="16"/>
              </w:rPr>
            </w:pPr>
            <w:r w:rsidRPr="00DF771C">
              <w:rPr>
                <w:rFonts w:eastAsia="Times New Roman"/>
                <w:i/>
                <w:sz w:val="16"/>
              </w:rPr>
              <w:t>children</w:t>
            </w:r>
          </w:p>
        </w:tc>
        <w:tc>
          <w:tcPr>
            <w:tcW w:w="632" w:type="dxa"/>
          </w:tcPr>
          <w:p w14:paraId="73411CDF" w14:textId="77777777" w:rsidR="000937EA" w:rsidRPr="006C7966" w:rsidRDefault="000937EA"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23FD938B" w14:textId="7118E7ED" w:rsidR="000937EA" w:rsidRPr="006C7966" w:rsidRDefault="00DF771C" w:rsidP="00DF771C">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detailed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r w:rsidR="00E411A9">
              <w:rPr>
                <w:rFonts w:eastAsia="Times New Roman" w:cs="Arial"/>
                <w:color w:val="000000"/>
                <w:sz w:val="16"/>
                <w:szCs w:val="18"/>
              </w:rPr>
              <w:t xml:space="preserve"> </w:t>
            </w:r>
            <w:r>
              <w:rPr>
                <w:rFonts w:eastAsia="Times New Roman" w:cs="Arial"/>
                <w:color w:val="000000"/>
                <w:sz w:val="16"/>
                <w:szCs w:val="18"/>
              </w:rPr>
              <w:t xml:space="preserve">The level of detail </w:t>
            </w:r>
            <w:r w:rsidRPr="00DF771C">
              <w:rPr>
                <w:rFonts w:eastAsia="Times New Roman" w:cs="Arial"/>
                <w:color w:val="000000"/>
                <w:sz w:val="16"/>
                <w:szCs w:val="18"/>
              </w:rPr>
              <w:t xml:space="preserve">include is left up </w:t>
            </w:r>
            <w:r>
              <w:rPr>
                <w:rFonts w:eastAsia="Times New Roman" w:cs="Arial"/>
                <w:color w:val="000000"/>
                <w:sz w:val="16"/>
                <w:szCs w:val="18"/>
              </w:rPr>
              <w:t xml:space="preserve">to the individual NSA and their </w:t>
            </w:r>
            <w:r w:rsidRPr="00DF771C">
              <w:rPr>
                <w:rFonts w:eastAsia="Times New Roman" w:cs="Arial"/>
                <w:color w:val="000000"/>
                <w:sz w:val="16"/>
                <w:szCs w:val="18"/>
              </w:rPr>
              <w:t>authorization policies.</w:t>
            </w:r>
          </w:p>
        </w:tc>
      </w:tr>
      <w:tr w:rsidR="00DF771C" w:rsidRPr="006C7966" w14:paraId="5A3E373E" w14:textId="77777777">
        <w:tc>
          <w:tcPr>
            <w:tcW w:w="2135" w:type="dxa"/>
          </w:tcPr>
          <w:p w14:paraId="1A285D29" w14:textId="77777777" w:rsidR="00DF771C" w:rsidRPr="00DF771C" w:rsidRDefault="00DF771C" w:rsidP="000937EA">
            <w:pPr>
              <w:ind w:left="113"/>
              <w:rPr>
                <w:rFonts w:eastAsia="Times New Roman"/>
                <w:i/>
                <w:sz w:val="16"/>
              </w:rPr>
            </w:pPr>
            <w:r>
              <w:rPr>
                <w:rFonts w:eastAsia="Times New Roman"/>
                <w:i/>
                <w:sz w:val="16"/>
              </w:rPr>
              <w:t>any ##other</w:t>
            </w:r>
          </w:p>
        </w:tc>
        <w:tc>
          <w:tcPr>
            <w:tcW w:w="632" w:type="dxa"/>
          </w:tcPr>
          <w:p w14:paraId="198AA186" w14:textId="77777777" w:rsidR="00DF771C" w:rsidRDefault="00DF771C" w:rsidP="000937EA">
            <w:pPr>
              <w:ind w:left="113"/>
              <w:jc w:val="center"/>
              <w:rPr>
                <w:rFonts w:eastAsia="Times New Roman" w:cs="Arial"/>
                <w:color w:val="000000"/>
                <w:sz w:val="16"/>
                <w:szCs w:val="18"/>
              </w:rPr>
            </w:pPr>
            <w:r>
              <w:rPr>
                <w:rFonts w:eastAsia="Times New Roman" w:cs="Arial"/>
                <w:color w:val="000000"/>
                <w:sz w:val="16"/>
                <w:szCs w:val="18"/>
              </w:rPr>
              <w:t>O</w:t>
            </w:r>
          </w:p>
        </w:tc>
        <w:tc>
          <w:tcPr>
            <w:tcW w:w="5839" w:type="dxa"/>
          </w:tcPr>
          <w:p w14:paraId="76634AEC" w14:textId="638663E9" w:rsidR="00DF771C" w:rsidRPr="00DF771C" w:rsidRDefault="00DF771C" w:rsidP="008E37A4">
            <w:pPr>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 xml:space="preserve"> 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1FDA3AF0" w14:textId="35B3C261" w:rsidR="000937EA" w:rsidRDefault="000937EA"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85" w:author="John MacAuley" w:date="2016-01-08T16:24:00Z">
        <w:r w:rsidR="00D5423B">
          <w:rPr>
            <w:b/>
            <w:noProof/>
          </w:rPr>
          <w:t>84</w:t>
        </w:r>
      </w:ins>
      <w:del w:id="886" w:author="John MacAuley" w:date="2016-01-08T16:24:00Z">
        <w:r w:rsidR="00BD4BAA" w:rsidDel="00D5423B">
          <w:rPr>
            <w:b/>
            <w:noProof/>
          </w:rPr>
          <w:delText>85</w:delText>
        </w:r>
      </w:del>
      <w:r w:rsidR="00075FC8" w:rsidRPr="006C7966">
        <w:rPr>
          <w:b/>
        </w:rPr>
        <w:fldChar w:fldCharType="end"/>
      </w:r>
      <w:r w:rsidRPr="006C7966">
        <w:rPr>
          <w:b/>
        </w:rPr>
        <w:t xml:space="preserve"> </w:t>
      </w:r>
      <w:r w:rsidR="00D43D3B" w:rsidRPr="00D43D3B">
        <w:rPr>
          <w:b/>
          <w:bCs/>
          <w:i/>
        </w:rPr>
        <w:t xml:space="preserve">QueryRecursiveResultCriteriaType </w:t>
      </w:r>
      <w:r w:rsidRPr="006C7966">
        <w:rPr>
          <w:b/>
        </w:rPr>
        <w:t>message parameters</w:t>
      </w:r>
    </w:p>
    <w:p w14:paraId="1213D4DE" w14:textId="77777777" w:rsidR="001A62C0" w:rsidRPr="007040F7" w:rsidRDefault="00075FC8" w:rsidP="00722458">
      <w:pPr>
        <w:pStyle w:val="Heading4"/>
        <w:rPr>
          <w:i/>
        </w:rPr>
      </w:pPr>
      <w:r w:rsidRPr="007040F7">
        <w:rPr>
          <w:i/>
        </w:rPr>
        <w:t xml:space="preserve">QueryRecursiveResultType </w:t>
      </w:r>
    </w:p>
    <w:p w14:paraId="1DDA0DA9" w14:textId="77777777" w:rsidR="001A62C0" w:rsidRPr="006C7966" w:rsidRDefault="001A62C0" w:rsidP="001A62C0">
      <w:r w:rsidRPr="006C7966">
        <w:t xml:space="preserve">This type contains the common reservation elements and detailed path data for </w:t>
      </w:r>
      <w:r w:rsidR="00A81FD4">
        <w:t>recursive</w:t>
      </w:r>
      <w:r w:rsidRPr="006C7966">
        <w:t xml:space="preserve"> query results.</w:t>
      </w:r>
    </w:p>
    <w:p w14:paraId="514ACB09" w14:textId="77777777" w:rsidR="001A62C0" w:rsidRPr="006C7966" w:rsidRDefault="001A62C0" w:rsidP="001A62C0">
      <w:pPr>
        <w:jc w:val="center"/>
      </w:pPr>
      <w:r w:rsidRPr="006C7966">
        <w:rPr>
          <w:rFonts w:ascii="Helvetica" w:hAnsi="Helvetica" w:cs="Helvetica"/>
          <w:sz w:val="24"/>
          <w:szCs w:val="24"/>
        </w:rPr>
        <w:lastRenderedPageBreak/>
        <w:t xml:space="preserve"> </w:t>
      </w:r>
      <w:r w:rsidRPr="006C7966">
        <w:rPr>
          <w:rFonts w:ascii="Helvetica" w:hAnsi="Helvetica" w:cs="Helvetica"/>
          <w:noProof/>
          <w:sz w:val="24"/>
          <w:szCs w:val="24"/>
        </w:rPr>
        <w:drawing>
          <wp:inline distT="0" distB="0" distL="0" distR="0" wp14:anchorId="52244A89" wp14:editId="554C5477">
            <wp:extent cx="4495800" cy="2712720"/>
            <wp:effectExtent l="0" t="0" r="0" b="5080"/>
            <wp:docPr id="3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5800" cy="2712720"/>
                    </a:xfrm>
                    <a:prstGeom prst="rect">
                      <a:avLst/>
                    </a:prstGeom>
                    <a:noFill/>
                    <a:ln>
                      <a:noFill/>
                    </a:ln>
                  </pic:spPr>
                </pic:pic>
              </a:graphicData>
            </a:graphic>
          </wp:inline>
        </w:drawing>
      </w:r>
    </w:p>
    <w:p w14:paraId="3D5BEC6A" w14:textId="4C34C9D2"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87" w:author="John MacAuley" w:date="2016-01-08T16:24:00Z">
        <w:r w:rsidR="00D5423B">
          <w:rPr>
            <w:b/>
            <w:noProof/>
          </w:rPr>
          <w:t>108</w:t>
        </w:r>
      </w:ins>
      <w:ins w:id="888" w:author="Chin Guok" w:date="2015-07-31T14:54:00Z">
        <w:del w:id="889" w:author="John MacAuley" w:date="2016-01-08T16:24:00Z">
          <w:r w:rsidR="00B33177" w:rsidDel="00D5423B">
            <w:rPr>
              <w:b/>
              <w:noProof/>
            </w:rPr>
            <w:delText>108</w:delText>
          </w:r>
        </w:del>
      </w:ins>
      <w:del w:id="890" w:author="John MacAuley" w:date="2016-01-08T16:24:00Z">
        <w:r w:rsidR="00BD4BAA" w:rsidDel="00D5423B">
          <w:rPr>
            <w:b/>
            <w:noProof/>
          </w:rPr>
          <w:delText>109</w:delText>
        </w:r>
      </w:del>
      <w:r w:rsidR="00075FC8" w:rsidRPr="006C7966">
        <w:rPr>
          <w:b/>
        </w:rPr>
        <w:fldChar w:fldCharType="end"/>
      </w:r>
      <w:r w:rsidRPr="006C7966">
        <w:rPr>
          <w:b/>
        </w:rPr>
        <w:t xml:space="preserve"> – </w:t>
      </w:r>
      <w:r w:rsidR="00CF103C" w:rsidRPr="00CF103C">
        <w:rPr>
          <w:b/>
          <w:bCs/>
          <w:i/>
        </w:rPr>
        <w:t>QueryRecursiveResultType</w:t>
      </w:r>
      <w:r w:rsidRPr="006C7966">
        <w:rPr>
          <w:b/>
        </w:rPr>
        <w:t>.</w:t>
      </w:r>
    </w:p>
    <w:p w14:paraId="0A8977A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56C0E12B" w14:textId="77777777" w:rsidR="001A62C0" w:rsidRPr="006C7966" w:rsidRDefault="001A62C0" w:rsidP="001A62C0">
      <w:r w:rsidRPr="006C7966">
        <w:t xml:space="preserve">The </w:t>
      </w:r>
      <w:r w:rsidR="00CF103C" w:rsidRPr="00AA30C5">
        <w:rPr>
          <w:bCs/>
          <w:i/>
        </w:rPr>
        <w:t>QueryRecursiveResultType</w:t>
      </w:r>
      <w:r w:rsidRPr="006C7966">
        <w:rPr>
          <w:b/>
          <w:bCs/>
        </w:rPr>
        <w:t xml:space="preserve"> </w:t>
      </w:r>
      <w:r w:rsidRPr="006C7966">
        <w:t>has the following parameters (M = Mandatory, O = Optional):</w:t>
      </w:r>
    </w:p>
    <w:p w14:paraId="408B06B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38A578D" w14:textId="77777777">
        <w:tc>
          <w:tcPr>
            <w:tcW w:w="1744" w:type="dxa"/>
            <w:shd w:val="clear" w:color="auto" w:fill="A7CAFF"/>
          </w:tcPr>
          <w:p w14:paraId="308E4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5DF3CC0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CE7613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F51C106" w14:textId="77777777">
        <w:tc>
          <w:tcPr>
            <w:tcW w:w="1744" w:type="dxa"/>
          </w:tcPr>
          <w:p w14:paraId="6D4D6F65"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4EB7783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6F8BC000"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2669069E" w14:textId="77777777">
        <w:tc>
          <w:tcPr>
            <w:tcW w:w="1744" w:type="dxa"/>
          </w:tcPr>
          <w:p w14:paraId="5E66FB4A"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FC3263E"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9EE2A0"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1AD1BEC1" w14:textId="77777777">
        <w:tc>
          <w:tcPr>
            <w:tcW w:w="1744" w:type="dxa"/>
          </w:tcPr>
          <w:p w14:paraId="262FA3DB"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0CADD4D7"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3CAEC2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1218E7FF" w14:textId="77777777">
        <w:tc>
          <w:tcPr>
            <w:tcW w:w="1744" w:type="dxa"/>
          </w:tcPr>
          <w:p w14:paraId="7B8FA2E3"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5068E82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3A02784"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4DEA9073" w14:textId="77777777">
        <w:tc>
          <w:tcPr>
            <w:tcW w:w="1744" w:type="dxa"/>
          </w:tcPr>
          <w:p w14:paraId="6088CA79"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ACC5D91"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0D2E8D2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165C8813" w14:textId="77777777">
        <w:tc>
          <w:tcPr>
            <w:tcW w:w="1744" w:type="dxa"/>
          </w:tcPr>
          <w:p w14:paraId="3AB45FD9"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34CDDA08"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58322259"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F642228" w14:textId="77777777">
        <w:tc>
          <w:tcPr>
            <w:tcW w:w="1744" w:type="dxa"/>
          </w:tcPr>
          <w:p w14:paraId="76DD0F46"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99FF07C"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7D988DC" w14:textId="53C997AD"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This parameter is present when there is an error notification against this reservation.</w:t>
            </w:r>
          </w:p>
        </w:tc>
      </w:tr>
    </w:tbl>
    <w:p w14:paraId="1F7F4840" w14:textId="77CCA8E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91" w:author="John MacAuley" w:date="2016-01-08T16:24:00Z">
        <w:r w:rsidR="00D5423B">
          <w:rPr>
            <w:b/>
            <w:noProof/>
          </w:rPr>
          <w:t>85</w:t>
        </w:r>
      </w:ins>
      <w:del w:id="892" w:author="John MacAuley" w:date="2016-01-08T16:24:00Z">
        <w:r w:rsidR="00BD4BAA" w:rsidDel="00D5423B">
          <w:rPr>
            <w:b/>
            <w:noProof/>
          </w:rPr>
          <w:delText>86</w:delText>
        </w:r>
      </w:del>
      <w:r w:rsidR="00075FC8" w:rsidRPr="006C7966">
        <w:rPr>
          <w:b/>
        </w:rPr>
        <w:fldChar w:fldCharType="end"/>
      </w:r>
      <w:r w:rsidRPr="006C7966">
        <w:rPr>
          <w:b/>
        </w:rPr>
        <w:t xml:space="preserve"> </w:t>
      </w:r>
      <w:r w:rsidR="00CF103C" w:rsidRPr="00CF103C">
        <w:rPr>
          <w:b/>
          <w:bCs/>
          <w:i/>
        </w:rPr>
        <w:t>QueryRecursiveResultType</w:t>
      </w:r>
      <w:r w:rsidRPr="006C7966">
        <w:rPr>
          <w:b/>
          <w:bCs/>
        </w:rPr>
        <w:t xml:space="preserve"> </w:t>
      </w:r>
      <w:r w:rsidRPr="006C7966">
        <w:rPr>
          <w:b/>
        </w:rPr>
        <w:t>message parameters.</w:t>
      </w:r>
    </w:p>
    <w:p w14:paraId="7103926B" w14:textId="77777777" w:rsidR="00CC336E" w:rsidRPr="007040F7" w:rsidRDefault="00075FC8" w:rsidP="00722458">
      <w:pPr>
        <w:pStyle w:val="Heading4"/>
        <w:rPr>
          <w:i/>
        </w:rPr>
      </w:pPr>
      <w:r w:rsidRPr="007040F7">
        <w:rPr>
          <w:i/>
        </w:rPr>
        <w:t>QueryResultConfirmedType</w:t>
      </w:r>
    </w:p>
    <w:p w14:paraId="3115048A" w14:textId="77777777" w:rsidR="00D8502D" w:rsidRDefault="004C5443" w:rsidP="00B22F2D">
      <w:pPr>
        <w:rPr>
          <w:rFonts w:ascii="Helvetica" w:hAnsi="Helvetica" w:cs="Helvetica"/>
          <w:sz w:val="24"/>
          <w:szCs w:val="24"/>
        </w:rPr>
      </w:pPr>
      <w:r>
        <w:t>Type definition for the Q</w:t>
      </w:r>
      <w:r w:rsidR="00D8502D">
        <w:t xml:space="preserve">ueryResultConfirmedType </w:t>
      </w:r>
      <w:r w:rsidR="00D8502D" w:rsidRPr="00D8502D">
        <w:t>providing a mechanism fo</w:t>
      </w:r>
      <w:r w:rsidR="00D8502D">
        <w:t xml:space="preserve">r a Requester NSA to get a list </w:t>
      </w:r>
      <w:r w:rsidR="00D8502D" w:rsidRPr="00D8502D">
        <w:t>of Confirmed, Failed, or E</w:t>
      </w:r>
      <w:r w:rsidR="00D8502D">
        <w:t xml:space="preserve">rror results against a specific </w:t>
      </w:r>
      <w:r w:rsidR="00075FC8" w:rsidRPr="007040F7">
        <w:rPr>
          <w:i/>
        </w:rPr>
        <w:t>connectionId</w:t>
      </w:r>
      <w:r w:rsidR="00D8502D" w:rsidRPr="00D8502D">
        <w:t>.</w:t>
      </w:r>
    </w:p>
    <w:p w14:paraId="0E5BEABE" w14:textId="77777777" w:rsidR="00D8502D" w:rsidRDefault="00D8502D" w:rsidP="00B22F2D">
      <w:pPr>
        <w:rPr>
          <w:rFonts w:ascii="Helvetica" w:hAnsi="Helvetica" w:cs="Helvetica"/>
          <w:sz w:val="24"/>
          <w:szCs w:val="24"/>
        </w:rPr>
      </w:pPr>
    </w:p>
    <w:p w14:paraId="77492EDF" w14:textId="77777777" w:rsidR="00D8502D" w:rsidRPr="006C7966" w:rsidRDefault="00D8502D" w:rsidP="00D8502D">
      <w:pPr>
        <w:jc w:val="center"/>
      </w:pPr>
      <w:r w:rsidRPr="00B22F2D">
        <w:rPr>
          <w:rFonts w:ascii="Helvetica" w:hAnsi="Helvetica" w:cs="Helvetica"/>
          <w:noProof/>
          <w:sz w:val="24"/>
          <w:szCs w:val="24"/>
        </w:rPr>
        <w:drawing>
          <wp:inline distT="0" distB="0" distL="0" distR="0" wp14:anchorId="6C514C3E" wp14:editId="05E6DFC3">
            <wp:extent cx="4229100" cy="335280"/>
            <wp:effectExtent l="0" t="0" r="12700"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29100" cy="335280"/>
                    </a:xfrm>
                    <a:prstGeom prst="rect">
                      <a:avLst/>
                    </a:prstGeom>
                    <a:noFill/>
                    <a:ln>
                      <a:noFill/>
                    </a:ln>
                  </pic:spPr>
                </pic:pic>
              </a:graphicData>
            </a:graphic>
          </wp:inline>
        </w:drawing>
      </w:r>
    </w:p>
    <w:p w14:paraId="4D981586" w14:textId="0177A233" w:rsidR="00D8502D" w:rsidRPr="006C7966" w:rsidRDefault="00D8502D" w:rsidP="00D850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893" w:author="John MacAuley" w:date="2016-01-08T16:24:00Z">
        <w:r w:rsidR="00D5423B">
          <w:rPr>
            <w:b/>
            <w:noProof/>
          </w:rPr>
          <w:t>109</w:t>
        </w:r>
      </w:ins>
      <w:ins w:id="894" w:author="Chin Guok" w:date="2015-07-31T14:54:00Z">
        <w:del w:id="895" w:author="John MacAuley" w:date="2016-01-08T16:24:00Z">
          <w:r w:rsidR="00B33177" w:rsidDel="00D5423B">
            <w:rPr>
              <w:b/>
              <w:noProof/>
            </w:rPr>
            <w:delText>109</w:delText>
          </w:r>
        </w:del>
      </w:ins>
      <w:del w:id="896" w:author="John MacAuley" w:date="2016-01-08T16:24:00Z">
        <w:r w:rsidR="00BD4BAA" w:rsidDel="00D5423B">
          <w:rPr>
            <w:b/>
            <w:noProof/>
          </w:rPr>
          <w:delText>110</w:delText>
        </w:r>
      </w:del>
      <w:r w:rsidR="00075FC8" w:rsidRPr="006C7966">
        <w:rPr>
          <w:b/>
        </w:rPr>
        <w:fldChar w:fldCharType="end"/>
      </w:r>
      <w:r w:rsidRPr="006C7966">
        <w:rPr>
          <w:b/>
        </w:rPr>
        <w:t xml:space="preserve"> – </w:t>
      </w:r>
      <w:r>
        <w:rPr>
          <w:b/>
          <w:i/>
        </w:rPr>
        <w:t>Q</w:t>
      </w:r>
      <w:r w:rsidRPr="00116A6C">
        <w:rPr>
          <w:b/>
          <w:i/>
        </w:rPr>
        <w:t>uery</w:t>
      </w:r>
      <w:r>
        <w:rPr>
          <w:b/>
          <w:i/>
        </w:rPr>
        <w:t>Result</w:t>
      </w:r>
      <w:r w:rsidRPr="00116A6C">
        <w:rPr>
          <w:b/>
          <w:i/>
        </w:rPr>
        <w:t>Confirmed</w:t>
      </w:r>
      <w:r>
        <w:rPr>
          <w:b/>
          <w:i/>
        </w:rPr>
        <w:t>Type</w:t>
      </w:r>
      <w:r w:rsidRPr="006C7966">
        <w:rPr>
          <w:b/>
        </w:rPr>
        <w:t>.</w:t>
      </w:r>
    </w:p>
    <w:p w14:paraId="5E7EA0E7"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3AEF94FC" w14:textId="77777777" w:rsidR="00D8502D" w:rsidRDefault="00D8502D" w:rsidP="00D8502D">
      <w:r w:rsidRPr="006C7966">
        <w:t xml:space="preserve">The </w:t>
      </w:r>
      <w:r w:rsidRPr="00116A6C">
        <w:rPr>
          <w:i/>
        </w:rPr>
        <w:t>query</w:t>
      </w:r>
      <w:r>
        <w:rPr>
          <w:i/>
        </w:rPr>
        <w:t>Result</w:t>
      </w:r>
      <w:r w:rsidRPr="00116A6C">
        <w:rPr>
          <w:i/>
        </w:rPr>
        <w:t>Confirmed</w:t>
      </w:r>
      <w:r w:rsidR="004C5443">
        <w:rPr>
          <w:i/>
        </w:rPr>
        <w:t>Type</w:t>
      </w:r>
      <w:r w:rsidRPr="006C7966">
        <w:t xml:space="preserve"> </w:t>
      </w:r>
      <w:r w:rsidR="00AF24E3">
        <w:t xml:space="preserve">structure </w:t>
      </w:r>
      <w:r w:rsidRPr="006C7966">
        <w:t>has the following parameters</w:t>
      </w:r>
      <w:r w:rsidR="004C5443">
        <w:t xml:space="preserve"> (M = Mandatory, O = Optional)</w:t>
      </w:r>
      <w:r w:rsidRPr="006C7966">
        <w:t>:</w:t>
      </w:r>
    </w:p>
    <w:p w14:paraId="143363F0" w14:textId="77777777" w:rsidR="004C5443" w:rsidRDefault="004C5443" w:rsidP="00D8502D"/>
    <w:tbl>
      <w:tblPr>
        <w:tblStyle w:val="TableGrid"/>
        <w:tblW w:w="0" w:type="auto"/>
        <w:tblInd w:w="250" w:type="dxa"/>
        <w:tblLook w:val="04A0" w:firstRow="1" w:lastRow="0" w:firstColumn="1" w:lastColumn="0" w:noHBand="0" w:noVBand="1"/>
      </w:tblPr>
      <w:tblGrid>
        <w:gridCol w:w="1744"/>
        <w:gridCol w:w="632"/>
        <w:gridCol w:w="6230"/>
      </w:tblGrid>
      <w:tr w:rsidR="004C5443" w:rsidRPr="006C7966" w14:paraId="51B24011" w14:textId="77777777">
        <w:tc>
          <w:tcPr>
            <w:tcW w:w="1744" w:type="dxa"/>
            <w:shd w:val="clear" w:color="auto" w:fill="A7CAFF"/>
          </w:tcPr>
          <w:p w14:paraId="128DA03E" w14:textId="77777777" w:rsidR="004C5443" w:rsidRPr="006C7966" w:rsidRDefault="004C5443" w:rsidP="004C5443">
            <w:pPr>
              <w:ind w:left="113"/>
              <w:rPr>
                <w:rFonts w:eastAsia="Times New Roman"/>
                <w:sz w:val="16"/>
              </w:rPr>
            </w:pPr>
            <w:r w:rsidRPr="006C7966">
              <w:rPr>
                <w:rFonts w:eastAsia="Times New Roman"/>
                <w:sz w:val="16"/>
              </w:rPr>
              <w:t>Parameter</w:t>
            </w:r>
          </w:p>
        </w:tc>
        <w:tc>
          <w:tcPr>
            <w:tcW w:w="632" w:type="dxa"/>
            <w:shd w:val="clear" w:color="auto" w:fill="A7CAFF"/>
          </w:tcPr>
          <w:p w14:paraId="5E492AE3" w14:textId="77777777" w:rsidR="004C5443" w:rsidRPr="006C7966" w:rsidRDefault="004C5443" w:rsidP="004C5443">
            <w:pPr>
              <w:ind w:left="113"/>
              <w:jc w:val="center"/>
              <w:rPr>
                <w:rFonts w:eastAsia="Times New Roman"/>
                <w:sz w:val="16"/>
              </w:rPr>
            </w:pPr>
            <w:r w:rsidRPr="006C7966">
              <w:rPr>
                <w:rFonts w:eastAsia="Times New Roman"/>
                <w:sz w:val="16"/>
              </w:rPr>
              <w:t>M/O</w:t>
            </w:r>
          </w:p>
        </w:tc>
        <w:tc>
          <w:tcPr>
            <w:tcW w:w="6230" w:type="dxa"/>
            <w:shd w:val="clear" w:color="auto" w:fill="A7CAFF"/>
          </w:tcPr>
          <w:p w14:paraId="37FF216E" w14:textId="77777777" w:rsidR="004C5443" w:rsidRPr="006C7966" w:rsidRDefault="004C5443" w:rsidP="004C5443">
            <w:pPr>
              <w:ind w:left="113"/>
              <w:rPr>
                <w:rFonts w:eastAsia="Times New Roman"/>
                <w:sz w:val="16"/>
              </w:rPr>
            </w:pPr>
            <w:r w:rsidRPr="006C7966">
              <w:rPr>
                <w:rFonts w:eastAsia="Times New Roman"/>
                <w:sz w:val="16"/>
              </w:rPr>
              <w:t>Description</w:t>
            </w:r>
          </w:p>
        </w:tc>
      </w:tr>
      <w:tr w:rsidR="004C5443" w:rsidRPr="006C7966" w14:paraId="114810D1" w14:textId="77777777">
        <w:tc>
          <w:tcPr>
            <w:tcW w:w="1744" w:type="dxa"/>
          </w:tcPr>
          <w:p w14:paraId="3E50B47A" w14:textId="77777777" w:rsidR="004C5443" w:rsidRPr="00AA30C5" w:rsidRDefault="004C5443" w:rsidP="004C5443">
            <w:pPr>
              <w:ind w:left="113"/>
              <w:rPr>
                <w:rFonts w:eastAsia="Times New Roman" w:cs="Arial"/>
                <w:i/>
                <w:sz w:val="16"/>
                <w:szCs w:val="18"/>
              </w:rPr>
            </w:pPr>
            <w:r>
              <w:rPr>
                <w:rFonts w:eastAsia="Times New Roman"/>
                <w:i/>
                <w:sz w:val="16"/>
              </w:rPr>
              <w:t>result</w:t>
            </w:r>
          </w:p>
        </w:tc>
        <w:tc>
          <w:tcPr>
            <w:tcW w:w="632" w:type="dxa"/>
          </w:tcPr>
          <w:p w14:paraId="3928802A" w14:textId="77777777" w:rsidR="004C5443" w:rsidRPr="006C7966" w:rsidRDefault="004C5443" w:rsidP="004C5443">
            <w:pPr>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61C9AEE9" w14:textId="77777777" w:rsidR="004C5443" w:rsidRPr="006C7966" w:rsidRDefault="004C5443" w:rsidP="004C5443">
            <w:pPr>
              <w:ind w:left="113"/>
              <w:rPr>
                <w:rFonts w:eastAsia="Times New Roman" w:cs="Arial"/>
                <w:b/>
                <w:sz w:val="16"/>
                <w:szCs w:val="18"/>
              </w:rPr>
            </w:pPr>
            <w:r w:rsidRPr="00AB5ACC">
              <w:rPr>
                <w:rFonts w:eastAsia="Times New Roman" w:cs="Arial"/>
                <w:color w:val="000000"/>
                <w:sz w:val="16"/>
                <w:szCs w:val="16"/>
              </w:rPr>
              <w:t>Zero or more resul</w:t>
            </w:r>
            <w:r>
              <w:rPr>
                <w:rFonts w:eastAsia="Times New Roman" w:cs="Arial"/>
                <w:color w:val="000000"/>
                <w:sz w:val="16"/>
                <w:szCs w:val="16"/>
              </w:rPr>
              <w:t xml:space="preserve">t elements based on the results </w:t>
            </w:r>
            <w:r w:rsidRPr="00AB5ACC">
              <w:rPr>
                <w:rFonts w:eastAsia="Times New Roman" w:cs="Arial"/>
                <w:color w:val="000000"/>
                <w:sz w:val="16"/>
                <w:szCs w:val="16"/>
              </w:rPr>
              <w:t>matching the specified query.</w:t>
            </w:r>
          </w:p>
        </w:tc>
      </w:tr>
    </w:tbl>
    <w:p w14:paraId="14B9D22F" w14:textId="77777777" w:rsidR="00D8502D" w:rsidRPr="00AA4CE4" w:rsidRDefault="00D8502D" w:rsidP="00D850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897" w:author="John MacAuley" w:date="2016-01-08T16:24:00Z">
        <w:r w:rsidR="00D5423B">
          <w:rPr>
            <w:b/>
            <w:noProof/>
          </w:rPr>
          <w:t>86</w:t>
        </w:r>
      </w:ins>
      <w:del w:id="898" w:author="John MacAuley" w:date="2016-01-08T16:24:00Z">
        <w:r w:rsidR="00BD4BAA" w:rsidDel="00D5423B">
          <w:rPr>
            <w:b/>
            <w:noProof/>
          </w:rPr>
          <w:delText>87</w:delText>
        </w:r>
      </w:del>
      <w:r w:rsidR="00075FC8" w:rsidRPr="006C7966">
        <w:rPr>
          <w:b/>
        </w:rPr>
        <w:fldChar w:fldCharType="end"/>
      </w:r>
      <w:r w:rsidRPr="006C7966">
        <w:rPr>
          <w:b/>
        </w:rPr>
        <w:t xml:space="preserve"> </w:t>
      </w:r>
      <w:r w:rsidR="004C5443">
        <w:rPr>
          <w:b/>
          <w:i/>
        </w:rPr>
        <w:t>Q</w:t>
      </w:r>
      <w:r w:rsidRPr="00116A6C">
        <w:rPr>
          <w:b/>
          <w:i/>
        </w:rPr>
        <w:t>uery</w:t>
      </w:r>
      <w:r w:rsidR="004C5443">
        <w:rPr>
          <w:b/>
          <w:i/>
        </w:rPr>
        <w:t>Result</w:t>
      </w:r>
      <w:r w:rsidRPr="00116A6C">
        <w:rPr>
          <w:b/>
          <w:i/>
        </w:rPr>
        <w:t>Confirmed</w:t>
      </w:r>
      <w:r w:rsidR="004C5443">
        <w:rPr>
          <w:b/>
          <w:i/>
        </w:rPr>
        <w:t>Type</w:t>
      </w:r>
      <w:r w:rsidRPr="006C7966">
        <w:rPr>
          <w:b/>
        </w:rPr>
        <w:t xml:space="preserve"> message parameters</w:t>
      </w:r>
      <w:r>
        <w:t>.</w:t>
      </w:r>
    </w:p>
    <w:p w14:paraId="37C107A7" w14:textId="77777777" w:rsidR="00CC336E" w:rsidRDefault="00CC336E" w:rsidP="00B22F2D"/>
    <w:p w14:paraId="034F5C73" w14:textId="77777777" w:rsidR="00CC336E" w:rsidRDefault="00CC336E" w:rsidP="00722458">
      <w:pPr>
        <w:pStyle w:val="Heading4"/>
      </w:pPr>
      <w:r>
        <w:t>QueryResultResponseType</w:t>
      </w:r>
    </w:p>
    <w:p w14:paraId="169A65E5" w14:textId="77777777" w:rsidR="00CC336E" w:rsidRDefault="004C5443" w:rsidP="00B22F2D">
      <w:r>
        <w:t>A Q</w:t>
      </w:r>
      <w:r w:rsidRPr="004C5443">
        <w:t>ueryResultResponseType type containing a single o</w:t>
      </w:r>
      <w:r>
        <w:t xml:space="preserve">peration result </w:t>
      </w:r>
      <w:r w:rsidRPr="004C5443">
        <w:t>matching the specified query criteria.</w:t>
      </w:r>
    </w:p>
    <w:p w14:paraId="3C43CBEC" w14:textId="77777777" w:rsidR="00D8502D" w:rsidRDefault="00D8502D" w:rsidP="00D8502D">
      <w:pPr>
        <w:jc w:val="center"/>
      </w:pPr>
    </w:p>
    <w:p w14:paraId="0FF30364" w14:textId="77777777" w:rsidR="00D8502D" w:rsidRPr="006C7966" w:rsidRDefault="004C5443" w:rsidP="00D8502D">
      <w:pPr>
        <w:jc w:val="center"/>
      </w:pPr>
      <w:r w:rsidRPr="00B22F2D">
        <w:rPr>
          <w:rFonts w:ascii="Helvetica" w:hAnsi="Helvetica" w:cs="Helvetica"/>
          <w:noProof/>
          <w:sz w:val="24"/>
          <w:szCs w:val="24"/>
        </w:rPr>
        <w:drawing>
          <wp:inline distT="0" distB="0" distL="0" distR="0" wp14:anchorId="0522EB6C" wp14:editId="27AE4ED3">
            <wp:extent cx="4427220" cy="4693920"/>
            <wp:effectExtent l="0" t="0" r="0" b="5080"/>
            <wp:docPr id="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27220" cy="4693920"/>
                    </a:xfrm>
                    <a:prstGeom prst="rect">
                      <a:avLst/>
                    </a:prstGeom>
                    <a:noFill/>
                    <a:ln>
                      <a:noFill/>
                    </a:ln>
                  </pic:spPr>
                </pic:pic>
              </a:graphicData>
            </a:graphic>
          </wp:inline>
        </w:drawing>
      </w:r>
    </w:p>
    <w:p w14:paraId="78D5C0F5" w14:textId="659625B6" w:rsidR="00D8502D" w:rsidRPr="006C7966" w:rsidRDefault="00D8502D" w:rsidP="00D8502D">
      <w:pPr>
        <w:spacing w:before="120" w:after="120"/>
        <w:jc w:val="center"/>
        <w:rPr>
          <w:b/>
        </w:rPr>
      </w:pPr>
      <w:bookmarkStart w:id="899" w:name="_Ref377305835"/>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00" w:author="John MacAuley" w:date="2016-01-08T16:24:00Z">
        <w:r w:rsidR="00D5423B">
          <w:rPr>
            <w:b/>
            <w:noProof/>
          </w:rPr>
          <w:t>110</w:t>
        </w:r>
      </w:ins>
      <w:ins w:id="901" w:author="Chin Guok" w:date="2015-07-31T14:54:00Z">
        <w:del w:id="902" w:author="John MacAuley" w:date="2016-01-08T16:24:00Z">
          <w:r w:rsidR="00B33177" w:rsidDel="00D5423B">
            <w:rPr>
              <w:b/>
              <w:noProof/>
            </w:rPr>
            <w:delText>110</w:delText>
          </w:r>
        </w:del>
      </w:ins>
      <w:del w:id="903" w:author="John MacAuley" w:date="2016-01-08T16:24:00Z">
        <w:r w:rsidR="00BD4BAA" w:rsidDel="00D5423B">
          <w:rPr>
            <w:b/>
            <w:noProof/>
          </w:rPr>
          <w:delText>111</w:delText>
        </w:r>
      </w:del>
      <w:r w:rsidR="00075FC8" w:rsidRPr="006C7966">
        <w:rPr>
          <w:b/>
        </w:rPr>
        <w:fldChar w:fldCharType="end"/>
      </w:r>
      <w:bookmarkEnd w:id="899"/>
      <w:r w:rsidRPr="006C7966">
        <w:rPr>
          <w:b/>
        </w:rPr>
        <w:t xml:space="preserve"> – </w:t>
      </w:r>
      <w:r>
        <w:rPr>
          <w:b/>
          <w:i/>
        </w:rPr>
        <w:t>QueryResultResponseType</w:t>
      </w:r>
      <w:r w:rsidRPr="006C7966">
        <w:rPr>
          <w:b/>
        </w:rPr>
        <w:t xml:space="preserve"> structure.</w:t>
      </w:r>
    </w:p>
    <w:p w14:paraId="3B586899" w14:textId="77777777" w:rsidR="00D8502D" w:rsidRPr="006C7966" w:rsidRDefault="00D8502D" w:rsidP="00D8502D">
      <w:pPr>
        <w:spacing w:before="120" w:after="120"/>
        <w:rPr>
          <w:b/>
          <w:i/>
          <w:iCs/>
          <w:color w:val="808080" w:themeColor="text1" w:themeTint="7F"/>
          <w:u w:val="single"/>
        </w:rPr>
      </w:pPr>
      <w:r w:rsidRPr="006C7966">
        <w:rPr>
          <w:b/>
          <w:i/>
          <w:iCs/>
          <w:color w:val="808080" w:themeColor="text1" w:themeTint="7F"/>
          <w:u w:val="single"/>
        </w:rPr>
        <w:t>Parameters</w:t>
      </w:r>
    </w:p>
    <w:p w14:paraId="49B17725" w14:textId="77777777" w:rsidR="00D8502D" w:rsidRPr="006C7966" w:rsidRDefault="00D8502D" w:rsidP="00D8502D">
      <w:r w:rsidRPr="006C7966">
        <w:t xml:space="preserve">The </w:t>
      </w:r>
      <w:r w:rsidR="00AF24E3">
        <w:rPr>
          <w:i/>
        </w:rPr>
        <w:t>QueryResultResponseType</w:t>
      </w:r>
      <w:r w:rsidRPr="006C7966">
        <w:t xml:space="preserve"> </w:t>
      </w:r>
      <w:r w:rsidR="00AF24E3">
        <w:t>structure</w:t>
      </w:r>
      <w:r w:rsidRPr="006C7966">
        <w:t xml:space="preserve"> has the following parameters</w:t>
      </w:r>
      <w:r w:rsidR="00AF24E3">
        <w:t xml:space="preserve"> (M = Mandatory, O = Optional)</w:t>
      </w:r>
      <w:r w:rsidRPr="006C7966">
        <w:t>:</w:t>
      </w:r>
    </w:p>
    <w:p w14:paraId="38349DCF" w14:textId="77777777" w:rsidR="00D8502D" w:rsidRPr="006C7966" w:rsidRDefault="00D8502D" w:rsidP="00D8502D">
      <w:pPr>
        <w:rPr>
          <w:sz w:val="16"/>
          <w:szCs w:val="16"/>
        </w:rPr>
      </w:pPr>
    </w:p>
    <w:tbl>
      <w:tblPr>
        <w:tblStyle w:val="TableGrid"/>
        <w:tblW w:w="8363" w:type="dxa"/>
        <w:tblInd w:w="250" w:type="dxa"/>
        <w:tblLook w:val="04A0" w:firstRow="1" w:lastRow="0" w:firstColumn="1" w:lastColumn="0" w:noHBand="0" w:noVBand="1"/>
      </w:tblPr>
      <w:tblGrid>
        <w:gridCol w:w="2271"/>
        <w:gridCol w:w="706"/>
        <w:gridCol w:w="5386"/>
      </w:tblGrid>
      <w:tr w:rsidR="00AF24E3" w:rsidRPr="006C7966" w14:paraId="420C5E4D" w14:textId="77777777">
        <w:tc>
          <w:tcPr>
            <w:tcW w:w="2271" w:type="dxa"/>
            <w:shd w:val="clear" w:color="auto" w:fill="A7CAFF"/>
          </w:tcPr>
          <w:p w14:paraId="5596E018" w14:textId="77777777" w:rsidR="00AF24E3" w:rsidRPr="006C7966" w:rsidRDefault="00AF24E3" w:rsidP="00D8502D">
            <w:pPr>
              <w:ind w:left="113"/>
              <w:rPr>
                <w:rFonts w:eastAsia="Times New Roman"/>
                <w:sz w:val="16"/>
                <w:szCs w:val="16"/>
              </w:rPr>
            </w:pPr>
            <w:r w:rsidRPr="006C7966">
              <w:rPr>
                <w:rFonts w:eastAsia="Times New Roman"/>
                <w:sz w:val="16"/>
                <w:szCs w:val="16"/>
              </w:rPr>
              <w:t>Parameter</w:t>
            </w:r>
          </w:p>
        </w:tc>
        <w:tc>
          <w:tcPr>
            <w:tcW w:w="706" w:type="dxa"/>
            <w:shd w:val="clear" w:color="auto" w:fill="A7CAFF"/>
          </w:tcPr>
          <w:p w14:paraId="181FE704" w14:textId="77777777" w:rsidR="00AF24E3" w:rsidRPr="006C7966" w:rsidRDefault="00AF24E3" w:rsidP="00B22F2D">
            <w:pPr>
              <w:ind w:left="113"/>
              <w:jc w:val="center"/>
              <w:rPr>
                <w:rFonts w:eastAsia="Times New Roman"/>
                <w:sz w:val="16"/>
                <w:szCs w:val="16"/>
              </w:rPr>
            </w:pPr>
            <w:r w:rsidRPr="006C7966">
              <w:rPr>
                <w:rFonts w:eastAsia="Times New Roman"/>
                <w:sz w:val="16"/>
              </w:rPr>
              <w:t>M/O</w:t>
            </w:r>
          </w:p>
        </w:tc>
        <w:tc>
          <w:tcPr>
            <w:tcW w:w="5386" w:type="dxa"/>
            <w:shd w:val="clear" w:color="auto" w:fill="A7CAFF"/>
          </w:tcPr>
          <w:p w14:paraId="1AEE4651" w14:textId="77777777" w:rsidR="00AF24E3" w:rsidRPr="006C7966" w:rsidRDefault="00AF24E3" w:rsidP="00D8502D">
            <w:pPr>
              <w:ind w:left="113"/>
              <w:rPr>
                <w:rFonts w:eastAsia="Times New Roman"/>
                <w:sz w:val="16"/>
                <w:szCs w:val="16"/>
              </w:rPr>
            </w:pPr>
            <w:r w:rsidRPr="006C7966">
              <w:rPr>
                <w:rFonts w:eastAsia="Times New Roman"/>
                <w:sz w:val="16"/>
                <w:szCs w:val="16"/>
              </w:rPr>
              <w:t>Description</w:t>
            </w:r>
          </w:p>
        </w:tc>
      </w:tr>
      <w:tr w:rsidR="00AF24E3" w:rsidRPr="006C7966" w14:paraId="7B6EB260" w14:textId="77777777">
        <w:tc>
          <w:tcPr>
            <w:tcW w:w="2271" w:type="dxa"/>
          </w:tcPr>
          <w:p w14:paraId="6F8A97BF" w14:textId="77777777" w:rsidR="00AF24E3" w:rsidRPr="00B155C8" w:rsidRDefault="00AF24E3" w:rsidP="00D8502D">
            <w:pPr>
              <w:ind w:left="113"/>
              <w:rPr>
                <w:rFonts w:eastAsia="Times New Roman" w:cs="Arial"/>
                <w:i/>
                <w:sz w:val="16"/>
                <w:szCs w:val="16"/>
              </w:rPr>
            </w:pPr>
            <w:r w:rsidRPr="006C5BB2">
              <w:rPr>
                <w:rFonts w:eastAsia="Times New Roman" w:cs="Arial"/>
                <w:i/>
                <w:color w:val="000000"/>
                <w:sz w:val="16"/>
                <w:szCs w:val="16"/>
              </w:rPr>
              <w:t>resultId</w:t>
            </w:r>
          </w:p>
        </w:tc>
        <w:tc>
          <w:tcPr>
            <w:tcW w:w="706" w:type="dxa"/>
          </w:tcPr>
          <w:p w14:paraId="32EC6A2E" w14:textId="77777777" w:rsidR="00AF24E3" w:rsidRPr="006C5BB2" w:rsidRDefault="00AF24E3" w:rsidP="00B22F2D">
            <w:pPr>
              <w:ind w:left="113"/>
              <w:jc w:val="center"/>
              <w:rPr>
                <w:rFonts w:eastAsia="Times New Roman" w:cs="Arial"/>
                <w:color w:val="000000"/>
                <w:sz w:val="16"/>
                <w:szCs w:val="16"/>
              </w:rPr>
            </w:pPr>
            <w:r>
              <w:rPr>
                <w:rFonts w:eastAsia="Times New Roman" w:cs="Arial"/>
                <w:color w:val="000000"/>
                <w:sz w:val="16"/>
                <w:szCs w:val="18"/>
              </w:rPr>
              <w:t>M</w:t>
            </w:r>
          </w:p>
        </w:tc>
        <w:tc>
          <w:tcPr>
            <w:tcW w:w="5386" w:type="dxa"/>
          </w:tcPr>
          <w:p w14:paraId="32B240DA" w14:textId="0379588C" w:rsidR="00AF24E3" w:rsidRPr="006C7966" w:rsidRDefault="00AF24E3" w:rsidP="00D8502D">
            <w:pPr>
              <w:ind w:left="113"/>
              <w:rPr>
                <w:rFonts w:eastAsia="Times New Roman" w:cs="Arial"/>
                <w:b/>
                <w:sz w:val="16"/>
                <w:szCs w:val="16"/>
              </w:rPr>
            </w:pPr>
            <w:r w:rsidRPr="006C5BB2">
              <w:rPr>
                <w:rFonts w:eastAsia="Times New Roman" w:cs="Arial"/>
                <w:color w:val="000000"/>
                <w:sz w:val="16"/>
                <w:szCs w:val="16"/>
              </w:rPr>
              <w:t>A result identifier that</w:t>
            </w:r>
            <w:r>
              <w:rPr>
                <w:rFonts w:eastAsia="Times New Roman" w:cs="Arial"/>
                <w:color w:val="000000"/>
                <w:sz w:val="16"/>
                <w:szCs w:val="16"/>
              </w:rPr>
              <w:t xml:space="preserve"> is unique in the context of a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r w:rsidR="00E411A9">
              <w:rPr>
                <w:rFonts w:eastAsia="Times New Roman" w:cs="Arial"/>
                <w:color w:val="000000"/>
                <w:sz w:val="16"/>
                <w:szCs w:val="16"/>
              </w:rPr>
              <w:t xml:space="preserve"> </w:t>
            </w:r>
            <w:r w:rsidRPr="006C5BB2">
              <w:rPr>
                <w:rFonts w:eastAsia="Times New Roman" w:cs="Arial"/>
                <w:color w:val="000000"/>
                <w:sz w:val="16"/>
                <w:szCs w:val="16"/>
              </w:rPr>
              <w:t>This is a linearly increasing identifier that ca</w:t>
            </w:r>
            <w:r>
              <w:rPr>
                <w:rFonts w:eastAsia="Times New Roman" w:cs="Arial"/>
                <w:color w:val="000000"/>
                <w:sz w:val="16"/>
                <w:szCs w:val="16"/>
              </w:rPr>
              <w:t xml:space="preserve">n </w:t>
            </w:r>
            <w:r w:rsidRPr="006C5BB2">
              <w:rPr>
                <w:rFonts w:eastAsia="Times New Roman" w:cs="Arial"/>
                <w:color w:val="000000"/>
                <w:sz w:val="16"/>
                <w:szCs w:val="16"/>
              </w:rPr>
              <w:t xml:space="preserve">be used for sequencing results </w:t>
            </w:r>
            <w:r>
              <w:rPr>
                <w:rFonts w:eastAsia="Times New Roman" w:cs="Arial"/>
                <w:color w:val="000000"/>
                <w:sz w:val="16"/>
                <w:szCs w:val="16"/>
              </w:rPr>
              <w:t xml:space="preserve">in the order in which they were </w:t>
            </w:r>
            <w:r w:rsidRPr="006C5BB2">
              <w:rPr>
                <w:rFonts w:eastAsia="Times New Roman" w:cs="Arial"/>
                <w:color w:val="000000"/>
                <w:sz w:val="16"/>
                <w:szCs w:val="16"/>
              </w:rPr>
              <w:t xml:space="preserve">generated in the context of the </w:t>
            </w:r>
            <w:r w:rsidR="00075FC8" w:rsidRPr="007040F7">
              <w:rPr>
                <w:rFonts w:eastAsia="Times New Roman" w:cs="Arial"/>
                <w:i/>
                <w:color w:val="000000"/>
                <w:sz w:val="16"/>
                <w:szCs w:val="16"/>
              </w:rPr>
              <w:t>connectionId</w:t>
            </w:r>
            <w:r w:rsidRPr="006C5BB2">
              <w:rPr>
                <w:rFonts w:eastAsia="Times New Roman" w:cs="Arial"/>
                <w:color w:val="000000"/>
                <w:sz w:val="16"/>
                <w:szCs w:val="16"/>
              </w:rPr>
              <w:t>.</w:t>
            </w:r>
          </w:p>
        </w:tc>
      </w:tr>
      <w:tr w:rsidR="00AF24E3" w:rsidRPr="006C7966" w14:paraId="707EB90E" w14:textId="77777777">
        <w:tc>
          <w:tcPr>
            <w:tcW w:w="2271" w:type="dxa"/>
          </w:tcPr>
          <w:p w14:paraId="60BDFC24" w14:textId="77777777" w:rsidR="00AF24E3" w:rsidRPr="00B155C8" w:rsidRDefault="00AF24E3" w:rsidP="00D8502D">
            <w:pPr>
              <w:ind w:left="113"/>
              <w:rPr>
                <w:rFonts w:eastAsia="Times New Roman" w:cs="Arial"/>
                <w:i/>
                <w:color w:val="000000"/>
                <w:sz w:val="16"/>
                <w:szCs w:val="16"/>
              </w:rPr>
            </w:pPr>
            <w:r w:rsidRPr="006C5BB2">
              <w:rPr>
                <w:rFonts w:eastAsia="Times New Roman" w:cs="Arial"/>
                <w:i/>
                <w:color w:val="000000"/>
                <w:sz w:val="16"/>
                <w:szCs w:val="16"/>
              </w:rPr>
              <w:t>correlationId</w:t>
            </w:r>
          </w:p>
        </w:tc>
        <w:tc>
          <w:tcPr>
            <w:tcW w:w="706" w:type="dxa"/>
          </w:tcPr>
          <w:p w14:paraId="737EE73D" w14:textId="77777777" w:rsidR="00AF24E3" w:rsidRPr="006C5BB2"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679FA28" w14:textId="77777777" w:rsidR="00AF24E3" w:rsidRPr="006C7966" w:rsidRDefault="00AF24E3" w:rsidP="00D8502D">
            <w:pPr>
              <w:tabs>
                <w:tab w:val="left" w:pos="1200"/>
              </w:tabs>
              <w:ind w:left="113"/>
              <w:jc w:val="both"/>
              <w:rPr>
                <w:rFonts w:eastAsia="Times New Roman" w:cs="Arial"/>
                <w:color w:val="000000"/>
                <w:sz w:val="16"/>
                <w:szCs w:val="16"/>
              </w:rPr>
            </w:pPr>
            <w:r w:rsidRPr="006C5BB2">
              <w:rPr>
                <w:rFonts w:eastAsia="Times New Roman" w:cs="Arial"/>
                <w:color w:val="000000"/>
                <w:sz w:val="16"/>
                <w:szCs w:val="16"/>
              </w:rPr>
              <w:t xml:space="preserve">The </w:t>
            </w:r>
            <w:r w:rsidR="00075FC8" w:rsidRPr="007040F7">
              <w:rPr>
                <w:rFonts w:eastAsia="Times New Roman" w:cs="Arial"/>
                <w:i/>
                <w:color w:val="000000"/>
                <w:sz w:val="16"/>
                <w:szCs w:val="16"/>
              </w:rPr>
              <w:t>correlationId</w:t>
            </w:r>
            <w:r>
              <w:rPr>
                <w:rFonts w:eastAsia="Times New Roman" w:cs="Arial"/>
                <w:color w:val="000000"/>
                <w:sz w:val="16"/>
                <w:szCs w:val="16"/>
              </w:rPr>
              <w:t xml:space="preserve"> corresponding to the operation</w:t>
            </w:r>
            <w:r w:rsidR="00930D2E">
              <w:rPr>
                <w:rFonts w:eastAsia="Times New Roman" w:cs="Arial"/>
                <w:color w:val="000000"/>
                <w:sz w:val="16"/>
                <w:szCs w:val="16"/>
              </w:rPr>
              <w:t xml:space="preserve"> </w:t>
            </w:r>
            <w:r w:rsidRPr="006C5BB2">
              <w:rPr>
                <w:rFonts w:eastAsia="Times New Roman" w:cs="Arial"/>
                <w:color w:val="000000"/>
                <w:sz w:val="16"/>
                <w:szCs w:val="16"/>
              </w:rPr>
              <w:t>result as would have been returned</w:t>
            </w:r>
            <w:r>
              <w:rPr>
                <w:rFonts w:eastAsia="Times New Roman" w:cs="Arial"/>
                <w:color w:val="000000"/>
                <w:sz w:val="16"/>
                <w:szCs w:val="16"/>
              </w:rPr>
              <w:t xml:space="preserve"> in the NSI header element when </w:t>
            </w:r>
            <w:r w:rsidRPr="006C5BB2">
              <w:rPr>
                <w:rFonts w:eastAsia="Times New Roman" w:cs="Arial"/>
                <w:color w:val="000000"/>
                <w:sz w:val="16"/>
                <w:szCs w:val="16"/>
              </w:rPr>
              <w:t>this result was returned to the RA.</w:t>
            </w:r>
          </w:p>
        </w:tc>
      </w:tr>
      <w:tr w:rsidR="00AF24E3" w:rsidRPr="006C7966" w14:paraId="415B575C" w14:textId="77777777">
        <w:tc>
          <w:tcPr>
            <w:tcW w:w="2271" w:type="dxa"/>
          </w:tcPr>
          <w:p w14:paraId="488E36D6" w14:textId="77777777" w:rsidR="00AF24E3" w:rsidRPr="00B155C8" w:rsidRDefault="00AF24E3" w:rsidP="00D8502D">
            <w:pPr>
              <w:ind w:left="113"/>
              <w:rPr>
                <w:rFonts w:eastAsia="Times New Roman" w:cs="Arial"/>
                <w:i/>
                <w:color w:val="000000"/>
                <w:sz w:val="16"/>
                <w:szCs w:val="16"/>
              </w:rPr>
            </w:pPr>
            <w:r w:rsidRPr="00A468EF">
              <w:rPr>
                <w:rFonts w:eastAsia="Times New Roman" w:cs="Arial"/>
                <w:i/>
                <w:color w:val="000000"/>
                <w:sz w:val="16"/>
                <w:szCs w:val="16"/>
              </w:rPr>
              <w:t>timeStamp</w:t>
            </w:r>
          </w:p>
        </w:tc>
        <w:tc>
          <w:tcPr>
            <w:tcW w:w="706" w:type="dxa"/>
          </w:tcPr>
          <w:p w14:paraId="12DA8730" w14:textId="77777777" w:rsidR="00AF24E3" w:rsidRPr="00A468EF" w:rsidRDefault="00AF24E3" w:rsidP="00B22F2D">
            <w:pPr>
              <w:tabs>
                <w:tab w:val="left" w:pos="1200"/>
              </w:tabs>
              <w:ind w:left="113"/>
              <w:jc w:val="center"/>
              <w:rPr>
                <w:rFonts w:eastAsia="Times New Roman" w:cs="Arial"/>
                <w:color w:val="000000"/>
                <w:sz w:val="16"/>
                <w:szCs w:val="16"/>
              </w:rPr>
            </w:pPr>
            <w:r>
              <w:rPr>
                <w:rFonts w:eastAsia="Times New Roman" w:cs="Arial"/>
                <w:color w:val="000000"/>
                <w:sz w:val="16"/>
                <w:szCs w:val="16"/>
              </w:rPr>
              <w:t>M</w:t>
            </w:r>
          </w:p>
        </w:tc>
        <w:tc>
          <w:tcPr>
            <w:tcW w:w="5386" w:type="dxa"/>
          </w:tcPr>
          <w:p w14:paraId="6480EEF0" w14:textId="77777777" w:rsidR="00AF24E3" w:rsidRPr="006C7966" w:rsidRDefault="00AF24E3" w:rsidP="00D8502D">
            <w:pPr>
              <w:tabs>
                <w:tab w:val="left" w:pos="1200"/>
              </w:tabs>
              <w:ind w:left="113"/>
              <w:jc w:val="both"/>
              <w:rPr>
                <w:rFonts w:eastAsia="Times New Roman" w:cs="Arial"/>
                <w:color w:val="000000"/>
                <w:sz w:val="16"/>
                <w:szCs w:val="16"/>
              </w:rPr>
            </w:pPr>
            <w:r w:rsidRPr="00A468EF">
              <w:rPr>
                <w:rFonts w:eastAsia="Times New Roman" w:cs="Arial"/>
                <w:color w:val="000000"/>
                <w:sz w:val="16"/>
                <w:szCs w:val="16"/>
              </w:rPr>
              <w:t>The time this result was generated.</w:t>
            </w:r>
          </w:p>
        </w:tc>
      </w:tr>
      <w:tr w:rsidR="00AF24E3" w:rsidRPr="006C7966" w14:paraId="065DA1F1" w14:textId="77777777">
        <w:tc>
          <w:tcPr>
            <w:tcW w:w="2271" w:type="dxa"/>
          </w:tcPr>
          <w:p w14:paraId="68334D05" w14:textId="77777777" w:rsidR="00AF24E3" w:rsidRDefault="00AF24E3" w:rsidP="00D8502D">
            <w:pPr>
              <w:ind w:left="113"/>
              <w:rPr>
                <w:rFonts w:eastAsia="Times New Roman" w:cs="Arial"/>
                <w:i/>
                <w:color w:val="000000"/>
                <w:sz w:val="16"/>
                <w:szCs w:val="16"/>
              </w:rPr>
            </w:pPr>
            <w:r>
              <w:rPr>
                <w:rFonts w:eastAsia="Times New Roman" w:cs="Arial"/>
                <w:i/>
                <w:color w:val="000000"/>
                <w:sz w:val="16"/>
                <w:szCs w:val="16"/>
              </w:rPr>
              <w:t>Choice of:</w:t>
            </w:r>
          </w:p>
          <w:p w14:paraId="131EA88A" w14:textId="5899C78B" w:rsidR="00AF24E3" w:rsidRPr="00B155C8" w:rsidRDefault="00AF24E3" w:rsidP="00D8502D">
            <w:pPr>
              <w:ind w:left="113"/>
              <w:jc w:val="right"/>
              <w:rPr>
                <w:rFonts w:eastAsia="Times New Roman" w:cs="Arial"/>
                <w:i/>
                <w:color w:val="000000"/>
                <w:sz w:val="16"/>
                <w:szCs w:val="16"/>
              </w:rPr>
            </w:pPr>
            <w:r>
              <w:rPr>
                <w:rFonts w:eastAsia="Times New Roman" w:cs="Arial"/>
                <w:i/>
                <w:color w:val="000000"/>
                <w:sz w:val="16"/>
                <w:szCs w:val="16"/>
              </w:rPr>
              <w:t xml:space="preserve">reserveConfirmed </w:t>
            </w:r>
            <w:r w:rsidRPr="00A468EF">
              <w:rPr>
                <w:rFonts w:eastAsia="Times New Roman" w:cs="Arial"/>
                <w:i/>
                <w:color w:val="000000"/>
                <w:sz w:val="16"/>
                <w:szCs w:val="16"/>
              </w:rPr>
              <w:br/>
            </w:r>
            <w:r>
              <w:rPr>
                <w:rFonts w:eastAsia="Times New Roman" w:cs="Arial"/>
                <w:i/>
                <w:color w:val="000000"/>
                <w:sz w:val="16"/>
                <w:szCs w:val="16"/>
              </w:rPr>
              <w:t>reserveFailed</w:t>
            </w:r>
            <w:r w:rsidRPr="00A468EF">
              <w:rPr>
                <w:rFonts w:eastAsia="Times New Roman" w:cs="Arial"/>
                <w:i/>
                <w:color w:val="000000"/>
                <w:sz w:val="16"/>
                <w:szCs w:val="16"/>
              </w:rPr>
              <w:br/>
            </w:r>
            <w:r>
              <w:rPr>
                <w:rFonts w:eastAsia="Times New Roman" w:cs="Arial"/>
                <w:i/>
                <w:color w:val="000000"/>
                <w:sz w:val="16"/>
                <w:szCs w:val="16"/>
              </w:rPr>
              <w:t>reserveCommitConfirmed</w:t>
            </w:r>
            <w:r w:rsidR="00E411A9">
              <w:rPr>
                <w:rFonts w:eastAsia="Times New Roman" w:cs="Arial"/>
                <w:i/>
                <w:color w:val="000000"/>
                <w:sz w:val="16"/>
                <w:szCs w:val="16"/>
              </w:rPr>
              <w:t xml:space="preserve">          </w:t>
            </w:r>
            <w:r>
              <w:rPr>
                <w:rFonts w:eastAsia="Times New Roman" w:cs="Arial"/>
                <w:i/>
                <w:color w:val="000000"/>
                <w:sz w:val="16"/>
                <w:szCs w:val="16"/>
              </w:rPr>
              <w:t>reserveCommitFailed</w:t>
            </w:r>
            <w:r w:rsidR="00E411A9">
              <w:rPr>
                <w:rFonts w:eastAsia="Times New Roman" w:cs="Arial"/>
                <w:i/>
                <w:color w:val="000000"/>
                <w:sz w:val="16"/>
                <w:szCs w:val="16"/>
              </w:rPr>
              <w:t xml:space="preserve">        </w:t>
            </w:r>
            <w:r>
              <w:rPr>
                <w:rFonts w:eastAsia="Times New Roman" w:cs="Arial"/>
                <w:i/>
                <w:color w:val="000000"/>
                <w:sz w:val="16"/>
                <w:szCs w:val="16"/>
              </w:rPr>
              <w:t xml:space="preserve"> </w:t>
            </w:r>
            <w:r>
              <w:rPr>
                <w:rFonts w:eastAsia="Times New Roman" w:cs="Arial"/>
                <w:i/>
                <w:color w:val="000000"/>
                <w:sz w:val="16"/>
                <w:szCs w:val="16"/>
              </w:rPr>
              <w:lastRenderedPageBreak/>
              <w:t>reserveAbortConfirmed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provisionConfirmed</w:t>
            </w:r>
            <w:r w:rsidR="00E411A9">
              <w:rPr>
                <w:rFonts w:eastAsia="Times New Roman" w:cs="Arial"/>
                <w:i/>
                <w:color w:val="000000"/>
                <w:sz w:val="16"/>
                <w:szCs w:val="16"/>
              </w:rPr>
              <w:t xml:space="preserve">        </w:t>
            </w:r>
            <w:r w:rsidRPr="00A468EF">
              <w:rPr>
                <w:rFonts w:eastAsia="Times New Roman" w:cs="Arial"/>
                <w:i/>
                <w:color w:val="000000"/>
                <w:sz w:val="16"/>
                <w:szCs w:val="16"/>
              </w:rPr>
              <w:br/>
            </w:r>
            <w:r w:rsidR="00E411A9">
              <w:rPr>
                <w:rFonts w:eastAsia="Times New Roman" w:cs="Arial"/>
                <w:i/>
                <w:color w:val="000000"/>
                <w:sz w:val="16"/>
                <w:szCs w:val="16"/>
              </w:rPr>
              <w:t xml:space="preserve">        </w:t>
            </w:r>
            <w:r w:rsidRPr="00A468EF">
              <w:rPr>
                <w:rFonts w:eastAsia="Times New Roman" w:cs="Arial"/>
                <w:i/>
                <w:color w:val="000000"/>
                <w:sz w:val="16"/>
                <w:szCs w:val="16"/>
              </w:rPr>
              <w:t>releaseConfirmed</w:t>
            </w:r>
            <w:r w:rsidR="00E411A9">
              <w:rPr>
                <w:rFonts w:eastAsia="Times New Roman" w:cs="Arial"/>
                <w:i/>
                <w:color w:val="000000"/>
                <w:sz w:val="16"/>
                <w:szCs w:val="16"/>
              </w:rPr>
              <w:t xml:space="preserve">        </w:t>
            </w:r>
            <w:r w:rsidRPr="00A468EF">
              <w:rPr>
                <w:rFonts w:eastAsia="Times New Roman" w:cs="Arial"/>
                <w:i/>
                <w:color w:val="000000"/>
                <w:sz w:val="16"/>
                <w:szCs w:val="16"/>
              </w:rPr>
              <w:t xml:space="preserve"> terminateConfirmed</w:t>
            </w:r>
            <w:r>
              <w:rPr>
                <w:rFonts w:eastAsia="Times New Roman" w:cs="Arial"/>
                <w:i/>
                <w:color w:val="000000"/>
                <w:sz w:val="16"/>
                <w:szCs w:val="16"/>
              </w:rPr>
              <w:br/>
            </w:r>
            <w:r w:rsidR="00E411A9">
              <w:rPr>
                <w:rFonts w:eastAsia="Times New Roman" w:cs="Arial"/>
                <w:i/>
                <w:color w:val="000000"/>
                <w:sz w:val="16"/>
                <w:szCs w:val="16"/>
              </w:rPr>
              <w:t xml:space="preserve">        </w:t>
            </w:r>
            <w:r>
              <w:rPr>
                <w:rFonts w:eastAsia="Times New Roman" w:cs="Arial"/>
                <w:i/>
                <w:color w:val="000000"/>
                <w:sz w:val="16"/>
                <w:szCs w:val="16"/>
              </w:rPr>
              <w:t>error</w:t>
            </w:r>
            <w:r w:rsidR="00E411A9">
              <w:rPr>
                <w:rFonts w:eastAsia="Times New Roman" w:cs="Arial"/>
                <w:i/>
                <w:color w:val="000000"/>
                <w:sz w:val="16"/>
                <w:szCs w:val="16"/>
              </w:rPr>
              <w:t xml:space="preserve"> </w:t>
            </w:r>
          </w:p>
        </w:tc>
        <w:tc>
          <w:tcPr>
            <w:tcW w:w="706" w:type="dxa"/>
          </w:tcPr>
          <w:p w14:paraId="1A3462F1" w14:textId="77777777" w:rsidR="00AF24E3" w:rsidRDefault="00AF24E3" w:rsidP="00B22F2D">
            <w:pPr>
              <w:ind w:left="113"/>
              <w:jc w:val="center"/>
              <w:rPr>
                <w:rFonts w:eastAsia="Times New Roman" w:cs="Arial"/>
                <w:i/>
                <w:color w:val="000000"/>
                <w:sz w:val="16"/>
                <w:szCs w:val="16"/>
              </w:rPr>
            </w:pPr>
            <w:r>
              <w:rPr>
                <w:rFonts w:eastAsia="Times New Roman" w:cs="Arial"/>
                <w:i/>
                <w:color w:val="000000"/>
                <w:sz w:val="16"/>
                <w:szCs w:val="16"/>
              </w:rPr>
              <w:lastRenderedPageBreak/>
              <w:t>M</w:t>
            </w:r>
          </w:p>
        </w:tc>
        <w:tc>
          <w:tcPr>
            <w:tcW w:w="5386" w:type="dxa"/>
          </w:tcPr>
          <w:p w14:paraId="66C482DA" w14:textId="77777777" w:rsidR="00AF24E3" w:rsidRDefault="00AF24E3" w:rsidP="00B22F2D">
            <w:pPr>
              <w:rPr>
                <w:rFonts w:eastAsia="Times New Roman" w:cs="Arial"/>
                <w:i/>
                <w:color w:val="000000"/>
                <w:sz w:val="16"/>
                <w:szCs w:val="16"/>
              </w:rPr>
            </w:pPr>
          </w:p>
          <w:p w14:paraId="1BDCD41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confirmation.</w:t>
            </w:r>
          </w:p>
          <w:p w14:paraId="01C1499B"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operation failure.</w:t>
            </w:r>
          </w:p>
          <w:p w14:paraId="6F316B3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confirmation.</w:t>
            </w:r>
          </w:p>
          <w:p w14:paraId="55EB07C1"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Reserve commit operation failure.</w:t>
            </w:r>
          </w:p>
          <w:p w14:paraId="349561BD"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lastRenderedPageBreak/>
              <w:t>Reserve abort operation confirmation.</w:t>
            </w:r>
          </w:p>
          <w:p w14:paraId="61D3555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Provision operation confirmation</w:t>
            </w:r>
            <w:r>
              <w:rPr>
                <w:rFonts w:eastAsia="Times New Roman" w:cs="Arial"/>
                <w:i/>
                <w:color w:val="000000"/>
                <w:sz w:val="16"/>
                <w:szCs w:val="16"/>
              </w:rPr>
              <w:t>.</w:t>
            </w:r>
          </w:p>
          <w:p w14:paraId="037DE7F7"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Release operation confirmation</w:t>
            </w:r>
            <w:r>
              <w:rPr>
                <w:rFonts w:eastAsia="Times New Roman" w:cs="Arial"/>
                <w:i/>
                <w:color w:val="000000"/>
                <w:sz w:val="16"/>
                <w:szCs w:val="16"/>
              </w:rPr>
              <w:t>.</w:t>
            </w:r>
          </w:p>
          <w:p w14:paraId="10389DCA" w14:textId="77777777" w:rsidR="00AF24E3" w:rsidRDefault="00AF24E3" w:rsidP="00D8502D">
            <w:pPr>
              <w:ind w:left="113"/>
              <w:rPr>
                <w:rFonts w:eastAsia="Times New Roman" w:cs="Arial"/>
                <w:i/>
                <w:color w:val="000000"/>
                <w:sz w:val="16"/>
                <w:szCs w:val="16"/>
              </w:rPr>
            </w:pPr>
            <w:r w:rsidRPr="00A468EF">
              <w:rPr>
                <w:rFonts w:eastAsia="Times New Roman" w:cs="Arial"/>
                <w:i/>
                <w:color w:val="000000"/>
                <w:sz w:val="16"/>
                <w:szCs w:val="16"/>
              </w:rPr>
              <w:t>Terminate confirmation.</w:t>
            </w:r>
          </w:p>
          <w:p w14:paraId="670A048E" w14:textId="77777777" w:rsidR="00AF24E3" w:rsidRPr="006C7966" w:rsidRDefault="00AF24E3" w:rsidP="00D8502D">
            <w:pPr>
              <w:ind w:left="113"/>
              <w:rPr>
                <w:rFonts w:eastAsia="Times New Roman" w:cs="Arial"/>
                <w:color w:val="000000"/>
                <w:sz w:val="16"/>
                <w:szCs w:val="16"/>
              </w:rPr>
            </w:pPr>
            <w:r w:rsidRPr="00A468EF">
              <w:rPr>
                <w:rFonts w:eastAsia="Times New Roman" w:cs="Arial"/>
                <w:i/>
                <w:color w:val="000000"/>
                <w:sz w:val="16"/>
                <w:szCs w:val="16"/>
              </w:rPr>
              <w:t>Error response message.</w:t>
            </w:r>
          </w:p>
        </w:tc>
      </w:tr>
    </w:tbl>
    <w:p w14:paraId="511A52AC" w14:textId="77777777" w:rsidR="00D8502D" w:rsidRPr="00CC336E" w:rsidRDefault="00D8502D" w:rsidP="00B22F2D">
      <w:pPr>
        <w:spacing w:before="120" w:after="120"/>
        <w:jc w:val="center"/>
      </w:pPr>
      <w:r w:rsidRPr="006C7966">
        <w:rPr>
          <w:b/>
        </w:rPr>
        <w:lastRenderedPageBreak/>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04" w:author="John MacAuley" w:date="2016-01-08T16:24:00Z">
        <w:r w:rsidR="00D5423B">
          <w:rPr>
            <w:b/>
            <w:noProof/>
          </w:rPr>
          <w:t>87</w:t>
        </w:r>
      </w:ins>
      <w:del w:id="905" w:author="John MacAuley" w:date="2016-01-08T16:24:00Z">
        <w:r w:rsidR="00BD4BAA" w:rsidDel="00D5423B">
          <w:rPr>
            <w:b/>
            <w:noProof/>
          </w:rPr>
          <w:delText>88</w:delText>
        </w:r>
      </w:del>
      <w:r w:rsidR="00075FC8" w:rsidRPr="006C7966">
        <w:rPr>
          <w:b/>
        </w:rPr>
        <w:fldChar w:fldCharType="end"/>
      </w:r>
      <w:r w:rsidRPr="006C7966">
        <w:rPr>
          <w:b/>
        </w:rPr>
        <w:t xml:space="preserve"> </w:t>
      </w:r>
      <w:r w:rsidR="00AF24E3">
        <w:rPr>
          <w:b/>
          <w:i/>
        </w:rPr>
        <w:t>Q</w:t>
      </w:r>
      <w:r w:rsidRPr="00116A6C">
        <w:rPr>
          <w:b/>
          <w:i/>
        </w:rPr>
        <w:t>uery</w:t>
      </w:r>
      <w:r>
        <w:rPr>
          <w:b/>
          <w:i/>
        </w:rPr>
        <w:t>Result</w:t>
      </w:r>
      <w:r w:rsidR="00AF24E3">
        <w:rPr>
          <w:b/>
          <w:i/>
        </w:rPr>
        <w:t>ResponseType</w:t>
      </w:r>
      <w:r w:rsidRPr="006C7966">
        <w:rPr>
          <w:b/>
        </w:rPr>
        <w:t xml:space="preserve"> message parameters</w:t>
      </w:r>
    </w:p>
    <w:p w14:paraId="79E26C32" w14:textId="77777777" w:rsidR="00CC336E" w:rsidRPr="007040F7" w:rsidRDefault="00075FC8" w:rsidP="00722458">
      <w:pPr>
        <w:pStyle w:val="Heading4"/>
        <w:rPr>
          <w:i/>
        </w:rPr>
      </w:pPr>
      <w:r w:rsidRPr="007040F7">
        <w:rPr>
          <w:i/>
        </w:rPr>
        <w:t>QueryResultType</w:t>
      </w:r>
    </w:p>
    <w:p w14:paraId="7E5DA096" w14:textId="77777777" w:rsidR="00CC336E" w:rsidRDefault="006A5F96" w:rsidP="00B22F2D">
      <w:r>
        <w:t>T</w:t>
      </w:r>
      <w:r w:rsidRPr="006A5F96">
        <w:t>he quer</w:t>
      </w:r>
      <w:r>
        <w:t xml:space="preserve">yResultType message provides a </w:t>
      </w:r>
      <w:r w:rsidRPr="006A5F96">
        <w:t>mechanism for a Requester NS</w:t>
      </w:r>
      <w:r>
        <w:t xml:space="preserve">A to query a Provider NSA for a </w:t>
      </w:r>
      <w:r w:rsidRPr="006A5F96">
        <w:t>set of Confirmed, Fail</w:t>
      </w:r>
      <w:r>
        <w:t xml:space="preserve">ed, or Errors results against a </w:t>
      </w:r>
      <w:r w:rsidRPr="006A5F96">
        <w:t xml:space="preserve">specific </w:t>
      </w:r>
      <w:r w:rsidR="00075FC8" w:rsidRPr="007040F7">
        <w:rPr>
          <w:i/>
        </w:rPr>
        <w:t>connectionId</w:t>
      </w:r>
      <w:r w:rsidRPr="006A5F96">
        <w:t>.</w:t>
      </w:r>
    </w:p>
    <w:p w14:paraId="68E6A662" w14:textId="77777777" w:rsidR="006A5F96" w:rsidRDefault="006A5F96" w:rsidP="00B22F2D"/>
    <w:p w14:paraId="7389DC3C" w14:textId="77777777" w:rsidR="006A5F96" w:rsidRPr="006C7966" w:rsidRDefault="006A5F96" w:rsidP="006A5F96">
      <w:pPr>
        <w:jc w:val="center"/>
      </w:pPr>
      <w:r w:rsidRPr="00B22F2D">
        <w:rPr>
          <w:rFonts w:ascii="Helvetica" w:hAnsi="Helvetica" w:cs="Helvetica"/>
          <w:noProof/>
          <w:sz w:val="24"/>
          <w:szCs w:val="24"/>
        </w:rPr>
        <w:drawing>
          <wp:inline distT="0" distB="0" distL="0" distR="0" wp14:anchorId="6512BE28" wp14:editId="1B15E5A4">
            <wp:extent cx="3406140" cy="1127760"/>
            <wp:effectExtent l="0" t="0" r="0" b="0"/>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6140" cy="1127760"/>
                    </a:xfrm>
                    <a:prstGeom prst="rect">
                      <a:avLst/>
                    </a:prstGeom>
                    <a:noFill/>
                    <a:ln>
                      <a:noFill/>
                    </a:ln>
                  </pic:spPr>
                </pic:pic>
              </a:graphicData>
            </a:graphic>
          </wp:inline>
        </w:drawing>
      </w:r>
    </w:p>
    <w:p w14:paraId="0AD2D373" w14:textId="1E890148" w:rsidR="006A5F96" w:rsidRPr="006C7966" w:rsidRDefault="006A5F96" w:rsidP="006A5F96">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06" w:author="John MacAuley" w:date="2016-01-08T16:24:00Z">
        <w:r w:rsidR="00D5423B">
          <w:rPr>
            <w:b/>
            <w:noProof/>
          </w:rPr>
          <w:t>111</w:t>
        </w:r>
      </w:ins>
      <w:ins w:id="907" w:author="Chin Guok" w:date="2015-07-31T14:54:00Z">
        <w:del w:id="908" w:author="John MacAuley" w:date="2016-01-08T16:24:00Z">
          <w:r w:rsidR="00B33177" w:rsidDel="00D5423B">
            <w:rPr>
              <w:b/>
              <w:noProof/>
            </w:rPr>
            <w:delText>111</w:delText>
          </w:r>
        </w:del>
      </w:ins>
      <w:del w:id="909" w:author="John MacAuley" w:date="2016-01-08T16:24:00Z">
        <w:r w:rsidR="00BD4BAA" w:rsidDel="00D5423B">
          <w:rPr>
            <w:b/>
            <w:noProof/>
          </w:rPr>
          <w:delText>112</w:delText>
        </w:r>
      </w:del>
      <w:r w:rsidR="00075FC8" w:rsidRPr="006C7966">
        <w:rPr>
          <w:b/>
        </w:rPr>
        <w:fldChar w:fldCharType="end"/>
      </w:r>
      <w:r w:rsidRPr="006C7966">
        <w:rPr>
          <w:b/>
        </w:rPr>
        <w:t xml:space="preserve"> – </w:t>
      </w:r>
      <w:r w:rsidRPr="00046455">
        <w:rPr>
          <w:b/>
          <w:bCs/>
          <w:i/>
        </w:rPr>
        <w:t>Query</w:t>
      </w:r>
      <w:r>
        <w:rPr>
          <w:b/>
          <w:bCs/>
          <w:i/>
        </w:rPr>
        <w:t>Result</w:t>
      </w:r>
      <w:r w:rsidRPr="006C7966">
        <w:rPr>
          <w:b/>
          <w:bCs/>
        </w:rPr>
        <w:t>Type</w:t>
      </w:r>
      <w:r w:rsidRPr="006C7966">
        <w:rPr>
          <w:b/>
        </w:rPr>
        <w:t>.</w:t>
      </w:r>
    </w:p>
    <w:p w14:paraId="55069ABF" w14:textId="77777777" w:rsidR="00237C79" w:rsidRDefault="00237C79" w:rsidP="006A5F96">
      <w:pPr>
        <w:spacing w:before="120" w:after="120"/>
        <w:rPr>
          <w:b/>
          <w:i/>
          <w:iCs/>
          <w:color w:val="808080" w:themeColor="text1" w:themeTint="7F"/>
          <w:u w:val="single"/>
        </w:rPr>
      </w:pPr>
    </w:p>
    <w:p w14:paraId="796B8586" w14:textId="77777777" w:rsidR="006A5F96" w:rsidRPr="006C7966" w:rsidRDefault="006A5F96" w:rsidP="006A5F96">
      <w:pPr>
        <w:spacing w:before="120" w:after="120"/>
        <w:rPr>
          <w:b/>
          <w:i/>
          <w:iCs/>
          <w:color w:val="808080" w:themeColor="text1" w:themeTint="7F"/>
          <w:u w:val="single"/>
        </w:rPr>
      </w:pPr>
      <w:r w:rsidRPr="006C7966">
        <w:rPr>
          <w:b/>
          <w:i/>
          <w:iCs/>
          <w:color w:val="808080" w:themeColor="text1" w:themeTint="7F"/>
          <w:u w:val="single"/>
        </w:rPr>
        <w:t>Parameters</w:t>
      </w:r>
    </w:p>
    <w:p w14:paraId="2CEE545A" w14:textId="77777777" w:rsidR="006A5F96" w:rsidRPr="006C7966" w:rsidRDefault="006A5F96" w:rsidP="006A5F96">
      <w:r w:rsidRPr="006C7966">
        <w:t xml:space="preserve">The </w:t>
      </w:r>
      <w:r w:rsidRPr="00AA30C5">
        <w:rPr>
          <w:bCs/>
          <w:i/>
        </w:rPr>
        <w:t>Query</w:t>
      </w:r>
      <w:r>
        <w:rPr>
          <w:bCs/>
          <w:i/>
        </w:rPr>
        <w:t>Result</w:t>
      </w:r>
      <w:r w:rsidRPr="00AA30C5">
        <w:rPr>
          <w:bCs/>
        </w:rPr>
        <w:t>Type</w:t>
      </w:r>
      <w:r w:rsidRPr="006C7966">
        <w:rPr>
          <w:b/>
          <w:bCs/>
        </w:rPr>
        <w:t xml:space="preserve"> </w:t>
      </w:r>
      <w:r w:rsidRPr="006C7966">
        <w:t>has the following parameters (M = Mandatory, O = Optional):</w:t>
      </w:r>
    </w:p>
    <w:p w14:paraId="4E26BF1C" w14:textId="77777777" w:rsidR="006A5F96" w:rsidRPr="006C7966" w:rsidRDefault="006A5F96" w:rsidP="006A5F96"/>
    <w:tbl>
      <w:tblPr>
        <w:tblStyle w:val="TableGrid"/>
        <w:tblW w:w="0" w:type="auto"/>
        <w:tblInd w:w="250" w:type="dxa"/>
        <w:tblLook w:val="04A0" w:firstRow="1" w:lastRow="0" w:firstColumn="1" w:lastColumn="0" w:noHBand="0" w:noVBand="1"/>
      </w:tblPr>
      <w:tblGrid>
        <w:gridCol w:w="1697"/>
        <w:gridCol w:w="632"/>
        <w:gridCol w:w="6277"/>
      </w:tblGrid>
      <w:tr w:rsidR="006A5F96" w:rsidRPr="006C7966" w14:paraId="03A5EEA6" w14:textId="77777777">
        <w:tc>
          <w:tcPr>
            <w:tcW w:w="1697" w:type="dxa"/>
            <w:shd w:val="clear" w:color="auto" w:fill="A7CAFF"/>
          </w:tcPr>
          <w:p w14:paraId="3F7E7AC6" w14:textId="77777777" w:rsidR="006A5F96" w:rsidRPr="006C7966" w:rsidRDefault="006A5F96" w:rsidP="00652E60">
            <w:pPr>
              <w:ind w:left="113"/>
              <w:rPr>
                <w:rFonts w:eastAsia="Times New Roman"/>
                <w:sz w:val="16"/>
              </w:rPr>
            </w:pPr>
            <w:r w:rsidRPr="006C7966">
              <w:rPr>
                <w:rFonts w:eastAsia="Times New Roman"/>
                <w:sz w:val="16"/>
              </w:rPr>
              <w:t>Parameter</w:t>
            </w:r>
          </w:p>
        </w:tc>
        <w:tc>
          <w:tcPr>
            <w:tcW w:w="632" w:type="dxa"/>
            <w:shd w:val="clear" w:color="auto" w:fill="A7CAFF"/>
          </w:tcPr>
          <w:p w14:paraId="7238E374" w14:textId="77777777" w:rsidR="006A5F96" w:rsidRPr="006C7966" w:rsidRDefault="006A5F96" w:rsidP="00652E60">
            <w:pPr>
              <w:ind w:left="113"/>
              <w:jc w:val="center"/>
              <w:rPr>
                <w:rFonts w:eastAsia="Times New Roman"/>
                <w:sz w:val="16"/>
              </w:rPr>
            </w:pPr>
            <w:r w:rsidRPr="006C7966">
              <w:rPr>
                <w:rFonts w:eastAsia="Times New Roman"/>
                <w:sz w:val="16"/>
              </w:rPr>
              <w:t>M/O</w:t>
            </w:r>
          </w:p>
        </w:tc>
        <w:tc>
          <w:tcPr>
            <w:tcW w:w="6277" w:type="dxa"/>
            <w:shd w:val="clear" w:color="auto" w:fill="A7CAFF"/>
          </w:tcPr>
          <w:p w14:paraId="0B7ADE11" w14:textId="77777777" w:rsidR="006A5F96" w:rsidRPr="006C7966" w:rsidRDefault="006A5F96" w:rsidP="00652E60">
            <w:pPr>
              <w:ind w:left="113"/>
              <w:rPr>
                <w:rFonts w:eastAsia="Times New Roman"/>
                <w:sz w:val="16"/>
              </w:rPr>
            </w:pPr>
            <w:r w:rsidRPr="006C7966">
              <w:rPr>
                <w:rFonts w:eastAsia="Times New Roman"/>
                <w:sz w:val="16"/>
              </w:rPr>
              <w:t>Description</w:t>
            </w:r>
          </w:p>
        </w:tc>
      </w:tr>
      <w:tr w:rsidR="006A5F96" w:rsidRPr="006C7966" w14:paraId="25EFF152" w14:textId="77777777">
        <w:tc>
          <w:tcPr>
            <w:tcW w:w="1697" w:type="dxa"/>
          </w:tcPr>
          <w:p w14:paraId="0FC0F9D3" w14:textId="77777777" w:rsidR="006A5F96" w:rsidRPr="00B155C8" w:rsidRDefault="006A5F96" w:rsidP="00652E60">
            <w:pPr>
              <w:ind w:left="113"/>
              <w:rPr>
                <w:rFonts w:eastAsia="Times New Roman" w:cs="Arial"/>
                <w:i/>
                <w:sz w:val="16"/>
                <w:szCs w:val="18"/>
              </w:rPr>
            </w:pPr>
            <w:r w:rsidRPr="006A5F96">
              <w:rPr>
                <w:rFonts w:eastAsia="Times New Roman"/>
                <w:i/>
                <w:sz w:val="16"/>
              </w:rPr>
              <w:t>connectionId</w:t>
            </w:r>
          </w:p>
        </w:tc>
        <w:tc>
          <w:tcPr>
            <w:tcW w:w="632" w:type="dxa"/>
          </w:tcPr>
          <w:p w14:paraId="793CCADF"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M</w:t>
            </w:r>
          </w:p>
        </w:tc>
        <w:tc>
          <w:tcPr>
            <w:tcW w:w="6277" w:type="dxa"/>
          </w:tcPr>
          <w:p w14:paraId="2C3FC832" w14:textId="77777777" w:rsidR="006A5F96" w:rsidRPr="006C7966" w:rsidRDefault="006A5F96" w:rsidP="00652E60">
            <w:pPr>
              <w:ind w:left="113"/>
              <w:rPr>
                <w:rFonts w:eastAsia="Times New Roman" w:cs="Arial"/>
                <w:b/>
                <w:sz w:val="16"/>
                <w:szCs w:val="18"/>
              </w:rPr>
            </w:pPr>
            <w:r w:rsidRPr="006A5F96">
              <w:rPr>
                <w:rFonts w:eastAsia="Times New Roman" w:cs="Arial"/>
                <w:color w:val="000000"/>
                <w:sz w:val="16"/>
                <w:szCs w:val="18"/>
              </w:rPr>
              <w:t xml:space="preserve">Retrieve results for this </w:t>
            </w:r>
            <w:r w:rsidR="00075FC8" w:rsidRPr="007040F7">
              <w:rPr>
                <w:rFonts w:eastAsia="Times New Roman" w:cs="Arial"/>
                <w:i/>
                <w:color w:val="000000"/>
                <w:sz w:val="16"/>
                <w:szCs w:val="18"/>
              </w:rPr>
              <w:t>connectionId</w:t>
            </w:r>
            <w:r w:rsidRPr="006A5F96">
              <w:rPr>
                <w:rFonts w:eastAsia="Times New Roman" w:cs="Arial"/>
                <w:color w:val="000000"/>
                <w:sz w:val="16"/>
                <w:szCs w:val="18"/>
              </w:rPr>
              <w:t>.</w:t>
            </w:r>
          </w:p>
        </w:tc>
      </w:tr>
      <w:tr w:rsidR="006A5F96" w:rsidRPr="006C7966" w14:paraId="2EBFDDA8" w14:textId="77777777">
        <w:tc>
          <w:tcPr>
            <w:tcW w:w="1697" w:type="dxa"/>
          </w:tcPr>
          <w:p w14:paraId="01099163" w14:textId="77777777" w:rsidR="006A5F96" w:rsidRPr="006A5F96" w:rsidRDefault="006A5F96" w:rsidP="006A5F96">
            <w:pPr>
              <w:ind w:left="113"/>
              <w:rPr>
                <w:rFonts w:eastAsia="Times New Roman"/>
                <w:i/>
                <w:sz w:val="16"/>
              </w:rPr>
            </w:pPr>
            <w:r w:rsidRPr="006A5F96">
              <w:rPr>
                <w:rFonts w:eastAsia="Times New Roman"/>
                <w:i/>
                <w:sz w:val="16"/>
              </w:rPr>
              <w:t>startResultId</w:t>
            </w:r>
          </w:p>
        </w:tc>
        <w:tc>
          <w:tcPr>
            <w:tcW w:w="632" w:type="dxa"/>
          </w:tcPr>
          <w:p w14:paraId="671B3816"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1A439BE2" w14:textId="77777777"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start of the</w:t>
            </w:r>
            <w:r>
              <w:rPr>
                <w:rFonts w:eastAsia="Times New Roman" w:cs="Arial"/>
                <w:color w:val="000000"/>
                <w:sz w:val="16"/>
                <w:szCs w:val="18"/>
              </w:rPr>
              <w:t xml:space="preserve"> range of result Ids to return.</w:t>
            </w:r>
            <w:r w:rsidRPr="006A5F96">
              <w:rPr>
                <w:rFonts w:eastAsia="Times New Roman" w:cs="Arial"/>
                <w:color w:val="000000"/>
                <w:sz w:val="16"/>
                <w:szCs w:val="18"/>
              </w:rPr>
              <w:t xml:space="preserve"> If not present, then the query should start </w:t>
            </w:r>
            <w:r>
              <w:rPr>
                <w:rFonts w:eastAsia="Times New Roman" w:cs="Arial"/>
                <w:color w:val="000000"/>
                <w:sz w:val="16"/>
                <w:szCs w:val="18"/>
              </w:rPr>
              <w:t>from oldest result</w:t>
            </w:r>
            <w:r w:rsidRPr="006A5F96">
              <w:rPr>
                <w:rFonts w:eastAsia="Times New Roman" w:cs="Arial"/>
                <w:color w:val="000000"/>
                <w:sz w:val="16"/>
                <w:szCs w:val="18"/>
              </w:rPr>
              <w:t xml:space="preserve"> available.</w:t>
            </w:r>
          </w:p>
        </w:tc>
      </w:tr>
      <w:tr w:rsidR="006A5F96" w:rsidRPr="006C7966" w14:paraId="38556423" w14:textId="77777777">
        <w:tc>
          <w:tcPr>
            <w:tcW w:w="1697" w:type="dxa"/>
          </w:tcPr>
          <w:p w14:paraId="11A7447C" w14:textId="77777777" w:rsidR="006A5F96" w:rsidRPr="006A5F96" w:rsidRDefault="006A5F96" w:rsidP="006A5F96">
            <w:pPr>
              <w:ind w:left="113"/>
              <w:rPr>
                <w:rFonts w:eastAsia="Times New Roman"/>
                <w:i/>
                <w:sz w:val="16"/>
              </w:rPr>
            </w:pPr>
            <w:r w:rsidRPr="006A5F96">
              <w:rPr>
                <w:rFonts w:eastAsia="Times New Roman"/>
                <w:i/>
                <w:sz w:val="16"/>
              </w:rPr>
              <w:t>endResultId</w:t>
            </w:r>
          </w:p>
        </w:tc>
        <w:tc>
          <w:tcPr>
            <w:tcW w:w="632" w:type="dxa"/>
          </w:tcPr>
          <w:p w14:paraId="58FB0357" w14:textId="77777777" w:rsidR="006A5F96" w:rsidRPr="006C7966" w:rsidRDefault="006A5F96" w:rsidP="00652E60">
            <w:pPr>
              <w:ind w:left="113"/>
              <w:jc w:val="center"/>
              <w:rPr>
                <w:rFonts w:eastAsia="Times New Roman" w:cs="Arial"/>
                <w:color w:val="000000"/>
                <w:sz w:val="16"/>
                <w:szCs w:val="18"/>
              </w:rPr>
            </w:pPr>
            <w:r>
              <w:rPr>
                <w:rFonts w:eastAsia="Times New Roman" w:cs="Arial"/>
                <w:color w:val="000000"/>
                <w:sz w:val="16"/>
                <w:szCs w:val="18"/>
              </w:rPr>
              <w:t>O</w:t>
            </w:r>
          </w:p>
        </w:tc>
        <w:tc>
          <w:tcPr>
            <w:tcW w:w="6277" w:type="dxa"/>
          </w:tcPr>
          <w:p w14:paraId="30BC0696" w14:textId="0902DC36" w:rsidR="006A5F96" w:rsidRPr="006A5F96" w:rsidRDefault="006A5F96" w:rsidP="006A5F96">
            <w:pPr>
              <w:ind w:left="113"/>
              <w:rPr>
                <w:rFonts w:eastAsia="Times New Roman" w:cs="Arial"/>
                <w:color w:val="000000"/>
                <w:sz w:val="16"/>
                <w:szCs w:val="18"/>
              </w:rPr>
            </w:pPr>
            <w:r w:rsidRPr="006A5F96">
              <w:rPr>
                <w:rFonts w:eastAsia="Times New Roman" w:cs="Arial"/>
                <w:color w:val="000000"/>
                <w:sz w:val="16"/>
                <w:szCs w:val="18"/>
              </w:rPr>
              <w:t>The end of the ran</w:t>
            </w:r>
            <w:r>
              <w:rPr>
                <w:rFonts w:eastAsia="Times New Roman" w:cs="Arial"/>
                <w:color w:val="000000"/>
                <w:sz w:val="16"/>
                <w:szCs w:val="18"/>
              </w:rPr>
              <w:t>ge of result Ids to return.</w:t>
            </w:r>
            <w:r w:rsidR="00E411A9">
              <w:rPr>
                <w:rFonts w:eastAsia="Times New Roman" w:cs="Arial"/>
                <w:color w:val="000000"/>
                <w:sz w:val="16"/>
                <w:szCs w:val="18"/>
              </w:rPr>
              <w:t xml:space="preserve"> </w:t>
            </w:r>
            <w:r>
              <w:rPr>
                <w:rFonts w:eastAsia="Times New Roman" w:cs="Arial"/>
                <w:color w:val="000000"/>
                <w:sz w:val="16"/>
                <w:szCs w:val="18"/>
              </w:rPr>
              <w:t xml:space="preserve">If </w:t>
            </w:r>
            <w:r w:rsidRPr="006A5F96">
              <w:rPr>
                <w:rFonts w:eastAsia="Times New Roman" w:cs="Arial"/>
                <w:color w:val="000000"/>
                <w:sz w:val="16"/>
                <w:szCs w:val="18"/>
              </w:rPr>
              <w:t>not present then the query sh</w:t>
            </w:r>
            <w:r>
              <w:rPr>
                <w:rFonts w:eastAsia="Times New Roman" w:cs="Arial"/>
                <w:color w:val="000000"/>
                <w:sz w:val="16"/>
                <w:szCs w:val="18"/>
              </w:rPr>
              <w:t xml:space="preserve">ould end with the newest result </w:t>
            </w:r>
            <w:r w:rsidRPr="006A5F96">
              <w:rPr>
                <w:rFonts w:eastAsia="Times New Roman" w:cs="Arial"/>
                <w:color w:val="000000"/>
                <w:sz w:val="16"/>
                <w:szCs w:val="18"/>
              </w:rPr>
              <w:t>available.</w:t>
            </w:r>
          </w:p>
        </w:tc>
      </w:tr>
    </w:tbl>
    <w:p w14:paraId="3EEF5CAB" w14:textId="77777777" w:rsidR="006A5F96" w:rsidRPr="00CC336E" w:rsidRDefault="006A5F96"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10" w:author="John MacAuley" w:date="2016-01-08T16:24:00Z">
        <w:r w:rsidR="00D5423B">
          <w:rPr>
            <w:b/>
            <w:noProof/>
          </w:rPr>
          <w:t>88</w:t>
        </w:r>
      </w:ins>
      <w:del w:id="911" w:author="John MacAuley" w:date="2016-01-08T16:24:00Z">
        <w:r w:rsidR="00BD4BAA" w:rsidDel="00D5423B">
          <w:rPr>
            <w:b/>
            <w:noProof/>
          </w:rPr>
          <w:delText>89</w:delText>
        </w:r>
      </w:del>
      <w:r w:rsidR="00075FC8" w:rsidRPr="006C7966">
        <w:rPr>
          <w:b/>
        </w:rPr>
        <w:fldChar w:fldCharType="end"/>
      </w:r>
      <w:r w:rsidRPr="006C7966">
        <w:rPr>
          <w:b/>
        </w:rPr>
        <w:t xml:space="preserve"> </w:t>
      </w:r>
      <w:r w:rsidRPr="00046455">
        <w:rPr>
          <w:b/>
          <w:bCs/>
          <w:i/>
        </w:rPr>
        <w:t>Query</w:t>
      </w:r>
      <w:r w:rsidR="00CC2F45">
        <w:rPr>
          <w:b/>
          <w:bCs/>
          <w:i/>
        </w:rPr>
        <w:t>Result</w:t>
      </w:r>
      <w:r w:rsidRPr="006C7966">
        <w:rPr>
          <w:b/>
          <w:bCs/>
        </w:rPr>
        <w:t xml:space="preserve">Type </w:t>
      </w:r>
      <w:r w:rsidRPr="006C7966">
        <w:rPr>
          <w:b/>
        </w:rPr>
        <w:t>message parameters.</w:t>
      </w:r>
    </w:p>
    <w:p w14:paraId="7FC2F0AC" w14:textId="77777777" w:rsidR="001A62C0" w:rsidRPr="007040F7" w:rsidRDefault="00075FC8" w:rsidP="00722458">
      <w:pPr>
        <w:pStyle w:val="Heading4"/>
        <w:rPr>
          <w:i/>
        </w:rPr>
      </w:pPr>
      <w:r w:rsidRPr="007040F7">
        <w:rPr>
          <w:i/>
        </w:rPr>
        <w:t xml:space="preserve">QuerySummaryConfirmedType </w:t>
      </w:r>
    </w:p>
    <w:p w14:paraId="7497ED8B" w14:textId="4DC6A7CF" w:rsidR="001A62C0" w:rsidRDefault="001A62C0" w:rsidP="001A62C0">
      <w:r w:rsidRPr="006C7966">
        <w:t xml:space="preserve">This is the type definition for the </w:t>
      </w:r>
      <w:r w:rsidR="00046455" w:rsidRPr="00046455">
        <w:rPr>
          <w:i/>
        </w:rPr>
        <w:t>querySummaryConfirmed</w:t>
      </w:r>
      <w:r w:rsidRPr="006C7966">
        <w:t xml:space="preserve"> message (both synchronous and asynchronous versions). An NSA sends this positive </w:t>
      </w:r>
      <w:r w:rsidR="00046455" w:rsidRPr="00046455">
        <w:rPr>
          <w:i/>
        </w:rPr>
        <w:t>querySummary</w:t>
      </w:r>
      <w:r w:rsidRPr="006C7966">
        <w:t>Request response to the NSA that issued the original request message.</w:t>
      </w:r>
      <w:r w:rsidR="00E411A9">
        <w:t xml:space="preserve"> </w:t>
      </w:r>
      <w:r w:rsidRPr="006C7966">
        <w:t>There can be zero or more results retuned in this confirmed message depending on the number of matching reservation results.</w:t>
      </w:r>
    </w:p>
    <w:p w14:paraId="0380DF77" w14:textId="77777777" w:rsidR="00237C79" w:rsidRPr="006C7966" w:rsidRDefault="00237C79" w:rsidP="001A62C0"/>
    <w:p w14:paraId="0209965A" w14:textId="77777777" w:rsidR="001A62C0" w:rsidRPr="006C7966" w:rsidRDefault="001A62C0" w:rsidP="001A62C0"/>
    <w:p w14:paraId="44D99E10"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21787A4" wp14:editId="4BBB67DC">
            <wp:extent cx="4343400" cy="335280"/>
            <wp:effectExtent l="0" t="0" r="0" b="0"/>
            <wp:docPr id="3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335280"/>
                    </a:xfrm>
                    <a:prstGeom prst="rect">
                      <a:avLst/>
                    </a:prstGeom>
                    <a:noFill/>
                    <a:ln>
                      <a:noFill/>
                    </a:ln>
                  </pic:spPr>
                </pic:pic>
              </a:graphicData>
            </a:graphic>
          </wp:inline>
        </w:drawing>
      </w:r>
    </w:p>
    <w:p w14:paraId="6B919B76" w14:textId="59207FC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12" w:author="John MacAuley" w:date="2016-01-08T16:24:00Z">
        <w:r w:rsidR="00D5423B">
          <w:rPr>
            <w:b/>
            <w:noProof/>
          </w:rPr>
          <w:t>112</w:t>
        </w:r>
      </w:ins>
      <w:ins w:id="913" w:author="Chin Guok" w:date="2015-07-31T14:54:00Z">
        <w:del w:id="914" w:author="John MacAuley" w:date="2016-01-08T16:24:00Z">
          <w:r w:rsidR="00B33177" w:rsidDel="00D5423B">
            <w:rPr>
              <w:b/>
              <w:noProof/>
            </w:rPr>
            <w:delText>112</w:delText>
          </w:r>
        </w:del>
      </w:ins>
      <w:del w:id="915" w:author="John MacAuley" w:date="2016-01-08T16:24:00Z">
        <w:r w:rsidR="00BD4BAA" w:rsidDel="00D5423B">
          <w:rPr>
            <w:b/>
            <w:noProof/>
          </w:rPr>
          <w:delText>113</w:delText>
        </w:r>
      </w:del>
      <w:r w:rsidR="00075FC8" w:rsidRPr="006C7966">
        <w:rPr>
          <w:b/>
        </w:rPr>
        <w:fldChar w:fldCharType="end"/>
      </w:r>
      <w:r w:rsidRPr="006C7966">
        <w:rPr>
          <w:b/>
        </w:rPr>
        <w:t xml:space="preserve"> – </w:t>
      </w:r>
      <w:r w:rsidR="00046455" w:rsidRPr="00046455">
        <w:rPr>
          <w:b/>
          <w:bCs/>
          <w:i/>
        </w:rPr>
        <w:t>QuerySummaryConfirmed</w:t>
      </w:r>
      <w:r w:rsidRPr="006C7966">
        <w:rPr>
          <w:b/>
          <w:bCs/>
        </w:rPr>
        <w:t>Type</w:t>
      </w:r>
      <w:r w:rsidRPr="006C7966">
        <w:rPr>
          <w:b/>
        </w:rPr>
        <w:t>.</w:t>
      </w:r>
    </w:p>
    <w:p w14:paraId="4C05F1EE" w14:textId="77777777" w:rsidR="00237C79" w:rsidRDefault="00237C79" w:rsidP="001A62C0">
      <w:pPr>
        <w:spacing w:before="120" w:after="120"/>
        <w:rPr>
          <w:b/>
          <w:i/>
          <w:iCs/>
          <w:color w:val="808080" w:themeColor="text1" w:themeTint="7F"/>
          <w:u w:val="single"/>
        </w:rPr>
      </w:pPr>
    </w:p>
    <w:p w14:paraId="1B1F1F3D"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13FE3098" w14:textId="77777777" w:rsidR="001A62C0" w:rsidRPr="006C7966" w:rsidRDefault="001A62C0" w:rsidP="001A62C0">
      <w:r w:rsidRPr="006C7966">
        <w:t xml:space="preserve">The </w:t>
      </w:r>
      <w:r w:rsidR="00046455" w:rsidRPr="00AA30C5">
        <w:rPr>
          <w:bCs/>
          <w:i/>
        </w:rPr>
        <w:t>QuerySummaryConfirmed</w:t>
      </w:r>
      <w:r w:rsidRPr="00AA30C5">
        <w:rPr>
          <w:bCs/>
        </w:rPr>
        <w:t>Type</w:t>
      </w:r>
      <w:r w:rsidRPr="006C7966">
        <w:rPr>
          <w:b/>
          <w:bCs/>
        </w:rPr>
        <w:t xml:space="preserve"> </w:t>
      </w:r>
      <w:r w:rsidRPr="006C7966">
        <w:t>has the following parameters (M = Mandatory, O = Optional):</w:t>
      </w:r>
    </w:p>
    <w:p w14:paraId="199AEAFF"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55FEE57E" w14:textId="77777777">
        <w:tc>
          <w:tcPr>
            <w:tcW w:w="1697" w:type="dxa"/>
            <w:shd w:val="clear" w:color="auto" w:fill="A7CAFF"/>
          </w:tcPr>
          <w:p w14:paraId="6735FF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DA3E432"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337621E4"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45D42590" w14:textId="77777777">
        <w:tc>
          <w:tcPr>
            <w:tcW w:w="1697" w:type="dxa"/>
          </w:tcPr>
          <w:p w14:paraId="2EB6FF6C" w14:textId="77777777" w:rsidR="001A62C0" w:rsidRPr="00B155C8" w:rsidRDefault="001A62C0" w:rsidP="001A62C0">
            <w:pPr>
              <w:ind w:left="113"/>
              <w:rPr>
                <w:rFonts w:eastAsia="Times New Roman" w:cs="Arial"/>
                <w:i/>
                <w:sz w:val="16"/>
                <w:szCs w:val="18"/>
              </w:rPr>
            </w:pPr>
            <w:r w:rsidRPr="00B155C8">
              <w:rPr>
                <w:rFonts w:eastAsia="Times New Roman"/>
                <w:i/>
                <w:sz w:val="16"/>
              </w:rPr>
              <w:t>reservation</w:t>
            </w:r>
          </w:p>
        </w:tc>
        <w:tc>
          <w:tcPr>
            <w:tcW w:w="632" w:type="dxa"/>
          </w:tcPr>
          <w:p w14:paraId="3D71943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49510FB3"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Resulting recursive set of connection reservations matching the query criteria. If there were no matches to the query then no reservation elements will be present.</w:t>
            </w:r>
          </w:p>
        </w:tc>
      </w:tr>
    </w:tbl>
    <w:p w14:paraId="76B1CF7D" w14:textId="4ED2A506"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16" w:author="John MacAuley" w:date="2016-01-08T16:24:00Z">
        <w:r w:rsidR="00D5423B">
          <w:rPr>
            <w:b/>
            <w:noProof/>
          </w:rPr>
          <w:t>89</w:t>
        </w:r>
      </w:ins>
      <w:del w:id="917" w:author="John MacAuley" w:date="2016-01-08T16:24:00Z">
        <w:r w:rsidR="00BD4BAA" w:rsidDel="00D5423B">
          <w:rPr>
            <w:b/>
            <w:noProof/>
          </w:rPr>
          <w:delText>90</w:delText>
        </w:r>
      </w:del>
      <w:r w:rsidR="00075FC8" w:rsidRPr="006C7966">
        <w:rPr>
          <w:b/>
        </w:rPr>
        <w:fldChar w:fldCharType="end"/>
      </w:r>
      <w:r w:rsidRPr="006C7966">
        <w:rPr>
          <w:b/>
        </w:rPr>
        <w:t xml:space="preserve"> </w:t>
      </w:r>
      <w:r w:rsidR="00046455" w:rsidRPr="00046455">
        <w:rPr>
          <w:b/>
          <w:bCs/>
          <w:i/>
        </w:rPr>
        <w:t>QuerySummaryConfirmed</w:t>
      </w:r>
      <w:r w:rsidRPr="006C7966">
        <w:rPr>
          <w:b/>
          <w:bCs/>
        </w:rPr>
        <w:t xml:space="preserve">Type </w:t>
      </w:r>
      <w:r w:rsidRPr="006C7966">
        <w:rPr>
          <w:b/>
        </w:rPr>
        <w:t>message parameters.</w:t>
      </w:r>
    </w:p>
    <w:p w14:paraId="1E71E7DF" w14:textId="77777777" w:rsidR="001A62C0" w:rsidRPr="007040F7" w:rsidRDefault="00075FC8" w:rsidP="00722458">
      <w:pPr>
        <w:pStyle w:val="Heading4"/>
        <w:rPr>
          <w:i/>
        </w:rPr>
      </w:pPr>
      <w:r w:rsidRPr="007040F7">
        <w:rPr>
          <w:i/>
        </w:rPr>
        <w:lastRenderedPageBreak/>
        <w:t>QuerySummaryResultCriteriaType</w:t>
      </w:r>
    </w:p>
    <w:p w14:paraId="12D91A6D" w14:textId="77777777" w:rsidR="001A62C0" w:rsidRPr="006C7966" w:rsidRDefault="001A62C0" w:rsidP="001A62C0">
      <w:pPr>
        <w:tabs>
          <w:tab w:val="left" w:pos="5080"/>
        </w:tabs>
      </w:pPr>
      <w:r w:rsidRPr="006C7966">
        <w:t>Type definition for the query summary result containing versioned reservation information and associated child connection identifiers.</w:t>
      </w:r>
    </w:p>
    <w:p w14:paraId="2DD774DB" w14:textId="77777777" w:rsidR="001A62C0" w:rsidRPr="006C7966" w:rsidRDefault="001A62C0" w:rsidP="001A62C0">
      <w:pPr>
        <w:tabs>
          <w:tab w:val="left" w:pos="5080"/>
        </w:tabs>
      </w:pPr>
    </w:p>
    <w:p w14:paraId="3DAAC44F" w14:textId="77777777" w:rsidR="001A62C0" w:rsidRPr="006C7966" w:rsidRDefault="008D7B14" w:rsidP="001A62C0">
      <w:pPr>
        <w:jc w:val="center"/>
      </w:pPr>
      <w:r w:rsidRPr="008D7B14">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6F8C2F1F" wp14:editId="6FF8AE0C">
            <wp:extent cx="4320540" cy="2385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540" cy="2385060"/>
                    </a:xfrm>
                    <a:prstGeom prst="rect">
                      <a:avLst/>
                    </a:prstGeom>
                    <a:noFill/>
                    <a:ln>
                      <a:noFill/>
                    </a:ln>
                  </pic:spPr>
                </pic:pic>
              </a:graphicData>
            </a:graphic>
          </wp:inline>
        </w:drawing>
      </w:r>
    </w:p>
    <w:p w14:paraId="5B39E0DE" w14:textId="0211A5B5" w:rsidR="001A62C0" w:rsidRPr="006C7966" w:rsidRDefault="001A62C0" w:rsidP="001A62C0">
      <w:pPr>
        <w:tabs>
          <w:tab w:val="center" w:pos="4320"/>
          <w:tab w:val="left" w:pos="7333"/>
        </w:tabs>
        <w:rPr>
          <w:b/>
        </w:rPr>
      </w:pPr>
      <w:r w:rsidRPr="006C7966">
        <w:rPr>
          <w:b/>
        </w:rPr>
        <w:tab/>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18" w:author="John MacAuley" w:date="2016-01-08T16:24:00Z">
        <w:r w:rsidR="00D5423B">
          <w:rPr>
            <w:b/>
            <w:noProof/>
          </w:rPr>
          <w:t>113</w:t>
        </w:r>
      </w:ins>
      <w:ins w:id="919" w:author="Chin Guok" w:date="2015-07-31T14:54:00Z">
        <w:del w:id="920" w:author="John MacAuley" w:date="2016-01-08T16:24:00Z">
          <w:r w:rsidR="00B33177" w:rsidDel="00D5423B">
            <w:rPr>
              <w:b/>
              <w:noProof/>
            </w:rPr>
            <w:delText>113</w:delText>
          </w:r>
        </w:del>
      </w:ins>
      <w:del w:id="921" w:author="John MacAuley" w:date="2016-01-08T16:24:00Z">
        <w:r w:rsidR="00BD4BAA" w:rsidDel="00D5423B">
          <w:rPr>
            <w:b/>
            <w:noProof/>
          </w:rPr>
          <w:delText>114</w:delText>
        </w:r>
      </w:del>
      <w:r w:rsidR="00075FC8" w:rsidRPr="006C7966">
        <w:rPr>
          <w:b/>
        </w:rPr>
        <w:fldChar w:fldCharType="end"/>
      </w:r>
      <w:r w:rsidRPr="006C7966">
        <w:rPr>
          <w:b/>
        </w:rPr>
        <w:t xml:space="preserve"> – </w:t>
      </w:r>
      <w:r w:rsidR="00AA30C5" w:rsidRPr="00AA30C5">
        <w:rPr>
          <w:b/>
          <w:bCs/>
          <w:i/>
        </w:rPr>
        <w:t>QuerySummaryResultCriteriaType</w:t>
      </w:r>
      <w:r w:rsidRPr="006C7966">
        <w:rPr>
          <w:b/>
        </w:rPr>
        <w:t>.</w:t>
      </w:r>
    </w:p>
    <w:p w14:paraId="56747A24" w14:textId="77777777" w:rsidR="0029453B" w:rsidRDefault="0029453B" w:rsidP="001A62C0">
      <w:pPr>
        <w:spacing w:before="120" w:after="120"/>
        <w:rPr>
          <w:b/>
          <w:i/>
          <w:iCs/>
          <w:color w:val="808080" w:themeColor="text1" w:themeTint="7F"/>
          <w:u w:val="single"/>
        </w:rPr>
      </w:pPr>
    </w:p>
    <w:p w14:paraId="4D7E9A9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CFD285D" w14:textId="77777777" w:rsidR="001A62C0" w:rsidRPr="006C7966" w:rsidRDefault="001A62C0" w:rsidP="001A62C0">
      <w:r w:rsidRPr="006C7966">
        <w:t xml:space="preserve">The </w:t>
      </w:r>
      <w:r w:rsidR="00AA30C5" w:rsidRPr="00AA30C5">
        <w:rPr>
          <w:bCs/>
          <w:i/>
        </w:rPr>
        <w:t>QuerySummaryResultCriteriaType</w:t>
      </w:r>
      <w:r w:rsidRPr="006C7966">
        <w:t xml:space="preserve"> has the following parameters (M = Mandatory, O = Optional):</w:t>
      </w:r>
    </w:p>
    <w:p w14:paraId="67023047"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2072"/>
        <w:gridCol w:w="632"/>
        <w:gridCol w:w="5902"/>
      </w:tblGrid>
      <w:tr w:rsidR="001A62C0" w:rsidRPr="006C7966" w14:paraId="2679F31F" w14:textId="77777777">
        <w:tc>
          <w:tcPr>
            <w:tcW w:w="2072" w:type="dxa"/>
            <w:shd w:val="clear" w:color="auto" w:fill="A7CAFF"/>
          </w:tcPr>
          <w:p w14:paraId="5A03125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2E3B227"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902" w:type="dxa"/>
            <w:shd w:val="clear" w:color="auto" w:fill="A7CAFF"/>
          </w:tcPr>
          <w:p w14:paraId="3436697F"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283A605" w14:textId="77777777">
        <w:tc>
          <w:tcPr>
            <w:tcW w:w="2072" w:type="dxa"/>
          </w:tcPr>
          <w:p w14:paraId="2F70B8C4"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632" w:type="dxa"/>
          </w:tcPr>
          <w:p w14:paraId="126CFC2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7A11A8BF"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804D7A3" w14:textId="77777777">
        <w:tc>
          <w:tcPr>
            <w:tcW w:w="2072" w:type="dxa"/>
          </w:tcPr>
          <w:p w14:paraId="5F84C064"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632" w:type="dxa"/>
          </w:tcPr>
          <w:p w14:paraId="02D5AD7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902" w:type="dxa"/>
          </w:tcPr>
          <w:p w14:paraId="5A6CB912"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8D7B14" w:rsidRPr="006C7966" w14:paraId="3FC240BB" w14:textId="77777777">
        <w:tc>
          <w:tcPr>
            <w:tcW w:w="2072" w:type="dxa"/>
          </w:tcPr>
          <w:p w14:paraId="0CD14882" w14:textId="77777777" w:rsidR="008D7B14" w:rsidRPr="00AA30C5" w:rsidRDefault="008D7B14" w:rsidP="001A62C0">
            <w:pPr>
              <w:ind w:left="113"/>
              <w:rPr>
                <w:rFonts w:eastAsia="Times New Roman"/>
                <w:i/>
                <w:sz w:val="16"/>
              </w:rPr>
            </w:pPr>
            <w:r w:rsidRPr="00DF771C">
              <w:rPr>
                <w:rFonts w:eastAsia="Times New Roman"/>
                <w:i/>
                <w:sz w:val="16"/>
              </w:rPr>
              <w:t>serviceType</w:t>
            </w:r>
          </w:p>
        </w:tc>
        <w:tc>
          <w:tcPr>
            <w:tcW w:w="632" w:type="dxa"/>
          </w:tcPr>
          <w:p w14:paraId="53D750DB"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M</w:t>
            </w:r>
          </w:p>
        </w:tc>
        <w:tc>
          <w:tcPr>
            <w:tcW w:w="5902" w:type="dxa"/>
          </w:tcPr>
          <w:p w14:paraId="0645D327" w14:textId="7A0ED203" w:rsidR="008D7B14" w:rsidRPr="006C7966" w:rsidRDefault="008D7B14" w:rsidP="001A62C0">
            <w:pPr>
              <w:tabs>
                <w:tab w:val="left" w:pos="1680"/>
              </w:tabs>
              <w:ind w:left="113"/>
              <w:rPr>
                <w:rFonts w:eastAsia="Times New Roman" w:cs="Arial"/>
                <w:color w:val="000000"/>
                <w:sz w:val="16"/>
                <w:szCs w:val="18"/>
              </w:rPr>
            </w:pPr>
            <w:r w:rsidRPr="00DF771C">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DF771C">
              <w:rPr>
                <w:rFonts w:eastAsia="Times New Roman" w:cs="Arial"/>
                <w:color w:val="000000"/>
                <w:sz w:val="16"/>
                <w:szCs w:val="18"/>
              </w:rPr>
              <w:t>This service type string maps into the list of su</w:t>
            </w:r>
            <w:r>
              <w:rPr>
                <w:rFonts w:eastAsia="Times New Roman" w:cs="Arial"/>
                <w:color w:val="000000"/>
                <w:sz w:val="16"/>
                <w:szCs w:val="18"/>
              </w:rPr>
              <w:t xml:space="preserve">pported service </w:t>
            </w:r>
            <w:r w:rsidRPr="00DF771C">
              <w:rPr>
                <w:rFonts w:eastAsia="Times New Roman" w:cs="Arial"/>
                <w:color w:val="000000"/>
                <w:sz w:val="16"/>
                <w:szCs w:val="18"/>
              </w:rPr>
              <w:t>definitions defined by the network providers.</w:t>
            </w:r>
            <w:r w:rsidR="00E411A9">
              <w:rPr>
                <w:rFonts w:eastAsia="Times New Roman" w:cs="Arial"/>
                <w:color w:val="000000"/>
                <w:sz w:val="16"/>
                <w:szCs w:val="18"/>
              </w:rPr>
              <w:t xml:space="preserve"> </w:t>
            </w:r>
            <w:r w:rsidRPr="00DF771C">
              <w:rPr>
                <w:rFonts w:eastAsia="Times New Roman" w:cs="Arial"/>
                <w:color w:val="000000"/>
                <w:sz w:val="16"/>
                <w:szCs w:val="18"/>
              </w:rPr>
              <w:t>In t</w:t>
            </w:r>
            <w:r>
              <w:rPr>
                <w:rFonts w:eastAsia="Times New Roman" w:cs="Arial"/>
                <w:color w:val="000000"/>
                <w:sz w:val="16"/>
                <w:szCs w:val="18"/>
              </w:rPr>
              <w:t xml:space="preserve">urn, the </w:t>
            </w:r>
            <w:r w:rsidRPr="00DF771C">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DF771C">
              <w:rPr>
                <w:rFonts w:eastAsia="Times New Roman" w:cs="Arial"/>
                <w:color w:val="000000"/>
                <w:sz w:val="16"/>
                <w:szCs w:val="18"/>
              </w:rPr>
              <w:t>an instance of this type (through the ANY d</w:t>
            </w:r>
            <w:r>
              <w:rPr>
                <w:rFonts w:eastAsia="Times New Roman" w:cs="Arial"/>
                <w:color w:val="000000"/>
                <w:sz w:val="16"/>
                <w:szCs w:val="18"/>
              </w:rPr>
              <w:t>efinition) associated</w:t>
            </w:r>
            <w:r w:rsidRPr="00DF771C">
              <w:rPr>
                <w:rFonts w:eastAsia="Times New Roman" w:cs="Arial"/>
                <w:color w:val="000000"/>
                <w:sz w:val="16"/>
                <w:szCs w:val="18"/>
              </w:rPr>
              <w:t xml:space="preserve"> with the requested service.</w:t>
            </w:r>
          </w:p>
        </w:tc>
      </w:tr>
      <w:tr w:rsidR="008D7B14" w:rsidRPr="006C7966" w14:paraId="4D7E33C7" w14:textId="77777777">
        <w:trPr>
          <w:trHeight w:val="602"/>
        </w:trPr>
        <w:tc>
          <w:tcPr>
            <w:tcW w:w="2072" w:type="dxa"/>
          </w:tcPr>
          <w:p w14:paraId="1A3A1D4D" w14:textId="77777777" w:rsidR="008D7B14" w:rsidRPr="00AA30C5" w:rsidRDefault="008D7B14" w:rsidP="001A62C0">
            <w:pPr>
              <w:ind w:left="113"/>
              <w:rPr>
                <w:rFonts w:eastAsia="Times New Roman"/>
                <w:i/>
                <w:sz w:val="16"/>
              </w:rPr>
            </w:pPr>
            <w:r w:rsidRPr="00DF771C">
              <w:rPr>
                <w:rFonts w:eastAsia="Times New Roman"/>
                <w:i/>
                <w:sz w:val="16"/>
              </w:rPr>
              <w:t>children</w:t>
            </w:r>
          </w:p>
        </w:tc>
        <w:tc>
          <w:tcPr>
            <w:tcW w:w="632" w:type="dxa"/>
          </w:tcPr>
          <w:p w14:paraId="4282E4DF"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329306F2" w14:textId="77777777" w:rsidR="008D7B14" w:rsidRPr="008D7B14" w:rsidRDefault="008D7B14" w:rsidP="008D7B14">
            <w:pPr>
              <w:ind w:left="113"/>
              <w:rPr>
                <w:rFonts w:eastAsia="Times New Roman" w:cs="Arial"/>
                <w:color w:val="000000"/>
                <w:sz w:val="16"/>
                <w:szCs w:val="18"/>
              </w:rPr>
            </w:pPr>
            <w:r w:rsidRPr="00DF771C">
              <w:rPr>
                <w:rFonts w:eastAsia="Times New Roman" w:cs="Arial"/>
                <w:color w:val="000000"/>
                <w:sz w:val="16"/>
                <w:szCs w:val="18"/>
              </w:rPr>
              <w:t>If this connection r</w:t>
            </w:r>
            <w:r>
              <w:rPr>
                <w:rFonts w:eastAsia="Times New Roman" w:cs="Arial"/>
                <w:color w:val="000000"/>
                <w:sz w:val="16"/>
                <w:szCs w:val="18"/>
              </w:rPr>
              <w:t xml:space="preserve">eservation is aggregating child </w:t>
            </w:r>
            <w:r w:rsidRPr="00DF771C">
              <w:rPr>
                <w:rFonts w:eastAsia="Times New Roman" w:cs="Arial"/>
                <w:color w:val="000000"/>
                <w:sz w:val="16"/>
                <w:szCs w:val="18"/>
              </w:rPr>
              <w:t>connections then this elemen</w:t>
            </w:r>
            <w:r>
              <w:rPr>
                <w:rFonts w:eastAsia="Times New Roman" w:cs="Arial"/>
                <w:color w:val="000000"/>
                <w:sz w:val="16"/>
                <w:szCs w:val="18"/>
              </w:rPr>
              <w:t xml:space="preserve">t contains summary information </w:t>
            </w:r>
            <w:r w:rsidRPr="00DF771C">
              <w:rPr>
                <w:rFonts w:eastAsia="Times New Roman" w:cs="Arial"/>
                <w:color w:val="000000"/>
                <w:sz w:val="16"/>
                <w:szCs w:val="18"/>
              </w:rPr>
              <w:t>about the child connectio</w:t>
            </w:r>
            <w:r>
              <w:rPr>
                <w:rFonts w:eastAsia="Times New Roman" w:cs="Arial"/>
                <w:color w:val="000000"/>
                <w:sz w:val="16"/>
                <w:szCs w:val="18"/>
              </w:rPr>
              <w:t>n segment.</w:t>
            </w:r>
          </w:p>
        </w:tc>
      </w:tr>
      <w:tr w:rsidR="008D7B14" w:rsidRPr="006C7966" w14:paraId="5C80780E" w14:textId="77777777">
        <w:tc>
          <w:tcPr>
            <w:tcW w:w="2072" w:type="dxa"/>
          </w:tcPr>
          <w:p w14:paraId="7D95262A" w14:textId="77777777" w:rsidR="008D7B14" w:rsidRPr="00AA30C5" w:rsidRDefault="008D7B14" w:rsidP="001A62C0">
            <w:pPr>
              <w:ind w:left="113"/>
              <w:rPr>
                <w:rFonts w:eastAsia="Times New Roman"/>
                <w:i/>
                <w:sz w:val="16"/>
              </w:rPr>
            </w:pPr>
            <w:r>
              <w:rPr>
                <w:rFonts w:eastAsia="Times New Roman"/>
                <w:i/>
                <w:sz w:val="16"/>
              </w:rPr>
              <w:t>any ##other</w:t>
            </w:r>
          </w:p>
        </w:tc>
        <w:tc>
          <w:tcPr>
            <w:tcW w:w="632" w:type="dxa"/>
          </w:tcPr>
          <w:p w14:paraId="5DE62765" w14:textId="77777777" w:rsidR="008D7B14" w:rsidRPr="006C7966" w:rsidRDefault="008D7B14" w:rsidP="001A62C0">
            <w:pPr>
              <w:ind w:left="113"/>
              <w:jc w:val="center"/>
              <w:rPr>
                <w:rFonts w:eastAsia="Times New Roman" w:cs="Arial"/>
                <w:color w:val="000000"/>
                <w:sz w:val="16"/>
                <w:szCs w:val="18"/>
              </w:rPr>
            </w:pPr>
            <w:r>
              <w:rPr>
                <w:rFonts w:eastAsia="Times New Roman" w:cs="Arial"/>
                <w:color w:val="000000"/>
                <w:sz w:val="16"/>
                <w:szCs w:val="18"/>
              </w:rPr>
              <w:t>O</w:t>
            </w:r>
          </w:p>
        </w:tc>
        <w:tc>
          <w:tcPr>
            <w:tcW w:w="5902" w:type="dxa"/>
          </w:tcPr>
          <w:p w14:paraId="61823D8F" w14:textId="259BC550" w:rsidR="008D7B14" w:rsidRPr="006C7966" w:rsidRDefault="008D7B14" w:rsidP="008E37A4">
            <w:pPr>
              <w:tabs>
                <w:tab w:val="left" w:pos="2373"/>
              </w:tabs>
              <w:ind w:left="113"/>
              <w:rPr>
                <w:rFonts w:eastAsia="Times New Roman" w:cs="Arial"/>
                <w:color w:val="000000"/>
                <w:sz w:val="16"/>
                <w:szCs w:val="18"/>
              </w:rPr>
            </w:pPr>
            <w:r w:rsidRPr="00DF771C">
              <w:rPr>
                <w:rFonts w:eastAsia="Times New Roman" w:cs="Arial"/>
                <w:color w:val="000000"/>
                <w:sz w:val="16"/>
                <w:szCs w:val="18"/>
              </w:rPr>
              <w:t>Provides a flexible mechanis</w:t>
            </w:r>
            <w:r>
              <w:rPr>
                <w:rFonts w:eastAsia="Times New Roman" w:cs="Arial"/>
                <w:color w:val="000000"/>
                <w:sz w:val="16"/>
                <w:szCs w:val="18"/>
              </w:rPr>
              <w:t>m allowing additional elements </w:t>
            </w:r>
            <w:r w:rsidRPr="00DF771C">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w:t>
            </w:r>
            <w:r w:rsidR="008E37A4">
              <w:rPr>
                <w:rFonts w:eastAsia="Times New Roman" w:cs="Arial"/>
                <w:color w:val="000000"/>
                <w:sz w:val="16"/>
                <w:szCs w:val="18"/>
              </w:rPr>
              <w:t>parameters</w:t>
            </w:r>
            <w:r>
              <w:rPr>
                <w:rFonts w:eastAsia="Times New Roman" w:cs="Arial"/>
                <w:color w:val="000000"/>
                <w:sz w:val="16"/>
                <w:szCs w:val="18"/>
              </w:rPr>
              <w:t xml:space="preserve"> specified </w:t>
            </w:r>
            <w:r w:rsidRPr="00DF771C">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DF771C">
              <w:rPr>
                <w:rFonts w:eastAsia="Times New Roman" w:cs="Arial"/>
                <w:color w:val="000000"/>
                <w:sz w:val="16"/>
                <w:szCs w:val="18"/>
              </w:rPr>
              <w:t>.</w:t>
            </w:r>
            <w:r w:rsidR="00E411A9">
              <w:rPr>
                <w:rFonts w:eastAsia="Times New Roman" w:cs="Arial"/>
                <w:color w:val="000000"/>
                <w:sz w:val="16"/>
                <w:szCs w:val="18"/>
              </w:rPr>
              <w:t xml:space="preserve"> </w:t>
            </w:r>
            <w:r w:rsidRPr="00DF771C">
              <w:rPr>
                <w:rFonts w:eastAsia="Times New Roman" w:cs="Arial"/>
                <w:color w:val="000000"/>
                <w:sz w:val="16"/>
                <w:szCs w:val="18"/>
              </w:rPr>
              <w:t>Additional use o</w:t>
            </w:r>
            <w:r>
              <w:rPr>
                <w:rFonts w:eastAsia="Times New Roman" w:cs="Arial"/>
                <w:color w:val="000000"/>
                <w:sz w:val="16"/>
                <w:szCs w:val="18"/>
              </w:rPr>
              <w:t>f this element field is beyond </w:t>
            </w:r>
            <w:r w:rsidRPr="00DF771C">
              <w:rPr>
                <w:rFonts w:eastAsia="Times New Roman" w:cs="Arial"/>
                <w:color w:val="000000"/>
                <w:sz w:val="16"/>
                <w:szCs w:val="18"/>
              </w:rPr>
              <w:t>the current scope of this NSI spe</w:t>
            </w:r>
            <w:r>
              <w:rPr>
                <w:rFonts w:eastAsia="Times New Roman" w:cs="Arial"/>
                <w:color w:val="000000"/>
                <w:sz w:val="16"/>
                <w:szCs w:val="18"/>
              </w:rPr>
              <w:t>cification, but may be used in </w:t>
            </w:r>
            <w:r w:rsidRPr="00DF771C">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DF771C">
              <w:rPr>
                <w:rFonts w:eastAsia="Times New Roman" w:cs="Arial"/>
                <w:color w:val="000000"/>
                <w:sz w:val="16"/>
                <w:szCs w:val="18"/>
              </w:rPr>
              <w:t>schema change. </w:t>
            </w:r>
          </w:p>
        </w:tc>
      </w:tr>
    </w:tbl>
    <w:p w14:paraId="478A9A83" w14:textId="63ED6128"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22" w:author="John MacAuley" w:date="2016-01-08T16:24:00Z">
        <w:r w:rsidR="00D5423B">
          <w:rPr>
            <w:b/>
            <w:noProof/>
          </w:rPr>
          <w:t>90</w:t>
        </w:r>
      </w:ins>
      <w:del w:id="923" w:author="John MacAuley" w:date="2016-01-08T16:24:00Z">
        <w:r w:rsidR="00BD4BAA" w:rsidDel="00D5423B">
          <w:rPr>
            <w:b/>
            <w:noProof/>
          </w:rPr>
          <w:delText>91</w:delText>
        </w:r>
      </w:del>
      <w:r w:rsidR="00075FC8" w:rsidRPr="006C7966">
        <w:rPr>
          <w:b/>
        </w:rPr>
        <w:fldChar w:fldCharType="end"/>
      </w:r>
      <w:r w:rsidRPr="006C7966">
        <w:rPr>
          <w:b/>
        </w:rPr>
        <w:t xml:space="preserve"> </w:t>
      </w:r>
      <w:r w:rsidR="006F306E" w:rsidRPr="00B22F2D">
        <w:rPr>
          <w:b/>
          <w:bCs/>
          <w:i/>
        </w:rPr>
        <w:t>QuerySummaryResultCriteriaType</w:t>
      </w:r>
      <w:r w:rsidR="006F306E" w:rsidRPr="006C7966">
        <w:t xml:space="preserve"> </w:t>
      </w:r>
      <w:r w:rsidRPr="006C7966">
        <w:rPr>
          <w:b/>
        </w:rPr>
        <w:t>message parameters.</w:t>
      </w:r>
    </w:p>
    <w:p w14:paraId="2B565CDF" w14:textId="77777777" w:rsidR="001A62C0" w:rsidRPr="007040F7" w:rsidRDefault="00075FC8" w:rsidP="00722458">
      <w:pPr>
        <w:pStyle w:val="Heading4"/>
        <w:rPr>
          <w:i/>
        </w:rPr>
      </w:pPr>
      <w:r w:rsidRPr="007040F7">
        <w:rPr>
          <w:i/>
        </w:rPr>
        <w:t xml:space="preserve">QuerySummaryResultType </w:t>
      </w:r>
    </w:p>
    <w:p w14:paraId="2B35A337" w14:textId="77777777" w:rsidR="001A62C0" w:rsidRPr="006C7966" w:rsidRDefault="001A62C0" w:rsidP="001A62C0">
      <w:r w:rsidRPr="006C7966">
        <w:t xml:space="preserve">Type containing the set of reservation parameters associated with a </w:t>
      </w:r>
      <w:r w:rsidR="00AA30C5">
        <w:t>summary</w:t>
      </w:r>
      <w:r w:rsidRPr="006C7966">
        <w:t xml:space="preserve"> query result.</w:t>
      </w:r>
    </w:p>
    <w:p w14:paraId="43C34468" w14:textId="77777777" w:rsidR="001A62C0" w:rsidRPr="006C7966" w:rsidRDefault="001A62C0" w:rsidP="001A62C0"/>
    <w:p w14:paraId="352411F0" w14:textId="77777777" w:rsidR="001A62C0" w:rsidRPr="006C7966" w:rsidRDefault="00CC1A1D" w:rsidP="001A62C0">
      <w:pPr>
        <w:jc w:val="center"/>
      </w:pPr>
      <w:r w:rsidRPr="00B22F2D">
        <w:rPr>
          <w:rFonts w:ascii="Helvetica" w:hAnsi="Helvetica" w:cs="Helvetica"/>
          <w:noProof/>
          <w:sz w:val="24"/>
          <w:szCs w:val="24"/>
        </w:rPr>
        <w:lastRenderedPageBreak/>
        <w:drawing>
          <wp:inline distT="0" distB="0" distL="0" distR="0" wp14:anchorId="3239F0E1" wp14:editId="73DABE94">
            <wp:extent cx="4465320" cy="3108960"/>
            <wp:effectExtent l="0" t="0" r="508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5320" cy="3108960"/>
                    </a:xfrm>
                    <a:prstGeom prst="rect">
                      <a:avLst/>
                    </a:prstGeom>
                    <a:noFill/>
                    <a:ln>
                      <a:noFill/>
                    </a:ln>
                  </pic:spPr>
                </pic:pic>
              </a:graphicData>
            </a:graphic>
          </wp:inline>
        </w:drawing>
      </w:r>
    </w:p>
    <w:p w14:paraId="43D0FAF4" w14:textId="24B5263B"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24" w:author="John MacAuley" w:date="2016-01-08T16:24:00Z">
        <w:r w:rsidR="00D5423B">
          <w:rPr>
            <w:b/>
            <w:noProof/>
          </w:rPr>
          <w:t>114</w:t>
        </w:r>
      </w:ins>
      <w:ins w:id="925" w:author="Chin Guok" w:date="2015-07-31T14:54:00Z">
        <w:del w:id="926" w:author="John MacAuley" w:date="2016-01-08T16:24:00Z">
          <w:r w:rsidR="00B33177" w:rsidDel="00D5423B">
            <w:rPr>
              <w:b/>
              <w:noProof/>
            </w:rPr>
            <w:delText>114</w:delText>
          </w:r>
        </w:del>
      </w:ins>
      <w:del w:id="927" w:author="John MacAuley" w:date="2016-01-08T16:24:00Z">
        <w:r w:rsidR="00BD4BAA" w:rsidDel="00D5423B">
          <w:rPr>
            <w:b/>
            <w:noProof/>
          </w:rPr>
          <w:delText>115</w:delText>
        </w:r>
      </w:del>
      <w:r w:rsidR="00075FC8" w:rsidRPr="006C7966">
        <w:rPr>
          <w:b/>
        </w:rPr>
        <w:fldChar w:fldCharType="end"/>
      </w:r>
      <w:r w:rsidRPr="006C7966">
        <w:rPr>
          <w:b/>
        </w:rPr>
        <w:t xml:space="preserve"> – </w:t>
      </w:r>
      <w:r w:rsidR="000F4BC5" w:rsidRPr="000F4BC5">
        <w:rPr>
          <w:b/>
          <w:bCs/>
          <w:i/>
        </w:rPr>
        <w:t>QuerySummaryResultType</w:t>
      </w:r>
      <w:r w:rsidRPr="006C7966">
        <w:rPr>
          <w:b/>
        </w:rPr>
        <w:t>.</w:t>
      </w:r>
    </w:p>
    <w:p w14:paraId="43384984"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16935DA" w14:textId="77777777" w:rsidR="001A62C0" w:rsidRPr="006C7966" w:rsidRDefault="001A62C0" w:rsidP="001A62C0">
      <w:r w:rsidRPr="006C7966">
        <w:t xml:space="preserve">The </w:t>
      </w:r>
      <w:r w:rsidR="000F4BC5" w:rsidRPr="00AA30C5">
        <w:rPr>
          <w:bCs/>
          <w:i/>
        </w:rPr>
        <w:t>QuerySummaryResultType</w:t>
      </w:r>
      <w:r w:rsidRPr="006C7966">
        <w:rPr>
          <w:b/>
          <w:bCs/>
        </w:rPr>
        <w:t xml:space="preserve"> </w:t>
      </w:r>
      <w:r w:rsidRPr="006C7966">
        <w:t>has the following parameters (M = Mandatory, O = Optional):</w:t>
      </w:r>
    </w:p>
    <w:p w14:paraId="1C43D16D"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5795B15" w14:textId="77777777">
        <w:tc>
          <w:tcPr>
            <w:tcW w:w="1744" w:type="dxa"/>
            <w:shd w:val="clear" w:color="auto" w:fill="A7CAFF"/>
          </w:tcPr>
          <w:p w14:paraId="70C60548"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7C58E5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70F1C0AB"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D5EC3D6" w14:textId="77777777">
        <w:tc>
          <w:tcPr>
            <w:tcW w:w="1744" w:type="dxa"/>
          </w:tcPr>
          <w:p w14:paraId="1BA7EAF4" w14:textId="77777777" w:rsidR="001A62C0" w:rsidRPr="00AA30C5" w:rsidRDefault="00791A95" w:rsidP="001A62C0">
            <w:pPr>
              <w:ind w:left="113"/>
              <w:rPr>
                <w:rFonts w:eastAsia="Times New Roman" w:cs="Arial"/>
                <w:i/>
                <w:sz w:val="16"/>
                <w:szCs w:val="18"/>
              </w:rPr>
            </w:pPr>
            <w:r w:rsidRPr="00AA30C5">
              <w:rPr>
                <w:rFonts w:eastAsia="Times New Roman"/>
                <w:i/>
                <w:sz w:val="16"/>
              </w:rPr>
              <w:t>connectionId</w:t>
            </w:r>
          </w:p>
        </w:tc>
        <w:tc>
          <w:tcPr>
            <w:tcW w:w="632" w:type="dxa"/>
          </w:tcPr>
          <w:p w14:paraId="13ED609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49E70E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742A37B2" w14:textId="77777777">
        <w:tc>
          <w:tcPr>
            <w:tcW w:w="1744" w:type="dxa"/>
          </w:tcPr>
          <w:p w14:paraId="578BA1C3" w14:textId="77777777" w:rsidR="001A62C0" w:rsidRPr="00AA30C5" w:rsidRDefault="00E7277F" w:rsidP="001A62C0">
            <w:pPr>
              <w:ind w:left="113"/>
              <w:rPr>
                <w:rFonts w:eastAsia="Times New Roman" w:cs="Arial"/>
                <w:b/>
                <w:i/>
                <w:sz w:val="16"/>
                <w:szCs w:val="18"/>
              </w:rPr>
            </w:pPr>
            <w:r w:rsidRPr="00AA30C5">
              <w:rPr>
                <w:rFonts w:eastAsia="Times New Roman"/>
                <w:i/>
                <w:sz w:val="16"/>
              </w:rPr>
              <w:t>globalReservationId</w:t>
            </w:r>
          </w:p>
        </w:tc>
        <w:tc>
          <w:tcPr>
            <w:tcW w:w="632" w:type="dxa"/>
          </w:tcPr>
          <w:p w14:paraId="22C9987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AEA28C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5267AC33" w14:textId="77777777">
        <w:tc>
          <w:tcPr>
            <w:tcW w:w="1744" w:type="dxa"/>
          </w:tcPr>
          <w:p w14:paraId="12A7A1BA" w14:textId="77777777" w:rsidR="001A62C0" w:rsidRPr="00AA30C5" w:rsidRDefault="001A62C0" w:rsidP="001A62C0">
            <w:pPr>
              <w:ind w:left="113"/>
              <w:rPr>
                <w:rFonts w:eastAsia="Times New Roman" w:cs="Arial"/>
                <w:b/>
                <w:i/>
                <w:sz w:val="16"/>
                <w:szCs w:val="18"/>
              </w:rPr>
            </w:pPr>
            <w:r w:rsidRPr="00AA30C5">
              <w:rPr>
                <w:rFonts w:eastAsia="Times New Roman"/>
                <w:i/>
                <w:sz w:val="16"/>
              </w:rPr>
              <w:t>description</w:t>
            </w:r>
          </w:p>
        </w:tc>
        <w:tc>
          <w:tcPr>
            <w:tcW w:w="632" w:type="dxa"/>
          </w:tcPr>
          <w:p w14:paraId="43F40C00"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047D3505"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0B90B0F3" w14:textId="77777777">
        <w:tc>
          <w:tcPr>
            <w:tcW w:w="1744" w:type="dxa"/>
          </w:tcPr>
          <w:p w14:paraId="6E4600E2" w14:textId="77777777" w:rsidR="001A62C0" w:rsidRPr="00AA30C5" w:rsidRDefault="001A62C0" w:rsidP="001A62C0">
            <w:pPr>
              <w:ind w:left="113"/>
              <w:rPr>
                <w:rFonts w:eastAsia="Times New Roman" w:cs="Arial"/>
                <w:b/>
                <w:i/>
                <w:sz w:val="16"/>
                <w:szCs w:val="18"/>
              </w:rPr>
            </w:pPr>
            <w:r w:rsidRPr="00AA30C5">
              <w:rPr>
                <w:rFonts w:eastAsia="Times New Roman" w:cs="Arial"/>
                <w:i/>
                <w:color w:val="000000"/>
                <w:sz w:val="16"/>
                <w:szCs w:val="18"/>
              </w:rPr>
              <w:t>criteria</w:t>
            </w:r>
          </w:p>
        </w:tc>
        <w:tc>
          <w:tcPr>
            <w:tcW w:w="632" w:type="dxa"/>
          </w:tcPr>
          <w:p w14:paraId="0E9CCE93"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0AD833E" w14:textId="77777777" w:rsidR="001A62C0" w:rsidRPr="006C7966" w:rsidRDefault="001A62C0" w:rsidP="001A62C0">
            <w:pPr>
              <w:tabs>
                <w:tab w:val="left" w:pos="1040"/>
              </w:tabs>
              <w:ind w:left="113"/>
              <w:rPr>
                <w:rFonts w:eastAsia="Times New Roman" w:cs="Arial"/>
                <w:b/>
                <w:sz w:val="16"/>
                <w:szCs w:val="18"/>
              </w:rPr>
            </w:pPr>
            <w:r w:rsidRPr="006C7966">
              <w:rPr>
                <w:rFonts w:eastAsia="Times New Roman" w:cs="Arial"/>
                <w:color w:val="000000"/>
                <w:sz w:val="16"/>
                <w:szCs w:val="18"/>
              </w:rPr>
              <w:t>A set of versioned reservation criteria information.</w:t>
            </w:r>
          </w:p>
        </w:tc>
      </w:tr>
      <w:tr w:rsidR="001A62C0" w:rsidRPr="006C7966" w14:paraId="05AAC069" w14:textId="77777777">
        <w:tc>
          <w:tcPr>
            <w:tcW w:w="1744" w:type="dxa"/>
          </w:tcPr>
          <w:p w14:paraId="48E1226F" w14:textId="77777777" w:rsidR="001A62C0" w:rsidRPr="00AA30C5" w:rsidRDefault="001A62C0" w:rsidP="001A62C0">
            <w:pPr>
              <w:ind w:left="113"/>
              <w:rPr>
                <w:rFonts w:eastAsia="Times New Roman" w:cs="Arial"/>
                <w:i/>
                <w:color w:val="000000"/>
                <w:sz w:val="16"/>
                <w:szCs w:val="18"/>
              </w:rPr>
            </w:pPr>
            <w:r w:rsidRPr="00AA30C5">
              <w:rPr>
                <w:rFonts w:eastAsia="Times New Roman" w:cs="Arial"/>
                <w:i/>
                <w:color w:val="000000"/>
                <w:sz w:val="16"/>
                <w:szCs w:val="18"/>
              </w:rPr>
              <w:t>requesterNSA</w:t>
            </w:r>
          </w:p>
        </w:tc>
        <w:tc>
          <w:tcPr>
            <w:tcW w:w="632" w:type="dxa"/>
          </w:tcPr>
          <w:p w14:paraId="7FF2D316"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2199003C"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The </w:t>
            </w:r>
            <w:r w:rsidR="00522401" w:rsidRPr="00522401">
              <w:rPr>
                <w:rFonts w:eastAsia="Times New Roman" w:cs="Arial"/>
                <w:color w:val="000000"/>
                <w:sz w:val="16"/>
                <w:szCs w:val="18"/>
              </w:rPr>
              <w:t>RA</w:t>
            </w:r>
            <w:r w:rsidRPr="006C7966">
              <w:rPr>
                <w:rFonts w:eastAsia="Times New Roman" w:cs="Arial"/>
                <w:color w:val="000000"/>
                <w:sz w:val="16"/>
                <w:szCs w:val="18"/>
              </w:rPr>
              <w:t xml:space="preserve"> associated with the reservation.</w:t>
            </w:r>
          </w:p>
        </w:tc>
      </w:tr>
      <w:tr w:rsidR="001A62C0" w:rsidRPr="006C7966" w14:paraId="04AC3A77" w14:textId="77777777">
        <w:tc>
          <w:tcPr>
            <w:tcW w:w="1744" w:type="dxa"/>
          </w:tcPr>
          <w:p w14:paraId="02A441FB" w14:textId="77777777" w:rsidR="001A62C0" w:rsidRPr="00AA30C5" w:rsidRDefault="00E7277F" w:rsidP="001A62C0">
            <w:pPr>
              <w:ind w:left="113"/>
              <w:rPr>
                <w:rFonts w:eastAsia="Times New Roman" w:cs="Arial"/>
                <w:i/>
                <w:color w:val="000000"/>
                <w:sz w:val="16"/>
                <w:szCs w:val="18"/>
              </w:rPr>
            </w:pPr>
            <w:r w:rsidRPr="00AA30C5">
              <w:rPr>
                <w:rFonts w:eastAsia="Times New Roman" w:cs="Arial"/>
                <w:i/>
                <w:color w:val="000000"/>
                <w:sz w:val="16"/>
                <w:szCs w:val="18"/>
              </w:rPr>
              <w:t>connectionStates</w:t>
            </w:r>
          </w:p>
        </w:tc>
        <w:tc>
          <w:tcPr>
            <w:tcW w:w="632" w:type="dxa"/>
          </w:tcPr>
          <w:p w14:paraId="7283F8BF" w14:textId="77777777" w:rsidR="001A62C0" w:rsidRPr="006C7966" w:rsidRDefault="001A62C0" w:rsidP="001A62C0">
            <w:pPr>
              <w:tabs>
                <w:tab w:val="left" w:pos="1040"/>
              </w:tabs>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4BEAAAEE" w14:textId="77777777"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The reservation's overall connection states.</w:t>
            </w:r>
          </w:p>
        </w:tc>
      </w:tr>
      <w:tr w:rsidR="001A62C0" w:rsidRPr="006C7966" w14:paraId="521DC242" w14:textId="77777777">
        <w:tc>
          <w:tcPr>
            <w:tcW w:w="1744" w:type="dxa"/>
          </w:tcPr>
          <w:p w14:paraId="5E4B9E14" w14:textId="77777777" w:rsidR="001A62C0" w:rsidRPr="00AA30C5" w:rsidRDefault="000F4BC5" w:rsidP="001A62C0">
            <w:pPr>
              <w:ind w:left="113"/>
              <w:rPr>
                <w:rFonts w:eastAsia="Times New Roman" w:cs="Arial"/>
                <w:i/>
                <w:color w:val="000000"/>
                <w:sz w:val="16"/>
                <w:szCs w:val="18"/>
              </w:rPr>
            </w:pPr>
            <w:r w:rsidRPr="00AA30C5">
              <w:rPr>
                <w:rFonts w:eastAsia="Times New Roman" w:cs="Arial"/>
                <w:i/>
                <w:color w:val="000000"/>
                <w:sz w:val="16"/>
                <w:szCs w:val="18"/>
              </w:rPr>
              <w:t>notificationId</w:t>
            </w:r>
            <w:r w:rsidR="001A62C0" w:rsidRPr="00AA30C5">
              <w:rPr>
                <w:rFonts w:eastAsia="Times New Roman" w:cs="Arial"/>
                <w:i/>
                <w:color w:val="000000"/>
                <w:sz w:val="16"/>
                <w:szCs w:val="18"/>
              </w:rPr>
              <w:t xml:space="preserve"> </w:t>
            </w:r>
          </w:p>
        </w:tc>
        <w:tc>
          <w:tcPr>
            <w:tcW w:w="632" w:type="dxa"/>
          </w:tcPr>
          <w:p w14:paraId="15FC3D9C" w14:textId="77777777" w:rsidR="001A62C0"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8D44312" w14:textId="54887216" w:rsidR="001A62C0" w:rsidRPr="006C7966" w:rsidRDefault="001A62C0" w:rsidP="001A62C0">
            <w:pPr>
              <w:tabs>
                <w:tab w:val="left" w:pos="1040"/>
              </w:tabs>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CD69E5" w:rsidRPr="006C7966" w14:paraId="74231ECA" w14:textId="77777777">
        <w:tc>
          <w:tcPr>
            <w:tcW w:w="1744" w:type="dxa"/>
          </w:tcPr>
          <w:p w14:paraId="5AB24B12" w14:textId="77777777" w:rsidR="00CD69E5" w:rsidRPr="00AA30C5" w:rsidRDefault="00CD69E5" w:rsidP="00CD69E5">
            <w:pPr>
              <w:ind w:left="113"/>
              <w:rPr>
                <w:rFonts w:eastAsia="Times New Roman" w:cs="Arial"/>
                <w:i/>
                <w:color w:val="000000"/>
                <w:sz w:val="16"/>
                <w:szCs w:val="18"/>
              </w:rPr>
            </w:pPr>
            <w:r>
              <w:rPr>
                <w:rFonts w:eastAsia="Times New Roman" w:cs="Arial"/>
                <w:i/>
                <w:color w:val="000000"/>
                <w:sz w:val="16"/>
                <w:szCs w:val="18"/>
              </w:rPr>
              <w:t>resultId</w:t>
            </w:r>
          </w:p>
        </w:tc>
        <w:tc>
          <w:tcPr>
            <w:tcW w:w="632" w:type="dxa"/>
          </w:tcPr>
          <w:p w14:paraId="04F6DD5D" w14:textId="77777777" w:rsidR="00CD69E5" w:rsidRPr="006C7966" w:rsidRDefault="00CD69E5"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O</w:t>
            </w:r>
          </w:p>
        </w:tc>
        <w:tc>
          <w:tcPr>
            <w:tcW w:w="6230" w:type="dxa"/>
          </w:tcPr>
          <w:p w14:paraId="0D96FAE0" w14:textId="118D88DE" w:rsidR="00CD69E5" w:rsidRPr="006C7966" w:rsidRDefault="00CD69E5" w:rsidP="00CD69E5">
            <w:pPr>
              <w:tabs>
                <w:tab w:val="left" w:pos="1040"/>
              </w:tabs>
              <w:ind w:left="113"/>
              <w:rPr>
                <w:rFonts w:eastAsia="Times New Roman" w:cs="Arial"/>
                <w:color w:val="000000"/>
                <w:sz w:val="16"/>
                <w:szCs w:val="18"/>
              </w:rPr>
            </w:pPr>
            <w:r w:rsidRPr="00CD69E5">
              <w:rPr>
                <w:rFonts w:eastAsia="Times New Roman" w:cs="Arial"/>
                <w:color w:val="000000"/>
                <w:sz w:val="16"/>
                <w:szCs w:val="18"/>
              </w:rPr>
              <w:t>If present will hold th</w:t>
            </w:r>
            <w:r>
              <w:rPr>
                <w:rFonts w:eastAsia="Times New Roman" w:cs="Arial"/>
                <w:color w:val="000000"/>
                <w:sz w:val="16"/>
                <w:szCs w:val="18"/>
              </w:rPr>
              <w:t xml:space="preserve">e result identifier of the </w:t>
            </w:r>
            <w:r w:rsidRPr="00CD69E5">
              <w:rPr>
                <w:rFonts w:eastAsia="Times New Roman" w:cs="Arial"/>
                <w:color w:val="000000"/>
                <w:sz w:val="16"/>
                <w:szCs w:val="18"/>
              </w:rPr>
              <w:t>most recent confirmed, faile</w:t>
            </w:r>
            <w:r>
              <w:rPr>
                <w:rFonts w:eastAsia="Times New Roman" w:cs="Arial"/>
                <w:color w:val="000000"/>
                <w:sz w:val="16"/>
                <w:szCs w:val="18"/>
              </w:rPr>
              <w:t xml:space="preserve">d, or error result against this </w:t>
            </w:r>
            <w:r w:rsidRPr="00CD69E5">
              <w:rPr>
                <w:rFonts w:eastAsia="Times New Roman" w:cs="Arial"/>
                <w:color w:val="000000"/>
                <w:sz w:val="16"/>
                <w:szCs w:val="18"/>
              </w:rPr>
              <w:t>reservation.</w:t>
            </w:r>
            <w:r w:rsidR="00E411A9">
              <w:rPr>
                <w:rFonts w:eastAsia="Times New Roman" w:cs="Arial"/>
                <w:color w:val="000000"/>
                <w:sz w:val="16"/>
                <w:szCs w:val="18"/>
              </w:rPr>
              <w:t xml:space="preserve"> </w:t>
            </w:r>
            <w:r w:rsidRPr="00CD69E5">
              <w:rPr>
                <w:rFonts w:eastAsia="Times New Roman" w:cs="Arial"/>
                <w:color w:val="000000"/>
                <w:sz w:val="16"/>
                <w:szCs w:val="18"/>
              </w:rPr>
              <w:t>The resultId can be us</w:t>
            </w:r>
            <w:r>
              <w:rPr>
                <w:rFonts w:eastAsia="Times New Roman" w:cs="Arial"/>
                <w:color w:val="000000"/>
                <w:sz w:val="16"/>
                <w:szCs w:val="18"/>
              </w:rPr>
              <w:t>ed in the queryResult operation</w:t>
            </w:r>
            <w:r w:rsidRPr="00CD69E5">
              <w:rPr>
                <w:rFonts w:eastAsia="Times New Roman" w:cs="Arial"/>
                <w:color w:val="000000"/>
                <w:sz w:val="16"/>
                <w:szCs w:val="18"/>
              </w:rPr>
              <w:t xml:space="preserve"> to retrieve the associated operation results.</w:t>
            </w:r>
          </w:p>
        </w:tc>
      </w:tr>
    </w:tbl>
    <w:p w14:paraId="02612D2A" w14:textId="7DC85C13"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28" w:author="John MacAuley" w:date="2016-01-08T16:24:00Z">
        <w:r w:rsidR="00D5423B">
          <w:rPr>
            <w:b/>
            <w:noProof/>
          </w:rPr>
          <w:t>91</w:t>
        </w:r>
      </w:ins>
      <w:del w:id="929" w:author="John MacAuley" w:date="2016-01-08T16:24:00Z">
        <w:r w:rsidR="00BD4BAA" w:rsidDel="00D5423B">
          <w:rPr>
            <w:b/>
            <w:noProof/>
          </w:rPr>
          <w:delText>92</w:delText>
        </w:r>
      </w:del>
      <w:r w:rsidR="00075FC8" w:rsidRPr="006C7966">
        <w:rPr>
          <w:b/>
        </w:rPr>
        <w:fldChar w:fldCharType="end"/>
      </w:r>
      <w:r w:rsidRPr="006C7966">
        <w:rPr>
          <w:b/>
        </w:rPr>
        <w:t xml:space="preserve"> </w:t>
      </w:r>
      <w:r w:rsidR="000F4BC5" w:rsidRPr="000F4BC5">
        <w:rPr>
          <w:b/>
          <w:bCs/>
          <w:i/>
        </w:rPr>
        <w:t>QuerySummaryResultType</w:t>
      </w:r>
      <w:r w:rsidRPr="006C7966">
        <w:rPr>
          <w:b/>
          <w:bCs/>
        </w:rPr>
        <w:t xml:space="preserve"> </w:t>
      </w:r>
      <w:r w:rsidRPr="006C7966">
        <w:rPr>
          <w:b/>
        </w:rPr>
        <w:t>message parameters</w:t>
      </w:r>
    </w:p>
    <w:p w14:paraId="650E4872" w14:textId="77777777" w:rsidR="001A62C0" w:rsidRPr="007040F7" w:rsidRDefault="00075FC8" w:rsidP="00722458">
      <w:pPr>
        <w:pStyle w:val="Heading4"/>
        <w:rPr>
          <w:i/>
        </w:rPr>
      </w:pPr>
      <w:r w:rsidRPr="007040F7">
        <w:rPr>
          <w:i/>
        </w:rPr>
        <w:t xml:space="preserve">QueryType </w:t>
      </w:r>
    </w:p>
    <w:p w14:paraId="6FFE335A" w14:textId="77777777" w:rsidR="001A62C0" w:rsidRPr="006C7966" w:rsidRDefault="001A62C0" w:rsidP="001A62C0">
      <w:r w:rsidRPr="006C7966">
        <w:t xml:space="preserve">Type definition for the </w:t>
      </w:r>
      <w:r w:rsidR="00046455" w:rsidRPr="00046455">
        <w:rPr>
          <w:i/>
        </w:rPr>
        <w:t>querySummary</w:t>
      </w:r>
      <w:r w:rsidRPr="006C7966">
        <w:t xml:space="preserve"> message providing a mechanism for either </w:t>
      </w:r>
      <w:r w:rsidR="00AA30C5">
        <w:t>RA</w:t>
      </w:r>
      <w:r w:rsidRPr="006C7966">
        <w:t xml:space="preserve"> or </w:t>
      </w:r>
      <w:r w:rsidR="00E7277F" w:rsidRPr="00E7277F">
        <w:t>PA</w:t>
      </w:r>
      <w:r w:rsidRPr="006C7966">
        <w:t xml:space="preserve"> to query the other NSA for a set of </w:t>
      </w:r>
      <w:r w:rsidR="00AA30C5">
        <w:t>C</w:t>
      </w:r>
      <w:r w:rsidRPr="006C7966">
        <w:t xml:space="preserve">onnection service reservation instances between the RA-PA pair. This message can also be used as a status polling mechanism. </w:t>
      </w:r>
    </w:p>
    <w:p w14:paraId="0604F0CB" w14:textId="77777777" w:rsidR="001A62C0" w:rsidRPr="006C7966" w:rsidRDefault="001A62C0" w:rsidP="001A62C0"/>
    <w:p w14:paraId="06966135" w14:textId="77777777" w:rsidR="001A62C0" w:rsidRPr="006C7966" w:rsidRDefault="001A62C0" w:rsidP="001A62C0">
      <w:r w:rsidRPr="006C7966">
        <w:t xml:space="preserve">Elements compose a filter for specifying the reservations to return in response to the </w:t>
      </w:r>
      <w:r w:rsidR="00A81FD4" w:rsidRPr="00A81FD4">
        <w:rPr>
          <w:i/>
        </w:rPr>
        <w:t>queryRequest</w:t>
      </w:r>
      <w:r w:rsidRPr="006C7966">
        <w:t xml:space="preserve">. Supports the querying of reservations based on </w:t>
      </w:r>
      <w:r w:rsidR="00791A95" w:rsidRPr="00791A95">
        <w:rPr>
          <w:i/>
        </w:rPr>
        <w:t>connectionId</w:t>
      </w:r>
      <w:r w:rsidRPr="006C7966">
        <w:t xml:space="preserve"> or </w:t>
      </w:r>
      <w:r w:rsidR="00E7277F" w:rsidRPr="00E7277F">
        <w:rPr>
          <w:i/>
        </w:rPr>
        <w:t>globalReservationId</w:t>
      </w:r>
      <w:r w:rsidRPr="006C7966">
        <w:t xml:space="preserve">. Filter items specified are OR'ed to build the match criteria. If no criteria are specified then all reservations associated with the </w:t>
      </w:r>
      <w:r w:rsidR="000F4BC5" w:rsidRPr="000F4BC5">
        <w:t>RA</w:t>
      </w:r>
      <w:r w:rsidRPr="006C7966">
        <w:t xml:space="preserve"> are returned.</w:t>
      </w:r>
    </w:p>
    <w:p w14:paraId="521BF057" w14:textId="77777777" w:rsidR="001A62C0" w:rsidRPr="006C7966" w:rsidRDefault="001A62C0" w:rsidP="001A62C0"/>
    <w:p w14:paraId="14E01B64"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29CE219D" wp14:editId="63EC4299">
            <wp:extent cx="4000500" cy="731520"/>
            <wp:effectExtent l="0" t="0" r="12700" b="5080"/>
            <wp:docPr id="4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500" cy="731520"/>
                    </a:xfrm>
                    <a:prstGeom prst="rect">
                      <a:avLst/>
                    </a:prstGeom>
                    <a:noFill/>
                    <a:ln>
                      <a:noFill/>
                    </a:ln>
                  </pic:spPr>
                </pic:pic>
              </a:graphicData>
            </a:graphic>
          </wp:inline>
        </w:drawing>
      </w:r>
    </w:p>
    <w:p w14:paraId="74878060" w14:textId="0A814449"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30" w:author="John MacAuley" w:date="2016-01-08T16:24:00Z">
        <w:r w:rsidR="00D5423B">
          <w:rPr>
            <w:b/>
            <w:noProof/>
          </w:rPr>
          <w:t>115</w:t>
        </w:r>
      </w:ins>
      <w:ins w:id="931" w:author="Chin Guok" w:date="2015-07-31T14:54:00Z">
        <w:del w:id="932" w:author="John MacAuley" w:date="2016-01-08T16:24:00Z">
          <w:r w:rsidR="00B33177" w:rsidDel="00D5423B">
            <w:rPr>
              <w:b/>
              <w:noProof/>
            </w:rPr>
            <w:delText>115</w:delText>
          </w:r>
        </w:del>
      </w:ins>
      <w:del w:id="933" w:author="John MacAuley" w:date="2016-01-08T16:24:00Z">
        <w:r w:rsidR="00BD4BAA" w:rsidDel="00D5423B">
          <w:rPr>
            <w:b/>
            <w:noProof/>
          </w:rPr>
          <w:delText>116</w:delText>
        </w:r>
      </w:del>
      <w:r w:rsidR="00075FC8" w:rsidRPr="006C7966">
        <w:rPr>
          <w:b/>
        </w:rPr>
        <w:fldChar w:fldCharType="end"/>
      </w:r>
      <w:r w:rsidRPr="006C7966">
        <w:rPr>
          <w:b/>
        </w:rPr>
        <w:t xml:space="preserve"> – </w:t>
      </w:r>
      <w:r w:rsidR="00AA30C5" w:rsidRPr="00AA30C5">
        <w:rPr>
          <w:b/>
          <w:bCs/>
          <w:i/>
        </w:rPr>
        <w:t>QueryType</w:t>
      </w:r>
      <w:r w:rsidRPr="006C7966">
        <w:rPr>
          <w:b/>
        </w:rPr>
        <w:t>.</w:t>
      </w:r>
    </w:p>
    <w:p w14:paraId="0D54D3CC"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A4DE266" w14:textId="77777777" w:rsidR="001A62C0" w:rsidRPr="006C7966" w:rsidRDefault="001A62C0" w:rsidP="001A62C0">
      <w:r w:rsidRPr="006C7966">
        <w:t xml:space="preserve">The </w:t>
      </w:r>
      <w:r w:rsidR="00AA30C5" w:rsidRPr="00AA30C5">
        <w:rPr>
          <w:bCs/>
          <w:i/>
        </w:rPr>
        <w:t>QueryType</w:t>
      </w:r>
      <w:r w:rsidRPr="006C7966">
        <w:rPr>
          <w:b/>
          <w:bCs/>
        </w:rPr>
        <w:t xml:space="preserve"> </w:t>
      </w:r>
      <w:r w:rsidRPr="006C7966">
        <w:t>has the following parameters (M = Mandatory, O = Optional):</w:t>
      </w:r>
    </w:p>
    <w:p w14:paraId="68F319C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0EDE9899" w14:textId="77777777">
        <w:tc>
          <w:tcPr>
            <w:tcW w:w="1744" w:type="dxa"/>
            <w:shd w:val="clear" w:color="auto" w:fill="A7CAFF"/>
          </w:tcPr>
          <w:p w14:paraId="512FCB8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319F6EF4"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4C7064F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ED14942" w14:textId="77777777">
        <w:tc>
          <w:tcPr>
            <w:tcW w:w="1744" w:type="dxa"/>
          </w:tcPr>
          <w:p w14:paraId="0C90EDE4"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03022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21770A4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Return reservations containing this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749CAF04" w14:textId="77777777">
        <w:tc>
          <w:tcPr>
            <w:tcW w:w="1744" w:type="dxa"/>
          </w:tcPr>
          <w:p w14:paraId="6DF46D86"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551A93F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77AAF598"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Return reservations containing this </w:t>
            </w:r>
            <w:r w:rsidR="00E7277F" w:rsidRPr="00E7277F">
              <w:rPr>
                <w:rFonts w:eastAsia="Times New Roman" w:cs="Arial"/>
                <w:i/>
                <w:color w:val="000000"/>
                <w:sz w:val="16"/>
                <w:szCs w:val="18"/>
              </w:rPr>
              <w:t>globalReservationId</w:t>
            </w:r>
            <w:r w:rsidRPr="006C7966">
              <w:rPr>
                <w:rFonts w:eastAsia="Times New Roman" w:cs="Arial"/>
                <w:color w:val="000000"/>
                <w:sz w:val="16"/>
                <w:szCs w:val="18"/>
              </w:rPr>
              <w:t>.</w:t>
            </w:r>
          </w:p>
        </w:tc>
      </w:tr>
    </w:tbl>
    <w:p w14:paraId="39F334C0" w14:textId="1C254FE8"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34" w:author="John MacAuley" w:date="2016-01-08T16:24:00Z">
        <w:r w:rsidR="00D5423B">
          <w:rPr>
            <w:b/>
            <w:noProof/>
          </w:rPr>
          <w:t>92</w:t>
        </w:r>
      </w:ins>
      <w:del w:id="935" w:author="John MacAuley" w:date="2016-01-08T16:24:00Z">
        <w:r w:rsidR="00BD4BAA" w:rsidDel="00D5423B">
          <w:rPr>
            <w:b/>
            <w:noProof/>
          </w:rPr>
          <w:delText>93</w:delText>
        </w:r>
      </w:del>
      <w:r w:rsidR="00075FC8" w:rsidRPr="006C7966">
        <w:rPr>
          <w:b/>
        </w:rPr>
        <w:fldChar w:fldCharType="end"/>
      </w:r>
      <w:r w:rsidRPr="006C7966">
        <w:rPr>
          <w:b/>
        </w:rPr>
        <w:t xml:space="preserve"> </w:t>
      </w:r>
      <w:r w:rsidR="00AA30C5" w:rsidRPr="00AA30C5">
        <w:rPr>
          <w:b/>
          <w:bCs/>
          <w:i/>
        </w:rPr>
        <w:t>QueryType</w:t>
      </w:r>
      <w:r w:rsidRPr="006C7966">
        <w:rPr>
          <w:b/>
          <w:bCs/>
        </w:rPr>
        <w:t xml:space="preserve"> </w:t>
      </w:r>
      <w:r w:rsidRPr="006C7966">
        <w:rPr>
          <w:b/>
        </w:rPr>
        <w:t>message parameters</w:t>
      </w:r>
    </w:p>
    <w:p w14:paraId="423B6CD0" w14:textId="77777777" w:rsidR="001A62C0" w:rsidRPr="007040F7" w:rsidRDefault="00075FC8" w:rsidP="00722458">
      <w:pPr>
        <w:pStyle w:val="Heading4"/>
        <w:rPr>
          <w:i/>
        </w:rPr>
      </w:pPr>
      <w:r w:rsidRPr="007040F7">
        <w:rPr>
          <w:i/>
        </w:rPr>
        <w:t>ReservationConfirmCriteriaType</w:t>
      </w:r>
    </w:p>
    <w:p w14:paraId="7CCA30D7" w14:textId="5E773146" w:rsidR="001A62C0" w:rsidRPr="006C7966" w:rsidRDefault="001A62C0" w:rsidP="001A62C0">
      <w:r w:rsidRPr="006C7966">
        <w:t>A type definition for the reservation confirmation information used by PA to return reservation information to an RA.</w:t>
      </w:r>
      <w:r w:rsidR="00E411A9">
        <w:t xml:space="preserve"> </w:t>
      </w:r>
      <w:r w:rsidRPr="006C7966">
        <w:t>Includes the reservation version id to track version of the reservation criteria.</w:t>
      </w:r>
    </w:p>
    <w:p w14:paraId="73C09AAB" w14:textId="77777777" w:rsidR="001A62C0" w:rsidRPr="006C7966" w:rsidRDefault="001A62C0" w:rsidP="001A62C0"/>
    <w:p w14:paraId="3EFA87FC" w14:textId="77777777" w:rsidR="001A62C0" w:rsidRPr="006C7966" w:rsidRDefault="006F306E" w:rsidP="001A62C0">
      <w:pPr>
        <w:jc w:val="center"/>
      </w:pPr>
      <w:r w:rsidRPr="00B22F2D">
        <w:rPr>
          <w:rFonts w:ascii="Helvetica" w:hAnsi="Helvetica" w:cs="Helvetica"/>
          <w:noProof/>
          <w:sz w:val="24"/>
          <w:szCs w:val="24"/>
        </w:rPr>
        <w:drawing>
          <wp:inline distT="0" distB="0" distL="0" distR="0" wp14:anchorId="79C3DB1E" wp14:editId="69BA118C">
            <wp:extent cx="3878580" cy="19888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8580" cy="1988820"/>
                    </a:xfrm>
                    <a:prstGeom prst="rect">
                      <a:avLst/>
                    </a:prstGeom>
                    <a:noFill/>
                    <a:ln>
                      <a:noFill/>
                    </a:ln>
                  </pic:spPr>
                </pic:pic>
              </a:graphicData>
            </a:graphic>
          </wp:inline>
        </w:drawing>
      </w:r>
    </w:p>
    <w:p w14:paraId="2C3F9DBF" w14:textId="1DAA3AE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36" w:author="John MacAuley" w:date="2016-01-08T16:24:00Z">
        <w:r w:rsidR="00D5423B">
          <w:rPr>
            <w:b/>
            <w:noProof/>
          </w:rPr>
          <w:t>116</w:t>
        </w:r>
      </w:ins>
      <w:ins w:id="937" w:author="Chin Guok" w:date="2015-07-31T14:54:00Z">
        <w:del w:id="938" w:author="John MacAuley" w:date="2016-01-08T16:24:00Z">
          <w:r w:rsidR="00B33177" w:rsidDel="00D5423B">
            <w:rPr>
              <w:b/>
              <w:noProof/>
            </w:rPr>
            <w:delText>116</w:delText>
          </w:r>
        </w:del>
      </w:ins>
      <w:del w:id="939" w:author="John MacAuley" w:date="2016-01-08T16:24:00Z">
        <w:r w:rsidR="00BD4BAA" w:rsidDel="00D5423B">
          <w:rPr>
            <w:b/>
            <w:noProof/>
          </w:rPr>
          <w:delText>117</w:delText>
        </w:r>
      </w:del>
      <w:r w:rsidR="00075FC8" w:rsidRPr="006C7966">
        <w:rPr>
          <w:b/>
        </w:rPr>
        <w:fldChar w:fldCharType="end"/>
      </w:r>
      <w:r w:rsidRPr="006C7966">
        <w:rPr>
          <w:b/>
        </w:rPr>
        <w:t xml:space="preserve"> – </w:t>
      </w:r>
      <w:r w:rsidR="00AA30C5" w:rsidRPr="00AA30C5">
        <w:rPr>
          <w:b/>
          <w:bCs/>
          <w:i/>
        </w:rPr>
        <w:t>ReservationConfirmCriteriaType</w:t>
      </w:r>
      <w:r w:rsidRPr="006C7966">
        <w:rPr>
          <w:b/>
        </w:rPr>
        <w:t>.</w:t>
      </w:r>
    </w:p>
    <w:p w14:paraId="1F938201"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78EF1D21" w14:textId="77777777" w:rsidR="001A62C0" w:rsidRPr="006C7966" w:rsidRDefault="001A62C0" w:rsidP="001A62C0">
      <w:r w:rsidRPr="006C7966">
        <w:t xml:space="preserve">The </w:t>
      </w:r>
      <w:r w:rsidR="00AA30C5" w:rsidRPr="00AA30C5">
        <w:rPr>
          <w:bCs/>
          <w:i/>
        </w:rPr>
        <w:t>ReservationConfirmCriteriaType</w:t>
      </w:r>
      <w:r w:rsidRPr="006C7966">
        <w:rPr>
          <w:b/>
          <w:bCs/>
        </w:rPr>
        <w:t xml:space="preserve"> </w:t>
      </w:r>
      <w:r w:rsidRPr="006C7966">
        <w:t>has the following parameters (M = Mandatory, O = Optional):</w:t>
      </w:r>
    </w:p>
    <w:p w14:paraId="083D60BF"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559"/>
        <w:gridCol w:w="709"/>
        <w:gridCol w:w="6338"/>
      </w:tblGrid>
      <w:tr w:rsidR="001A62C0" w:rsidRPr="006C7966" w14:paraId="10863FDB" w14:textId="77777777">
        <w:tc>
          <w:tcPr>
            <w:tcW w:w="1559" w:type="dxa"/>
            <w:shd w:val="clear" w:color="auto" w:fill="A7CAFF"/>
          </w:tcPr>
          <w:p w14:paraId="35B5264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018A2FB0"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338" w:type="dxa"/>
            <w:shd w:val="clear" w:color="auto" w:fill="A7CAFF"/>
          </w:tcPr>
          <w:p w14:paraId="2D5427C3"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7F8289D" w14:textId="77777777">
        <w:tc>
          <w:tcPr>
            <w:tcW w:w="1559" w:type="dxa"/>
          </w:tcPr>
          <w:p w14:paraId="094C75A3" w14:textId="77777777" w:rsidR="001A62C0" w:rsidRPr="00AA30C5" w:rsidRDefault="001A62C0" w:rsidP="001A62C0">
            <w:pPr>
              <w:ind w:left="113"/>
              <w:rPr>
                <w:rFonts w:eastAsia="Times New Roman" w:cs="Arial"/>
                <w:i/>
                <w:sz w:val="16"/>
                <w:szCs w:val="18"/>
              </w:rPr>
            </w:pPr>
            <w:r w:rsidRPr="00AA30C5">
              <w:rPr>
                <w:rFonts w:eastAsia="Times New Roman"/>
                <w:i/>
                <w:sz w:val="16"/>
              </w:rPr>
              <w:t>version</w:t>
            </w:r>
          </w:p>
        </w:tc>
        <w:tc>
          <w:tcPr>
            <w:tcW w:w="709" w:type="dxa"/>
          </w:tcPr>
          <w:p w14:paraId="5549AB78"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0643F41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Version of the reservation instance.</w:t>
            </w:r>
          </w:p>
        </w:tc>
      </w:tr>
      <w:tr w:rsidR="001A62C0" w:rsidRPr="006C7966" w14:paraId="10036C44" w14:textId="77777777">
        <w:tc>
          <w:tcPr>
            <w:tcW w:w="1559" w:type="dxa"/>
          </w:tcPr>
          <w:p w14:paraId="063AFE75" w14:textId="77777777" w:rsidR="001A62C0" w:rsidRPr="00AA30C5" w:rsidRDefault="001A62C0" w:rsidP="001A62C0">
            <w:pPr>
              <w:ind w:left="113"/>
              <w:rPr>
                <w:rFonts w:eastAsia="Times New Roman"/>
                <w:i/>
                <w:sz w:val="16"/>
              </w:rPr>
            </w:pPr>
            <w:r w:rsidRPr="00AA30C5">
              <w:rPr>
                <w:rFonts w:eastAsia="Times New Roman"/>
                <w:i/>
                <w:sz w:val="16"/>
              </w:rPr>
              <w:t>schedule</w:t>
            </w:r>
          </w:p>
        </w:tc>
        <w:tc>
          <w:tcPr>
            <w:tcW w:w="709" w:type="dxa"/>
          </w:tcPr>
          <w:p w14:paraId="204085E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65CC521"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p>
        </w:tc>
      </w:tr>
      <w:tr w:rsidR="001A62C0" w:rsidRPr="006C7966" w14:paraId="475C91A9" w14:textId="77777777">
        <w:tc>
          <w:tcPr>
            <w:tcW w:w="1559" w:type="dxa"/>
          </w:tcPr>
          <w:p w14:paraId="6E5D280B" w14:textId="77777777" w:rsidR="001A62C0" w:rsidRPr="007211B9" w:rsidRDefault="00075FC8" w:rsidP="001A62C0">
            <w:pPr>
              <w:ind w:left="113"/>
              <w:rPr>
                <w:rFonts w:eastAsia="Times New Roman"/>
                <w:i/>
                <w:sz w:val="16"/>
              </w:rPr>
            </w:pPr>
            <w:r w:rsidRPr="007040F7">
              <w:rPr>
                <w:rFonts w:eastAsia="Times New Roman" w:cs="Arial"/>
                <w:i/>
                <w:color w:val="000000"/>
                <w:sz w:val="16"/>
                <w:szCs w:val="18"/>
              </w:rPr>
              <w:t>serviceType</w:t>
            </w:r>
          </w:p>
        </w:tc>
        <w:tc>
          <w:tcPr>
            <w:tcW w:w="709" w:type="dxa"/>
          </w:tcPr>
          <w:p w14:paraId="06D628CF"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338" w:type="dxa"/>
          </w:tcPr>
          <w:p w14:paraId="60E83595" w14:textId="26A255AF" w:rsidR="001A62C0" w:rsidRPr="006C7966" w:rsidRDefault="00B562E0" w:rsidP="00B562E0">
            <w:pPr>
              <w:ind w:left="113"/>
              <w:rPr>
                <w:rFonts w:eastAsia="Times New Roman" w:cs="Arial"/>
                <w:color w:val="000000"/>
                <w:sz w:val="16"/>
                <w:szCs w:val="18"/>
              </w:rPr>
            </w:pPr>
            <w:r w:rsidRPr="00B562E0">
              <w:rPr>
                <w:rFonts w:eastAsia="Times New Roman" w:cs="Arial"/>
                <w:color w:val="000000"/>
                <w:sz w:val="16"/>
                <w:szCs w:val="18"/>
              </w:rPr>
              <w:t>The specific ser</w:t>
            </w:r>
            <w:r>
              <w:rPr>
                <w:rFonts w:eastAsia="Times New Roman" w:cs="Arial"/>
                <w:color w:val="000000"/>
                <w:sz w:val="16"/>
                <w:szCs w:val="18"/>
              </w:rPr>
              <w:t xml:space="preserve">vice type of this reservation. </w:t>
            </w:r>
            <w:r w:rsidRPr="00B562E0">
              <w:rPr>
                <w:rFonts w:eastAsia="Times New Roman" w:cs="Arial"/>
                <w:color w:val="000000"/>
                <w:sz w:val="16"/>
                <w:szCs w:val="18"/>
              </w:rPr>
              <w:t>This service type string maps int</w:t>
            </w:r>
            <w:r>
              <w:rPr>
                <w:rFonts w:eastAsia="Times New Roman" w:cs="Arial"/>
                <w:color w:val="000000"/>
                <w:sz w:val="16"/>
                <w:szCs w:val="18"/>
              </w:rPr>
              <w:t xml:space="preserve">o the list of supported service </w:t>
            </w:r>
            <w:r w:rsidRPr="00B562E0">
              <w:rPr>
                <w:rFonts w:eastAsia="Times New Roman" w:cs="Arial"/>
                <w:color w:val="000000"/>
                <w:sz w:val="16"/>
                <w:szCs w:val="18"/>
              </w:rPr>
              <w:t>definitions defined by the n</w:t>
            </w:r>
            <w:r>
              <w:rPr>
                <w:rFonts w:eastAsia="Times New Roman" w:cs="Arial"/>
                <w:color w:val="000000"/>
                <w:sz w:val="16"/>
                <w:szCs w:val="18"/>
              </w:rPr>
              <w:t>etwork providers.</w:t>
            </w:r>
            <w:r w:rsidR="00E411A9">
              <w:rPr>
                <w:rFonts w:eastAsia="Times New Roman" w:cs="Arial"/>
                <w:color w:val="000000"/>
                <w:sz w:val="16"/>
                <w:szCs w:val="18"/>
              </w:rPr>
              <w:t xml:space="preserve"> </w:t>
            </w:r>
            <w:r>
              <w:rPr>
                <w:rFonts w:eastAsia="Times New Roman" w:cs="Arial"/>
                <w:color w:val="000000"/>
                <w:sz w:val="16"/>
                <w:szCs w:val="18"/>
              </w:rPr>
              <w:t xml:space="preserve">In turn, the </w:t>
            </w:r>
            <w:r w:rsidRPr="00B562E0">
              <w:rPr>
                <w:rFonts w:eastAsia="Times New Roman" w:cs="Arial"/>
                <w:color w:val="000000"/>
                <w:sz w:val="16"/>
                <w:szCs w:val="18"/>
              </w:rPr>
              <w:t>service type specifies the speci</w:t>
            </w:r>
            <w:r>
              <w:rPr>
                <w:rFonts w:eastAsia="Times New Roman" w:cs="Arial"/>
                <w:color w:val="000000"/>
                <w:sz w:val="16"/>
                <w:szCs w:val="18"/>
              </w:rPr>
              <w:t xml:space="preserve">fic service elements carried in </w:t>
            </w:r>
            <w:r w:rsidRPr="00B562E0">
              <w:rPr>
                <w:rFonts w:eastAsia="Times New Roman" w:cs="Arial"/>
                <w:color w:val="000000"/>
                <w:sz w:val="16"/>
                <w:szCs w:val="18"/>
              </w:rPr>
              <w:t>an instance of this type (t</w:t>
            </w:r>
            <w:r>
              <w:rPr>
                <w:rFonts w:eastAsia="Times New Roman" w:cs="Arial"/>
                <w:color w:val="000000"/>
                <w:sz w:val="16"/>
                <w:szCs w:val="18"/>
              </w:rPr>
              <w:t xml:space="preserve">hrough the ANY definition) that </w:t>
            </w:r>
            <w:r w:rsidRPr="00B562E0">
              <w:rPr>
                <w:rFonts w:eastAsia="Times New Roman" w:cs="Arial"/>
                <w:color w:val="000000"/>
                <w:sz w:val="16"/>
                <w:szCs w:val="18"/>
              </w:rPr>
              <w:t>are associated with the requested service.</w:t>
            </w:r>
          </w:p>
        </w:tc>
      </w:tr>
      <w:tr w:rsidR="001A62C0" w:rsidRPr="006C7966" w14:paraId="2B563303" w14:textId="77777777">
        <w:tc>
          <w:tcPr>
            <w:tcW w:w="1559" w:type="dxa"/>
          </w:tcPr>
          <w:p w14:paraId="454CD5E3" w14:textId="77777777" w:rsidR="001A62C0" w:rsidRPr="00AA30C5" w:rsidRDefault="008B773F" w:rsidP="001A62C0">
            <w:pPr>
              <w:ind w:left="113"/>
              <w:rPr>
                <w:rFonts w:eastAsia="Times New Roman"/>
                <w:i/>
                <w:sz w:val="16"/>
              </w:rPr>
            </w:pPr>
            <w:r>
              <w:rPr>
                <w:rFonts w:eastAsia="Times New Roman"/>
                <w:i/>
                <w:sz w:val="16"/>
              </w:rPr>
              <w:t>any ##other</w:t>
            </w:r>
          </w:p>
        </w:tc>
        <w:tc>
          <w:tcPr>
            <w:tcW w:w="709" w:type="dxa"/>
          </w:tcPr>
          <w:p w14:paraId="2FB648F9" w14:textId="77777777" w:rsidR="001A62C0" w:rsidRPr="006C7966" w:rsidRDefault="008B773F"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338" w:type="dxa"/>
          </w:tcPr>
          <w:p w14:paraId="7F1A3452" w14:textId="3CBDE308" w:rsidR="001A62C0" w:rsidRPr="006C7966" w:rsidRDefault="008B773F" w:rsidP="008B773F">
            <w:pPr>
              <w:ind w:left="113"/>
              <w:rPr>
                <w:rFonts w:eastAsia="Times New Roman" w:cs="Arial"/>
                <w:color w:val="000000"/>
                <w:sz w:val="16"/>
                <w:szCs w:val="18"/>
              </w:rPr>
            </w:pPr>
            <w:r w:rsidRPr="008B773F">
              <w:rPr>
                <w:rFonts w:eastAsia="Times New Roman" w:cs="Arial"/>
                <w:color w:val="000000"/>
                <w:sz w:val="16"/>
                <w:szCs w:val="18"/>
              </w:rPr>
              <w:t>Provides a flexible mechanism allowing</w:t>
            </w:r>
            <w:r>
              <w:rPr>
                <w:rFonts w:eastAsia="Times New Roman" w:cs="Arial"/>
                <w:color w:val="000000"/>
                <w:sz w:val="16"/>
                <w:szCs w:val="18"/>
              </w:rPr>
              <w:t xml:space="preserve"> additional elements </w:t>
            </w:r>
            <w:r w:rsidRPr="008B773F">
              <w:rPr>
                <w:rFonts w:eastAsia="Times New Roman" w:cs="Arial"/>
                <w:color w:val="000000"/>
                <w:sz w:val="16"/>
                <w:szCs w:val="18"/>
              </w:rPr>
              <w:t>to be provided such as the service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8B773F">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8B773F">
              <w:rPr>
                <w:rFonts w:eastAsia="Times New Roman" w:cs="Arial"/>
                <w:color w:val="000000"/>
                <w:sz w:val="16"/>
                <w:szCs w:val="18"/>
              </w:rPr>
              <w:t>.</w:t>
            </w:r>
            <w:r w:rsidR="00E411A9">
              <w:rPr>
                <w:rFonts w:eastAsia="Times New Roman" w:cs="Arial"/>
                <w:color w:val="000000"/>
                <w:sz w:val="16"/>
                <w:szCs w:val="18"/>
              </w:rPr>
              <w:t xml:space="preserve"> </w:t>
            </w:r>
            <w:r w:rsidRPr="008B773F">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8B773F">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8B773F">
              <w:rPr>
                <w:rFonts w:eastAsia="Times New Roman" w:cs="Arial"/>
                <w:color w:val="000000"/>
                <w:sz w:val="16"/>
                <w:szCs w:val="18"/>
              </w:rPr>
              <w:t>the future to extend the existin</w:t>
            </w:r>
            <w:r>
              <w:rPr>
                <w:rFonts w:eastAsia="Times New Roman" w:cs="Arial"/>
                <w:color w:val="000000"/>
                <w:sz w:val="16"/>
                <w:szCs w:val="18"/>
              </w:rPr>
              <w:t>g protocol without requiring a </w:t>
            </w:r>
            <w:r w:rsidRPr="008B773F">
              <w:rPr>
                <w:rFonts w:eastAsia="Times New Roman" w:cs="Arial"/>
                <w:color w:val="000000"/>
                <w:sz w:val="16"/>
                <w:szCs w:val="18"/>
              </w:rPr>
              <w:t>schema change. </w:t>
            </w:r>
          </w:p>
        </w:tc>
      </w:tr>
    </w:tbl>
    <w:p w14:paraId="24EFD26F" w14:textId="5BBB762F"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40" w:author="John MacAuley" w:date="2016-01-08T16:24:00Z">
        <w:r w:rsidR="00D5423B">
          <w:rPr>
            <w:b/>
            <w:noProof/>
          </w:rPr>
          <w:t>93</w:t>
        </w:r>
      </w:ins>
      <w:del w:id="941" w:author="John MacAuley" w:date="2016-01-08T16:24:00Z">
        <w:r w:rsidR="00BD4BAA" w:rsidDel="00D5423B">
          <w:rPr>
            <w:b/>
            <w:noProof/>
          </w:rPr>
          <w:delText>94</w:delText>
        </w:r>
      </w:del>
      <w:r w:rsidR="00075FC8" w:rsidRPr="006C7966">
        <w:rPr>
          <w:b/>
        </w:rPr>
        <w:fldChar w:fldCharType="end"/>
      </w:r>
      <w:r w:rsidRPr="006C7966">
        <w:rPr>
          <w:b/>
        </w:rPr>
        <w:t xml:space="preserve"> </w:t>
      </w:r>
      <w:r w:rsidR="00AA30C5" w:rsidRPr="00AA30C5">
        <w:rPr>
          <w:b/>
          <w:bCs/>
          <w:i/>
        </w:rPr>
        <w:t>ReservationConfirmCriteriaType</w:t>
      </w:r>
      <w:r w:rsidRPr="006C7966">
        <w:rPr>
          <w:b/>
          <w:bCs/>
        </w:rPr>
        <w:t xml:space="preserve"> </w:t>
      </w:r>
      <w:r w:rsidRPr="006C7966">
        <w:rPr>
          <w:b/>
        </w:rPr>
        <w:t>message parameters</w:t>
      </w:r>
    </w:p>
    <w:p w14:paraId="1F68A5B9" w14:textId="77777777" w:rsidR="001A62C0" w:rsidRPr="007040F7" w:rsidRDefault="00075FC8" w:rsidP="00722458">
      <w:pPr>
        <w:pStyle w:val="Heading4"/>
        <w:rPr>
          <w:i/>
        </w:rPr>
      </w:pPr>
      <w:bookmarkStart w:id="942" w:name="_Ref240644529"/>
      <w:r w:rsidRPr="007040F7">
        <w:rPr>
          <w:i/>
        </w:rPr>
        <w:t>ReservationRequestCriteriaType</w:t>
      </w:r>
      <w:bookmarkEnd w:id="942"/>
    </w:p>
    <w:p w14:paraId="0CAA62EE" w14:textId="6ADF62C1" w:rsidR="001A62C0" w:rsidDel="009D382B" w:rsidRDefault="001A62C0" w:rsidP="001A62C0">
      <w:pPr>
        <w:rPr>
          <w:del w:id="943" w:author="Guy Roberts" w:date="2015-12-03T16:15:00Z"/>
        </w:rPr>
      </w:pPr>
      <w:del w:id="944" w:author="Guy Roberts" w:date="2015-12-03T16:15:00Z">
        <w:r w:rsidRPr="006C7966" w:rsidDel="009D382B">
          <w:delText>Type definition for a reservation and modification request criteria.</w:delText>
        </w:r>
        <w:r w:rsidR="00E411A9" w:rsidDel="009D382B">
          <w:delText xml:space="preserve"> </w:delText>
        </w:r>
        <w:r w:rsidRPr="006C7966" w:rsidDel="009D382B">
          <w:delText>Only those values requiring change are specified in the modify request.</w:delText>
        </w:r>
        <w:r w:rsidR="00E411A9" w:rsidDel="009D382B">
          <w:delText xml:space="preserve"> </w:delText>
        </w:r>
        <w:r w:rsidRPr="006C7966" w:rsidDel="009D382B">
          <w:delText xml:space="preserve">The </w:delText>
        </w:r>
        <w:r w:rsidRPr="00AA30C5" w:rsidDel="009D382B">
          <w:rPr>
            <w:i/>
          </w:rPr>
          <w:delText>version</w:delText>
        </w:r>
        <w:r w:rsidRPr="006C7966" w:rsidDel="009D382B">
          <w:delText xml:space="preserve"> value specified in a reservation or modify request </w:delText>
        </w:r>
        <w:r w:rsidR="00915527" w:rsidDel="009D382B">
          <w:delText>MUST</w:delText>
        </w:r>
        <w:r w:rsidRPr="006C7966" w:rsidDel="009D382B">
          <w:delText xml:space="preserve"> be a positive integer larger than the previous </w:delText>
        </w:r>
        <w:r w:rsidRPr="00CF1365" w:rsidDel="009D382B">
          <w:rPr>
            <w:i/>
          </w:rPr>
          <w:delText>version</w:delText>
        </w:r>
        <w:r w:rsidRPr="006C7966" w:rsidDel="009D382B">
          <w:delText xml:space="preserve"> number.</w:delText>
        </w:r>
        <w:r w:rsidR="00E411A9" w:rsidDel="009D382B">
          <w:delText xml:space="preserve"> </w:delText>
        </w:r>
        <w:r w:rsidRPr="006C7966" w:rsidDel="009D382B">
          <w:delText xml:space="preserve">A </w:delText>
        </w:r>
        <w:r w:rsidRPr="00CF1365" w:rsidDel="009D382B">
          <w:rPr>
            <w:i/>
          </w:rPr>
          <w:delText>version</w:delText>
        </w:r>
        <w:r w:rsidRPr="006C7966" w:rsidDel="009D382B">
          <w:delText xml:space="preserve"> value of zero is a special number indicating an allocated but not yet reserved reservation and cannot be specified by the RA.</w:delText>
        </w:r>
      </w:del>
    </w:p>
    <w:p w14:paraId="25131C76" w14:textId="4135CD06" w:rsidR="009D382B" w:rsidRDefault="009D382B" w:rsidP="009D382B">
      <w:pPr>
        <w:rPr>
          <w:ins w:id="945" w:author="Guy Roberts" w:date="2015-12-03T16:15:00Z"/>
          <w:rFonts w:ascii="Times New Roman" w:hAnsi="Times New Roman"/>
          <w:sz w:val="24"/>
          <w:szCs w:val="24"/>
          <w:lang w:val="en-GB" w:eastAsia="en-GB"/>
        </w:rPr>
      </w:pPr>
      <w:ins w:id="946" w:author="Guy Roberts" w:date="2015-12-03T16:15:00Z">
        <w:r>
          <w:rPr>
            <w:rFonts w:eastAsia="Times New Roman"/>
          </w:rPr>
          <w:t xml:space="preserve">Type definition for a reservation and modification request criteria. Only those values requiring change are specified in the modify request. The version value specified in a reservation or modify request MUST follow versioning rules as defined in section </w:t>
        </w:r>
        <w:r>
          <w:rPr>
            <w:rFonts w:eastAsia="Times New Roman"/>
          </w:rPr>
          <w:fldChar w:fldCharType="begin"/>
        </w:r>
        <w:r>
          <w:rPr>
            <w:rFonts w:eastAsia="Times New Roman"/>
          </w:rPr>
          <w:instrText xml:space="preserve"> REF _Ref359322924 \r \h </w:instrText>
        </w:r>
      </w:ins>
      <w:r>
        <w:rPr>
          <w:rFonts w:eastAsia="Times New Roman"/>
        </w:rPr>
      </w:r>
      <w:r>
        <w:rPr>
          <w:rFonts w:eastAsia="Times New Roman"/>
        </w:rPr>
        <w:fldChar w:fldCharType="separate"/>
      </w:r>
      <w:ins w:id="947" w:author="John MacAuley" w:date="2016-01-08T16:24:00Z">
        <w:r w:rsidR="00D5423B">
          <w:rPr>
            <w:rFonts w:eastAsia="Times New Roman"/>
          </w:rPr>
          <w:t>6.1.6</w:t>
        </w:r>
      </w:ins>
      <w:ins w:id="948" w:author="Guy Roberts" w:date="2015-12-03T16:15:00Z">
        <w:r>
          <w:rPr>
            <w:rFonts w:eastAsia="Times New Roman"/>
          </w:rPr>
          <w:fldChar w:fldCharType="end"/>
        </w:r>
        <w:r>
          <w:rPr>
            <w:rFonts w:eastAsia="Times New Roman"/>
          </w:rPr>
          <w:t>.</w:t>
        </w:r>
      </w:ins>
    </w:p>
    <w:p w14:paraId="24814A1B" w14:textId="77777777" w:rsidR="009D382B" w:rsidRPr="006C7966" w:rsidRDefault="009D382B" w:rsidP="001A62C0">
      <w:pPr>
        <w:rPr>
          <w:ins w:id="949" w:author="Guy Roberts" w:date="2015-12-03T16:15:00Z"/>
        </w:rPr>
      </w:pPr>
    </w:p>
    <w:p w14:paraId="7FA20B31" w14:textId="16DC8259" w:rsidR="001A62C0" w:rsidRPr="006C7966" w:rsidRDefault="00DB7856" w:rsidP="001A62C0">
      <w:pPr>
        <w:jc w:val="center"/>
      </w:pPr>
      <w:del w:id="950" w:author="Guy Roberts" w:date="2015-12-03T16:15:00Z">
        <w:r w:rsidRPr="00DB7856" w:rsidDel="009D382B">
          <w:rPr>
            <w:rFonts w:ascii="Helvetica" w:hAnsi="Helvetica" w:cs="Helvetica"/>
            <w:sz w:val="24"/>
            <w:szCs w:val="24"/>
          </w:rPr>
          <w:lastRenderedPageBreak/>
          <w:delText xml:space="preserve"> </w:delText>
        </w:r>
      </w:del>
      <w:r w:rsidRPr="00B22F2D">
        <w:rPr>
          <w:rFonts w:ascii="Helvetica" w:hAnsi="Helvetica" w:cs="Helvetica"/>
          <w:noProof/>
          <w:sz w:val="24"/>
          <w:szCs w:val="24"/>
        </w:rPr>
        <w:drawing>
          <wp:inline distT="0" distB="0" distL="0" distR="0" wp14:anchorId="2240073F" wp14:editId="0D62B822">
            <wp:extent cx="3870960" cy="1988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70960" cy="1988820"/>
                    </a:xfrm>
                    <a:prstGeom prst="rect">
                      <a:avLst/>
                    </a:prstGeom>
                    <a:noFill/>
                    <a:ln>
                      <a:noFill/>
                    </a:ln>
                  </pic:spPr>
                </pic:pic>
              </a:graphicData>
            </a:graphic>
          </wp:inline>
        </w:drawing>
      </w:r>
    </w:p>
    <w:p w14:paraId="069442A0" w14:textId="73F47EE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51" w:author="John MacAuley" w:date="2016-01-08T16:24:00Z">
        <w:r w:rsidR="00D5423B">
          <w:rPr>
            <w:b/>
            <w:noProof/>
          </w:rPr>
          <w:t>117</w:t>
        </w:r>
      </w:ins>
      <w:ins w:id="952" w:author="Chin Guok" w:date="2015-07-31T14:55:00Z">
        <w:del w:id="953" w:author="John MacAuley" w:date="2016-01-08T16:24:00Z">
          <w:r w:rsidR="00B33177" w:rsidDel="00D5423B">
            <w:rPr>
              <w:b/>
              <w:noProof/>
            </w:rPr>
            <w:delText>117</w:delText>
          </w:r>
        </w:del>
      </w:ins>
      <w:del w:id="954" w:author="John MacAuley" w:date="2016-01-08T16:24:00Z">
        <w:r w:rsidR="00BD4BAA" w:rsidDel="00D5423B">
          <w:rPr>
            <w:b/>
            <w:noProof/>
          </w:rPr>
          <w:delText>118</w:delText>
        </w:r>
      </w:del>
      <w:r w:rsidR="00075FC8" w:rsidRPr="006C7966">
        <w:rPr>
          <w:b/>
        </w:rPr>
        <w:fldChar w:fldCharType="end"/>
      </w:r>
      <w:r w:rsidRPr="006C7966">
        <w:rPr>
          <w:b/>
        </w:rPr>
        <w:t xml:space="preserve"> – </w:t>
      </w:r>
      <w:r w:rsidR="00CF1365" w:rsidRPr="00CF1365">
        <w:rPr>
          <w:b/>
          <w:bCs/>
          <w:i/>
        </w:rPr>
        <w:t>ReservationRequestCriteriaType</w:t>
      </w:r>
      <w:r w:rsidRPr="006C7966">
        <w:rPr>
          <w:b/>
        </w:rPr>
        <w:t>.</w:t>
      </w:r>
    </w:p>
    <w:p w14:paraId="00CCB64A"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879F745" w14:textId="77777777" w:rsidR="001A62C0" w:rsidRPr="006C7966" w:rsidRDefault="001A62C0" w:rsidP="001A62C0">
      <w:r w:rsidRPr="006C7966">
        <w:t xml:space="preserve">The </w:t>
      </w:r>
      <w:r w:rsidR="00CF1365" w:rsidRPr="00CF1365">
        <w:rPr>
          <w:bCs/>
          <w:i/>
        </w:rPr>
        <w:t>ReservationRequestCriteriaType</w:t>
      </w:r>
      <w:r w:rsidRPr="006C7966">
        <w:rPr>
          <w:b/>
          <w:bCs/>
        </w:rPr>
        <w:t xml:space="preserve"> </w:t>
      </w:r>
      <w:r w:rsidRPr="006C7966">
        <w:t>has the following parameters (M = Mandatory, O = Optional):</w:t>
      </w:r>
    </w:p>
    <w:p w14:paraId="0A0FE95D"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1701"/>
        <w:gridCol w:w="709"/>
        <w:gridCol w:w="6196"/>
      </w:tblGrid>
      <w:tr w:rsidR="001A62C0" w:rsidRPr="006C7966" w14:paraId="077D9396" w14:textId="77777777">
        <w:tc>
          <w:tcPr>
            <w:tcW w:w="1701" w:type="dxa"/>
            <w:shd w:val="clear" w:color="auto" w:fill="A7CAFF"/>
          </w:tcPr>
          <w:p w14:paraId="1F7844D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63F4C9F5"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196" w:type="dxa"/>
            <w:shd w:val="clear" w:color="auto" w:fill="A7CAFF"/>
          </w:tcPr>
          <w:p w14:paraId="40F4B982"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6CC9B583" w14:textId="77777777">
        <w:tc>
          <w:tcPr>
            <w:tcW w:w="1701" w:type="dxa"/>
          </w:tcPr>
          <w:p w14:paraId="77938F6C" w14:textId="77777777" w:rsidR="001A62C0" w:rsidRPr="00CF1365" w:rsidRDefault="001A62C0" w:rsidP="001A62C0">
            <w:pPr>
              <w:ind w:left="113"/>
              <w:rPr>
                <w:rFonts w:eastAsia="Times New Roman" w:cs="Arial"/>
                <w:i/>
                <w:sz w:val="16"/>
                <w:szCs w:val="18"/>
              </w:rPr>
            </w:pPr>
            <w:r w:rsidRPr="00CF1365">
              <w:rPr>
                <w:rFonts w:eastAsia="Times New Roman"/>
                <w:i/>
                <w:sz w:val="16"/>
              </w:rPr>
              <w:t>version</w:t>
            </w:r>
          </w:p>
        </w:tc>
        <w:tc>
          <w:tcPr>
            <w:tcW w:w="709" w:type="dxa"/>
          </w:tcPr>
          <w:p w14:paraId="72F2095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196" w:type="dxa"/>
          </w:tcPr>
          <w:p w14:paraId="4A5CFFAF" w14:textId="00465C89"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version number assigned by the RA to this reservation instance.</w:t>
            </w:r>
            <w:r w:rsidR="00E411A9">
              <w:rPr>
                <w:rFonts w:eastAsia="Times New Roman" w:cs="Arial"/>
                <w:color w:val="000000"/>
                <w:sz w:val="16"/>
                <w:szCs w:val="18"/>
              </w:rPr>
              <w:t xml:space="preserve"> </w:t>
            </w:r>
            <w:r w:rsidRPr="006C7966">
              <w:rPr>
                <w:rFonts w:eastAsia="Times New Roman" w:cs="Arial"/>
                <w:color w:val="000000"/>
                <w:sz w:val="16"/>
                <w:szCs w:val="18"/>
              </w:rPr>
              <w:t>If not specified in the initial reservation request, the new reservation will default to one for the first version; however, an initial request can specify any positive integer except zero.</w:t>
            </w:r>
            <w:r w:rsidR="00E411A9">
              <w:rPr>
                <w:rFonts w:eastAsia="Times New Roman" w:cs="Arial"/>
                <w:color w:val="000000"/>
                <w:sz w:val="16"/>
                <w:szCs w:val="18"/>
              </w:rPr>
              <w:t xml:space="preserve"> </w:t>
            </w:r>
            <w:r w:rsidRPr="006C7966">
              <w:rPr>
                <w:rFonts w:eastAsia="Times New Roman" w:cs="Arial"/>
                <w:color w:val="000000"/>
                <w:sz w:val="16"/>
                <w:szCs w:val="18"/>
              </w:rPr>
              <w:t>Each further reservation request on an existing reservation (a modify operation), will be assigned a linear increasing number, either specified by the RA, or assigned by the PA if not specified.</w:t>
            </w:r>
          </w:p>
        </w:tc>
      </w:tr>
      <w:tr w:rsidR="001A62C0" w:rsidRPr="006C7966" w14:paraId="18A99C98" w14:textId="77777777">
        <w:tc>
          <w:tcPr>
            <w:tcW w:w="1701" w:type="dxa"/>
          </w:tcPr>
          <w:p w14:paraId="114553BC" w14:textId="77777777" w:rsidR="001A62C0" w:rsidRPr="00CF1365" w:rsidRDefault="001A62C0" w:rsidP="001A62C0">
            <w:pPr>
              <w:ind w:left="113"/>
              <w:rPr>
                <w:rFonts w:eastAsia="Times New Roman"/>
                <w:i/>
                <w:sz w:val="16"/>
              </w:rPr>
            </w:pPr>
            <w:r w:rsidRPr="00CF1365">
              <w:rPr>
                <w:rFonts w:eastAsia="Times New Roman"/>
                <w:i/>
                <w:sz w:val="16"/>
              </w:rPr>
              <w:t>schedule</w:t>
            </w:r>
          </w:p>
        </w:tc>
        <w:tc>
          <w:tcPr>
            <w:tcW w:w="709" w:type="dxa"/>
          </w:tcPr>
          <w:p w14:paraId="2BAA1190"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367098FB" w14:textId="2658A094"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parameters specifying the life of the service.</w:t>
            </w:r>
            <w:r w:rsidR="00E411A9">
              <w:rPr>
                <w:rFonts w:eastAsia="Times New Roman" w:cs="Arial"/>
                <w:color w:val="000000"/>
                <w:sz w:val="16"/>
                <w:szCs w:val="18"/>
              </w:rPr>
              <w:t xml:space="preserve"> </w:t>
            </w:r>
            <w:r w:rsidR="006D35C5">
              <w:rPr>
                <w:rFonts w:eastAsia="Times New Roman" w:cs="Arial"/>
                <w:color w:val="000000"/>
                <w:sz w:val="16"/>
                <w:szCs w:val="18"/>
              </w:rPr>
              <w:t>If not present then the service to start immediately and run for an infinite time.</w:t>
            </w:r>
          </w:p>
        </w:tc>
      </w:tr>
      <w:tr w:rsidR="001A62C0" w:rsidRPr="006C7966" w14:paraId="1D78A7D3" w14:textId="77777777">
        <w:tc>
          <w:tcPr>
            <w:tcW w:w="1701" w:type="dxa"/>
          </w:tcPr>
          <w:p w14:paraId="3DE92AAB" w14:textId="77777777" w:rsidR="001A62C0" w:rsidRPr="00CF1365" w:rsidRDefault="00DB7856" w:rsidP="001A62C0">
            <w:pPr>
              <w:ind w:left="113"/>
              <w:rPr>
                <w:rFonts w:eastAsia="Times New Roman"/>
                <w:i/>
                <w:sz w:val="16"/>
              </w:rPr>
            </w:pPr>
            <w:r>
              <w:rPr>
                <w:rFonts w:eastAsia="Times New Roman"/>
                <w:i/>
                <w:sz w:val="16"/>
              </w:rPr>
              <w:t>serviceType</w:t>
            </w:r>
          </w:p>
        </w:tc>
        <w:tc>
          <w:tcPr>
            <w:tcW w:w="709" w:type="dxa"/>
          </w:tcPr>
          <w:p w14:paraId="3516A57C"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40D744D6" w14:textId="116F9E76" w:rsidR="001A62C0" w:rsidRPr="006C7966" w:rsidRDefault="00DB7856" w:rsidP="00DB7856">
            <w:pPr>
              <w:ind w:left="113"/>
              <w:rPr>
                <w:rFonts w:eastAsia="Times New Roman" w:cs="Arial"/>
                <w:color w:val="000000"/>
                <w:sz w:val="16"/>
                <w:szCs w:val="18"/>
              </w:rPr>
            </w:pPr>
            <w:r w:rsidRPr="00DB7856">
              <w:rPr>
                <w:rFonts w:eastAsia="Times New Roman" w:cs="Arial"/>
                <w:color w:val="000000"/>
                <w:sz w:val="16"/>
                <w:szCs w:val="18"/>
              </w:rPr>
              <w:t>Specific serv</w:t>
            </w:r>
            <w:r>
              <w:rPr>
                <w:rFonts w:eastAsia="Times New Roman" w:cs="Arial"/>
                <w:color w:val="000000"/>
                <w:sz w:val="16"/>
                <w:szCs w:val="18"/>
              </w:rPr>
              <w:t xml:space="preserve">ice type being requested in the </w:t>
            </w:r>
            <w:r w:rsidRPr="00DB7856">
              <w:rPr>
                <w:rFonts w:eastAsia="Times New Roman" w:cs="Arial"/>
                <w:color w:val="000000"/>
                <w:sz w:val="16"/>
                <w:szCs w:val="18"/>
              </w:rPr>
              <w:t>reservation.</w:t>
            </w:r>
            <w:r w:rsidR="00E411A9">
              <w:rPr>
                <w:rFonts w:eastAsia="Times New Roman" w:cs="Arial"/>
                <w:color w:val="000000"/>
                <w:sz w:val="16"/>
                <w:szCs w:val="18"/>
              </w:rPr>
              <w:t xml:space="preserve"> </w:t>
            </w:r>
            <w:r w:rsidRPr="00DB7856">
              <w:rPr>
                <w:rFonts w:eastAsia="Times New Roman" w:cs="Arial"/>
                <w:color w:val="000000"/>
                <w:sz w:val="16"/>
                <w:szCs w:val="18"/>
              </w:rPr>
              <w:t>This service</w:t>
            </w:r>
            <w:r>
              <w:rPr>
                <w:rFonts w:eastAsia="Times New Roman" w:cs="Arial"/>
                <w:color w:val="000000"/>
                <w:sz w:val="16"/>
                <w:szCs w:val="18"/>
              </w:rPr>
              <w:t xml:space="preserve"> type string maps into the list </w:t>
            </w:r>
            <w:r w:rsidR="00EB3AA8">
              <w:rPr>
                <w:rFonts w:eastAsia="Times New Roman" w:cs="Arial"/>
                <w:color w:val="000000"/>
                <w:sz w:val="16"/>
                <w:szCs w:val="18"/>
              </w:rPr>
              <w:t>of supported service definition</w:t>
            </w:r>
            <w:r>
              <w:rPr>
                <w:rFonts w:eastAsia="Times New Roman" w:cs="Arial"/>
                <w:color w:val="000000"/>
                <w:sz w:val="16"/>
                <w:szCs w:val="18"/>
              </w:rPr>
              <w:t xml:space="preserve">s defined by the network </w:t>
            </w:r>
            <w:r w:rsidRPr="00DB7856">
              <w:rPr>
                <w:rFonts w:eastAsia="Times New Roman" w:cs="Arial"/>
                <w:color w:val="000000"/>
                <w:sz w:val="16"/>
                <w:szCs w:val="18"/>
              </w:rPr>
              <w:t>providers, and in turn, t</w:t>
            </w:r>
            <w:r>
              <w:rPr>
                <w:rFonts w:eastAsia="Times New Roman" w:cs="Arial"/>
                <w:color w:val="000000"/>
                <w:sz w:val="16"/>
                <w:szCs w:val="18"/>
              </w:rPr>
              <w:t xml:space="preserve">o the specific service elements </w:t>
            </w:r>
            <w:r w:rsidRPr="00DB7856">
              <w:rPr>
                <w:rFonts w:eastAsia="Times New Roman" w:cs="Arial"/>
                <w:color w:val="000000"/>
                <w:sz w:val="16"/>
                <w:szCs w:val="18"/>
              </w:rPr>
              <w:t>carried in this element (through the ANY definition) require</w:t>
            </w:r>
            <w:r>
              <w:rPr>
                <w:rFonts w:eastAsia="Times New Roman" w:cs="Arial"/>
                <w:color w:val="000000"/>
                <w:sz w:val="16"/>
                <w:szCs w:val="18"/>
              </w:rPr>
              <w:t xml:space="preserve">d </w:t>
            </w:r>
            <w:r w:rsidRPr="00DB7856">
              <w:rPr>
                <w:rFonts w:eastAsia="Times New Roman" w:cs="Arial"/>
                <w:color w:val="000000"/>
                <w:sz w:val="16"/>
                <w:szCs w:val="18"/>
              </w:rPr>
              <w:t>to specify the requeste</w:t>
            </w:r>
            <w:r>
              <w:rPr>
                <w:rFonts w:eastAsia="Times New Roman" w:cs="Arial"/>
                <w:color w:val="000000"/>
                <w:sz w:val="16"/>
                <w:szCs w:val="18"/>
              </w:rPr>
              <w:t>d service.</w:t>
            </w:r>
            <w:r w:rsidR="00E411A9">
              <w:rPr>
                <w:rFonts w:eastAsia="Times New Roman" w:cs="Arial"/>
                <w:color w:val="000000"/>
                <w:sz w:val="16"/>
                <w:szCs w:val="18"/>
              </w:rPr>
              <w:t xml:space="preserve"> </w:t>
            </w:r>
            <w:r>
              <w:rPr>
                <w:rFonts w:eastAsia="Times New Roman" w:cs="Arial"/>
                <w:color w:val="000000"/>
                <w:sz w:val="16"/>
                <w:szCs w:val="18"/>
              </w:rPr>
              <w:t xml:space="preserve">The service type is </w:t>
            </w:r>
            <w:r w:rsidRPr="00DB7856">
              <w:rPr>
                <w:rFonts w:eastAsia="Times New Roman" w:cs="Arial"/>
                <w:color w:val="000000"/>
                <w:sz w:val="16"/>
                <w:szCs w:val="18"/>
              </w:rPr>
              <w:t>mandatory in the original res</w:t>
            </w:r>
            <w:r>
              <w:rPr>
                <w:rFonts w:eastAsia="Times New Roman" w:cs="Arial"/>
                <w:color w:val="000000"/>
                <w:sz w:val="16"/>
                <w:szCs w:val="18"/>
              </w:rPr>
              <w:t xml:space="preserve">erve request, and optional in a </w:t>
            </w:r>
            <w:r w:rsidRPr="00DB7856">
              <w:rPr>
                <w:rFonts w:eastAsia="Times New Roman" w:cs="Arial"/>
                <w:color w:val="000000"/>
                <w:sz w:val="16"/>
                <w:szCs w:val="18"/>
              </w:rPr>
              <w:t>reserve issued to modify an existing reservation.</w:t>
            </w:r>
          </w:p>
        </w:tc>
      </w:tr>
      <w:tr w:rsidR="001A62C0" w:rsidRPr="006C7966" w14:paraId="464014EF" w14:textId="77777777">
        <w:tc>
          <w:tcPr>
            <w:tcW w:w="1701" w:type="dxa"/>
          </w:tcPr>
          <w:p w14:paraId="38CB1A93" w14:textId="77777777" w:rsidR="001A62C0" w:rsidRPr="00CF1365" w:rsidRDefault="006D35C5" w:rsidP="001A62C0">
            <w:pPr>
              <w:ind w:left="113"/>
              <w:rPr>
                <w:rFonts w:eastAsia="Times New Roman"/>
                <w:i/>
                <w:sz w:val="16"/>
              </w:rPr>
            </w:pPr>
            <w:r>
              <w:rPr>
                <w:rFonts w:eastAsia="Times New Roman"/>
                <w:i/>
                <w:sz w:val="16"/>
              </w:rPr>
              <w:t>any ##other</w:t>
            </w:r>
          </w:p>
        </w:tc>
        <w:tc>
          <w:tcPr>
            <w:tcW w:w="709" w:type="dxa"/>
          </w:tcPr>
          <w:p w14:paraId="62C759D5" w14:textId="77777777" w:rsidR="001A62C0" w:rsidRPr="006C7966" w:rsidRDefault="006D35C5" w:rsidP="001A62C0">
            <w:pPr>
              <w:ind w:left="113"/>
              <w:jc w:val="center"/>
              <w:rPr>
                <w:rFonts w:eastAsia="Times New Roman" w:cs="Arial"/>
                <w:color w:val="000000"/>
                <w:sz w:val="16"/>
                <w:szCs w:val="18"/>
              </w:rPr>
            </w:pPr>
            <w:r>
              <w:rPr>
                <w:rFonts w:eastAsia="Times New Roman" w:cs="Arial"/>
                <w:color w:val="000000"/>
                <w:sz w:val="16"/>
                <w:szCs w:val="18"/>
              </w:rPr>
              <w:t>O</w:t>
            </w:r>
          </w:p>
        </w:tc>
        <w:tc>
          <w:tcPr>
            <w:tcW w:w="6196" w:type="dxa"/>
          </w:tcPr>
          <w:p w14:paraId="14CE37D1" w14:textId="021EBCF5" w:rsidR="001A62C0" w:rsidRPr="006C7966" w:rsidRDefault="006D35C5" w:rsidP="006D35C5">
            <w:pPr>
              <w:ind w:left="113"/>
              <w:rPr>
                <w:rFonts w:eastAsia="Times New Roman" w:cs="Arial"/>
                <w:color w:val="000000"/>
                <w:sz w:val="16"/>
                <w:szCs w:val="18"/>
              </w:rPr>
            </w:pPr>
            <w:r w:rsidRPr="006D35C5">
              <w:rPr>
                <w:rFonts w:eastAsia="Times New Roman" w:cs="Arial"/>
                <w:color w:val="000000"/>
                <w:sz w:val="16"/>
                <w:szCs w:val="18"/>
              </w:rPr>
              <w:t>Provides a flexible mechanism allow</w:t>
            </w:r>
            <w:r>
              <w:rPr>
                <w:rFonts w:eastAsia="Times New Roman" w:cs="Arial"/>
                <w:color w:val="000000"/>
                <w:sz w:val="16"/>
                <w:szCs w:val="18"/>
              </w:rPr>
              <w:t xml:space="preserve">ing additional elements </w:t>
            </w:r>
            <w:r w:rsidRPr="006D35C5">
              <w:rPr>
                <w:rFonts w:eastAsia="Times New Roman" w:cs="Arial"/>
                <w:color w:val="000000"/>
                <w:sz w:val="16"/>
                <w:szCs w:val="18"/>
              </w:rPr>
              <w:t>to be provided such as the servic</w:t>
            </w:r>
            <w:r>
              <w:rPr>
                <w:rFonts w:eastAsia="Times New Roman" w:cs="Arial"/>
                <w:color w:val="000000"/>
                <w:sz w:val="16"/>
                <w:szCs w:val="18"/>
              </w:rPr>
              <w:t>e</w:t>
            </w:r>
            <w:r w:rsidR="00741569">
              <w:rPr>
                <w:rFonts w:eastAsia="Times New Roman" w:cs="Arial"/>
                <w:color w:val="000000"/>
                <w:sz w:val="16"/>
                <w:szCs w:val="18"/>
              </w:rPr>
              <w:t>-</w:t>
            </w:r>
            <w:r>
              <w:rPr>
                <w:rFonts w:eastAsia="Times New Roman" w:cs="Arial"/>
                <w:color w:val="000000"/>
                <w:sz w:val="16"/>
                <w:szCs w:val="18"/>
              </w:rPr>
              <w:t xml:space="preserve">specific attributes specified </w:t>
            </w:r>
            <w:r w:rsidRPr="006D35C5">
              <w:rPr>
                <w:rFonts w:eastAsia="Times New Roman" w:cs="Arial"/>
                <w:color w:val="000000"/>
                <w:sz w:val="16"/>
                <w:szCs w:val="18"/>
              </w:rPr>
              <w:t xml:space="preserve">by </w:t>
            </w:r>
            <w:r w:rsidR="00075FC8" w:rsidRPr="007040F7">
              <w:rPr>
                <w:rFonts w:eastAsia="Times New Roman" w:cs="Arial"/>
                <w:i/>
                <w:color w:val="000000"/>
                <w:sz w:val="16"/>
                <w:szCs w:val="18"/>
              </w:rPr>
              <w:t>serviceType</w:t>
            </w:r>
            <w:r w:rsidRPr="006D35C5">
              <w:rPr>
                <w:rFonts w:eastAsia="Times New Roman" w:cs="Arial"/>
                <w:color w:val="000000"/>
                <w:sz w:val="16"/>
                <w:szCs w:val="18"/>
              </w:rPr>
              <w:t>.</w:t>
            </w:r>
            <w:r w:rsidR="00E411A9">
              <w:rPr>
                <w:rFonts w:eastAsia="Times New Roman" w:cs="Arial"/>
                <w:color w:val="000000"/>
                <w:sz w:val="16"/>
                <w:szCs w:val="18"/>
              </w:rPr>
              <w:t xml:space="preserve"> </w:t>
            </w:r>
            <w:r w:rsidRPr="006D35C5">
              <w:rPr>
                <w:rFonts w:eastAsia="Times New Roman" w:cs="Arial"/>
                <w:color w:val="000000"/>
                <w:sz w:val="16"/>
                <w:szCs w:val="18"/>
              </w:rPr>
              <w:t>Additional use o</w:t>
            </w:r>
            <w:r>
              <w:rPr>
                <w:rFonts w:eastAsia="Times New Roman" w:cs="Arial"/>
                <w:color w:val="000000"/>
                <w:sz w:val="16"/>
                <w:szCs w:val="18"/>
              </w:rPr>
              <w:t xml:space="preserve">f this element field is beyond </w:t>
            </w:r>
            <w:r w:rsidRPr="006D35C5">
              <w:rPr>
                <w:rFonts w:eastAsia="Times New Roman" w:cs="Arial"/>
                <w:color w:val="000000"/>
                <w:sz w:val="16"/>
                <w:szCs w:val="18"/>
              </w:rPr>
              <w:t>the current scope of this NSI specification, but may be</w:t>
            </w:r>
            <w:r>
              <w:rPr>
                <w:rFonts w:eastAsia="Times New Roman" w:cs="Arial"/>
                <w:color w:val="000000"/>
                <w:sz w:val="16"/>
                <w:szCs w:val="18"/>
              </w:rPr>
              <w:t xml:space="preserve"> used in </w:t>
            </w:r>
            <w:r w:rsidRPr="006D35C5">
              <w:rPr>
                <w:rFonts w:eastAsia="Times New Roman" w:cs="Arial"/>
                <w:color w:val="000000"/>
                <w:sz w:val="16"/>
                <w:szCs w:val="18"/>
              </w:rPr>
              <w:t>the future to extend the existing protocol without requiring a</w:t>
            </w:r>
            <w:r>
              <w:rPr>
                <w:rFonts w:eastAsia="Times New Roman" w:cs="Arial"/>
                <w:color w:val="000000"/>
                <w:sz w:val="16"/>
                <w:szCs w:val="18"/>
              </w:rPr>
              <w:t xml:space="preserve"> </w:t>
            </w:r>
            <w:r w:rsidRPr="006D35C5">
              <w:rPr>
                <w:rFonts w:eastAsia="Times New Roman" w:cs="Arial"/>
                <w:color w:val="000000"/>
                <w:sz w:val="16"/>
                <w:szCs w:val="18"/>
              </w:rPr>
              <w:t>schema change.</w:t>
            </w:r>
          </w:p>
        </w:tc>
      </w:tr>
    </w:tbl>
    <w:p w14:paraId="236FDDA8" w14:textId="7043BD4C"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55" w:author="John MacAuley" w:date="2016-01-08T16:24:00Z">
        <w:r w:rsidR="00D5423B">
          <w:rPr>
            <w:b/>
            <w:noProof/>
          </w:rPr>
          <w:t>94</w:t>
        </w:r>
      </w:ins>
      <w:del w:id="956" w:author="John MacAuley" w:date="2016-01-08T16:24:00Z">
        <w:r w:rsidR="00BD4BAA" w:rsidDel="00D5423B">
          <w:rPr>
            <w:b/>
            <w:noProof/>
          </w:rPr>
          <w:delText>95</w:delText>
        </w:r>
      </w:del>
      <w:r w:rsidR="00075FC8" w:rsidRPr="006C7966">
        <w:rPr>
          <w:b/>
        </w:rPr>
        <w:fldChar w:fldCharType="end"/>
      </w:r>
      <w:r w:rsidRPr="006C7966">
        <w:rPr>
          <w:b/>
        </w:rPr>
        <w:t xml:space="preserve"> </w:t>
      </w:r>
      <w:r w:rsidR="00CF1365" w:rsidRPr="00CF1365">
        <w:rPr>
          <w:b/>
          <w:bCs/>
          <w:i/>
        </w:rPr>
        <w:t>ReservationRequestCriteriaType</w:t>
      </w:r>
      <w:r w:rsidRPr="006C7966">
        <w:rPr>
          <w:b/>
          <w:bCs/>
        </w:rPr>
        <w:t xml:space="preserve"> </w:t>
      </w:r>
      <w:r w:rsidRPr="006C7966">
        <w:rPr>
          <w:b/>
        </w:rPr>
        <w:t>message parameters</w:t>
      </w:r>
    </w:p>
    <w:p w14:paraId="15973ECA" w14:textId="77777777" w:rsidR="001A62C0" w:rsidRPr="007040F7" w:rsidRDefault="00075FC8" w:rsidP="00722458">
      <w:pPr>
        <w:pStyle w:val="Heading4"/>
        <w:rPr>
          <w:i/>
        </w:rPr>
      </w:pPr>
      <w:r w:rsidRPr="007040F7">
        <w:rPr>
          <w:i/>
        </w:rPr>
        <w:t>ReserveConfirmedType</w:t>
      </w:r>
    </w:p>
    <w:p w14:paraId="66508D2B" w14:textId="77777777" w:rsidR="001A62C0" w:rsidRPr="006C7966" w:rsidRDefault="001A62C0" w:rsidP="001A62C0">
      <w:r w:rsidRPr="006C7966">
        <w:t xml:space="preserve">Type definition for the </w:t>
      </w:r>
      <w:r w:rsidR="00E7277F" w:rsidRPr="00E7277F">
        <w:rPr>
          <w:i/>
        </w:rPr>
        <w:t>reserveConfirmed</w:t>
      </w:r>
      <w:r w:rsidRPr="006C7966">
        <w:t xml:space="preserve"> message. A </w:t>
      </w:r>
      <w:r w:rsidR="00E7277F" w:rsidRPr="00E7277F">
        <w:t>PA</w:t>
      </w:r>
      <w:r w:rsidRPr="006C7966">
        <w:t xml:space="preserve"> sends this positive </w:t>
      </w:r>
      <w:r w:rsidR="00CF1365" w:rsidRPr="00CF1365">
        <w:rPr>
          <w:i/>
        </w:rPr>
        <w:t>reserve</w:t>
      </w:r>
      <w:r w:rsidR="00CF1365">
        <w:rPr>
          <w:i/>
        </w:rPr>
        <w:t xml:space="preserve"> </w:t>
      </w:r>
      <w:r w:rsidR="00CF1365">
        <w:t>r</w:t>
      </w:r>
      <w:r w:rsidR="00CF1365" w:rsidRPr="00CF1365">
        <w:t>equest</w:t>
      </w:r>
      <w:r w:rsidRPr="006C7966">
        <w:t xml:space="preserve"> response to the </w:t>
      </w:r>
      <w:r w:rsidR="00522401" w:rsidRPr="00522401">
        <w:t>RA</w:t>
      </w:r>
      <w:r w:rsidRPr="006C7966">
        <w:t xml:space="preserve"> that issued the original request message.</w:t>
      </w:r>
    </w:p>
    <w:p w14:paraId="3B4496E5" w14:textId="77777777" w:rsidR="001A62C0" w:rsidRPr="006C7966" w:rsidRDefault="001A62C0" w:rsidP="001A62C0"/>
    <w:p w14:paraId="515D94B9" w14:textId="77777777" w:rsidR="001A62C0" w:rsidRPr="006C7966" w:rsidRDefault="00546A16" w:rsidP="001A62C0">
      <w:pPr>
        <w:jc w:val="center"/>
      </w:pPr>
      <w:r w:rsidRPr="00546A16">
        <w:rPr>
          <w:rFonts w:ascii="Helvetica" w:hAnsi="Helvetica" w:cs="Helvetica"/>
          <w:sz w:val="24"/>
          <w:szCs w:val="24"/>
        </w:rPr>
        <w:t xml:space="preserve"> </w:t>
      </w:r>
      <w:r w:rsidRPr="00B22F2D">
        <w:rPr>
          <w:rFonts w:ascii="Helvetica" w:hAnsi="Helvetica" w:cs="Helvetica"/>
          <w:noProof/>
          <w:sz w:val="24"/>
          <w:szCs w:val="24"/>
        </w:rPr>
        <w:drawing>
          <wp:inline distT="0" distB="0" distL="0" distR="0" wp14:anchorId="1F3EA554" wp14:editId="41594B1A">
            <wp:extent cx="4107180" cy="15240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7180" cy="1524000"/>
                    </a:xfrm>
                    <a:prstGeom prst="rect">
                      <a:avLst/>
                    </a:prstGeom>
                    <a:noFill/>
                    <a:ln>
                      <a:noFill/>
                    </a:ln>
                  </pic:spPr>
                </pic:pic>
              </a:graphicData>
            </a:graphic>
          </wp:inline>
        </w:drawing>
      </w:r>
    </w:p>
    <w:p w14:paraId="0E1F6CA1" w14:textId="71C1F296"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57" w:author="John MacAuley" w:date="2016-01-08T16:24:00Z">
        <w:r w:rsidR="00D5423B">
          <w:rPr>
            <w:b/>
            <w:noProof/>
          </w:rPr>
          <w:t>118</w:t>
        </w:r>
      </w:ins>
      <w:ins w:id="958" w:author="Chin Guok" w:date="2015-07-31T14:55:00Z">
        <w:del w:id="959" w:author="John MacAuley" w:date="2016-01-08T16:24:00Z">
          <w:r w:rsidR="00B33177" w:rsidDel="00D5423B">
            <w:rPr>
              <w:b/>
              <w:noProof/>
            </w:rPr>
            <w:delText>118</w:delText>
          </w:r>
        </w:del>
      </w:ins>
      <w:del w:id="960" w:author="John MacAuley" w:date="2016-01-08T16:24:00Z">
        <w:r w:rsidR="00BD4BAA" w:rsidDel="00D5423B">
          <w:rPr>
            <w:b/>
            <w:noProof/>
          </w:rPr>
          <w:delText>119</w:delText>
        </w:r>
      </w:del>
      <w:r w:rsidR="00075FC8" w:rsidRPr="006C7966">
        <w:rPr>
          <w:b/>
        </w:rPr>
        <w:fldChar w:fldCharType="end"/>
      </w:r>
      <w:r w:rsidRPr="006C7966">
        <w:rPr>
          <w:b/>
        </w:rPr>
        <w:t xml:space="preserve"> – </w:t>
      </w:r>
      <w:r w:rsidR="00CF1365" w:rsidRPr="00CF1365">
        <w:rPr>
          <w:b/>
          <w:bCs/>
          <w:i/>
        </w:rPr>
        <w:t>ReserveConfirmedType</w:t>
      </w:r>
      <w:r w:rsidRPr="006C7966">
        <w:rPr>
          <w:b/>
        </w:rPr>
        <w:t>.</w:t>
      </w:r>
    </w:p>
    <w:p w14:paraId="669713C9" w14:textId="77777777" w:rsidR="0029453B" w:rsidRDefault="0029453B" w:rsidP="001A62C0">
      <w:pPr>
        <w:spacing w:before="120" w:after="120"/>
        <w:rPr>
          <w:b/>
          <w:i/>
          <w:iCs/>
          <w:color w:val="808080" w:themeColor="text1" w:themeTint="7F"/>
          <w:u w:val="single"/>
        </w:rPr>
      </w:pPr>
    </w:p>
    <w:p w14:paraId="4CDEE1CE"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lastRenderedPageBreak/>
        <w:t>Parameters</w:t>
      </w:r>
    </w:p>
    <w:p w14:paraId="1D89893C" w14:textId="77777777" w:rsidR="001A62C0" w:rsidRDefault="001A62C0" w:rsidP="001A62C0">
      <w:r w:rsidRPr="006C7966">
        <w:t xml:space="preserve">The </w:t>
      </w:r>
      <w:r w:rsidR="00CF1365" w:rsidRPr="00CF1365">
        <w:rPr>
          <w:bCs/>
          <w:i/>
        </w:rPr>
        <w:t>ReserveConfirmedType</w:t>
      </w:r>
      <w:r w:rsidRPr="006C7966">
        <w:rPr>
          <w:b/>
          <w:bCs/>
        </w:rPr>
        <w:t xml:space="preserve"> </w:t>
      </w:r>
      <w:r w:rsidRPr="006C7966">
        <w:t>has the following parameters (M = Mandatory, O = Optional):</w:t>
      </w:r>
    </w:p>
    <w:p w14:paraId="40627DC4" w14:textId="77777777" w:rsidR="0029453B" w:rsidRPr="006C7966" w:rsidRDefault="0029453B" w:rsidP="001A62C0"/>
    <w:p w14:paraId="1D7FA02C"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38E4FE74" w14:textId="77777777">
        <w:tc>
          <w:tcPr>
            <w:tcW w:w="1744" w:type="dxa"/>
            <w:shd w:val="clear" w:color="auto" w:fill="A7CAFF"/>
          </w:tcPr>
          <w:p w14:paraId="443074E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2018F3F"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E128BE"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5C98465" w14:textId="77777777">
        <w:tc>
          <w:tcPr>
            <w:tcW w:w="1744" w:type="dxa"/>
          </w:tcPr>
          <w:p w14:paraId="4402848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2FA3077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1C61FA3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r w:rsidR="001A62C0" w:rsidRPr="006C7966" w14:paraId="4B1CAD46" w14:textId="77777777">
        <w:tc>
          <w:tcPr>
            <w:tcW w:w="1744" w:type="dxa"/>
          </w:tcPr>
          <w:p w14:paraId="4EE90429" w14:textId="77777777" w:rsidR="001A62C0" w:rsidRPr="006C7966" w:rsidRDefault="00E7277F" w:rsidP="001A62C0">
            <w:pPr>
              <w:ind w:left="113"/>
              <w:rPr>
                <w:rFonts w:eastAsia="Times New Roman" w:cs="Arial"/>
                <w:b/>
                <w:sz w:val="16"/>
                <w:szCs w:val="18"/>
              </w:rPr>
            </w:pPr>
            <w:r w:rsidRPr="00E7277F">
              <w:rPr>
                <w:rFonts w:eastAsia="Times New Roman"/>
                <w:i/>
                <w:sz w:val="16"/>
              </w:rPr>
              <w:t>globalReservationId</w:t>
            </w:r>
          </w:p>
        </w:tc>
        <w:tc>
          <w:tcPr>
            <w:tcW w:w="632" w:type="dxa"/>
          </w:tcPr>
          <w:p w14:paraId="5C51814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DD90EE1" w14:textId="77777777" w:rsidR="001A62C0" w:rsidRPr="006C7966" w:rsidRDefault="001A62C0" w:rsidP="00915527">
            <w:pPr>
              <w:ind w:left="113"/>
              <w:rPr>
                <w:rFonts w:eastAsia="Times New Roman" w:cs="Arial"/>
                <w:b/>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0E659A93" w14:textId="77777777">
        <w:tc>
          <w:tcPr>
            <w:tcW w:w="1744" w:type="dxa"/>
          </w:tcPr>
          <w:p w14:paraId="2630209C" w14:textId="77777777" w:rsidR="001A62C0" w:rsidRPr="00B155C8" w:rsidRDefault="001A62C0" w:rsidP="001A62C0">
            <w:pPr>
              <w:ind w:left="113"/>
              <w:rPr>
                <w:rFonts w:eastAsia="Times New Roman" w:cs="Arial"/>
                <w:b/>
                <w:i/>
                <w:sz w:val="16"/>
                <w:szCs w:val="18"/>
              </w:rPr>
            </w:pPr>
            <w:r w:rsidRPr="00B155C8">
              <w:rPr>
                <w:rFonts w:eastAsia="Times New Roman"/>
                <w:i/>
                <w:sz w:val="16"/>
              </w:rPr>
              <w:t>description</w:t>
            </w:r>
          </w:p>
        </w:tc>
        <w:tc>
          <w:tcPr>
            <w:tcW w:w="632" w:type="dxa"/>
          </w:tcPr>
          <w:p w14:paraId="1F5FD3C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A4BF0E7"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An optional description for the service reservation.</w:t>
            </w:r>
          </w:p>
        </w:tc>
      </w:tr>
      <w:tr w:rsidR="001A62C0" w:rsidRPr="006C7966" w14:paraId="42802102" w14:textId="77777777">
        <w:tc>
          <w:tcPr>
            <w:tcW w:w="1744" w:type="dxa"/>
          </w:tcPr>
          <w:p w14:paraId="6AE7A5E8" w14:textId="77777777" w:rsidR="001A62C0" w:rsidRPr="00B155C8" w:rsidRDefault="001A62C0" w:rsidP="001A62C0">
            <w:pPr>
              <w:ind w:left="113"/>
              <w:rPr>
                <w:rFonts w:eastAsia="Times New Roman" w:cs="Arial"/>
                <w:b/>
                <w:i/>
                <w:sz w:val="16"/>
                <w:szCs w:val="18"/>
              </w:rPr>
            </w:pPr>
            <w:r w:rsidRPr="00B155C8">
              <w:rPr>
                <w:rFonts w:eastAsia="Times New Roman" w:cs="Arial"/>
                <w:i/>
                <w:color w:val="000000"/>
                <w:sz w:val="16"/>
                <w:szCs w:val="18"/>
              </w:rPr>
              <w:t>criteria</w:t>
            </w:r>
          </w:p>
        </w:tc>
        <w:tc>
          <w:tcPr>
            <w:tcW w:w="632" w:type="dxa"/>
          </w:tcPr>
          <w:p w14:paraId="53D4B170" w14:textId="77777777" w:rsidR="001A62C0" w:rsidRPr="006C7966" w:rsidRDefault="00546A16" w:rsidP="001A62C0">
            <w:pPr>
              <w:tabs>
                <w:tab w:val="left" w:pos="1040"/>
              </w:tabs>
              <w:ind w:left="113"/>
              <w:jc w:val="center"/>
              <w:rPr>
                <w:rFonts w:eastAsia="Times New Roman" w:cs="Arial"/>
                <w:color w:val="000000"/>
                <w:sz w:val="16"/>
                <w:szCs w:val="18"/>
              </w:rPr>
            </w:pPr>
            <w:r>
              <w:rPr>
                <w:rFonts w:eastAsia="Times New Roman" w:cs="Arial"/>
                <w:color w:val="000000"/>
                <w:sz w:val="16"/>
                <w:szCs w:val="18"/>
              </w:rPr>
              <w:t>M</w:t>
            </w:r>
          </w:p>
        </w:tc>
        <w:tc>
          <w:tcPr>
            <w:tcW w:w="6230" w:type="dxa"/>
          </w:tcPr>
          <w:p w14:paraId="21A7EEC8" w14:textId="77777777" w:rsidR="001A62C0" w:rsidRPr="006C7966" w:rsidRDefault="002D7C6F" w:rsidP="001A62C0">
            <w:pPr>
              <w:tabs>
                <w:tab w:val="left" w:pos="1040"/>
              </w:tabs>
              <w:ind w:left="113"/>
              <w:rPr>
                <w:rFonts w:eastAsia="Times New Roman" w:cs="Arial"/>
                <w:b/>
                <w:sz w:val="16"/>
                <w:szCs w:val="18"/>
              </w:rPr>
            </w:pPr>
            <w:r>
              <w:rPr>
                <w:rFonts w:eastAsia="Times New Roman" w:cs="Arial"/>
                <w:color w:val="000000"/>
                <w:sz w:val="16"/>
                <w:szCs w:val="18"/>
              </w:rPr>
              <w:t>V</w:t>
            </w:r>
            <w:r w:rsidR="001A62C0" w:rsidRPr="006C7966">
              <w:rPr>
                <w:rFonts w:eastAsia="Times New Roman" w:cs="Arial"/>
                <w:color w:val="000000"/>
                <w:sz w:val="16"/>
                <w:szCs w:val="18"/>
              </w:rPr>
              <w:t>ersioned reservation criteria information.</w:t>
            </w:r>
          </w:p>
        </w:tc>
      </w:tr>
    </w:tbl>
    <w:p w14:paraId="487F25F7" w14:textId="38845D81"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61" w:author="John MacAuley" w:date="2016-01-08T16:24:00Z">
        <w:r w:rsidR="00D5423B">
          <w:rPr>
            <w:b/>
            <w:noProof/>
          </w:rPr>
          <w:t>95</w:t>
        </w:r>
      </w:ins>
      <w:del w:id="962" w:author="John MacAuley" w:date="2016-01-08T16:24:00Z">
        <w:r w:rsidR="00BD4BAA" w:rsidDel="00D5423B">
          <w:rPr>
            <w:b/>
            <w:noProof/>
          </w:rPr>
          <w:delText>96</w:delText>
        </w:r>
      </w:del>
      <w:r w:rsidR="00075FC8" w:rsidRPr="006C7966">
        <w:rPr>
          <w:b/>
        </w:rPr>
        <w:fldChar w:fldCharType="end"/>
      </w:r>
      <w:r w:rsidRPr="006C7966">
        <w:rPr>
          <w:b/>
        </w:rPr>
        <w:t xml:space="preserve"> </w:t>
      </w:r>
      <w:r w:rsidR="00CF1365" w:rsidRPr="00CF1365">
        <w:rPr>
          <w:b/>
          <w:bCs/>
          <w:i/>
        </w:rPr>
        <w:t>ReserveConfirmedType</w:t>
      </w:r>
      <w:r w:rsidRPr="006C7966">
        <w:rPr>
          <w:b/>
          <w:bCs/>
        </w:rPr>
        <w:t xml:space="preserve"> </w:t>
      </w:r>
      <w:r w:rsidRPr="006C7966">
        <w:rPr>
          <w:b/>
        </w:rPr>
        <w:t>message parameters</w:t>
      </w:r>
    </w:p>
    <w:p w14:paraId="50E03F35" w14:textId="77777777" w:rsidR="001A62C0" w:rsidRPr="007040F7" w:rsidRDefault="00075FC8" w:rsidP="00722458">
      <w:pPr>
        <w:pStyle w:val="Heading4"/>
        <w:rPr>
          <w:i/>
        </w:rPr>
      </w:pPr>
      <w:r w:rsidRPr="007040F7">
        <w:rPr>
          <w:i/>
        </w:rPr>
        <w:t>ReserveResponseType</w:t>
      </w:r>
    </w:p>
    <w:p w14:paraId="45E5C339" w14:textId="4903DED3" w:rsidR="001A62C0" w:rsidRDefault="001A62C0" w:rsidP="001A62C0">
      <w:r w:rsidRPr="006C7966">
        <w:t xml:space="preserve">Type definition for the </w:t>
      </w:r>
      <w:r w:rsidR="00791A95" w:rsidRPr="00791A95">
        <w:rPr>
          <w:i/>
        </w:rPr>
        <w:t>reserveResponse</w:t>
      </w:r>
      <w:r w:rsidRPr="006C7966">
        <w:t xml:space="preserve"> message. A </w:t>
      </w:r>
      <w:r w:rsidR="00E7277F" w:rsidRPr="00E7277F">
        <w:t>PA</w:t>
      </w:r>
      <w:r w:rsidRPr="006C7966">
        <w:t xml:space="preserve"> sends this </w:t>
      </w:r>
      <w:r w:rsidR="00791A95" w:rsidRPr="00791A95">
        <w:rPr>
          <w:i/>
        </w:rPr>
        <w:t>reserveResponse</w:t>
      </w:r>
      <w:r w:rsidRPr="006C7966">
        <w:t xml:space="preserve"> message immediately after receiving the </w:t>
      </w:r>
      <w:r w:rsidR="00CF1365" w:rsidRPr="00CF1365">
        <w:rPr>
          <w:i/>
        </w:rPr>
        <w:t>reserve</w:t>
      </w:r>
      <w:r w:rsidRPr="006C7966">
        <w:t xml:space="preserve"> request to inform the </w:t>
      </w:r>
      <w:r w:rsidR="00522401" w:rsidRPr="00522401">
        <w:t>RA</w:t>
      </w:r>
      <w:r w:rsidRPr="006C7966">
        <w:t xml:space="preserve"> of the </w:t>
      </w:r>
      <w:r w:rsidR="00791A95" w:rsidRPr="00791A95">
        <w:rPr>
          <w:i/>
        </w:rPr>
        <w:t>connectionId</w:t>
      </w:r>
      <w:r w:rsidRPr="006C7966">
        <w:t xml:space="preserve"> allocated to their </w:t>
      </w:r>
      <w:r w:rsidR="00CF1365" w:rsidRPr="00CF1365">
        <w:rPr>
          <w:i/>
        </w:rPr>
        <w:t>reserve</w:t>
      </w:r>
      <w:r w:rsidRPr="006C7966">
        <w:t xml:space="preserve"> request.</w:t>
      </w:r>
      <w:r w:rsidR="00E411A9">
        <w:t xml:space="preserve"> </w:t>
      </w:r>
      <w:r w:rsidRPr="006C7966">
        <w:t xml:space="preserve">This </w:t>
      </w:r>
      <w:r w:rsidR="00791A95" w:rsidRPr="00791A95">
        <w:rPr>
          <w:i/>
        </w:rPr>
        <w:t>connectionId</w:t>
      </w:r>
      <w:r w:rsidRPr="006C7966">
        <w:t xml:space="preserve"> can then be used to query reservation progress.</w:t>
      </w:r>
    </w:p>
    <w:p w14:paraId="1A7F3BEC" w14:textId="77777777" w:rsidR="0029453B" w:rsidRPr="006C7966" w:rsidRDefault="0029453B" w:rsidP="001A62C0"/>
    <w:p w14:paraId="1E2A9AE3" w14:textId="77777777" w:rsidR="001A62C0" w:rsidRPr="006C7966" w:rsidRDefault="001A62C0" w:rsidP="001A62C0"/>
    <w:p w14:paraId="6384BB3F"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19A2F825" wp14:editId="1C1652CC">
            <wp:extent cx="3619500" cy="335280"/>
            <wp:effectExtent l="0" t="0" r="12700" b="0"/>
            <wp:docPr id="4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19500" cy="335280"/>
                    </a:xfrm>
                    <a:prstGeom prst="rect">
                      <a:avLst/>
                    </a:prstGeom>
                    <a:noFill/>
                    <a:ln>
                      <a:noFill/>
                    </a:ln>
                  </pic:spPr>
                </pic:pic>
              </a:graphicData>
            </a:graphic>
          </wp:inline>
        </w:drawing>
      </w:r>
    </w:p>
    <w:p w14:paraId="76105658" w14:textId="34883100"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63" w:author="John MacAuley" w:date="2016-01-08T16:24:00Z">
        <w:r w:rsidR="00D5423B">
          <w:rPr>
            <w:b/>
            <w:noProof/>
          </w:rPr>
          <w:t>119</w:t>
        </w:r>
      </w:ins>
      <w:ins w:id="964" w:author="Chin Guok" w:date="2015-07-31T14:55:00Z">
        <w:del w:id="965" w:author="John MacAuley" w:date="2016-01-08T16:24:00Z">
          <w:r w:rsidR="00B33177" w:rsidDel="00D5423B">
            <w:rPr>
              <w:b/>
              <w:noProof/>
            </w:rPr>
            <w:delText>119</w:delText>
          </w:r>
        </w:del>
      </w:ins>
      <w:del w:id="966" w:author="John MacAuley" w:date="2016-01-08T16:24:00Z">
        <w:r w:rsidR="00BD4BAA" w:rsidDel="00D5423B">
          <w:rPr>
            <w:b/>
            <w:noProof/>
          </w:rPr>
          <w:delText>120</w:delText>
        </w:r>
      </w:del>
      <w:r w:rsidR="00075FC8" w:rsidRPr="006C7966">
        <w:rPr>
          <w:b/>
        </w:rPr>
        <w:fldChar w:fldCharType="end"/>
      </w:r>
      <w:r w:rsidRPr="006C7966">
        <w:rPr>
          <w:b/>
        </w:rPr>
        <w:t xml:space="preserve"> – </w:t>
      </w:r>
      <w:r w:rsidR="00CF1365" w:rsidRPr="00CF1365">
        <w:rPr>
          <w:b/>
          <w:bCs/>
          <w:i/>
        </w:rPr>
        <w:t>ReserveResponseType</w:t>
      </w:r>
      <w:r w:rsidRPr="006C7966">
        <w:rPr>
          <w:b/>
        </w:rPr>
        <w:t>.</w:t>
      </w:r>
    </w:p>
    <w:p w14:paraId="6BCD74D6" w14:textId="77777777" w:rsidR="0029453B" w:rsidRDefault="0029453B" w:rsidP="001A62C0">
      <w:pPr>
        <w:spacing w:before="120" w:after="120"/>
        <w:rPr>
          <w:b/>
          <w:i/>
          <w:iCs/>
          <w:color w:val="808080" w:themeColor="text1" w:themeTint="7F"/>
          <w:u w:val="single"/>
        </w:rPr>
      </w:pPr>
    </w:p>
    <w:p w14:paraId="4408342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09C559C5" w14:textId="77777777" w:rsidR="001A62C0" w:rsidRPr="006C7966" w:rsidRDefault="001A62C0" w:rsidP="001A62C0">
      <w:r w:rsidRPr="006C7966">
        <w:t xml:space="preserve">The </w:t>
      </w:r>
      <w:r w:rsidR="00CF1365" w:rsidRPr="00CF1365">
        <w:rPr>
          <w:b/>
          <w:bCs/>
          <w:i/>
        </w:rPr>
        <w:t>ReserveResponseType</w:t>
      </w:r>
      <w:r w:rsidRPr="006C7966">
        <w:rPr>
          <w:b/>
          <w:bCs/>
        </w:rPr>
        <w:t xml:space="preserve"> </w:t>
      </w:r>
      <w:r w:rsidRPr="006C7966">
        <w:t>has the following parameters (M = Mandatory, O = Optional):</w:t>
      </w:r>
    </w:p>
    <w:p w14:paraId="73118460"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8"/>
        <w:gridCol w:w="632"/>
        <w:gridCol w:w="6276"/>
      </w:tblGrid>
      <w:tr w:rsidR="001A62C0" w:rsidRPr="006C7966" w14:paraId="07E9ACFA" w14:textId="77777777">
        <w:tc>
          <w:tcPr>
            <w:tcW w:w="1698" w:type="dxa"/>
            <w:shd w:val="clear" w:color="auto" w:fill="A7CAFF"/>
          </w:tcPr>
          <w:p w14:paraId="02103E5B"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4434D6B1"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6" w:type="dxa"/>
            <w:shd w:val="clear" w:color="auto" w:fill="A7CAFF"/>
          </w:tcPr>
          <w:p w14:paraId="3A1D0F88"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79E89BEE" w14:textId="77777777">
        <w:tc>
          <w:tcPr>
            <w:tcW w:w="1698" w:type="dxa"/>
          </w:tcPr>
          <w:p w14:paraId="2A9D9AC2"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7B46D73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76" w:type="dxa"/>
          </w:tcPr>
          <w:p w14:paraId="67BA8762"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p>
        </w:tc>
      </w:tr>
    </w:tbl>
    <w:p w14:paraId="6BB2F7CA" w14:textId="67CC9980"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67" w:author="John MacAuley" w:date="2016-01-08T16:24:00Z">
        <w:r w:rsidR="00D5423B">
          <w:rPr>
            <w:b/>
            <w:noProof/>
          </w:rPr>
          <w:t>96</w:t>
        </w:r>
      </w:ins>
      <w:del w:id="968" w:author="John MacAuley" w:date="2016-01-08T16:24:00Z">
        <w:r w:rsidR="00BD4BAA" w:rsidDel="00D5423B">
          <w:rPr>
            <w:b/>
            <w:noProof/>
          </w:rPr>
          <w:delText>97</w:delText>
        </w:r>
      </w:del>
      <w:r w:rsidR="00075FC8" w:rsidRPr="006C7966">
        <w:rPr>
          <w:b/>
        </w:rPr>
        <w:fldChar w:fldCharType="end"/>
      </w:r>
      <w:r w:rsidRPr="006C7966">
        <w:rPr>
          <w:b/>
        </w:rPr>
        <w:t xml:space="preserve"> </w:t>
      </w:r>
      <w:r w:rsidR="00CF1365" w:rsidRPr="00CF1365">
        <w:rPr>
          <w:b/>
          <w:bCs/>
          <w:i/>
        </w:rPr>
        <w:t>ReserveResponseType</w:t>
      </w:r>
      <w:r w:rsidRPr="006C7966">
        <w:rPr>
          <w:b/>
          <w:bCs/>
        </w:rPr>
        <w:t xml:space="preserve"> </w:t>
      </w:r>
      <w:r w:rsidRPr="006C7966">
        <w:rPr>
          <w:b/>
        </w:rPr>
        <w:t>message parameters</w:t>
      </w:r>
    </w:p>
    <w:p w14:paraId="4BD8E3D0" w14:textId="77777777" w:rsidR="001A62C0" w:rsidRPr="007040F7" w:rsidRDefault="00075FC8" w:rsidP="00722458">
      <w:pPr>
        <w:pStyle w:val="Heading4"/>
        <w:rPr>
          <w:i/>
        </w:rPr>
      </w:pPr>
      <w:r w:rsidRPr="007040F7">
        <w:rPr>
          <w:i/>
        </w:rPr>
        <w:t>ReserveTimeoutRequestType</w:t>
      </w:r>
    </w:p>
    <w:p w14:paraId="5AA87DE6" w14:textId="0BA9B1B6" w:rsidR="001A62C0" w:rsidRPr="006C7966" w:rsidRDefault="00CF1365" w:rsidP="00CF1365">
      <w:r>
        <w:t>This is the t</w:t>
      </w:r>
      <w:r w:rsidR="001A62C0" w:rsidRPr="006C7966">
        <w:t xml:space="preserve">ype definition for the reserve timeout notification message. This is an autonomous message issued from a </w:t>
      </w:r>
      <w:r w:rsidR="00E7277F" w:rsidRPr="00E7277F">
        <w:t>PA</w:t>
      </w:r>
      <w:r w:rsidR="001A62C0" w:rsidRPr="006C7966">
        <w:t xml:space="preserve"> to </w:t>
      </w:r>
      <w:r w:rsidR="0058451C">
        <w:t>an RA</w:t>
      </w:r>
      <w:r w:rsidR="001A62C0" w:rsidRPr="006C7966">
        <w:t xml:space="preserve"> when a timeout on an existing </w:t>
      </w:r>
      <w:r w:rsidR="001A62C0" w:rsidRPr="00CF1365">
        <w:rPr>
          <w:i/>
        </w:rPr>
        <w:t>reserve</w:t>
      </w:r>
      <w:r w:rsidR="001A62C0" w:rsidRPr="006C7966">
        <w:t xml:space="preserve"> request occurs and uncommitted resources have been freed. The type of event </w:t>
      </w:r>
      <w:r>
        <w:t>originates</w:t>
      </w:r>
      <w:r w:rsidR="001A62C0" w:rsidRPr="006C7966">
        <w:t xml:space="preserve"> from a uPA, and </w:t>
      </w:r>
      <w:r>
        <w:t xml:space="preserve">is </w:t>
      </w:r>
      <w:r w:rsidR="001A62C0" w:rsidRPr="006C7966">
        <w:t>propagated up the request tree to the uRA.</w:t>
      </w:r>
      <w:r w:rsidR="00E411A9">
        <w:t xml:space="preserve"> </w:t>
      </w:r>
      <w:r>
        <w:t>The a</w:t>
      </w:r>
      <w:r w:rsidR="001A62C0" w:rsidRPr="006C7966">
        <w:t xml:space="preserve">ggregator NSA will map the received </w:t>
      </w:r>
      <w:r w:rsidR="00791A95" w:rsidRPr="00791A95">
        <w:rPr>
          <w:i/>
        </w:rPr>
        <w:t>connectionId</w:t>
      </w:r>
      <w:r w:rsidR="001A62C0" w:rsidRPr="006C7966">
        <w:t xml:space="preserve"> into a context understood by the next parent NSA in the </w:t>
      </w:r>
      <w:r w:rsidRPr="006C7966">
        <w:t>request</w:t>
      </w:r>
      <w:r w:rsidR="001A62C0" w:rsidRPr="006C7966">
        <w:t xml:space="preserve"> tree, then propagate the event upwards.</w:t>
      </w:r>
      <w:r w:rsidR="00E411A9">
        <w:t xml:space="preserve"> </w:t>
      </w:r>
      <w:r w:rsidR="001A62C0" w:rsidRPr="006C7966">
        <w:t xml:space="preserve">The originating </w:t>
      </w:r>
      <w:r w:rsidR="00791A95" w:rsidRPr="00791A95">
        <w:rPr>
          <w:i/>
        </w:rPr>
        <w:t>connectionId</w:t>
      </w:r>
      <w:r w:rsidR="001A62C0" w:rsidRPr="006C7966">
        <w:t xml:space="preserve"> and NSA are provided in separate elements to </w:t>
      </w:r>
      <w:r w:rsidRPr="006C7966">
        <w:t>maintain</w:t>
      </w:r>
      <w:r w:rsidR="001A62C0" w:rsidRPr="006C7966">
        <w:t xml:space="preserve"> the original context generating the timeout.</w:t>
      </w:r>
      <w:r w:rsidR="00E411A9">
        <w:t xml:space="preserve"> </w:t>
      </w:r>
      <w:r w:rsidR="001A62C0" w:rsidRPr="006C7966">
        <w:t xml:space="preserve">The </w:t>
      </w:r>
      <w:r w:rsidRPr="00CF1365">
        <w:rPr>
          <w:i/>
        </w:rPr>
        <w:t>timeoutValue</w:t>
      </w:r>
      <w:r w:rsidR="001A62C0" w:rsidRPr="006C7966">
        <w:t xml:space="preserve"> and </w:t>
      </w:r>
      <w:r w:rsidR="000F4BC5" w:rsidRPr="000F4BC5">
        <w:rPr>
          <w:i/>
        </w:rPr>
        <w:t>timeStamp</w:t>
      </w:r>
      <w:r w:rsidR="001A62C0" w:rsidRPr="006C7966">
        <w:t xml:space="preserve"> are populated by the originating NSA and propagated up the tree untouched.</w:t>
      </w:r>
    </w:p>
    <w:p w14:paraId="0CF2CA82" w14:textId="77777777" w:rsidR="001A62C0" w:rsidRPr="006C7966" w:rsidRDefault="001A62C0" w:rsidP="001A62C0"/>
    <w:p w14:paraId="594F8A8F" w14:textId="77777777" w:rsidR="001A62C0" w:rsidRPr="006C7966" w:rsidRDefault="001A62C0" w:rsidP="001A62C0">
      <w:pPr>
        <w:jc w:val="center"/>
      </w:pPr>
      <w:r w:rsidRPr="006C7966">
        <w:rPr>
          <w:rFonts w:ascii="Helvetica" w:hAnsi="Helvetica" w:cs="Helvetica"/>
          <w:noProof/>
          <w:sz w:val="24"/>
          <w:szCs w:val="24"/>
        </w:rPr>
        <w:lastRenderedPageBreak/>
        <w:drawing>
          <wp:inline distT="0" distB="0" distL="0" distR="0" wp14:anchorId="1F732E28" wp14:editId="20BE8A67">
            <wp:extent cx="4160520" cy="2674620"/>
            <wp:effectExtent l="0" t="0" r="5080" b="0"/>
            <wp:docPr id="40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60520" cy="2674620"/>
                    </a:xfrm>
                    <a:prstGeom prst="rect">
                      <a:avLst/>
                    </a:prstGeom>
                    <a:noFill/>
                    <a:ln>
                      <a:noFill/>
                    </a:ln>
                  </pic:spPr>
                </pic:pic>
              </a:graphicData>
            </a:graphic>
          </wp:inline>
        </w:drawing>
      </w:r>
    </w:p>
    <w:p w14:paraId="5B8365AA" w14:textId="081345B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69" w:author="John MacAuley" w:date="2016-01-08T16:24:00Z">
        <w:r w:rsidR="00D5423B">
          <w:rPr>
            <w:b/>
            <w:noProof/>
          </w:rPr>
          <w:t>120</w:t>
        </w:r>
      </w:ins>
      <w:ins w:id="970" w:author="Chin Guok" w:date="2015-07-31T14:55:00Z">
        <w:del w:id="971" w:author="John MacAuley" w:date="2016-01-08T16:24:00Z">
          <w:r w:rsidR="00B33177" w:rsidDel="00D5423B">
            <w:rPr>
              <w:b/>
              <w:noProof/>
            </w:rPr>
            <w:delText>120</w:delText>
          </w:r>
        </w:del>
      </w:ins>
      <w:del w:id="972" w:author="John MacAuley" w:date="2016-01-08T16:24:00Z">
        <w:r w:rsidR="00BD4BAA" w:rsidDel="00D5423B">
          <w:rPr>
            <w:b/>
            <w:noProof/>
          </w:rPr>
          <w:delText>121</w:delText>
        </w:r>
      </w:del>
      <w:r w:rsidR="00075FC8" w:rsidRPr="006C7966">
        <w:rPr>
          <w:b/>
        </w:rPr>
        <w:fldChar w:fldCharType="end"/>
      </w:r>
      <w:r w:rsidRPr="006C7966">
        <w:rPr>
          <w:b/>
        </w:rPr>
        <w:t xml:space="preserve"> – </w:t>
      </w:r>
      <w:r w:rsidR="00CF1365" w:rsidRPr="00CF1365">
        <w:rPr>
          <w:b/>
          <w:bCs/>
          <w:i/>
        </w:rPr>
        <w:t>ReserveTimeoutRequestType</w:t>
      </w:r>
      <w:r w:rsidRPr="006C7966">
        <w:rPr>
          <w:b/>
        </w:rPr>
        <w:t>.</w:t>
      </w:r>
    </w:p>
    <w:p w14:paraId="5AE0232B"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63B1FE7D" w14:textId="77777777" w:rsidR="001A62C0" w:rsidRPr="006C7966" w:rsidRDefault="001A62C0" w:rsidP="001A62C0">
      <w:r w:rsidRPr="006C7966">
        <w:t xml:space="preserve">The </w:t>
      </w:r>
      <w:r w:rsidR="00CF1365" w:rsidRPr="00CF1365">
        <w:rPr>
          <w:bCs/>
          <w:i/>
        </w:rPr>
        <w:t>ReserveTimeoutRequestType</w:t>
      </w:r>
      <w:r w:rsidRPr="006C7966">
        <w:rPr>
          <w:b/>
          <w:bCs/>
        </w:rPr>
        <w:t xml:space="preserve"> </w:t>
      </w:r>
      <w:r w:rsidRPr="006C7966">
        <w:t>has the following parameters (M = Mandatory, O = Optional):</w:t>
      </w:r>
    </w:p>
    <w:p w14:paraId="3E7CE165" w14:textId="77777777" w:rsidR="001A62C0" w:rsidRPr="006C7966" w:rsidRDefault="001A62C0" w:rsidP="001A62C0"/>
    <w:tbl>
      <w:tblPr>
        <w:tblStyle w:val="TableGrid"/>
        <w:tblW w:w="0" w:type="auto"/>
        <w:tblInd w:w="250" w:type="dxa"/>
        <w:tblLayout w:type="fixed"/>
        <w:tblLook w:val="04A0" w:firstRow="1" w:lastRow="0" w:firstColumn="1" w:lastColumn="0" w:noHBand="0" w:noVBand="1"/>
      </w:tblPr>
      <w:tblGrid>
        <w:gridCol w:w="2126"/>
        <w:gridCol w:w="709"/>
        <w:gridCol w:w="5771"/>
      </w:tblGrid>
      <w:tr w:rsidR="001A62C0" w:rsidRPr="006C7966" w14:paraId="07FF0A36" w14:textId="77777777">
        <w:tc>
          <w:tcPr>
            <w:tcW w:w="2126" w:type="dxa"/>
            <w:shd w:val="clear" w:color="auto" w:fill="A7CAFF"/>
          </w:tcPr>
          <w:p w14:paraId="57DFAD51"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709" w:type="dxa"/>
            <w:shd w:val="clear" w:color="auto" w:fill="A7CAFF"/>
          </w:tcPr>
          <w:p w14:paraId="3B08DD2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5771" w:type="dxa"/>
            <w:shd w:val="clear" w:color="auto" w:fill="A7CAFF"/>
          </w:tcPr>
          <w:p w14:paraId="5E19347A"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5A904318" w14:textId="77777777">
        <w:tc>
          <w:tcPr>
            <w:tcW w:w="2126" w:type="dxa"/>
          </w:tcPr>
          <w:p w14:paraId="5E375D95"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709" w:type="dxa"/>
          </w:tcPr>
          <w:p w14:paraId="0D0DFE2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CDC4D59"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The reservation experiencing the data plane state change.</w:t>
            </w:r>
          </w:p>
        </w:tc>
      </w:tr>
      <w:tr w:rsidR="001A62C0" w:rsidRPr="006C7966" w14:paraId="64C60591" w14:textId="77777777">
        <w:tc>
          <w:tcPr>
            <w:tcW w:w="2126" w:type="dxa"/>
          </w:tcPr>
          <w:p w14:paraId="6B6AE1FB" w14:textId="77777777" w:rsidR="001A62C0" w:rsidRPr="006C7966" w:rsidRDefault="000F4BC5" w:rsidP="001A62C0">
            <w:pPr>
              <w:ind w:left="113"/>
              <w:rPr>
                <w:rFonts w:eastAsia="Times New Roman"/>
                <w:sz w:val="16"/>
              </w:rPr>
            </w:pPr>
            <w:r w:rsidRPr="000F4BC5">
              <w:rPr>
                <w:rFonts w:eastAsia="Times New Roman" w:cs="Arial"/>
                <w:i/>
                <w:color w:val="000000"/>
                <w:sz w:val="16"/>
                <w:szCs w:val="18"/>
              </w:rPr>
              <w:t>notificationId</w:t>
            </w:r>
            <w:r w:rsidR="001A62C0" w:rsidRPr="006C7966">
              <w:rPr>
                <w:rFonts w:eastAsia="Times New Roman" w:cs="Arial"/>
                <w:color w:val="000000"/>
                <w:sz w:val="16"/>
                <w:szCs w:val="18"/>
              </w:rPr>
              <w:t xml:space="preserve"> </w:t>
            </w:r>
          </w:p>
        </w:tc>
        <w:tc>
          <w:tcPr>
            <w:tcW w:w="709" w:type="dxa"/>
          </w:tcPr>
          <w:p w14:paraId="7E6C5A75"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1DD73983" w14:textId="66658871"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 xml:space="preserve">A notification identifier that is unique in the context of a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 xml:space="preserve">This is a linearly increasing identifier that can be used for ordering notifications in the context of the </w:t>
            </w:r>
            <w:r w:rsidR="00791A95" w:rsidRPr="00791A95">
              <w:rPr>
                <w:rFonts w:eastAsia="Times New Roman" w:cs="Arial"/>
                <w:i/>
                <w:color w:val="000000"/>
                <w:sz w:val="16"/>
                <w:szCs w:val="18"/>
              </w:rPr>
              <w:t>connectionId</w:t>
            </w:r>
            <w:r w:rsidRPr="006C7966">
              <w:rPr>
                <w:rFonts w:eastAsia="Times New Roman" w:cs="Arial"/>
                <w:color w:val="000000"/>
                <w:sz w:val="16"/>
                <w:szCs w:val="18"/>
              </w:rPr>
              <w:t>.</w:t>
            </w:r>
          </w:p>
        </w:tc>
      </w:tr>
      <w:tr w:rsidR="001A62C0" w:rsidRPr="006C7966" w14:paraId="68FCE36F" w14:textId="77777777">
        <w:tc>
          <w:tcPr>
            <w:tcW w:w="2126" w:type="dxa"/>
          </w:tcPr>
          <w:p w14:paraId="1BD0879C" w14:textId="77777777" w:rsidR="001A62C0" w:rsidRPr="00B155C8" w:rsidRDefault="000F4BC5" w:rsidP="001A62C0">
            <w:pPr>
              <w:ind w:left="113"/>
              <w:rPr>
                <w:rFonts w:eastAsia="Times New Roman"/>
                <w:i/>
                <w:sz w:val="16"/>
              </w:rPr>
            </w:pPr>
            <w:r w:rsidRPr="00B155C8">
              <w:rPr>
                <w:rFonts w:eastAsia="Times New Roman" w:cs="Arial"/>
                <w:i/>
                <w:color w:val="000000"/>
                <w:sz w:val="16"/>
                <w:szCs w:val="18"/>
              </w:rPr>
              <w:t>timeStamp</w:t>
            </w:r>
          </w:p>
        </w:tc>
        <w:tc>
          <w:tcPr>
            <w:tcW w:w="709" w:type="dxa"/>
          </w:tcPr>
          <w:p w14:paraId="29EF2FC9"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5808E9C4"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Time the event was generated on the originating NSA.</w:t>
            </w:r>
          </w:p>
        </w:tc>
      </w:tr>
      <w:tr w:rsidR="001A62C0" w:rsidRPr="006C7966" w14:paraId="4038953F" w14:textId="77777777">
        <w:tc>
          <w:tcPr>
            <w:tcW w:w="2126" w:type="dxa"/>
          </w:tcPr>
          <w:p w14:paraId="48AE145B" w14:textId="77777777" w:rsidR="001A62C0" w:rsidRPr="00B155C8" w:rsidRDefault="00CF1365" w:rsidP="001A62C0">
            <w:pPr>
              <w:ind w:left="113"/>
              <w:rPr>
                <w:rFonts w:eastAsia="Times New Roman"/>
                <w:i/>
                <w:sz w:val="16"/>
              </w:rPr>
            </w:pPr>
            <w:r w:rsidRPr="00B155C8">
              <w:rPr>
                <w:rFonts w:eastAsia="Times New Roman"/>
                <w:i/>
                <w:sz w:val="16"/>
              </w:rPr>
              <w:t>timeoutValue</w:t>
            </w:r>
          </w:p>
        </w:tc>
        <w:tc>
          <w:tcPr>
            <w:tcW w:w="709" w:type="dxa"/>
          </w:tcPr>
          <w:p w14:paraId="594FCAA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51DB86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timeout value in seconds that expired this reservation.</w:t>
            </w:r>
          </w:p>
        </w:tc>
      </w:tr>
      <w:tr w:rsidR="001A62C0" w:rsidRPr="006C7966" w14:paraId="315F52CA" w14:textId="77777777">
        <w:tc>
          <w:tcPr>
            <w:tcW w:w="2126" w:type="dxa"/>
          </w:tcPr>
          <w:p w14:paraId="55C26A73" w14:textId="77777777" w:rsidR="001A62C0" w:rsidRPr="00B155C8" w:rsidRDefault="001A62C0" w:rsidP="001A62C0">
            <w:pPr>
              <w:ind w:left="113"/>
              <w:rPr>
                <w:rFonts w:eastAsia="Times New Roman"/>
                <w:i/>
                <w:sz w:val="16"/>
              </w:rPr>
            </w:pPr>
            <w:r w:rsidRPr="00B155C8">
              <w:rPr>
                <w:rFonts w:eastAsia="Times New Roman"/>
                <w:i/>
                <w:sz w:val="16"/>
              </w:rPr>
              <w:t>originating</w:t>
            </w:r>
            <w:r w:rsidR="00791A95" w:rsidRPr="00B155C8">
              <w:rPr>
                <w:rFonts w:eastAsia="Times New Roman"/>
                <w:i/>
                <w:sz w:val="16"/>
              </w:rPr>
              <w:t>ConnectionId</w:t>
            </w:r>
          </w:p>
        </w:tc>
        <w:tc>
          <w:tcPr>
            <w:tcW w:w="709" w:type="dxa"/>
          </w:tcPr>
          <w:p w14:paraId="1E7AB271"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641C6BC5" w14:textId="77777777" w:rsidR="001A62C0" w:rsidRPr="006C7966" w:rsidRDefault="001A62C0" w:rsidP="001A62C0">
            <w:pPr>
              <w:tabs>
                <w:tab w:val="left" w:pos="2080"/>
              </w:tabs>
              <w:ind w:left="113"/>
              <w:rPr>
                <w:rFonts w:eastAsia="Times New Roman" w:cs="Arial"/>
                <w:color w:val="000000"/>
                <w:sz w:val="16"/>
                <w:szCs w:val="18"/>
              </w:rPr>
            </w:pPr>
            <w:r w:rsidRPr="006C7966">
              <w:rPr>
                <w:rFonts w:eastAsia="Times New Roman" w:cs="Arial"/>
                <w:color w:val="000000"/>
                <w:sz w:val="16"/>
                <w:szCs w:val="18"/>
              </w:rPr>
              <w:t xml:space="preserve">The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that triggered the reserve timeout.</w:t>
            </w:r>
          </w:p>
        </w:tc>
      </w:tr>
      <w:tr w:rsidR="001A62C0" w:rsidRPr="006C7966" w14:paraId="0D16EDF9" w14:textId="77777777">
        <w:tc>
          <w:tcPr>
            <w:tcW w:w="2126" w:type="dxa"/>
          </w:tcPr>
          <w:p w14:paraId="30F7CA47" w14:textId="77777777" w:rsidR="001A62C0" w:rsidRPr="00B155C8" w:rsidRDefault="001A62C0" w:rsidP="001A62C0">
            <w:pPr>
              <w:ind w:left="113"/>
              <w:rPr>
                <w:rFonts w:eastAsia="Times New Roman"/>
                <w:i/>
                <w:sz w:val="16"/>
              </w:rPr>
            </w:pPr>
            <w:r w:rsidRPr="00B155C8">
              <w:rPr>
                <w:rFonts w:eastAsia="Times New Roman"/>
                <w:i/>
                <w:sz w:val="16"/>
              </w:rPr>
              <w:t>originatingNSA</w:t>
            </w:r>
          </w:p>
        </w:tc>
        <w:tc>
          <w:tcPr>
            <w:tcW w:w="709" w:type="dxa"/>
          </w:tcPr>
          <w:p w14:paraId="2D17D6CB"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5771" w:type="dxa"/>
          </w:tcPr>
          <w:p w14:paraId="0697EACA"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The NSA originating the timeout event.</w:t>
            </w:r>
          </w:p>
        </w:tc>
      </w:tr>
    </w:tbl>
    <w:p w14:paraId="43B431D6" w14:textId="60303B87" w:rsidR="001A62C0" w:rsidRPr="006C7966" w:rsidRDefault="001A62C0" w:rsidP="00B22F2D">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73" w:author="John MacAuley" w:date="2016-01-08T16:24:00Z">
        <w:r w:rsidR="00D5423B">
          <w:rPr>
            <w:b/>
            <w:noProof/>
          </w:rPr>
          <w:t>97</w:t>
        </w:r>
      </w:ins>
      <w:del w:id="974" w:author="John MacAuley" w:date="2016-01-08T16:24:00Z">
        <w:r w:rsidR="00BD4BAA" w:rsidDel="00D5423B">
          <w:rPr>
            <w:b/>
            <w:noProof/>
          </w:rPr>
          <w:delText>98</w:delText>
        </w:r>
      </w:del>
      <w:r w:rsidR="00075FC8" w:rsidRPr="006C7966">
        <w:rPr>
          <w:b/>
        </w:rPr>
        <w:fldChar w:fldCharType="end"/>
      </w:r>
      <w:r w:rsidRPr="006C7966">
        <w:rPr>
          <w:b/>
        </w:rPr>
        <w:t xml:space="preserve"> </w:t>
      </w:r>
      <w:r w:rsidR="00CF1365" w:rsidRPr="00CF1365">
        <w:rPr>
          <w:b/>
          <w:bCs/>
          <w:i/>
        </w:rPr>
        <w:t>ReserveTimeoutRequestType</w:t>
      </w:r>
      <w:r w:rsidRPr="006C7966">
        <w:rPr>
          <w:b/>
          <w:bCs/>
        </w:rPr>
        <w:t xml:space="preserve"> </w:t>
      </w:r>
      <w:r w:rsidRPr="006C7966">
        <w:rPr>
          <w:b/>
        </w:rPr>
        <w:t>message parameters</w:t>
      </w:r>
    </w:p>
    <w:p w14:paraId="72E8CA69" w14:textId="77777777" w:rsidR="001A62C0" w:rsidRPr="007040F7" w:rsidRDefault="00075FC8" w:rsidP="00722458">
      <w:pPr>
        <w:pStyle w:val="Heading4"/>
        <w:rPr>
          <w:i/>
        </w:rPr>
      </w:pPr>
      <w:r w:rsidRPr="007040F7">
        <w:rPr>
          <w:i/>
        </w:rPr>
        <w:t>ReserveType</w:t>
      </w:r>
    </w:p>
    <w:p w14:paraId="67AA1F05" w14:textId="77777777" w:rsidR="001A62C0" w:rsidRPr="006C7966" w:rsidRDefault="00D06327" w:rsidP="001A62C0">
      <w:r>
        <w:t>This is the</w:t>
      </w:r>
      <w:r w:rsidR="001A62C0" w:rsidRPr="006C7966">
        <w:t xml:space="preserve"> type definition </w:t>
      </w:r>
      <w:r>
        <w:t>that models</w:t>
      </w:r>
      <w:r w:rsidR="001A62C0" w:rsidRPr="006C7966">
        <w:t xml:space="preserve"> the reserve message that allows </w:t>
      </w:r>
      <w:r w:rsidR="0058451C">
        <w:t>an RA</w:t>
      </w:r>
      <w:r w:rsidR="001A62C0" w:rsidRPr="006C7966">
        <w:t xml:space="preserve"> to r</w:t>
      </w:r>
      <w:r>
        <w:t>eserve network resources for a C</w:t>
      </w:r>
      <w:r w:rsidR="001A62C0" w:rsidRPr="006C7966">
        <w:t>onnection between two STP's constrained by a certain service parameters. This operation allows a</w:t>
      </w:r>
      <w:r>
        <w:t>n</w:t>
      </w:r>
      <w:r w:rsidR="001A62C0" w:rsidRPr="006C7966">
        <w:t xml:space="preserve"> </w:t>
      </w:r>
      <w:r w:rsidR="00522401" w:rsidRPr="00522401">
        <w:t>RA</w:t>
      </w:r>
      <w:r w:rsidR="001A62C0" w:rsidRPr="006C7966">
        <w:t xml:space="preserve"> to check the fea</w:t>
      </w:r>
      <w:r>
        <w:t>sibility of C</w:t>
      </w:r>
      <w:r w:rsidR="001A62C0" w:rsidRPr="006C7966">
        <w:t>onnection reservation or a modification to an existing reservation. Any resources associated with the reservation or modification will be allocated and held until commit is received or timeout occurs.</w:t>
      </w:r>
    </w:p>
    <w:p w14:paraId="0474ECD8" w14:textId="77777777" w:rsidR="001A62C0" w:rsidRPr="006C7966" w:rsidRDefault="001A62C0" w:rsidP="001A62C0"/>
    <w:p w14:paraId="14AECEC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8D04B0A" wp14:editId="79DB8C41">
            <wp:extent cx="3665220" cy="1524000"/>
            <wp:effectExtent l="0" t="0" r="0" b="0"/>
            <wp:docPr id="40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3">
                      <a:extLst>
                        <a:ext uri="{28A0092B-C50C-407E-A947-70E740481C1C}">
                          <a14:useLocalDpi xmlns:a14="http://schemas.microsoft.com/office/drawing/2010/main" val="0"/>
                        </a:ext>
                      </a:extLst>
                    </a:blip>
                    <a:srcRect t="-2917" b="-2917"/>
                    <a:stretch/>
                  </pic:blipFill>
                  <pic:spPr bwMode="auto">
                    <a:xfrm>
                      <a:off x="0" y="0"/>
                      <a:ext cx="3665220" cy="1524000"/>
                    </a:xfrm>
                    <a:prstGeom prst="rect">
                      <a:avLst/>
                    </a:prstGeom>
                    <a:noFill/>
                    <a:ln>
                      <a:noFill/>
                    </a:ln>
                  </pic:spPr>
                </pic:pic>
              </a:graphicData>
            </a:graphic>
          </wp:inline>
        </w:drawing>
      </w:r>
    </w:p>
    <w:p w14:paraId="113F2D2B" w14:textId="35689A2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75" w:author="John MacAuley" w:date="2016-01-08T16:24:00Z">
        <w:r w:rsidR="00D5423B">
          <w:rPr>
            <w:b/>
            <w:noProof/>
          </w:rPr>
          <w:t>121</w:t>
        </w:r>
      </w:ins>
      <w:ins w:id="976" w:author="Chin Guok" w:date="2015-07-31T14:55:00Z">
        <w:del w:id="977" w:author="John MacAuley" w:date="2016-01-08T16:24:00Z">
          <w:r w:rsidR="00B33177" w:rsidDel="00D5423B">
            <w:rPr>
              <w:b/>
              <w:noProof/>
            </w:rPr>
            <w:delText>121</w:delText>
          </w:r>
        </w:del>
      </w:ins>
      <w:del w:id="978" w:author="John MacAuley" w:date="2016-01-08T16:24:00Z">
        <w:r w:rsidR="00BD4BAA" w:rsidDel="00D5423B">
          <w:rPr>
            <w:b/>
            <w:noProof/>
          </w:rPr>
          <w:delText>122</w:delText>
        </w:r>
      </w:del>
      <w:r w:rsidR="00075FC8" w:rsidRPr="006C7966">
        <w:rPr>
          <w:b/>
        </w:rPr>
        <w:fldChar w:fldCharType="end"/>
      </w:r>
      <w:r w:rsidRPr="006C7966">
        <w:rPr>
          <w:b/>
        </w:rPr>
        <w:t xml:space="preserve"> – </w:t>
      </w:r>
      <w:r w:rsidR="00D06327" w:rsidRPr="00D06327">
        <w:rPr>
          <w:b/>
          <w:bCs/>
          <w:i/>
        </w:rPr>
        <w:t>ReserveType</w:t>
      </w:r>
      <w:r w:rsidRPr="006C7966">
        <w:rPr>
          <w:b/>
        </w:rPr>
        <w:t>.</w:t>
      </w:r>
    </w:p>
    <w:p w14:paraId="3FB476AE" w14:textId="77777777" w:rsidR="0029453B" w:rsidRDefault="0029453B" w:rsidP="001A62C0">
      <w:pPr>
        <w:spacing w:before="120" w:after="120"/>
        <w:rPr>
          <w:b/>
          <w:i/>
          <w:iCs/>
          <w:color w:val="808080" w:themeColor="text1" w:themeTint="7F"/>
          <w:u w:val="single"/>
        </w:rPr>
      </w:pPr>
    </w:p>
    <w:p w14:paraId="0939C390" w14:textId="77777777" w:rsidR="003C0EB2" w:rsidRDefault="001A62C0" w:rsidP="007040F7">
      <w:pPr>
        <w:keepNext/>
        <w:spacing w:before="120" w:after="120"/>
        <w:rPr>
          <w:b/>
          <w:i/>
          <w:iCs/>
          <w:color w:val="808080" w:themeColor="text1" w:themeTint="7F"/>
          <w:u w:val="single"/>
        </w:rPr>
      </w:pPr>
      <w:r w:rsidRPr="006C7966">
        <w:rPr>
          <w:b/>
          <w:i/>
          <w:iCs/>
          <w:color w:val="808080" w:themeColor="text1" w:themeTint="7F"/>
          <w:u w:val="single"/>
        </w:rPr>
        <w:lastRenderedPageBreak/>
        <w:t>Parameters</w:t>
      </w:r>
    </w:p>
    <w:p w14:paraId="08101055" w14:textId="77777777" w:rsidR="001A62C0" w:rsidRPr="006C7966" w:rsidRDefault="001A62C0" w:rsidP="001A62C0">
      <w:r w:rsidRPr="006C7966">
        <w:t xml:space="preserve">The </w:t>
      </w:r>
      <w:r w:rsidR="00D06327" w:rsidRPr="00D06327">
        <w:rPr>
          <w:bCs/>
          <w:i/>
        </w:rPr>
        <w:t>ReserveType</w:t>
      </w:r>
      <w:r w:rsidRPr="006C7966">
        <w:rPr>
          <w:b/>
          <w:bCs/>
        </w:rPr>
        <w:t xml:space="preserve"> </w:t>
      </w:r>
      <w:r w:rsidRPr="006C7966">
        <w:t>has the following parameters (M = Mandatory, O = Optional):</w:t>
      </w:r>
    </w:p>
    <w:p w14:paraId="6B4F3603"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744"/>
        <w:gridCol w:w="632"/>
        <w:gridCol w:w="6230"/>
      </w:tblGrid>
      <w:tr w:rsidR="001A62C0" w:rsidRPr="006C7966" w14:paraId="4D185D38" w14:textId="77777777">
        <w:tc>
          <w:tcPr>
            <w:tcW w:w="1744" w:type="dxa"/>
            <w:shd w:val="clear" w:color="auto" w:fill="A7CAFF"/>
          </w:tcPr>
          <w:p w14:paraId="58D80694"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72812E69"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30" w:type="dxa"/>
            <w:shd w:val="clear" w:color="auto" w:fill="A7CAFF"/>
          </w:tcPr>
          <w:p w14:paraId="60DE5965"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8FFD44C" w14:textId="77777777">
        <w:tc>
          <w:tcPr>
            <w:tcW w:w="1744" w:type="dxa"/>
          </w:tcPr>
          <w:p w14:paraId="3ABD0BE7" w14:textId="77777777" w:rsidR="001A62C0" w:rsidRPr="006C7966" w:rsidRDefault="00791A95" w:rsidP="001A62C0">
            <w:pPr>
              <w:ind w:left="113"/>
              <w:rPr>
                <w:rFonts w:eastAsia="Times New Roman" w:cs="Arial"/>
                <w:sz w:val="16"/>
                <w:szCs w:val="18"/>
              </w:rPr>
            </w:pPr>
            <w:r w:rsidRPr="00791A95">
              <w:rPr>
                <w:rFonts w:eastAsia="Times New Roman"/>
                <w:i/>
                <w:sz w:val="16"/>
              </w:rPr>
              <w:t>connectionId</w:t>
            </w:r>
          </w:p>
        </w:tc>
        <w:tc>
          <w:tcPr>
            <w:tcW w:w="632" w:type="dxa"/>
          </w:tcPr>
          <w:p w14:paraId="017E7F9A"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CF1F2E3" w14:textId="08EE005E"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 xml:space="preserve">The </w:t>
            </w:r>
            <w:r w:rsidR="00E7277F" w:rsidRPr="00E7277F">
              <w:rPr>
                <w:rFonts w:eastAsia="Times New Roman" w:cs="Arial"/>
                <w:color w:val="000000"/>
                <w:sz w:val="16"/>
                <w:szCs w:val="18"/>
              </w:rPr>
              <w:t>PA</w:t>
            </w:r>
            <w:r w:rsidRPr="006C7966">
              <w:rPr>
                <w:rFonts w:eastAsia="Times New Roman" w:cs="Arial"/>
                <w:color w:val="000000"/>
                <w:sz w:val="16"/>
                <w:szCs w:val="18"/>
              </w:rPr>
              <w:t xml:space="preserve"> assigned </w:t>
            </w:r>
            <w:r w:rsidR="00791A95" w:rsidRPr="00791A95">
              <w:rPr>
                <w:rFonts w:eastAsia="Times New Roman" w:cs="Arial"/>
                <w:i/>
                <w:color w:val="000000"/>
                <w:sz w:val="16"/>
                <w:szCs w:val="18"/>
              </w:rPr>
              <w:t>connectionId</w:t>
            </w:r>
            <w:r w:rsidRPr="006C7966">
              <w:rPr>
                <w:rFonts w:eastAsia="Times New Roman" w:cs="Arial"/>
                <w:color w:val="000000"/>
                <w:sz w:val="16"/>
                <w:szCs w:val="18"/>
              </w:rPr>
              <w:t xml:space="preserve"> for this reservation. This value will be unique within the context of the </w:t>
            </w:r>
            <w:r w:rsidR="00E7277F" w:rsidRPr="00E7277F">
              <w:rPr>
                <w:rFonts w:eastAsia="Times New Roman" w:cs="Arial"/>
                <w:color w:val="000000"/>
                <w:sz w:val="16"/>
                <w:szCs w:val="18"/>
              </w:rPr>
              <w:t>PA</w:t>
            </w:r>
            <w:r w:rsidRPr="006C7966">
              <w:rPr>
                <w:rFonts w:eastAsia="Times New Roman" w:cs="Arial"/>
                <w:color w:val="000000"/>
                <w:sz w:val="16"/>
                <w:szCs w:val="18"/>
              </w:rPr>
              <w:t>.</w:t>
            </w:r>
            <w:r w:rsidR="00E411A9">
              <w:rPr>
                <w:rFonts w:eastAsia="Times New Roman" w:cs="Arial"/>
                <w:color w:val="000000"/>
                <w:sz w:val="16"/>
                <w:szCs w:val="18"/>
              </w:rPr>
              <w:t xml:space="preserve"> </w:t>
            </w:r>
            <w:r w:rsidRPr="006C7966">
              <w:rPr>
                <w:rFonts w:eastAsia="Times New Roman" w:cs="Arial"/>
                <w:color w:val="000000"/>
                <w:sz w:val="16"/>
                <w:szCs w:val="18"/>
              </w:rPr>
              <w:t>Provided in reserve request only when an existing reservation is being modified.</w:t>
            </w:r>
          </w:p>
        </w:tc>
      </w:tr>
      <w:tr w:rsidR="001A62C0" w:rsidRPr="006C7966" w14:paraId="173962D9" w14:textId="77777777">
        <w:tc>
          <w:tcPr>
            <w:tcW w:w="1744" w:type="dxa"/>
          </w:tcPr>
          <w:p w14:paraId="298020EE" w14:textId="77777777" w:rsidR="001A62C0" w:rsidRPr="006C7966" w:rsidRDefault="00E7277F" w:rsidP="001A62C0">
            <w:pPr>
              <w:ind w:left="113"/>
              <w:rPr>
                <w:rFonts w:eastAsia="Times New Roman"/>
                <w:sz w:val="16"/>
              </w:rPr>
            </w:pPr>
            <w:r w:rsidRPr="00E7277F">
              <w:rPr>
                <w:rFonts w:eastAsia="Times New Roman"/>
                <w:i/>
                <w:sz w:val="16"/>
              </w:rPr>
              <w:t>globalReservationId</w:t>
            </w:r>
          </w:p>
        </w:tc>
        <w:tc>
          <w:tcPr>
            <w:tcW w:w="632" w:type="dxa"/>
          </w:tcPr>
          <w:p w14:paraId="337C229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3C47529F" w14:textId="77777777" w:rsidR="001A62C0" w:rsidRPr="006C7966" w:rsidRDefault="001A62C0" w:rsidP="00915527">
            <w:pPr>
              <w:ind w:left="113"/>
              <w:rPr>
                <w:rFonts w:eastAsia="Times New Roman" w:cs="Arial"/>
                <w:color w:val="000000"/>
                <w:sz w:val="16"/>
                <w:szCs w:val="18"/>
              </w:rPr>
            </w:pPr>
            <w:r w:rsidRPr="006C7966">
              <w:rPr>
                <w:rFonts w:eastAsia="Times New Roman" w:cs="Arial"/>
                <w:color w:val="000000"/>
                <w:sz w:val="16"/>
                <w:szCs w:val="18"/>
              </w:rPr>
              <w:t xml:space="preserve">An optional global reservation id that can be used to correlate individual related service reservations through the network. This </w:t>
            </w:r>
            <w:r w:rsidR="00915527">
              <w:rPr>
                <w:rFonts w:eastAsia="Times New Roman" w:cs="Arial"/>
                <w:color w:val="000000"/>
                <w:sz w:val="16"/>
                <w:szCs w:val="18"/>
              </w:rPr>
              <w:t>MUST</w:t>
            </w:r>
            <w:r w:rsidRPr="006C7966">
              <w:rPr>
                <w:rFonts w:eastAsia="Times New Roman" w:cs="Arial"/>
                <w:color w:val="000000"/>
                <w:sz w:val="16"/>
                <w:szCs w:val="18"/>
              </w:rPr>
              <w:t xml:space="preserve"> be populated with a Universally Unique Identifier (UUID) URN as per ITU-T Rec. X.667 | ISO/IEC 9834-8:2005 and IETF RFC 4122.</w:t>
            </w:r>
          </w:p>
        </w:tc>
      </w:tr>
      <w:tr w:rsidR="001A62C0" w:rsidRPr="006C7966" w14:paraId="3994E04A" w14:textId="77777777">
        <w:tc>
          <w:tcPr>
            <w:tcW w:w="1744" w:type="dxa"/>
          </w:tcPr>
          <w:p w14:paraId="0F91E472" w14:textId="77777777" w:rsidR="001A62C0" w:rsidRPr="00D06327" w:rsidRDefault="001A62C0" w:rsidP="001A62C0">
            <w:pPr>
              <w:ind w:left="113"/>
              <w:rPr>
                <w:rFonts w:eastAsia="Times New Roman"/>
                <w:i/>
                <w:sz w:val="16"/>
              </w:rPr>
            </w:pPr>
            <w:r w:rsidRPr="00D06327">
              <w:rPr>
                <w:rFonts w:eastAsia="Times New Roman"/>
                <w:i/>
                <w:sz w:val="16"/>
              </w:rPr>
              <w:t>description</w:t>
            </w:r>
          </w:p>
        </w:tc>
        <w:tc>
          <w:tcPr>
            <w:tcW w:w="632" w:type="dxa"/>
          </w:tcPr>
          <w:p w14:paraId="6AF59312"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30" w:type="dxa"/>
          </w:tcPr>
          <w:p w14:paraId="6A181970"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An optional description for the service reservation.</w:t>
            </w:r>
          </w:p>
        </w:tc>
      </w:tr>
      <w:tr w:rsidR="001A62C0" w:rsidRPr="006C7966" w14:paraId="6ABF1DA5" w14:textId="77777777">
        <w:tc>
          <w:tcPr>
            <w:tcW w:w="1744" w:type="dxa"/>
          </w:tcPr>
          <w:p w14:paraId="1F6D415D" w14:textId="77777777" w:rsidR="001A62C0" w:rsidRPr="00D06327" w:rsidRDefault="001A62C0" w:rsidP="001A62C0">
            <w:pPr>
              <w:ind w:left="113"/>
              <w:rPr>
                <w:rFonts w:eastAsia="Times New Roman"/>
                <w:i/>
                <w:sz w:val="16"/>
              </w:rPr>
            </w:pPr>
            <w:r w:rsidRPr="00D06327">
              <w:rPr>
                <w:rFonts w:eastAsia="Times New Roman"/>
                <w:i/>
                <w:sz w:val="16"/>
              </w:rPr>
              <w:t>criteria</w:t>
            </w:r>
          </w:p>
        </w:tc>
        <w:tc>
          <w:tcPr>
            <w:tcW w:w="632" w:type="dxa"/>
          </w:tcPr>
          <w:p w14:paraId="3D715564"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M</w:t>
            </w:r>
          </w:p>
        </w:tc>
        <w:tc>
          <w:tcPr>
            <w:tcW w:w="6230" w:type="dxa"/>
          </w:tcPr>
          <w:p w14:paraId="3FE5B78B" w14:textId="77777777"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request criteria including start and end time, service attributes, and requested path for the service.</w:t>
            </w:r>
          </w:p>
        </w:tc>
      </w:tr>
    </w:tbl>
    <w:p w14:paraId="40E12E17" w14:textId="2D90CCD9" w:rsidR="001A62C0" w:rsidRPr="006C7966" w:rsidRDefault="001A62C0" w:rsidP="001A62C0">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79" w:author="John MacAuley" w:date="2016-01-08T16:24:00Z">
        <w:r w:rsidR="00D5423B">
          <w:rPr>
            <w:b/>
            <w:noProof/>
          </w:rPr>
          <w:t>98</w:t>
        </w:r>
      </w:ins>
      <w:del w:id="980" w:author="John MacAuley" w:date="2016-01-08T16:24:00Z">
        <w:r w:rsidR="00BD4BAA" w:rsidDel="00D5423B">
          <w:rPr>
            <w:b/>
            <w:noProof/>
          </w:rPr>
          <w:delText>99</w:delText>
        </w:r>
      </w:del>
      <w:r w:rsidR="00075FC8" w:rsidRPr="006C7966">
        <w:rPr>
          <w:b/>
        </w:rPr>
        <w:fldChar w:fldCharType="end"/>
      </w:r>
      <w:r w:rsidRPr="006C7966">
        <w:rPr>
          <w:b/>
        </w:rPr>
        <w:t xml:space="preserve"> </w:t>
      </w:r>
      <w:r w:rsidR="00D06327" w:rsidRPr="00D06327">
        <w:rPr>
          <w:b/>
          <w:bCs/>
          <w:i/>
        </w:rPr>
        <w:t>ReserveType</w:t>
      </w:r>
      <w:r w:rsidRPr="006C7966">
        <w:rPr>
          <w:b/>
          <w:bCs/>
        </w:rPr>
        <w:t xml:space="preserve"> </w:t>
      </w:r>
      <w:r w:rsidRPr="006C7966">
        <w:rPr>
          <w:b/>
        </w:rPr>
        <w:t>message parameters</w:t>
      </w:r>
    </w:p>
    <w:p w14:paraId="19B1F875" w14:textId="77777777" w:rsidR="001A62C0" w:rsidRPr="007040F7" w:rsidRDefault="00075FC8" w:rsidP="00722458">
      <w:pPr>
        <w:pStyle w:val="Heading4"/>
        <w:rPr>
          <w:i/>
        </w:rPr>
      </w:pPr>
      <w:r w:rsidRPr="007040F7">
        <w:rPr>
          <w:i/>
        </w:rPr>
        <w:t>ScheduleType</w:t>
      </w:r>
    </w:p>
    <w:p w14:paraId="5B955AA6" w14:textId="77777777" w:rsidR="001A62C0" w:rsidRPr="006C7966" w:rsidRDefault="003E2DD6" w:rsidP="001A62C0">
      <w:r>
        <w:t>This type definition models</w:t>
      </w:r>
      <w:r w:rsidR="001A62C0" w:rsidRPr="006C7966">
        <w:t xml:space="preserve"> the reservation schedule start and end time parameters.</w:t>
      </w:r>
    </w:p>
    <w:p w14:paraId="0BC36A59" w14:textId="77777777" w:rsidR="001A62C0" w:rsidRPr="006C7966" w:rsidRDefault="001A62C0" w:rsidP="001A62C0"/>
    <w:p w14:paraId="62D39C3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76A0A0B5" wp14:editId="0B422CC7">
            <wp:extent cx="3101340" cy="731520"/>
            <wp:effectExtent l="0" t="0" r="0" b="5080"/>
            <wp:docPr id="4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1340" cy="731520"/>
                    </a:xfrm>
                    <a:prstGeom prst="rect">
                      <a:avLst/>
                    </a:prstGeom>
                    <a:noFill/>
                    <a:ln>
                      <a:noFill/>
                    </a:ln>
                  </pic:spPr>
                </pic:pic>
              </a:graphicData>
            </a:graphic>
          </wp:inline>
        </w:drawing>
      </w:r>
    </w:p>
    <w:p w14:paraId="6B1CD98C" w14:textId="270F6B3D"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81" w:author="John MacAuley" w:date="2016-01-08T16:24:00Z">
        <w:r w:rsidR="00D5423B">
          <w:rPr>
            <w:b/>
            <w:noProof/>
          </w:rPr>
          <w:t>122</w:t>
        </w:r>
      </w:ins>
      <w:ins w:id="982" w:author="Chin Guok" w:date="2015-07-31T14:55:00Z">
        <w:del w:id="983" w:author="John MacAuley" w:date="2016-01-08T16:24:00Z">
          <w:r w:rsidR="00B33177" w:rsidDel="00D5423B">
            <w:rPr>
              <w:b/>
              <w:noProof/>
            </w:rPr>
            <w:delText>122</w:delText>
          </w:r>
        </w:del>
      </w:ins>
      <w:del w:id="984" w:author="John MacAuley" w:date="2016-01-08T16:24:00Z">
        <w:r w:rsidR="00BD4BAA" w:rsidDel="00D5423B">
          <w:rPr>
            <w:b/>
            <w:noProof/>
          </w:rPr>
          <w:delText>123</w:delText>
        </w:r>
      </w:del>
      <w:r w:rsidR="00075FC8" w:rsidRPr="006C7966">
        <w:rPr>
          <w:b/>
        </w:rPr>
        <w:fldChar w:fldCharType="end"/>
      </w:r>
      <w:r w:rsidRPr="006C7966">
        <w:rPr>
          <w:b/>
        </w:rPr>
        <w:t xml:space="preserve"> – </w:t>
      </w:r>
      <w:r w:rsidR="003E2DD6" w:rsidRPr="003E2DD6">
        <w:rPr>
          <w:b/>
          <w:bCs/>
          <w:i/>
        </w:rPr>
        <w:t>ScheduleType</w:t>
      </w:r>
      <w:r w:rsidRPr="006C7966">
        <w:rPr>
          <w:b/>
        </w:rPr>
        <w:t>.</w:t>
      </w:r>
    </w:p>
    <w:p w14:paraId="4CD2BB75" w14:textId="77777777" w:rsidR="001A62C0" w:rsidRPr="006C7966" w:rsidRDefault="001A62C0" w:rsidP="001A62C0">
      <w:pPr>
        <w:spacing w:before="120" w:after="120"/>
        <w:rPr>
          <w:b/>
          <w:i/>
          <w:iCs/>
          <w:color w:val="808080" w:themeColor="text1" w:themeTint="7F"/>
          <w:u w:val="single"/>
        </w:rPr>
      </w:pPr>
      <w:r w:rsidRPr="006C7966">
        <w:rPr>
          <w:b/>
          <w:i/>
          <w:iCs/>
          <w:color w:val="808080" w:themeColor="text1" w:themeTint="7F"/>
          <w:u w:val="single"/>
        </w:rPr>
        <w:t>Parameters</w:t>
      </w:r>
    </w:p>
    <w:p w14:paraId="4B6E4B0C" w14:textId="77777777" w:rsidR="001A62C0" w:rsidRPr="006C7966" w:rsidRDefault="001A62C0" w:rsidP="001A62C0">
      <w:r w:rsidRPr="006C7966">
        <w:t xml:space="preserve">The </w:t>
      </w:r>
      <w:r w:rsidR="003E2DD6" w:rsidRPr="003E2DD6">
        <w:rPr>
          <w:bCs/>
          <w:i/>
        </w:rPr>
        <w:t>ScheduleType</w:t>
      </w:r>
      <w:r w:rsidRPr="006C7966">
        <w:rPr>
          <w:b/>
          <w:bCs/>
        </w:rPr>
        <w:t xml:space="preserve"> </w:t>
      </w:r>
      <w:r w:rsidRPr="006C7966">
        <w:t>has the following parameters (M = Mandatory, O = Optional):</w:t>
      </w:r>
    </w:p>
    <w:p w14:paraId="6141F981" w14:textId="77777777" w:rsidR="001A62C0" w:rsidRPr="006C7966" w:rsidRDefault="001A62C0" w:rsidP="001A62C0"/>
    <w:tbl>
      <w:tblPr>
        <w:tblStyle w:val="TableGrid"/>
        <w:tblW w:w="0" w:type="auto"/>
        <w:tblInd w:w="250" w:type="dxa"/>
        <w:tblLook w:val="04A0" w:firstRow="1" w:lastRow="0" w:firstColumn="1" w:lastColumn="0" w:noHBand="0" w:noVBand="1"/>
      </w:tblPr>
      <w:tblGrid>
        <w:gridCol w:w="1697"/>
        <w:gridCol w:w="632"/>
        <w:gridCol w:w="6277"/>
      </w:tblGrid>
      <w:tr w:rsidR="001A62C0" w:rsidRPr="006C7966" w14:paraId="167BEF56" w14:textId="77777777">
        <w:tc>
          <w:tcPr>
            <w:tcW w:w="1697" w:type="dxa"/>
            <w:shd w:val="clear" w:color="auto" w:fill="A7CAFF"/>
          </w:tcPr>
          <w:p w14:paraId="3B0DA427" w14:textId="77777777" w:rsidR="001A62C0" w:rsidRPr="006C7966" w:rsidRDefault="001A62C0" w:rsidP="001A62C0">
            <w:pPr>
              <w:ind w:left="113"/>
              <w:rPr>
                <w:rFonts w:eastAsia="Times New Roman"/>
                <w:sz w:val="16"/>
              </w:rPr>
            </w:pPr>
            <w:r w:rsidRPr="006C7966">
              <w:rPr>
                <w:rFonts w:eastAsia="Times New Roman"/>
                <w:sz w:val="16"/>
              </w:rPr>
              <w:t>Parameter</w:t>
            </w:r>
          </w:p>
        </w:tc>
        <w:tc>
          <w:tcPr>
            <w:tcW w:w="632" w:type="dxa"/>
            <w:shd w:val="clear" w:color="auto" w:fill="A7CAFF"/>
          </w:tcPr>
          <w:p w14:paraId="155F414A" w14:textId="77777777" w:rsidR="001A62C0" w:rsidRPr="006C7966" w:rsidRDefault="001A62C0" w:rsidP="001A62C0">
            <w:pPr>
              <w:ind w:left="113"/>
              <w:jc w:val="center"/>
              <w:rPr>
                <w:rFonts w:eastAsia="Times New Roman"/>
                <w:sz w:val="16"/>
              </w:rPr>
            </w:pPr>
            <w:r w:rsidRPr="006C7966">
              <w:rPr>
                <w:rFonts w:eastAsia="Times New Roman"/>
                <w:sz w:val="16"/>
              </w:rPr>
              <w:t>M/O</w:t>
            </w:r>
          </w:p>
        </w:tc>
        <w:tc>
          <w:tcPr>
            <w:tcW w:w="6277" w:type="dxa"/>
            <w:shd w:val="clear" w:color="auto" w:fill="A7CAFF"/>
          </w:tcPr>
          <w:p w14:paraId="0258748D" w14:textId="77777777" w:rsidR="001A62C0" w:rsidRPr="006C7966" w:rsidRDefault="001A62C0" w:rsidP="001A62C0">
            <w:pPr>
              <w:ind w:left="113"/>
              <w:rPr>
                <w:rFonts w:eastAsia="Times New Roman"/>
                <w:sz w:val="16"/>
              </w:rPr>
            </w:pPr>
            <w:r w:rsidRPr="006C7966">
              <w:rPr>
                <w:rFonts w:eastAsia="Times New Roman"/>
                <w:sz w:val="16"/>
              </w:rPr>
              <w:t>Description</w:t>
            </w:r>
          </w:p>
        </w:tc>
      </w:tr>
      <w:tr w:rsidR="001A62C0" w:rsidRPr="006C7966" w14:paraId="16623126" w14:textId="77777777">
        <w:tc>
          <w:tcPr>
            <w:tcW w:w="1697" w:type="dxa"/>
          </w:tcPr>
          <w:p w14:paraId="2B996CDE" w14:textId="77777777" w:rsidR="001A62C0" w:rsidRPr="003E2DD6" w:rsidRDefault="001A62C0" w:rsidP="001A62C0">
            <w:pPr>
              <w:ind w:left="113"/>
              <w:rPr>
                <w:rFonts w:eastAsia="Times New Roman" w:cs="Arial"/>
                <w:i/>
                <w:sz w:val="16"/>
                <w:szCs w:val="18"/>
              </w:rPr>
            </w:pPr>
            <w:r w:rsidRPr="003E2DD6">
              <w:rPr>
                <w:rFonts w:eastAsia="Times New Roman"/>
                <w:i/>
                <w:sz w:val="16"/>
              </w:rPr>
              <w:t>startTime</w:t>
            </w:r>
          </w:p>
        </w:tc>
        <w:tc>
          <w:tcPr>
            <w:tcW w:w="632" w:type="dxa"/>
          </w:tcPr>
          <w:p w14:paraId="37F25B16"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679D3E0C" w14:textId="77777777" w:rsidR="001A62C0" w:rsidRPr="006C7966" w:rsidRDefault="001A62C0" w:rsidP="001A62C0">
            <w:pPr>
              <w:ind w:left="113"/>
              <w:rPr>
                <w:rFonts w:eastAsia="Times New Roman" w:cs="Arial"/>
                <w:b/>
                <w:sz w:val="16"/>
                <w:szCs w:val="18"/>
              </w:rPr>
            </w:pPr>
            <w:r w:rsidRPr="006C7966">
              <w:rPr>
                <w:rFonts w:eastAsia="Times New Roman" w:cs="Arial"/>
                <w:color w:val="000000"/>
                <w:sz w:val="16"/>
                <w:szCs w:val="18"/>
              </w:rPr>
              <w:t>Reservation start time. If not specified then immediate reservation.</w:t>
            </w:r>
          </w:p>
        </w:tc>
      </w:tr>
      <w:tr w:rsidR="001A62C0" w:rsidRPr="006C7966" w14:paraId="039A6FB1" w14:textId="77777777">
        <w:tc>
          <w:tcPr>
            <w:tcW w:w="1697" w:type="dxa"/>
          </w:tcPr>
          <w:p w14:paraId="500429AA" w14:textId="77777777" w:rsidR="001A62C0" w:rsidRPr="003E2DD6" w:rsidRDefault="001A62C0" w:rsidP="001A62C0">
            <w:pPr>
              <w:ind w:left="113"/>
              <w:rPr>
                <w:rFonts w:eastAsia="Times New Roman"/>
                <w:i/>
                <w:sz w:val="16"/>
              </w:rPr>
            </w:pPr>
            <w:r w:rsidRPr="003E2DD6">
              <w:rPr>
                <w:rFonts w:eastAsia="Times New Roman"/>
                <w:i/>
                <w:sz w:val="16"/>
              </w:rPr>
              <w:t>endTime</w:t>
            </w:r>
          </w:p>
        </w:tc>
        <w:tc>
          <w:tcPr>
            <w:tcW w:w="632" w:type="dxa"/>
          </w:tcPr>
          <w:p w14:paraId="4ABF34B3" w14:textId="77777777" w:rsidR="001A62C0" w:rsidRPr="006C7966" w:rsidRDefault="001A62C0" w:rsidP="001A62C0">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7" w:type="dxa"/>
          </w:tcPr>
          <w:p w14:paraId="24559DFB" w14:textId="1591C4CD" w:rsidR="001A62C0" w:rsidRPr="006C7966" w:rsidRDefault="001A62C0" w:rsidP="001A62C0">
            <w:pPr>
              <w:ind w:left="113"/>
              <w:rPr>
                <w:rFonts w:eastAsia="Times New Roman" w:cs="Arial"/>
                <w:color w:val="000000"/>
                <w:sz w:val="16"/>
                <w:szCs w:val="18"/>
              </w:rPr>
            </w:pPr>
            <w:r w:rsidRPr="006C7966">
              <w:rPr>
                <w:rFonts w:eastAsia="Times New Roman" w:cs="Arial"/>
                <w:color w:val="000000"/>
                <w:sz w:val="16"/>
                <w:szCs w:val="18"/>
              </w:rPr>
              <w:t>Reservation end time.</w:t>
            </w:r>
            <w:r w:rsidR="00E411A9">
              <w:rPr>
                <w:rFonts w:eastAsia="Times New Roman" w:cs="Arial"/>
                <w:color w:val="000000"/>
                <w:sz w:val="16"/>
                <w:szCs w:val="18"/>
              </w:rPr>
              <w:t xml:space="preserve"> </w:t>
            </w:r>
            <w:r w:rsidRPr="006C7966">
              <w:rPr>
                <w:rFonts w:eastAsia="Times New Roman" w:cs="Arial"/>
                <w:color w:val="000000"/>
                <w:sz w:val="16"/>
                <w:szCs w:val="18"/>
              </w:rPr>
              <w:t>If endTime is not specified then the schedule end is indefinite.</w:t>
            </w:r>
          </w:p>
        </w:tc>
      </w:tr>
    </w:tbl>
    <w:p w14:paraId="56BB940B" w14:textId="1437A472" w:rsidR="001A62C0" w:rsidRPr="006C7966" w:rsidRDefault="001A62C0" w:rsidP="001A62C0">
      <w:pPr>
        <w:spacing w:before="120" w:after="120"/>
        <w:jc w:val="center"/>
        <w:rPr>
          <w:b/>
        </w:rP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985" w:author="John MacAuley" w:date="2016-01-08T16:24:00Z">
        <w:r w:rsidR="00D5423B">
          <w:rPr>
            <w:b/>
            <w:noProof/>
          </w:rPr>
          <w:t>99</w:t>
        </w:r>
      </w:ins>
      <w:del w:id="986" w:author="John MacAuley" w:date="2016-01-08T16:24:00Z">
        <w:r w:rsidR="00BD4BAA" w:rsidDel="00D5423B">
          <w:rPr>
            <w:b/>
            <w:noProof/>
          </w:rPr>
          <w:delText>100</w:delText>
        </w:r>
      </w:del>
      <w:r w:rsidR="00075FC8" w:rsidRPr="006C7966">
        <w:rPr>
          <w:b/>
        </w:rPr>
        <w:fldChar w:fldCharType="end"/>
      </w:r>
      <w:r w:rsidRPr="006C7966">
        <w:rPr>
          <w:b/>
        </w:rPr>
        <w:t xml:space="preserve"> </w:t>
      </w:r>
      <w:r w:rsidR="003E2DD6" w:rsidRPr="003E2DD6">
        <w:rPr>
          <w:b/>
          <w:bCs/>
          <w:i/>
        </w:rPr>
        <w:t>ScheduleType</w:t>
      </w:r>
      <w:r w:rsidRPr="006C7966">
        <w:rPr>
          <w:b/>
          <w:bCs/>
        </w:rPr>
        <w:t xml:space="preserve"> </w:t>
      </w:r>
      <w:r w:rsidRPr="006C7966">
        <w:rPr>
          <w:b/>
        </w:rPr>
        <w:t>message parameters</w:t>
      </w:r>
    </w:p>
    <w:p w14:paraId="752B536B" w14:textId="77777777" w:rsidR="001A62C0" w:rsidRPr="006C7966" w:rsidRDefault="001A62C0" w:rsidP="001A62C0"/>
    <w:p w14:paraId="1A2C1F84" w14:textId="77777777" w:rsidR="001A62C0" w:rsidRPr="006C7966" w:rsidRDefault="001A62C0" w:rsidP="00722458">
      <w:pPr>
        <w:pStyle w:val="Heading3"/>
      </w:pPr>
      <w:bookmarkStart w:id="987" w:name="_Toc232679073"/>
      <w:bookmarkStart w:id="988" w:name="_Toc437518656"/>
      <w:r w:rsidRPr="006C7966">
        <w:t>Simple Types</w:t>
      </w:r>
      <w:bookmarkEnd w:id="987"/>
      <w:bookmarkEnd w:id="988"/>
    </w:p>
    <w:p w14:paraId="29C1D74F" w14:textId="35AC7731" w:rsidR="001A62C0" w:rsidRPr="006C7966" w:rsidRDefault="001A62C0" w:rsidP="001A62C0">
      <w:pPr>
        <w:spacing w:before="120" w:after="120"/>
      </w:pPr>
      <w:r w:rsidRPr="006C7966">
        <w:t>These simple type definitions are utilized by the CS complex type definitions.</w:t>
      </w:r>
      <w:r w:rsidR="00E411A9">
        <w:t xml:space="preserve"> </w:t>
      </w:r>
      <w:r w:rsidRPr="006C7966">
        <w:t>Types are listed in alphabetical order.</w:t>
      </w:r>
    </w:p>
    <w:p w14:paraId="0C6DA8B3" w14:textId="77777777" w:rsidR="001A62C0" w:rsidRPr="007040F7" w:rsidRDefault="00075FC8" w:rsidP="00722458">
      <w:pPr>
        <w:pStyle w:val="Heading4"/>
        <w:rPr>
          <w:i/>
        </w:rPr>
      </w:pPr>
      <w:r w:rsidRPr="007040F7">
        <w:rPr>
          <w:i/>
        </w:rPr>
        <w:t>EventEnumType</w:t>
      </w:r>
    </w:p>
    <w:p w14:paraId="65ED9AF0" w14:textId="34655B1C" w:rsidR="001A62C0" w:rsidRPr="006C7966" w:rsidRDefault="001A62C0" w:rsidP="001A62C0">
      <w:r w:rsidRPr="006C7966">
        <w:t>Notification event message types.</w:t>
      </w:r>
      <w:r w:rsidR="00E411A9">
        <w:t xml:space="preserve"> </w:t>
      </w:r>
      <w:r w:rsidRPr="006C7966">
        <w:t>Possible values are:</w:t>
      </w:r>
    </w:p>
    <w:p w14:paraId="675DE711" w14:textId="77777777" w:rsidR="001A62C0" w:rsidRPr="006C7966" w:rsidRDefault="001A62C0" w:rsidP="001A62C0">
      <w:pPr>
        <w:numPr>
          <w:ilvl w:val="0"/>
          <w:numId w:val="19"/>
        </w:numPr>
        <w:contextualSpacing/>
      </w:pPr>
      <w:r w:rsidRPr="00B22F2D">
        <w:rPr>
          <w:b/>
          <w:i/>
        </w:rPr>
        <w:t>activateFailed</w:t>
      </w:r>
      <w:r w:rsidRPr="006C7966">
        <w:t xml:space="preserve"> – Indicates that the data plane activation related to a reservation has failed, and therefore, there is no data plane connectivity for the reporting uPA.</w:t>
      </w:r>
    </w:p>
    <w:p w14:paraId="18765703" w14:textId="77777777" w:rsidR="001A62C0" w:rsidRPr="006C7966" w:rsidRDefault="001A62C0" w:rsidP="001A62C0">
      <w:pPr>
        <w:numPr>
          <w:ilvl w:val="0"/>
          <w:numId w:val="19"/>
        </w:numPr>
        <w:contextualSpacing/>
      </w:pPr>
      <w:r w:rsidRPr="00B22F2D">
        <w:rPr>
          <w:b/>
          <w:i/>
        </w:rPr>
        <w:t>deactivateFailed</w:t>
      </w:r>
      <w:r w:rsidRPr="006C7966">
        <w:t xml:space="preserve"> – Indicates that deactivation of the data plane has failed, and as a result, data plane connectivity may still be in place.</w:t>
      </w:r>
    </w:p>
    <w:p w14:paraId="0EF4CDC8" w14:textId="77777777" w:rsidR="001A62C0" w:rsidRPr="006C7966" w:rsidRDefault="001A62C0" w:rsidP="001A62C0">
      <w:pPr>
        <w:numPr>
          <w:ilvl w:val="0"/>
          <w:numId w:val="19"/>
        </w:numPr>
        <w:contextualSpacing/>
      </w:pPr>
      <w:r w:rsidRPr="00B22F2D">
        <w:rPr>
          <w:b/>
          <w:i/>
        </w:rPr>
        <w:t>dataplaneError</w:t>
      </w:r>
      <w:r w:rsidRPr="006C7966">
        <w:t xml:space="preserve"> – Indicates that an error has occurred in the data plane and a loss of connectivity may be the result.</w:t>
      </w:r>
    </w:p>
    <w:p w14:paraId="60873444" w14:textId="77777777" w:rsidR="001A62C0" w:rsidRPr="006C7966" w:rsidRDefault="001A62C0" w:rsidP="001A62C0">
      <w:pPr>
        <w:numPr>
          <w:ilvl w:val="0"/>
          <w:numId w:val="19"/>
        </w:numPr>
        <w:contextualSpacing/>
      </w:pPr>
      <w:r w:rsidRPr="00B22F2D">
        <w:rPr>
          <w:b/>
          <w:i/>
        </w:rPr>
        <w:t>forcedEnd</w:t>
      </w:r>
      <w:r w:rsidRPr="006C7966">
        <w:t xml:space="preserve"> – Indicates that the reservation was administratively terminated by a </w:t>
      </w:r>
      <w:r w:rsidR="00E7277F" w:rsidRPr="00E7277F">
        <w:t>PA</w:t>
      </w:r>
      <w:r w:rsidRPr="006C7966">
        <w:t xml:space="preserve"> within the network.</w:t>
      </w:r>
    </w:p>
    <w:p w14:paraId="3DED00E6" w14:textId="77777777" w:rsidR="001A62C0" w:rsidRPr="006C7966" w:rsidRDefault="001A62C0" w:rsidP="001A62C0"/>
    <w:p w14:paraId="48485C7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BC8CDD" wp14:editId="5074A119">
            <wp:extent cx="2049780" cy="360000"/>
            <wp:effectExtent l="0" t="0" r="7620" b="0"/>
            <wp:docPr id="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4364" b="-34364"/>
                    <a:stretch/>
                  </pic:blipFill>
                  <pic:spPr bwMode="auto">
                    <a:xfrm>
                      <a:off x="0" y="0"/>
                      <a:ext cx="20497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1B10CE3A" w14:textId="2F64FF83"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89" w:author="John MacAuley" w:date="2016-01-08T16:24:00Z">
        <w:r w:rsidR="00D5423B">
          <w:rPr>
            <w:b/>
            <w:noProof/>
          </w:rPr>
          <w:t>123</w:t>
        </w:r>
      </w:ins>
      <w:ins w:id="990" w:author="Chin Guok" w:date="2015-07-31T14:55:00Z">
        <w:del w:id="991" w:author="John MacAuley" w:date="2016-01-08T16:24:00Z">
          <w:r w:rsidR="00B33177" w:rsidDel="00D5423B">
            <w:rPr>
              <w:b/>
              <w:noProof/>
            </w:rPr>
            <w:delText>123</w:delText>
          </w:r>
        </w:del>
      </w:ins>
      <w:del w:id="992" w:author="John MacAuley" w:date="2016-01-08T16:24:00Z">
        <w:r w:rsidR="00BD4BAA" w:rsidDel="00D5423B">
          <w:rPr>
            <w:b/>
            <w:noProof/>
          </w:rPr>
          <w:delText>124</w:delText>
        </w:r>
      </w:del>
      <w:r w:rsidR="00075FC8" w:rsidRPr="006C7966">
        <w:rPr>
          <w:b/>
        </w:rPr>
        <w:fldChar w:fldCharType="end"/>
      </w:r>
      <w:r w:rsidRPr="006C7966">
        <w:rPr>
          <w:b/>
        </w:rPr>
        <w:t xml:space="preserve"> – </w:t>
      </w:r>
      <w:r w:rsidR="00D84B8E" w:rsidRPr="00D84B8E">
        <w:rPr>
          <w:b/>
          <w:i/>
        </w:rPr>
        <w:t>EventEnumType</w:t>
      </w:r>
      <w:r w:rsidRPr="006C7966">
        <w:rPr>
          <w:b/>
        </w:rPr>
        <w:t>.</w:t>
      </w:r>
    </w:p>
    <w:p w14:paraId="6EC43DFD" w14:textId="77777777" w:rsidR="001A62C0" w:rsidRPr="006C7966" w:rsidRDefault="001A62C0" w:rsidP="001A62C0"/>
    <w:p w14:paraId="798B1894" w14:textId="77777777" w:rsidR="001A62C0" w:rsidRPr="007040F7" w:rsidRDefault="00075FC8" w:rsidP="00722458">
      <w:pPr>
        <w:pStyle w:val="Heading4"/>
        <w:rPr>
          <w:i/>
        </w:rPr>
      </w:pPr>
      <w:r w:rsidRPr="007040F7">
        <w:rPr>
          <w:i/>
        </w:rPr>
        <w:t>GlobalReservationIdType</w:t>
      </w:r>
    </w:p>
    <w:p w14:paraId="683AE7C4" w14:textId="50AB2339" w:rsidR="001A62C0" w:rsidRPr="006C7966" w:rsidRDefault="001A62C0" w:rsidP="001A62C0">
      <w:r w:rsidRPr="006C7966">
        <w:t xml:space="preserve">A </w:t>
      </w:r>
      <w:r w:rsidR="00E7277F" w:rsidRPr="00E7277F">
        <w:rPr>
          <w:i/>
        </w:rPr>
        <w:t>globalReservationId</w:t>
      </w:r>
      <w:r w:rsidRPr="006C7966">
        <w:t xml:space="preserve"> is a type representing a globally unique identifier for a reservation.</w:t>
      </w:r>
      <w:r w:rsidR="00E411A9">
        <w:t xml:space="preserve"> </w:t>
      </w:r>
      <w:r w:rsidRPr="006C7966">
        <w:t>This will be populated with a OGF URN (reference artifact 6478 "Procedure for Registration of Subnamespace Identifiers in the URN:OGF Hierarchy") to be used for compatibility with other external systems.</w:t>
      </w:r>
    </w:p>
    <w:p w14:paraId="36DA29BD" w14:textId="77777777" w:rsidR="001A62C0" w:rsidRPr="006C7966" w:rsidRDefault="001A62C0" w:rsidP="001A62C0"/>
    <w:p w14:paraId="6A8001D6"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2555195F" wp14:editId="4CBB0A75">
            <wp:extent cx="2453640" cy="213360"/>
            <wp:effectExtent l="0" t="0" r="0"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53640" cy="213360"/>
                    </a:xfrm>
                    <a:prstGeom prst="rect">
                      <a:avLst/>
                    </a:prstGeom>
                    <a:noFill/>
                    <a:ln>
                      <a:noFill/>
                    </a:ln>
                  </pic:spPr>
                </pic:pic>
              </a:graphicData>
            </a:graphic>
          </wp:inline>
        </w:drawing>
      </w:r>
    </w:p>
    <w:p w14:paraId="4BD36833" w14:textId="50732B5B"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93" w:author="John MacAuley" w:date="2016-01-08T16:24:00Z">
        <w:r w:rsidR="00D5423B">
          <w:rPr>
            <w:b/>
            <w:noProof/>
          </w:rPr>
          <w:t>124</w:t>
        </w:r>
      </w:ins>
      <w:ins w:id="994" w:author="Chin Guok" w:date="2015-07-31T14:55:00Z">
        <w:del w:id="995" w:author="John MacAuley" w:date="2016-01-08T16:24:00Z">
          <w:r w:rsidR="00B33177" w:rsidDel="00D5423B">
            <w:rPr>
              <w:b/>
              <w:noProof/>
            </w:rPr>
            <w:delText>124</w:delText>
          </w:r>
        </w:del>
      </w:ins>
      <w:del w:id="996" w:author="John MacAuley" w:date="2016-01-08T16:24:00Z">
        <w:r w:rsidR="00BD4BAA" w:rsidDel="00D5423B">
          <w:rPr>
            <w:b/>
            <w:noProof/>
          </w:rPr>
          <w:delText>125</w:delText>
        </w:r>
      </w:del>
      <w:r w:rsidR="00075FC8" w:rsidRPr="006C7966">
        <w:rPr>
          <w:b/>
        </w:rPr>
        <w:fldChar w:fldCharType="end"/>
      </w:r>
      <w:r w:rsidRPr="006C7966">
        <w:rPr>
          <w:b/>
        </w:rPr>
        <w:t xml:space="preserve"> – </w:t>
      </w:r>
      <w:r w:rsidR="00D84B8E" w:rsidRPr="00D84B8E">
        <w:rPr>
          <w:b/>
          <w:i/>
        </w:rPr>
        <w:t>GlobalReservationIdType</w:t>
      </w:r>
      <w:r w:rsidRPr="006C7966">
        <w:rPr>
          <w:b/>
        </w:rPr>
        <w:t>.</w:t>
      </w:r>
    </w:p>
    <w:p w14:paraId="0851573B" w14:textId="77777777" w:rsidR="001A62C0" w:rsidRPr="007040F7" w:rsidRDefault="00075FC8" w:rsidP="00722458">
      <w:pPr>
        <w:pStyle w:val="Heading4"/>
        <w:rPr>
          <w:i/>
        </w:rPr>
      </w:pPr>
      <w:r w:rsidRPr="007040F7">
        <w:rPr>
          <w:i/>
        </w:rPr>
        <w:t>LifecycleStateEnumType</w:t>
      </w:r>
    </w:p>
    <w:p w14:paraId="338C18B9" w14:textId="2908D0BA" w:rsidR="001A62C0" w:rsidRPr="006C7966" w:rsidRDefault="001A62C0" w:rsidP="001A62C0">
      <w:r w:rsidRPr="006C7966">
        <w:t>Connection lifecycle state values for the reservation lifecycle state machine.</w:t>
      </w:r>
      <w:r w:rsidR="00E411A9">
        <w:t xml:space="preserve"> </w:t>
      </w:r>
      <w:r w:rsidRPr="006C7966">
        <w:t>The lifecycle state machine is instantiated when a reservation is committed.</w:t>
      </w:r>
      <w:r w:rsidR="00E411A9">
        <w:t xml:space="preserve"> </w:t>
      </w:r>
      <w:r w:rsidRPr="006C7966">
        <w:t>Possible state values are:</w:t>
      </w:r>
    </w:p>
    <w:p w14:paraId="209D4414" w14:textId="77777777" w:rsidR="001A62C0" w:rsidRPr="006C7966" w:rsidRDefault="001A62C0" w:rsidP="001A62C0">
      <w:pPr>
        <w:numPr>
          <w:ilvl w:val="0"/>
          <w:numId w:val="20"/>
        </w:numPr>
        <w:contextualSpacing/>
      </w:pPr>
      <w:r w:rsidRPr="00B22F2D">
        <w:rPr>
          <w:b/>
          <w:i/>
        </w:rPr>
        <w:t>Created</w:t>
      </w:r>
      <w:r w:rsidRPr="006C7966">
        <w:t xml:space="preserve"> – A steady state for the lifecycle state machine and the initial state after a reservation has been committed.</w:t>
      </w:r>
    </w:p>
    <w:p w14:paraId="4C49890F" w14:textId="77777777" w:rsidR="001A62C0" w:rsidRDefault="001A62C0" w:rsidP="001A62C0">
      <w:pPr>
        <w:numPr>
          <w:ilvl w:val="0"/>
          <w:numId w:val="20"/>
        </w:numPr>
        <w:contextualSpacing/>
      </w:pPr>
      <w:r w:rsidRPr="00B22F2D">
        <w:rPr>
          <w:b/>
          <w:i/>
        </w:rPr>
        <w:t>Failed</w:t>
      </w:r>
      <w:r w:rsidRPr="006C7966">
        <w:t xml:space="preserve"> – A steady state for the lifecycle state machine that is reached if a </w:t>
      </w:r>
      <w:r w:rsidR="00075FC8" w:rsidRPr="007040F7">
        <w:rPr>
          <w:i/>
        </w:rPr>
        <w:t>forcedEnd</w:t>
      </w:r>
      <w:r w:rsidRPr="006C7966">
        <w:t xml:space="preserve"> error is received from a uPA.</w:t>
      </w:r>
    </w:p>
    <w:p w14:paraId="3C1BDD77" w14:textId="77777777" w:rsidR="00740228" w:rsidRPr="006C7966" w:rsidRDefault="00740228" w:rsidP="001A62C0">
      <w:pPr>
        <w:numPr>
          <w:ilvl w:val="0"/>
          <w:numId w:val="20"/>
        </w:numPr>
        <w:contextualSpacing/>
      </w:pPr>
      <w:r w:rsidRPr="00B22F2D">
        <w:rPr>
          <w:b/>
          <w:i/>
        </w:rPr>
        <w:t>PassedEndTime</w:t>
      </w:r>
      <w:r w:rsidRPr="00740228">
        <w:t xml:space="preserve"> - The reservation has exceeded scheduled end time.</w:t>
      </w:r>
    </w:p>
    <w:p w14:paraId="140BEFFB" w14:textId="77777777" w:rsidR="001A62C0" w:rsidRPr="006C7966" w:rsidRDefault="001A62C0" w:rsidP="001A62C0">
      <w:pPr>
        <w:numPr>
          <w:ilvl w:val="0"/>
          <w:numId w:val="20"/>
        </w:numPr>
        <w:contextualSpacing/>
      </w:pPr>
      <w:r w:rsidRPr="00B22F2D">
        <w:rPr>
          <w:b/>
          <w:i/>
        </w:rPr>
        <w:t>Terminating</w:t>
      </w:r>
      <w:r w:rsidRPr="006C7966">
        <w:t xml:space="preserve"> - A transient state modeling the act of terminating the reservation.</w:t>
      </w:r>
    </w:p>
    <w:p w14:paraId="29022A2E" w14:textId="77777777" w:rsidR="001A62C0" w:rsidRPr="006C7966" w:rsidRDefault="001A62C0" w:rsidP="001A62C0">
      <w:pPr>
        <w:numPr>
          <w:ilvl w:val="0"/>
          <w:numId w:val="20"/>
        </w:numPr>
        <w:contextualSpacing/>
      </w:pPr>
      <w:r w:rsidRPr="00B22F2D">
        <w:rPr>
          <w:b/>
          <w:i/>
        </w:rPr>
        <w:t>Terminated</w:t>
      </w:r>
      <w:r w:rsidRPr="006C7966">
        <w:t xml:space="preserve"> - A steady state for the lifecycle state machine that is reached when the reservation is terminated by the uRA.</w:t>
      </w:r>
    </w:p>
    <w:p w14:paraId="5318F0D0" w14:textId="77777777" w:rsidR="001A62C0" w:rsidRPr="006C7966" w:rsidRDefault="001A62C0" w:rsidP="001A62C0"/>
    <w:p w14:paraId="7EDB4E0D"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3E8D0624" wp14:editId="43317289">
            <wp:extent cx="2377440" cy="360000"/>
            <wp:effectExtent l="0" t="0" r="0"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4364" b="-34364"/>
                    <a:stretch/>
                  </pic:blipFill>
                  <pic:spPr bwMode="auto">
                    <a:xfrm>
                      <a:off x="0" y="0"/>
                      <a:ext cx="237744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E4E378B" w14:textId="523C401E"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997" w:author="John MacAuley" w:date="2016-01-08T16:24:00Z">
        <w:r w:rsidR="00D5423B">
          <w:rPr>
            <w:b/>
            <w:noProof/>
          </w:rPr>
          <w:t>125</w:t>
        </w:r>
      </w:ins>
      <w:ins w:id="998" w:author="Chin Guok" w:date="2015-07-31T14:55:00Z">
        <w:del w:id="999" w:author="John MacAuley" w:date="2016-01-08T16:24:00Z">
          <w:r w:rsidR="00B33177" w:rsidDel="00D5423B">
            <w:rPr>
              <w:b/>
              <w:noProof/>
            </w:rPr>
            <w:delText>125</w:delText>
          </w:r>
        </w:del>
      </w:ins>
      <w:del w:id="1000" w:author="John MacAuley" w:date="2016-01-08T16:24:00Z">
        <w:r w:rsidR="00BD4BAA" w:rsidDel="00D5423B">
          <w:rPr>
            <w:b/>
            <w:noProof/>
          </w:rPr>
          <w:delText>126</w:delText>
        </w:r>
      </w:del>
      <w:r w:rsidR="00075FC8" w:rsidRPr="006C7966">
        <w:rPr>
          <w:b/>
        </w:rPr>
        <w:fldChar w:fldCharType="end"/>
      </w:r>
      <w:r w:rsidRPr="006C7966">
        <w:rPr>
          <w:b/>
        </w:rPr>
        <w:t xml:space="preserve"> – </w:t>
      </w:r>
      <w:r w:rsidR="00D84B8E" w:rsidRPr="00D84B8E">
        <w:rPr>
          <w:b/>
          <w:i/>
        </w:rPr>
        <w:t>LifecycleStateEnumType</w:t>
      </w:r>
      <w:r w:rsidRPr="006C7966">
        <w:rPr>
          <w:b/>
        </w:rPr>
        <w:t>.</w:t>
      </w:r>
    </w:p>
    <w:p w14:paraId="59B59BD9" w14:textId="77777777" w:rsidR="001A62C0" w:rsidRPr="007040F7" w:rsidRDefault="00075FC8" w:rsidP="00722458">
      <w:pPr>
        <w:pStyle w:val="Heading4"/>
        <w:rPr>
          <w:i/>
        </w:rPr>
      </w:pPr>
      <w:r w:rsidRPr="007040F7">
        <w:rPr>
          <w:i/>
        </w:rPr>
        <w:t>NotificationIdType</w:t>
      </w:r>
    </w:p>
    <w:p w14:paraId="2728B132" w14:textId="77777777" w:rsidR="001A62C0" w:rsidRDefault="001A62C0" w:rsidP="001A62C0">
      <w:r w:rsidRPr="006C7966">
        <w:t xml:space="preserve">A specific type for a </w:t>
      </w:r>
      <w:r w:rsidR="000F4BC5" w:rsidRPr="000F4BC5">
        <w:rPr>
          <w:i/>
        </w:rPr>
        <w:t>notificationId</w:t>
      </w:r>
      <w:r w:rsidRPr="006C7966">
        <w:t xml:space="preserve"> that </w:t>
      </w:r>
      <w:r w:rsidR="006F702F" w:rsidRPr="006C7966">
        <w:t xml:space="preserve">is </w:t>
      </w:r>
      <w:r w:rsidR="006F702F">
        <w:t xml:space="preserve">an identifier </w:t>
      </w:r>
      <w:r w:rsidR="006F702F" w:rsidRPr="006C7966">
        <w:t xml:space="preserve">unique in the context of a </w:t>
      </w:r>
      <w:r w:rsidR="006F702F" w:rsidRPr="00791A95">
        <w:rPr>
          <w:i/>
        </w:rPr>
        <w:t>connectionId</w:t>
      </w:r>
      <w:r w:rsidRPr="006C7966">
        <w:t>.</w:t>
      </w:r>
    </w:p>
    <w:p w14:paraId="5F228B14" w14:textId="77777777" w:rsidR="006A5B53" w:rsidRPr="006C7966" w:rsidRDefault="006A5B53" w:rsidP="001A62C0"/>
    <w:p w14:paraId="4B3E55C8"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5B03DB58" wp14:editId="3E029630">
            <wp:extent cx="2011680" cy="360000"/>
            <wp:effectExtent l="0" t="0" r="0" b="0"/>
            <wp:docPr id="4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28">
                      <a:extLst>
                        <a:ext uri="{28A0092B-C50C-407E-A947-70E740481C1C}">
                          <a14:useLocalDpi xmlns:a14="http://schemas.microsoft.com/office/drawing/2010/main" val="0"/>
                        </a:ext>
                      </a:extLst>
                    </a:blip>
                    <a:srcRect t="-34364" b="-34364"/>
                    <a:stretch/>
                  </pic:blipFill>
                  <pic:spPr bwMode="auto">
                    <a:xfrm>
                      <a:off x="0" y="0"/>
                      <a:ext cx="2011680" cy="360000"/>
                    </a:xfrm>
                    <a:prstGeom prst="rect">
                      <a:avLst/>
                    </a:prstGeom>
                    <a:noFill/>
                    <a:ln>
                      <a:noFill/>
                    </a:ln>
                    <a:extLst>
                      <a:ext uri="{53640926-AAD7-44d8-BBD7-CCE9431645EC}">
                        <a14:shadowObscured xmlns:a14="http://schemas.microsoft.com/office/drawing/2010/main"/>
                      </a:ext>
                    </a:extLst>
                  </pic:spPr>
                </pic:pic>
              </a:graphicData>
            </a:graphic>
          </wp:inline>
        </w:drawing>
      </w:r>
    </w:p>
    <w:p w14:paraId="316DB97E" w14:textId="6C74A2DA" w:rsidR="001A62C0" w:rsidRPr="006C7966" w:rsidRDefault="001A62C0" w:rsidP="001A62C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001" w:author="John MacAuley" w:date="2016-01-08T16:24:00Z">
        <w:r w:rsidR="00D5423B">
          <w:rPr>
            <w:b/>
            <w:noProof/>
          </w:rPr>
          <w:t>126</w:t>
        </w:r>
      </w:ins>
      <w:ins w:id="1002" w:author="Chin Guok" w:date="2015-07-31T14:55:00Z">
        <w:del w:id="1003" w:author="John MacAuley" w:date="2016-01-08T16:24:00Z">
          <w:r w:rsidR="00B33177" w:rsidDel="00D5423B">
            <w:rPr>
              <w:b/>
              <w:noProof/>
            </w:rPr>
            <w:delText>126</w:delText>
          </w:r>
        </w:del>
      </w:ins>
      <w:del w:id="1004" w:author="John MacAuley" w:date="2016-01-08T16:24:00Z">
        <w:r w:rsidR="00BD4BAA" w:rsidDel="00D5423B">
          <w:rPr>
            <w:b/>
            <w:noProof/>
          </w:rPr>
          <w:delText>127</w:delText>
        </w:r>
      </w:del>
      <w:r w:rsidR="00075FC8" w:rsidRPr="006C7966">
        <w:rPr>
          <w:b/>
        </w:rPr>
        <w:fldChar w:fldCharType="end"/>
      </w:r>
      <w:r w:rsidRPr="006C7966">
        <w:rPr>
          <w:b/>
        </w:rPr>
        <w:t xml:space="preserve"> – </w:t>
      </w:r>
      <w:r w:rsidR="00652E60">
        <w:rPr>
          <w:b/>
          <w:i/>
        </w:rPr>
        <w:t>NotificationId</w:t>
      </w:r>
      <w:r w:rsidR="00652E60" w:rsidRPr="00D84B8E">
        <w:rPr>
          <w:b/>
          <w:i/>
        </w:rPr>
        <w:t>Type</w:t>
      </w:r>
      <w:r w:rsidRPr="006C7966">
        <w:rPr>
          <w:b/>
        </w:rPr>
        <w:t>.</w:t>
      </w:r>
    </w:p>
    <w:p w14:paraId="5971D676" w14:textId="77777777" w:rsidR="001A62C0" w:rsidRPr="007040F7" w:rsidRDefault="00075FC8" w:rsidP="00722458">
      <w:pPr>
        <w:pStyle w:val="Heading4"/>
        <w:rPr>
          <w:i/>
        </w:rPr>
      </w:pPr>
      <w:r w:rsidRPr="007040F7">
        <w:rPr>
          <w:i/>
        </w:rPr>
        <w:t>ProvisionStateEnumType</w:t>
      </w:r>
    </w:p>
    <w:p w14:paraId="7F3D55D7" w14:textId="77777777" w:rsidR="001A62C0" w:rsidRPr="006C7966" w:rsidRDefault="001A62C0" w:rsidP="001A62C0">
      <w:r w:rsidRPr="006C7966">
        <w:t>Connection provisioning state values for modeling the connection services provision state machine.</w:t>
      </w:r>
    </w:p>
    <w:p w14:paraId="6F13054D" w14:textId="77777777" w:rsidR="001A62C0" w:rsidRPr="006C7966" w:rsidRDefault="001A62C0" w:rsidP="001A62C0"/>
    <w:p w14:paraId="47BF3FE7" w14:textId="77777777" w:rsidR="001E5105" w:rsidRDefault="001E5105" w:rsidP="001A62C0">
      <w:r w:rsidRPr="001E5105">
        <w:t>The Provision State Machine (PSM) is a simple state</w:t>
      </w:r>
      <w:r>
        <w:t xml:space="preserve"> machine that</w:t>
      </w:r>
      <w:r w:rsidRPr="001E5105">
        <w:t xml:space="preserve"> transits between the Provisi</w:t>
      </w:r>
      <w:r>
        <w:t xml:space="preserve">oned and the Released state. An </w:t>
      </w:r>
      <w:r w:rsidRPr="001E5105">
        <w:t>instance of the PSM for a reserva</w:t>
      </w:r>
      <w:r>
        <w:t xml:space="preserve">tion is created in the Released </w:t>
      </w:r>
      <w:r w:rsidRPr="001E5105">
        <w:t xml:space="preserve">state when the first reserve </w:t>
      </w:r>
      <w:r>
        <w:t xml:space="preserve">request is received, however, a </w:t>
      </w:r>
      <w:r w:rsidRPr="001E5105">
        <w:t>provision request cannot be pr</w:t>
      </w:r>
      <w:r>
        <w:t xml:space="preserve">ocessed until the first version </w:t>
      </w:r>
      <w:r w:rsidRPr="001E5105">
        <w:t>of the reservation has b</w:t>
      </w:r>
      <w:r>
        <w:t xml:space="preserve">een successful committed.  If a </w:t>
      </w:r>
      <w:r w:rsidRPr="001E5105">
        <w:t>provision request is receive</w:t>
      </w:r>
      <w:r>
        <w:t xml:space="preserve">d before the first version of a </w:t>
      </w:r>
      <w:r w:rsidRPr="001E5105">
        <w:t>reservation has been created, t</w:t>
      </w:r>
      <w:r>
        <w:t xml:space="preserve">hen it must be rejected with an </w:t>
      </w:r>
      <w:r w:rsidRPr="001E5105">
        <w:t>error.</w:t>
      </w:r>
      <w:r w:rsidRPr="001E5105">
        <w:br/>
        <w:t xml:space="preserve">                </w:t>
      </w:r>
      <w:r w:rsidRPr="001E5105">
        <w:br/>
        <w:t xml:space="preserve">The PSM transits states </w:t>
      </w:r>
      <w:r>
        <w:t xml:space="preserve">independent of the state of the </w:t>
      </w:r>
      <w:r w:rsidRPr="001E5105">
        <w:t xml:space="preserve">Reservation State Machine. Note </w:t>
      </w:r>
      <w:r>
        <w:t xml:space="preserve">that staying at the Provisioned </w:t>
      </w:r>
      <w:r w:rsidRPr="001E5105">
        <w:t>state is necessary but not suffici</w:t>
      </w:r>
      <w:r>
        <w:t xml:space="preserve">ent to activate the data plane.  </w:t>
      </w:r>
      <w:r w:rsidRPr="001E5105">
        <w:t>The data plane is active if th</w:t>
      </w:r>
      <w:r>
        <w:t>e PSM is in “</w:t>
      </w:r>
      <w:r w:rsidR="00075FC8" w:rsidRPr="007040F7">
        <w:rPr>
          <w:i/>
        </w:rPr>
        <w:t>Provisioned</w:t>
      </w:r>
      <w:r>
        <w:t xml:space="preserve">” state </w:t>
      </w:r>
      <w:r w:rsidRPr="001E5105">
        <w:t xml:space="preserve">AND </w:t>
      </w:r>
      <w:r w:rsidR="00075FC8" w:rsidRPr="007040F7">
        <w:rPr>
          <w:i/>
        </w:rPr>
        <w:t>current_time</w:t>
      </w:r>
      <w:r w:rsidRPr="001E5105">
        <w:t xml:space="preserve"> is between </w:t>
      </w:r>
      <w:r w:rsidR="00075FC8" w:rsidRPr="007040F7">
        <w:rPr>
          <w:i/>
        </w:rPr>
        <w:t>startTime</w:t>
      </w:r>
      <w:r w:rsidRPr="001E5105">
        <w:t xml:space="preserve"> and </w:t>
      </w:r>
      <w:r w:rsidR="00075FC8" w:rsidRPr="007040F7">
        <w:rPr>
          <w:i/>
        </w:rPr>
        <w:t>endTime</w:t>
      </w:r>
      <w:r w:rsidRPr="001E5105">
        <w:t>.</w:t>
      </w:r>
      <w:r w:rsidRPr="001E5105" w:rsidDel="001E5105">
        <w:t xml:space="preserve"> </w:t>
      </w:r>
    </w:p>
    <w:p w14:paraId="0CDAABE1" w14:textId="77777777" w:rsidR="001A62C0" w:rsidRPr="006C7966" w:rsidRDefault="001A62C0" w:rsidP="001A62C0"/>
    <w:p w14:paraId="3C008B90" w14:textId="77777777" w:rsidR="001A62C0" w:rsidRPr="006C7966" w:rsidRDefault="001A62C0" w:rsidP="001A62C0">
      <w:r w:rsidRPr="006C7966">
        <w:t>Possible state values are:</w:t>
      </w:r>
    </w:p>
    <w:p w14:paraId="7BF6EF52" w14:textId="77777777" w:rsidR="001A62C0" w:rsidRPr="006C7966" w:rsidRDefault="001A62C0" w:rsidP="001A62C0">
      <w:pPr>
        <w:numPr>
          <w:ilvl w:val="0"/>
          <w:numId w:val="21"/>
        </w:numPr>
        <w:contextualSpacing/>
      </w:pPr>
      <w:r w:rsidRPr="00B22F2D">
        <w:rPr>
          <w:b/>
          <w:i/>
        </w:rPr>
        <w:lastRenderedPageBreak/>
        <w:t>Released</w:t>
      </w:r>
      <w:r w:rsidRPr="006C7966">
        <w:t xml:space="preserve"> – A steady state for the provision state machine in which data plane resources for this reservation are in a released state, resulting in an inactive data plane.</w:t>
      </w:r>
    </w:p>
    <w:p w14:paraId="4B481F17" w14:textId="77777777" w:rsidR="001A62C0" w:rsidRPr="006C7966" w:rsidRDefault="001A62C0" w:rsidP="001A62C0">
      <w:pPr>
        <w:numPr>
          <w:ilvl w:val="0"/>
          <w:numId w:val="20"/>
        </w:numPr>
        <w:contextualSpacing/>
      </w:pPr>
      <w:r w:rsidRPr="00B22F2D">
        <w:rPr>
          <w:b/>
          <w:i/>
        </w:rPr>
        <w:t>Provisioning</w:t>
      </w:r>
      <w:r w:rsidRPr="006C7966">
        <w:t xml:space="preserve"> - A transient state modeling the act of provisioning the reservation’s associated data plane resources.</w:t>
      </w:r>
    </w:p>
    <w:p w14:paraId="28DD8A67" w14:textId="6412AEEC" w:rsidR="001A62C0" w:rsidRPr="006C7966" w:rsidRDefault="001A62C0" w:rsidP="001A62C0">
      <w:pPr>
        <w:numPr>
          <w:ilvl w:val="0"/>
          <w:numId w:val="21"/>
        </w:numPr>
        <w:contextualSpacing/>
      </w:pPr>
      <w:r w:rsidRPr="00B22F2D">
        <w:rPr>
          <w:b/>
          <w:i/>
        </w:rPr>
        <w:t>Provisioned</w:t>
      </w:r>
      <w:r w:rsidRPr="006C7966">
        <w:t xml:space="preserve"> - A steady state for the provision state machine in which data plane resources for this reservation are in a provisioned state.</w:t>
      </w:r>
      <w:r w:rsidR="00E411A9">
        <w:t xml:space="preserve"> </w:t>
      </w:r>
      <w:r w:rsidRPr="006C7966">
        <w:t>This state does not imply that data plane resources are active, but it does indicate that a uPA can active the data plane resources if current_time is between startTime and endTime.</w:t>
      </w:r>
    </w:p>
    <w:p w14:paraId="56134B1D" w14:textId="77777777" w:rsidR="001A62C0" w:rsidRDefault="001A62C0" w:rsidP="001A62C0">
      <w:pPr>
        <w:numPr>
          <w:ilvl w:val="0"/>
          <w:numId w:val="20"/>
        </w:numPr>
        <w:contextualSpacing/>
      </w:pPr>
      <w:r w:rsidRPr="00B22F2D">
        <w:rPr>
          <w:b/>
          <w:i/>
        </w:rPr>
        <w:t>Releasing</w:t>
      </w:r>
      <w:r w:rsidRPr="006C7966">
        <w:t xml:space="preserve"> - A transient state modeling the act of releasing the reservation’s associated data plane resources.</w:t>
      </w:r>
    </w:p>
    <w:p w14:paraId="3D356C21" w14:textId="77777777" w:rsidR="00E96F4E" w:rsidRPr="006C7966" w:rsidRDefault="00E96F4E" w:rsidP="00FB7262">
      <w:pPr>
        <w:ind w:left="720"/>
        <w:contextualSpacing/>
      </w:pPr>
    </w:p>
    <w:p w14:paraId="45820A9A" w14:textId="77777777" w:rsidR="001A62C0" w:rsidRPr="006C7966" w:rsidRDefault="001A62C0" w:rsidP="001A62C0"/>
    <w:p w14:paraId="28DD7CE7"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04487367" wp14:editId="6A7FE03A">
            <wp:extent cx="2407920" cy="213360"/>
            <wp:effectExtent l="0" t="0" r="0" b="0"/>
            <wp:docPr id="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7920" cy="213360"/>
                    </a:xfrm>
                    <a:prstGeom prst="rect">
                      <a:avLst/>
                    </a:prstGeom>
                    <a:noFill/>
                    <a:ln>
                      <a:noFill/>
                    </a:ln>
                  </pic:spPr>
                </pic:pic>
              </a:graphicData>
            </a:graphic>
          </wp:inline>
        </w:drawing>
      </w:r>
    </w:p>
    <w:p w14:paraId="540D8448" w14:textId="3BCD7B70" w:rsidR="001A62C0" w:rsidRPr="006C7966" w:rsidRDefault="001A62C0" w:rsidP="001A62C0">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005" w:author="John MacAuley" w:date="2016-01-08T16:24:00Z">
        <w:r w:rsidR="00D5423B">
          <w:rPr>
            <w:b/>
            <w:noProof/>
          </w:rPr>
          <w:t>127</w:t>
        </w:r>
      </w:ins>
      <w:ins w:id="1006" w:author="Chin Guok" w:date="2015-07-31T14:55:00Z">
        <w:del w:id="1007" w:author="John MacAuley" w:date="2016-01-08T16:24:00Z">
          <w:r w:rsidR="00B33177" w:rsidDel="00D5423B">
            <w:rPr>
              <w:b/>
              <w:noProof/>
            </w:rPr>
            <w:delText>127</w:delText>
          </w:r>
        </w:del>
      </w:ins>
      <w:del w:id="1008" w:author="John MacAuley" w:date="2016-01-08T16:24:00Z">
        <w:r w:rsidR="00BD4BAA" w:rsidDel="00D5423B">
          <w:rPr>
            <w:b/>
            <w:noProof/>
          </w:rPr>
          <w:delText>128</w:delText>
        </w:r>
      </w:del>
      <w:r w:rsidR="00075FC8" w:rsidRPr="006C7966">
        <w:rPr>
          <w:b/>
        </w:rPr>
        <w:fldChar w:fldCharType="end"/>
      </w:r>
      <w:r w:rsidRPr="006C7966">
        <w:rPr>
          <w:b/>
        </w:rPr>
        <w:t xml:space="preserve"> – </w:t>
      </w:r>
      <w:r w:rsidRPr="00D84B8E">
        <w:rPr>
          <w:b/>
          <w:i/>
        </w:rPr>
        <w:t>ProvisionStateEnumType</w:t>
      </w:r>
      <w:r w:rsidRPr="006C7966">
        <w:rPr>
          <w:b/>
        </w:rPr>
        <w:t>.</w:t>
      </w:r>
    </w:p>
    <w:p w14:paraId="25989A3F" w14:textId="77777777" w:rsidR="001A62C0" w:rsidRPr="007040F7" w:rsidRDefault="00075FC8" w:rsidP="00722458">
      <w:pPr>
        <w:pStyle w:val="Heading4"/>
        <w:rPr>
          <w:i/>
        </w:rPr>
      </w:pPr>
      <w:r w:rsidRPr="007040F7">
        <w:rPr>
          <w:i/>
        </w:rPr>
        <w:t>ReservationStateEnumType</w:t>
      </w:r>
    </w:p>
    <w:p w14:paraId="6A621F6D" w14:textId="55053A26" w:rsidR="001A62C0" w:rsidRPr="006C7966" w:rsidRDefault="001A62C0" w:rsidP="001A62C0">
      <w:pPr>
        <w:rPr>
          <w:rFonts w:cs="Arial"/>
        </w:rPr>
      </w:pPr>
      <w:r w:rsidRPr="006C7966">
        <w:t>Connection reservation state values for the connection services reservation state machine.</w:t>
      </w:r>
      <w:r w:rsidR="00E411A9">
        <w:t xml:space="preserve"> </w:t>
      </w:r>
      <w:r w:rsidRPr="006C7966">
        <w:t>Possible state values are:</w:t>
      </w:r>
    </w:p>
    <w:p w14:paraId="515C8FCF" w14:textId="4494A211" w:rsidR="001A62C0" w:rsidRPr="006C7966" w:rsidRDefault="001A62C0" w:rsidP="001A62C0">
      <w:pPr>
        <w:numPr>
          <w:ilvl w:val="0"/>
          <w:numId w:val="21"/>
        </w:numPr>
        <w:contextualSpacing/>
      </w:pPr>
      <w:r w:rsidRPr="00B22F2D">
        <w:rPr>
          <w:b/>
          <w:i/>
        </w:rPr>
        <w:t>ReserveStart</w:t>
      </w:r>
      <w:r w:rsidRPr="006C7966">
        <w:t xml:space="preserve"> – A steady state for the reservation state machine in which a reservation is created and committed.</w:t>
      </w:r>
      <w:r w:rsidR="00E411A9">
        <w:t xml:space="preserve"> </w:t>
      </w:r>
      <w:r w:rsidRPr="006C7966">
        <w:t>In the case of the first reservation request this state represents the initial reservation shell has been committed to database.</w:t>
      </w:r>
    </w:p>
    <w:p w14:paraId="6705D1A9" w14:textId="77777777" w:rsidR="001A62C0" w:rsidRPr="006C7966" w:rsidRDefault="001A62C0" w:rsidP="001A62C0">
      <w:pPr>
        <w:numPr>
          <w:ilvl w:val="0"/>
          <w:numId w:val="20"/>
        </w:numPr>
        <w:contextualSpacing/>
      </w:pPr>
      <w:r w:rsidRPr="00B22F2D">
        <w:rPr>
          <w:b/>
          <w:i/>
        </w:rPr>
        <w:t>ReserveChecking</w:t>
      </w:r>
      <w:r w:rsidRPr="006C7966">
        <w:t xml:space="preserve"> – A transient state modeling the act of checking the feasibility of a new reservation request, or a request to modify an existing reservation.</w:t>
      </w:r>
    </w:p>
    <w:p w14:paraId="65493BF3" w14:textId="77777777" w:rsidR="001A62C0" w:rsidRPr="006C7966" w:rsidRDefault="00E7277F" w:rsidP="001A62C0">
      <w:pPr>
        <w:numPr>
          <w:ilvl w:val="0"/>
          <w:numId w:val="20"/>
        </w:numPr>
        <w:contextualSpacing/>
      </w:pPr>
      <w:r w:rsidRPr="00B22F2D">
        <w:rPr>
          <w:b/>
          <w:i/>
        </w:rPr>
        <w:t>ReserveFailed</w:t>
      </w:r>
      <w:r w:rsidR="001A62C0" w:rsidRPr="006C7966">
        <w:t xml:space="preserve"> – A steady state for the reservation state machine in which the initial reservation or a subsequent modification request has failed.</w:t>
      </w:r>
    </w:p>
    <w:p w14:paraId="458DC746" w14:textId="77777777" w:rsidR="001A62C0" w:rsidRPr="006C7966" w:rsidRDefault="00FD4536" w:rsidP="001A62C0">
      <w:pPr>
        <w:numPr>
          <w:ilvl w:val="0"/>
          <w:numId w:val="20"/>
        </w:numPr>
        <w:contextualSpacing/>
      </w:pPr>
      <w:r w:rsidRPr="00B22F2D">
        <w:rPr>
          <w:b/>
          <w:i/>
        </w:rPr>
        <w:t>ReserveAbort</w:t>
      </w:r>
      <w:r w:rsidR="001A62C0" w:rsidRPr="00B22F2D">
        <w:rPr>
          <w:b/>
          <w:i/>
        </w:rPr>
        <w:t>ing</w:t>
      </w:r>
      <w:r w:rsidR="001A62C0" w:rsidRPr="006C7966">
        <w:t xml:space="preserve"> - A transient state modeling the act of aborting a pending reservation modify request.</w:t>
      </w:r>
    </w:p>
    <w:p w14:paraId="6B2294C8" w14:textId="77777777" w:rsidR="001A62C0" w:rsidRPr="006C7966" w:rsidRDefault="001A62C0" w:rsidP="001A62C0">
      <w:pPr>
        <w:numPr>
          <w:ilvl w:val="0"/>
          <w:numId w:val="20"/>
        </w:numPr>
        <w:contextualSpacing/>
      </w:pPr>
      <w:r w:rsidRPr="00B22F2D">
        <w:rPr>
          <w:b/>
          <w:i/>
        </w:rPr>
        <w:t>ReserveHeld</w:t>
      </w:r>
      <w:r w:rsidRPr="006C7966">
        <w:t xml:space="preserve"> - A steady state for the reservation state machine in which the initial reservation or a subsequent modification request has successfully had the request resources reserved, but has not yet been committed.</w:t>
      </w:r>
    </w:p>
    <w:p w14:paraId="28B29A05" w14:textId="77777777" w:rsidR="001A62C0" w:rsidRPr="006C7966" w:rsidRDefault="00E7277F" w:rsidP="001A62C0">
      <w:pPr>
        <w:numPr>
          <w:ilvl w:val="0"/>
          <w:numId w:val="20"/>
        </w:numPr>
        <w:contextualSpacing/>
      </w:pPr>
      <w:r w:rsidRPr="00B22F2D">
        <w:rPr>
          <w:b/>
          <w:i/>
        </w:rPr>
        <w:t>ReserveCommit</w:t>
      </w:r>
      <w:r w:rsidR="001A62C0" w:rsidRPr="00B22F2D">
        <w:rPr>
          <w:b/>
          <w:i/>
        </w:rPr>
        <w:t>ting</w:t>
      </w:r>
      <w:r w:rsidR="001A62C0" w:rsidRPr="006C7966">
        <w:t xml:space="preserve"> - A transient state modeling the act of committing a held set of reservation resources.</w:t>
      </w:r>
    </w:p>
    <w:p w14:paraId="66CB71E1" w14:textId="77777777" w:rsidR="001A62C0" w:rsidRDefault="001A62C0" w:rsidP="001A62C0">
      <w:pPr>
        <w:numPr>
          <w:ilvl w:val="0"/>
          <w:numId w:val="20"/>
        </w:numPr>
        <w:contextualSpacing/>
      </w:pPr>
      <w:r w:rsidRPr="00B22F2D">
        <w:rPr>
          <w:b/>
          <w:i/>
        </w:rPr>
        <w:t>ReserveTimeout</w:t>
      </w:r>
      <w:r w:rsidRPr="006C7966">
        <w:t xml:space="preserve"> - A steady state for the reservation state machine in which the held resources have been locally timed out on a uPA, resulting in a transition from the </w:t>
      </w:r>
      <w:r w:rsidRPr="00D84B8E">
        <w:rPr>
          <w:i/>
        </w:rPr>
        <w:t>ReserveHeld</w:t>
      </w:r>
      <w:r w:rsidRPr="006C7966">
        <w:t xml:space="preserve"> to </w:t>
      </w:r>
      <w:r w:rsidRPr="00D84B8E">
        <w:rPr>
          <w:i/>
        </w:rPr>
        <w:t>ReserveTimeout</w:t>
      </w:r>
      <w:r w:rsidRPr="006C7966">
        <w:t xml:space="preserve"> state.</w:t>
      </w:r>
    </w:p>
    <w:p w14:paraId="1D79F165" w14:textId="77777777" w:rsidR="003C0EB2" w:rsidRDefault="003C0EB2" w:rsidP="007040F7">
      <w:pPr>
        <w:contextualSpacing/>
      </w:pPr>
    </w:p>
    <w:p w14:paraId="6A2E7021" w14:textId="77777777" w:rsidR="001A62C0" w:rsidRPr="006C7966" w:rsidRDefault="001A62C0" w:rsidP="001A62C0"/>
    <w:p w14:paraId="129083EC" w14:textId="77777777" w:rsidR="001A62C0" w:rsidRPr="006C7966" w:rsidRDefault="001A62C0" w:rsidP="001A62C0">
      <w:pPr>
        <w:jc w:val="center"/>
      </w:pPr>
      <w:r w:rsidRPr="006C7966">
        <w:rPr>
          <w:rFonts w:ascii="Helvetica" w:hAnsi="Helvetica" w:cs="Helvetica"/>
          <w:noProof/>
          <w:sz w:val="24"/>
          <w:szCs w:val="24"/>
        </w:rPr>
        <w:drawing>
          <wp:inline distT="0" distB="0" distL="0" distR="0" wp14:anchorId="46C9F88C" wp14:editId="4D50E6C7">
            <wp:extent cx="2506980" cy="213360"/>
            <wp:effectExtent l="0" t="0" r="0" b="0"/>
            <wp:docPr id="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980" cy="213360"/>
                    </a:xfrm>
                    <a:prstGeom prst="rect">
                      <a:avLst/>
                    </a:prstGeom>
                    <a:noFill/>
                    <a:ln>
                      <a:noFill/>
                    </a:ln>
                  </pic:spPr>
                </pic:pic>
              </a:graphicData>
            </a:graphic>
          </wp:inline>
        </w:drawing>
      </w:r>
    </w:p>
    <w:p w14:paraId="4D21B7B8" w14:textId="151A2CFC" w:rsidR="00B7132B" w:rsidRPr="006C7966" w:rsidRDefault="001A62C0" w:rsidP="00B22F2D">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009" w:author="John MacAuley" w:date="2016-01-08T16:24:00Z">
        <w:r w:rsidR="00D5423B">
          <w:rPr>
            <w:b/>
            <w:noProof/>
          </w:rPr>
          <w:t>128</w:t>
        </w:r>
      </w:ins>
      <w:ins w:id="1010" w:author="Chin Guok" w:date="2015-07-31T14:55:00Z">
        <w:del w:id="1011" w:author="John MacAuley" w:date="2016-01-08T16:24:00Z">
          <w:r w:rsidR="00B33177" w:rsidDel="00D5423B">
            <w:rPr>
              <w:b/>
              <w:noProof/>
            </w:rPr>
            <w:delText>128</w:delText>
          </w:r>
        </w:del>
      </w:ins>
      <w:del w:id="1012" w:author="John MacAuley" w:date="2016-01-08T16:24:00Z">
        <w:r w:rsidR="00BD4BAA" w:rsidDel="00D5423B">
          <w:rPr>
            <w:b/>
            <w:noProof/>
          </w:rPr>
          <w:delText>129</w:delText>
        </w:r>
      </w:del>
      <w:r w:rsidR="00075FC8" w:rsidRPr="006C7966">
        <w:rPr>
          <w:b/>
        </w:rPr>
        <w:fldChar w:fldCharType="end"/>
      </w:r>
      <w:r w:rsidRPr="006C7966">
        <w:rPr>
          <w:b/>
        </w:rPr>
        <w:t xml:space="preserve"> – </w:t>
      </w:r>
      <w:r w:rsidR="00075FC8" w:rsidRPr="007040F7">
        <w:rPr>
          <w:b/>
          <w:i/>
        </w:rPr>
        <w:t>ReservationStateEnumType</w:t>
      </w:r>
      <w:r w:rsidRPr="006C7966">
        <w:rPr>
          <w:b/>
        </w:rPr>
        <w:t>.</w:t>
      </w:r>
    </w:p>
    <w:p w14:paraId="2191F685" w14:textId="77777777" w:rsidR="00652E60" w:rsidRPr="007040F7" w:rsidRDefault="00075FC8" w:rsidP="00652E60">
      <w:pPr>
        <w:pStyle w:val="Heading4"/>
        <w:rPr>
          <w:i/>
        </w:rPr>
      </w:pPr>
      <w:r w:rsidRPr="007040F7">
        <w:rPr>
          <w:i/>
        </w:rPr>
        <w:t>ResultIdType</w:t>
      </w:r>
    </w:p>
    <w:p w14:paraId="77AB1CA3" w14:textId="77777777" w:rsidR="00652E60" w:rsidRDefault="00652E60" w:rsidP="00652E60">
      <w:r w:rsidRPr="006C7966">
        <w:t xml:space="preserve">A specific type for a </w:t>
      </w:r>
      <w:r w:rsidR="006A5B53">
        <w:t>r</w:t>
      </w:r>
      <w:r>
        <w:rPr>
          <w:i/>
        </w:rPr>
        <w:t>esult</w:t>
      </w:r>
      <w:r w:rsidRPr="000F4BC5">
        <w:rPr>
          <w:i/>
        </w:rPr>
        <w:t>Id</w:t>
      </w:r>
      <w:r w:rsidRPr="006C7966">
        <w:t xml:space="preserve"> that is </w:t>
      </w:r>
      <w:r w:rsidR="00A25541">
        <w:t xml:space="preserve">an identifier </w:t>
      </w:r>
      <w:r w:rsidRPr="006C7966">
        <w:t xml:space="preserve">unique in the context of a </w:t>
      </w:r>
      <w:r w:rsidRPr="00791A95">
        <w:rPr>
          <w:i/>
        </w:rPr>
        <w:t>connectionId</w:t>
      </w:r>
      <w:r w:rsidRPr="006C7966">
        <w:t>.</w:t>
      </w:r>
    </w:p>
    <w:p w14:paraId="7A768EA0" w14:textId="77777777" w:rsidR="00E96F4E" w:rsidRDefault="00E96F4E" w:rsidP="00652E60"/>
    <w:p w14:paraId="314A823E" w14:textId="77777777" w:rsidR="00A25541" w:rsidRPr="006C7966" w:rsidRDefault="00A25541" w:rsidP="00652E60"/>
    <w:p w14:paraId="12735094" w14:textId="77777777" w:rsidR="00652E60" w:rsidRPr="006C7966" w:rsidRDefault="00A25541" w:rsidP="00652E60">
      <w:pPr>
        <w:jc w:val="center"/>
      </w:pPr>
      <w:r w:rsidRPr="00B22F2D">
        <w:rPr>
          <w:rFonts w:ascii="Helvetica" w:hAnsi="Helvetica" w:cs="Helvetica"/>
          <w:noProof/>
          <w:sz w:val="24"/>
          <w:szCs w:val="24"/>
        </w:rPr>
        <w:drawing>
          <wp:inline distT="0" distB="0" distL="0" distR="0" wp14:anchorId="33B24AEB" wp14:editId="59F0DF0E">
            <wp:extent cx="1981200" cy="350520"/>
            <wp:effectExtent l="0" t="0" r="0" b="508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81200" cy="350520"/>
                    </a:xfrm>
                    <a:prstGeom prst="rect">
                      <a:avLst/>
                    </a:prstGeom>
                    <a:noFill/>
                    <a:ln>
                      <a:noFill/>
                    </a:ln>
                  </pic:spPr>
                </pic:pic>
              </a:graphicData>
            </a:graphic>
          </wp:inline>
        </w:drawing>
      </w:r>
    </w:p>
    <w:p w14:paraId="6CE6FF40" w14:textId="283C8BFA" w:rsidR="00652E60" w:rsidRPr="006C7966" w:rsidRDefault="00652E60" w:rsidP="00652E6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013" w:author="John MacAuley" w:date="2016-01-08T16:24:00Z">
        <w:r w:rsidR="00D5423B">
          <w:rPr>
            <w:b/>
            <w:noProof/>
          </w:rPr>
          <w:t>129</w:t>
        </w:r>
      </w:ins>
      <w:ins w:id="1014" w:author="Chin Guok" w:date="2015-07-31T14:56:00Z">
        <w:del w:id="1015" w:author="John MacAuley" w:date="2016-01-08T16:24:00Z">
          <w:r w:rsidR="00B33177" w:rsidDel="00D5423B">
            <w:rPr>
              <w:b/>
              <w:noProof/>
            </w:rPr>
            <w:delText>129</w:delText>
          </w:r>
        </w:del>
      </w:ins>
      <w:del w:id="1016" w:author="John MacAuley" w:date="2016-01-08T16:24:00Z">
        <w:r w:rsidR="00BD4BAA" w:rsidDel="00D5423B">
          <w:rPr>
            <w:b/>
            <w:noProof/>
          </w:rPr>
          <w:delText>130</w:delText>
        </w:r>
      </w:del>
      <w:r w:rsidR="00075FC8" w:rsidRPr="006C7966">
        <w:rPr>
          <w:b/>
        </w:rPr>
        <w:fldChar w:fldCharType="end"/>
      </w:r>
      <w:r w:rsidRPr="006C7966">
        <w:rPr>
          <w:b/>
        </w:rPr>
        <w:t xml:space="preserve"> – </w:t>
      </w:r>
      <w:r w:rsidR="00A25541">
        <w:rPr>
          <w:b/>
          <w:i/>
        </w:rPr>
        <w:t>Result</w:t>
      </w:r>
      <w:r>
        <w:rPr>
          <w:b/>
          <w:i/>
        </w:rPr>
        <w:t>Id</w:t>
      </w:r>
      <w:r w:rsidRPr="00D84B8E">
        <w:rPr>
          <w:b/>
          <w:i/>
        </w:rPr>
        <w:t>Type</w:t>
      </w:r>
      <w:r w:rsidRPr="006C7966">
        <w:rPr>
          <w:b/>
        </w:rPr>
        <w:t>.</w:t>
      </w:r>
    </w:p>
    <w:p w14:paraId="74DB3102" w14:textId="77777777" w:rsidR="00E96F4E" w:rsidRDefault="00E96F4E">
      <w:r>
        <w:br w:type="page"/>
      </w:r>
    </w:p>
    <w:p w14:paraId="17F4162F" w14:textId="77777777" w:rsidR="00FF3DA8" w:rsidRPr="006C7966" w:rsidRDefault="00FF3DA8" w:rsidP="0028295D"/>
    <w:p w14:paraId="0A03D7AD" w14:textId="77777777" w:rsidR="008703E1" w:rsidRPr="006C7966" w:rsidRDefault="008703E1" w:rsidP="008703E1">
      <w:pPr>
        <w:pStyle w:val="Heading1"/>
        <w:keepNext w:val="0"/>
        <w:spacing w:before="0" w:after="0"/>
        <w:ind w:left="578" w:hanging="578"/>
      </w:pPr>
      <w:bookmarkStart w:id="1017" w:name="_Toc437518657"/>
      <w:r w:rsidRPr="006C7966">
        <w:t>Security</w:t>
      </w:r>
      <w:bookmarkEnd w:id="1017"/>
    </w:p>
    <w:p w14:paraId="5075D014" w14:textId="77777777" w:rsidR="008703E1" w:rsidRPr="006C7966" w:rsidRDefault="008703E1" w:rsidP="008703E1">
      <w:pPr>
        <w:pStyle w:val="nobreak"/>
      </w:pPr>
    </w:p>
    <w:p w14:paraId="52BC6D00" w14:textId="35D2B3C9" w:rsidR="008703E1" w:rsidRPr="006C7966" w:rsidRDefault="008703E1" w:rsidP="008703E1">
      <w:r w:rsidRPr="006C7966">
        <w:t xml:space="preserve">This section describes how NSI CS protocol achieves secure communication and provides authentication data across requests. </w:t>
      </w:r>
      <w:r w:rsidR="00D645DB">
        <w:t>Security is achieved using</w:t>
      </w:r>
      <w:r w:rsidR="00D853F0">
        <w:t xml:space="preserve"> </w:t>
      </w:r>
      <w:r w:rsidR="00D853F0" w:rsidRPr="00D12717">
        <w:t>Transport Layer Security</w:t>
      </w:r>
      <w:r w:rsidR="00D853F0">
        <w:t xml:space="preserve"> (</w:t>
      </w:r>
      <w:r w:rsidRPr="006C7966">
        <w:t>TLS</w:t>
      </w:r>
      <w:r w:rsidR="00D853F0">
        <w:t>)</w:t>
      </w:r>
      <w:r w:rsidRPr="006C7966">
        <w:t xml:space="preserve"> between NSAs and SAML attributes to convey information regarding request authentication.</w:t>
      </w:r>
    </w:p>
    <w:p w14:paraId="21AE7BC2" w14:textId="77777777" w:rsidR="008703E1" w:rsidRPr="006C7966" w:rsidRDefault="008703E1" w:rsidP="008703E1"/>
    <w:p w14:paraId="3DCE8463" w14:textId="77777777" w:rsidR="008703E1" w:rsidRPr="006C7966" w:rsidRDefault="008703E1" w:rsidP="008703E1">
      <w:pPr>
        <w:pStyle w:val="Heading2"/>
        <w:keepNext w:val="0"/>
        <w:ind w:left="578" w:hanging="578"/>
      </w:pPr>
      <w:bookmarkStart w:id="1018" w:name="_Toc437518658"/>
      <w:r w:rsidRPr="006C7966">
        <w:t>Transport Layer Security</w:t>
      </w:r>
      <w:bookmarkEnd w:id="1018"/>
    </w:p>
    <w:p w14:paraId="36B9ABAC" w14:textId="77777777" w:rsidR="008703E1" w:rsidRPr="006C7966" w:rsidRDefault="008703E1" w:rsidP="008703E1"/>
    <w:p w14:paraId="0BFBB9EF" w14:textId="5EEDC68C" w:rsidR="008703E1" w:rsidRPr="006C7966" w:rsidRDefault="008703E1" w:rsidP="008703E1">
      <w:r w:rsidRPr="006C7966">
        <w:t>TLS is used to ensure secure communication between NSAs</w:t>
      </w:r>
      <w:r w:rsidR="00D853F0">
        <w:t>.  TLS also supports</w:t>
      </w:r>
      <w:r w:rsidRPr="006C7966">
        <w:t xml:space="preserve"> X.509 certificates for authentication. Trust between NSAs is pairwise and </w:t>
      </w:r>
      <w:r w:rsidR="00915527">
        <w:t>MUST</w:t>
      </w:r>
      <w:r w:rsidRPr="006C7966">
        <w:t xml:space="preserve"> be established out-of-band. It is possible to have unidirectional trust between NSAs, i.e. reservations can only be created in one direction, as this is simply a policy special case. Transitive trust between NSAs cannot be assumed, i.e., NSAs A &amp; B trust each other, and B &amp; C trust each other, but this does not imply trust between A &amp; C. However a request from A may end up using resources from C if passed through B. In the current security framework, B (if its policies permit) can proxy A’s request to C.</w:t>
      </w:r>
      <w:r w:rsidR="00E411A9">
        <w:t xml:space="preserve"> </w:t>
      </w:r>
      <w:r w:rsidRPr="006C7966">
        <w:t>From C’s point of view, it receives the request from B, and authenticates and authorizes the request using B’s credentials. This document does not describe security policies, as these will always be site</w:t>
      </w:r>
      <w:r w:rsidR="00615DA6">
        <w:t>-</w:t>
      </w:r>
      <w:r w:rsidRPr="006C7966">
        <w:t xml:space="preserve">specific. Note that due to the requirement for direct </w:t>
      </w:r>
      <w:r w:rsidR="00D54DEC" w:rsidRPr="006C7966">
        <w:t>NSA-to-NSA</w:t>
      </w:r>
      <w:r w:rsidRPr="006C7966">
        <w:t xml:space="preserve"> communications (i.e. NSAs cannot forward communications via a third party NSA), message-level signing provides little value and is not used.</w:t>
      </w:r>
    </w:p>
    <w:p w14:paraId="5318AE23" w14:textId="77777777" w:rsidR="008703E1" w:rsidRPr="006C7966" w:rsidRDefault="008703E1" w:rsidP="008703E1"/>
    <w:p w14:paraId="74DD43E9" w14:textId="42E67642" w:rsidR="008703E1" w:rsidRPr="006C7966" w:rsidRDefault="008703E1" w:rsidP="008703E1">
      <w:r w:rsidRPr="006C7966">
        <w:t>TLS provides mess</w:t>
      </w:r>
      <w:r w:rsidR="00E5619F">
        <w:t xml:space="preserve">age integrity, confidentiality </w:t>
      </w:r>
      <w:r w:rsidRPr="006C7966">
        <w:t>and authentication via the X.509 certificates</w:t>
      </w:r>
      <w:r w:rsidR="003605EE">
        <w:t>, and</w:t>
      </w:r>
      <w:r w:rsidR="003605EE" w:rsidRPr="003605EE">
        <w:t xml:space="preserve"> </w:t>
      </w:r>
      <w:r w:rsidR="003605EE" w:rsidRPr="006C7966">
        <w:t>protects against replay attacks</w:t>
      </w:r>
      <w:r w:rsidRPr="006C7966">
        <w:t xml:space="preserve">. Authorization is done at the NSAs application level. TLS version 1.0 </w:t>
      </w:r>
      <w:r w:rsidR="009008A0" w:rsidRPr="00915527">
        <w:t>MUST</w:t>
      </w:r>
      <w:r w:rsidRPr="006C7966">
        <w:t xml:space="preserve"> be supported. NSAs </w:t>
      </w:r>
      <w:r w:rsidR="009008A0" w:rsidRPr="00915527">
        <w:t>MAY</w:t>
      </w:r>
      <w:r w:rsidRPr="006C7966">
        <w:t xml:space="preserve"> use SSLv3 and TLS versio</w:t>
      </w:r>
      <w:r w:rsidR="009008A0">
        <w:t>n</w:t>
      </w:r>
      <w:r w:rsidR="003605EE">
        <w:t>s</w:t>
      </w:r>
      <w:r w:rsidR="009008A0">
        <w:t xml:space="preserve"> </w:t>
      </w:r>
      <w:r w:rsidR="003605EE">
        <w:t xml:space="preserve">higher than </w:t>
      </w:r>
      <w:r w:rsidR="009008A0">
        <w:t>1.0 w</w:t>
      </w:r>
      <w:r w:rsidR="00314B73">
        <w:t>h</w:t>
      </w:r>
      <w:r w:rsidR="009008A0">
        <w:t>ere</w:t>
      </w:r>
      <w:r w:rsidRPr="006C7966">
        <w:t xml:space="preserve"> possible.</w:t>
      </w:r>
    </w:p>
    <w:p w14:paraId="6783419F" w14:textId="77777777" w:rsidR="008703E1" w:rsidRPr="006C7966" w:rsidRDefault="008703E1" w:rsidP="008703E1"/>
    <w:p w14:paraId="317953E5" w14:textId="77777777" w:rsidR="008703E1" w:rsidRPr="006C7966" w:rsidRDefault="008703E1" w:rsidP="008703E1">
      <w:pPr>
        <w:pStyle w:val="Heading2"/>
      </w:pPr>
      <w:bookmarkStart w:id="1019" w:name="_Toc437518659"/>
      <w:r w:rsidRPr="006C7966">
        <w:t>SAML Assertions</w:t>
      </w:r>
      <w:bookmarkEnd w:id="1019"/>
    </w:p>
    <w:p w14:paraId="16943795" w14:textId="77777777" w:rsidR="008703E1" w:rsidRPr="006C7966" w:rsidRDefault="008703E1" w:rsidP="008703E1"/>
    <w:p w14:paraId="4F251C3B" w14:textId="30FF4BE6" w:rsidR="008703E1" w:rsidRPr="006C7966" w:rsidRDefault="008703E1" w:rsidP="008703E1">
      <w:r w:rsidRPr="006C7966">
        <w:t>As TLS by design only provides transport</w:t>
      </w:r>
      <w:r w:rsidR="000E198A">
        <w:t>-</w:t>
      </w:r>
      <w:r w:rsidRPr="006C7966">
        <w:t xml:space="preserve">level security, an additional mechanism for conveying request authentication is required. For this, SAML assertions are used. NSAs can include SAML assertions in the CS message header, which providers </w:t>
      </w:r>
      <w:r w:rsidR="009008A0" w:rsidRPr="00915527">
        <w:t>MAY</w:t>
      </w:r>
      <w:r w:rsidRPr="006C7966">
        <w:t xml:space="preserve"> use to authorize the request. SAML attributes can describe information such as user, group, originating NSA, or even OAuth tokens. What and how to describe with SAML headers is outside the scope of this document, but will be described in a best current practices (BCP) document. The intent of such a document is to provide a baseline of what to support, but attributes can be created as needed and can be unique to NSA peerings.</w:t>
      </w:r>
    </w:p>
    <w:p w14:paraId="5DB8D9C0" w14:textId="77777777" w:rsidR="008703E1" w:rsidRPr="006C7966" w:rsidRDefault="008703E1" w:rsidP="008703E1"/>
    <w:p w14:paraId="17867E2F" w14:textId="77777777" w:rsidR="008703E1" w:rsidRPr="006C7966" w:rsidRDefault="008703E1" w:rsidP="008703E1"/>
    <w:p w14:paraId="1DA385FA" w14:textId="77777777" w:rsidR="008703E1" w:rsidRPr="006C7966" w:rsidRDefault="008703E1" w:rsidP="008703E1">
      <w:pPr>
        <w:pStyle w:val="Heading1"/>
        <w:keepNext w:val="0"/>
        <w:spacing w:before="0" w:after="0"/>
        <w:ind w:left="578" w:hanging="578"/>
      </w:pPr>
      <w:bookmarkStart w:id="1020" w:name="_Toc5010630"/>
      <w:bookmarkStart w:id="1021" w:name="_Toc130006544"/>
      <w:bookmarkStart w:id="1022" w:name="_Toc437518660"/>
      <w:r w:rsidRPr="006C7966">
        <w:t>Contributors</w:t>
      </w:r>
      <w:bookmarkEnd w:id="1020"/>
      <w:bookmarkEnd w:id="1021"/>
      <w:bookmarkEnd w:id="1022"/>
    </w:p>
    <w:p w14:paraId="25578470" w14:textId="77777777" w:rsidR="008703E1" w:rsidRPr="006C7966" w:rsidRDefault="008703E1" w:rsidP="008703E1">
      <w:r w:rsidRPr="006C7966">
        <w:t>Chin Guok, ESnet</w:t>
      </w:r>
    </w:p>
    <w:p w14:paraId="29809481" w14:textId="77777777" w:rsidR="008703E1" w:rsidRPr="006C7966" w:rsidRDefault="008703E1" w:rsidP="008703E1">
      <w:r w:rsidRPr="006C7966">
        <w:t>Jeroen van der Ham, University of Amsterdam</w:t>
      </w:r>
    </w:p>
    <w:p w14:paraId="44CDEE35" w14:textId="77777777" w:rsidR="008703E1" w:rsidRPr="006C7966" w:rsidRDefault="008703E1" w:rsidP="008703E1">
      <w:r w:rsidRPr="006C7966">
        <w:t>Radek Krzywania, PSNC</w:t>
      </w:r>
    </w:p>
    <w:p w14:paraId="2B383CD3" w14:textId="77777777" w:rsidR="008703E1" w:rsidRPr="006C7966" w:rsidRDefault="008703E1" w:rsidP="008703E1">
      <w:r w:rsidRPr="006C7966">
        <w:t>Tomohiro Kudoh, AIST</w:t>
      </w:r>
    </w:p>
    <w:p w14:paraId="27822EC4" w14:textId="77777777" w:rsidR="008703E1" w:rsidRPr="006C7966" w:rsidRDefault="008703E1" w:rsidP="008703E1">
      <w:r w:rsidRPr="006C7966">
        <w:t>John MacAuley, SURFnet</w:t>
      </w:r>
    </w:p>
    <w:p w14:paraId="4848CCF3" w14:textId="77777777" w:rsidR="008703E1" w:rsidRPr="006C7966" w:rsidRDefault="008703E1" w:rsidP="008703E1">
      <w:r w:rsidRPr="006C7966">
        <w:t>Takahiro Miyamoto, KDDI R&amp;D Laboratories</w:t>
      </w:r>
    </w:p>
    <w:p w14:paraId="2BEB6583" w14:textId="77777777" w:rsidR="008703E1" w:rsidRPr="006C7966" w:rsidRDefault="008703E1" w:rsidP="008703E1">
      <w:r w:rsidRPr="006C7966">
        <w:t>Inder Monga, ESnet</w:t>
      </w:r>
    </w:p>
    <w:p w14:paraId="00A22743" w14:textId="77777777" w:rsidR="008703E1" w:rsidRPr="006C7966" w:rsidRDefault="008703E1" w:rsidP="008703E1">
      <w:r w:rsidRPr="006C7966">
        <w:t>Guy Roberts, DANTE</w:t>
      </w:r>
    </w:p>
    <w:p w14:paraId="67C8F28E" w14:textId="77777777" w:rsidR="008703E1" w:rsidRPr="006C7966" w:rsidRDefault="008703E1" w:rsidP="008703E1">
      <w:r w:rsidRPr="006C7966">
        <w:t>Jerry Sobieski, NORDUnet</w:t>
      </w:r>
    </w:p>
    <w:p w14:paraId="230E1ACA" w14:textId="77777777" w:rsidR="00E96F4E" w:rsidRDefault="008703E1" w:rsidP="008703E1">
      <w:r w:rsidRPr="006C7966">
        <w:t>Henrik Thostrup Jensen, NORDUnet</w:t>
      </w:r>
    </w:p>
    <w:p w14:paraId="6F267738" w14:textId="77777777" w:rsidR="00E96F4E" w:rsidRDefault="00E96F4E">
      <w:r>
        <w:br w:type="page"/>
      </w:r>
    </w:p>
    <w:p w14:paraId="31B89642" w14:textId="77777777" w:rsidR="008703E1" w:rsidRPr="006C7966" w:rsidRDefault="008703E1" w:rsidP="008703E1"/>
    <w:p w14:paraId="11691FA5" w14:textId="77777777" w:rsidR="008703E1" w:rsidRPr="006C7966" w:rsidRDefault="008703E1" w:rsidP="008703E1"/>
    <w:p w14:paraId="08EFC33A" w14:textId="77777777" w:rsidR="008703E1" w:rsidRPr="006C7966" w:rsidRDefault="008703E1" w:rsidP="008703E1">
      <w:pPr>
        <w:pStyle w:val="Heading1"/>
        <w:keepNext w:val="0"/>
        <w:spacing w:before="0" w:after="0"/>
        <w:ind w:left="578" w:hanging="578"/>
      </w:pPr>
      <w:bookmarkStart w:id="1023" w:name="_Toc5010631"/>
      <w:bookmarkStart w:id="1024" w:name="_Toc130006545"/>
      <w:bookmarkStart w:id="1025" w:name="_Toc437518661"/>
      <w:r w:rsidRPr="006C7966">
        <w:t>Glossary</w:t>
      </w:r>
      <w:bookmarkEnd w:id="1023"/>
      <w:bookmarkEnd w:id="1024"/>
      <w:bookmarkEnd w:id="1025"/>
    </w:p>
    <w:p w14:paraId="71214A14" w14:textId="77777777" w:rsidR="008703E1" w:rsidRPr="006C7966" w:rsidRDefault="008703E1" w:rsidP="008703E1">
      <w:pPr>
        <w:rPr>
          <w:rFonts w:cs="Arial"/>
          <w:color w:val="00000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480"/>
      </w:tblGrid>
      <w:tr w:rsidR="008703E1" w:rsidRPr="006C7966" w14:paraId="26918CAC" w14:textId="77777777">
        <w:tc>
          <w:tcPr>
            <w:tcW w:w="2376" w:type="dxa"/>
          </w:tcPr>
          <w:p w14:paraId="2523E27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Activate</w:t>
            </w:r>
          </w:p>
        </w:tc>
        <w:tc>
          <w:tcPr>
            <w:tcW w:w="6480" w:type="dxa"/>
          </w:tcPr>
          <w:p w14:paraId="6CB2E895" w14:textId="4D0F915E"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When provisioning of a Connection has been completed the Connection is considered to be Active.</w:t>
            </w:r>
            <w:r w:rsidR="00E411A9">
              <w:rPr>
                <w:rFonts w:cs="Arial"/>
                <w:color w:val="000000"/>
                <w:sz w:val="16"/>
                <w:szCs w:val="16"/>
                <w:lang w:eastAsia="en-GB"/>
              </w:rPr>
              <w:t xml:space="preserve"> </w:t>
            </w:r>
            <w:r w:rsidRPr="006C7966">
              <w:rPr>
                <w:rFonts w:cs="Arial"/>
                <w:color w:val="000000"/>
                <w:sz w:val="16"/>
                <w:szCs w:val="16"/>
                <w:lang w:eastAsia="en-GB"/>
              </w:rPr>
              <w:t xml:space="preserve">A </w:t>
            </w:r>
            <w:r w:rsidR="002C2BC6" w:rsidRPr="002C2BC6">
              <w:rPr>
                <w:rFonts w:cs="Arial"/>
                <w:color w:val="000000"/>
                <w:sz w:val="16"/>
                <w:szCs w:val="16"/>
                <w:lang w:eastAsia="en-GB"/>
              </w:rPr>
              <w:t xml:space="preserve">dataPlaneStateChange </w:t>
            </w:r>
            <w:r w:rsidRPr="006C7966">
              <w:rPr>
                <w:rFonts w:cs="Arial"/>
                <w:color w:val="000000"/>
                <w:sz w:val="16"/>
                <w:szCs w:val="16"/>
                <w:lang w:eastAsia="en-GB"/>
              </w:rPr>
              <w:t xml:space="preserve">notification is sent to the RA </w:t>
            </w:r>
            <w:r w:rsidR="002C2BC6">
              <w:rPr>
                <w:rFonts w:cs="Arial"/>
                <w:color w:val="000000"/>
                <w:sz w:val="16"/>
                <w:szCs w:val="16"/>
                <w:lang w:eastAsia="en-GB"/>
              </w:rPr>
              <w:t xml:space="preserve">with “active” set to “true” </w:t>
            </w:r>
            <w:r w:rsidRPr="006C7966">
              <w:rPr>
                <w:rFonts w:cs="Arial"/>
                <w:color w:val="000000"/>
                <w:sz w:val="16"/>
                <w:szCs w:val="16"/>
                <w:lang w:eastAsia="en-GB"/>
              </w:rPr>
              <w:t xml:space="preserve">informing them that the Connection is Active. </w:t>
            </w:r>
          </w:p>
        </w:tc>
      </w:tr>
      <w:tr w:rsidR="008703E1" w:rsidRPr="006C7966" w14:paraId="5A760AAA" w14:textId="77777777">
        <w:tc>
          <w:tcPr>
            <w:tcW w:w="2376" w:type="dxa"/>
          </w:tcPr>
          <w:p w14:paraId="38CE75B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Aggregator (AG)</w:t>
            </w:r>
          </w:p>
        </w:tc>
        <w:tc>
          <w:tcPr>
            <w:tcW w:w="6480" w:type="dxa"/>
          </w:tcPr>
          <w:p w14:paraId="63875934"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Aggregator is an NSA th</w:t>
            </w:r>
            <w:r w:rsidRPr="006C7966">
              <w:rPr>
                <w:rFonts w:eastAsiaTheme="minorEastAsia" w:cs="Arial"/>
                <w:color w:val="000000"/>
                <w:sz w:val="16"/>
                <w:szCs w:val="16"/>
                <w:lang w:eastAsia="ja-JP"/>
              </w:rPr>
              <w:t>at</w:t>
            </w:r>
            <w:r w:rsidRPr="006C7966">
              <w:rPr>
                <w:rFonts w:cs="Arial"/>
                <w:color w:val="000000"/>
                <w:sz w:val="16"/>
                <w:szCs w:val="16"/>
                <w:lang w:eastAsia="en-GB"/>
              </w:rPr>
              <w:t xml:space="preserve"> has more than one child NSA, and has the responsibility of aggregating the responses from each child NSA.</w:t>
            </w:r>
          </w:p>
        </w:tc>
      </w:tr>
      <w:tr w:rsidR="008703E1" w:rsidRPr="006C7966" w14:paraId="48150227" w14:textId="77777777">
        <w:tc>
          <w:tcPr>
            <w:tcW w:w="2376" w:type="dxa"/>
          </w:tcPr>
          <w:p w14:paraId="7D83EF60"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Connection</w:t>
            </w:r>
          </w:p>
        </w:tc>
        <w:tc>
          <w:tcPr>
            <w:tcW w:w="6480" w:type="dxa"/>
          </w:tcPr>
          <w:p w14:paraId="49832AFD" w14:textId="2295DDC1" w:rsidR="008703E1" w:rsidRPr="006C7966" w:rsidRDefault="008703E1" w:rsidP="001A62C0">
            <w:pPr>
              <w:spacing w:after="120"/>
              <w:rPr>
                <w:rFonts w:cs="Arial"/>
                <w:sz w:val="16"/>
                <w:szCs w:val="16"/>
                <w:lang w:eastAsia="en-GB"/>
              </w:rPr>
            </w:pPr>
            <w:r w:rsidRPr="006C7966">
              <w:rPr>
                <w:rFonts w:cs="Arial"/>
                <w:sz w:val="16"/>
                <w:szCs w:val="16"/>
                <w:lang w:eastAsia="en-GB"/>
              </w:rPr>
              <w:t>A Connection is</w:t>
            </w:r>
            <w:r w:rsidRPr="006C7966">
              <w:rPr>
                <w:rFonts w:cs="Arial"/>
                <w:sz w:val="16"/>
                <w:szCs w:val="16"/>
              </w:rPr>
              <w:t xml:space="preserve"> an NSI construct that identifies the </w:t>
            </w:r>
            <w:r w:rsidRPr="006C7966">
              <w:rPr>
                <w:rFonts w:cs="Arial"/>
                <w:sz w:val="16"/>
                <w:szCs w:val="16"/>
                <w:lang w:eastAsia="en-GB"/>
              </w:rPr>
              <w:t>physical instance of a circuit in the data plane.</w:t>
            </w:r>
            <w:r w:rsidR="00E411A9">
              <w:rPr>
                <w:rFonts w:cs="Arial"/>
                <w:sz w:val="16"/>
                <w:szCs w:val="16"/>
                <w:lang w:eastAsia="en-GB"/>
              </w:rPr>
              <w:t xml:space="preserve"> </w:t>
            </w:r>
            <w:r w:rsidRPr="006C7966">
              <w:rPr>
                <w:rFonts w:cs="Arial"/>
                <w:sz w:val="16"/>
                <w:szCs w:val="16"/>
                <w:lang w:eastAsia="en-GB"/>
              </w:rPr>
              <w:t xml:space="preserve"> A </w:t>
            </w:r>
            <w:r w:rsidRPr="006C7966">
              <w:rPr>
                <w:rFonts w:cs="Arial"/>
                <w:iCs/>
                <w:sz w:val="16"/>
                <w:szCs w:val="16"/>
                <w:lang w:eastAsia="en-GB"/>
              </w:rPr>
              <w:t xml:space="preserve">Connection </w:t>
            </w:r>
            <w:r w:rsidRPr="006C7966">
              <w:rPr>
                <w:rFonts w:cs="Arial"/>
                <w:sz w:val="16"/>
                <w:szCs w:val="16"/>
                <w:lang w:eastAsia="en-GB"/>
              </w:rPr>
              <w:t>has a set of properties (for instance, Connection identifier, ingress and egress STPs, capacity, or start time).</w:t>
            </w:r>
            <w:r w:rsidR="00E411A9">
              <w:rPr>
                <w:rFonts w:cs="Arial"/>
                <w:sz w:val="16"/>
                <w:szCs w:val="16"/>
                <w:lang w:eastAsia="en-GB"/>
              </w:rPr>
              <w:t xml:space="preserve"> </w:t>
            </w:r>
            <w:r w:rsidRPr="006C7966">
              <w:rPr>
                <w:rFonts w:cs="Arial"/>
                <w:sz w:val="16"/>
                <w:szCs w:val="16"/>
                <w:lang w:eastAsia="en-GB"/>
              </w:rPr>
              <w:t>Connections can be either unidirectional or bidirectional.</w:t>
            </w:r>
          </w:p>
        </w:tc>
      </w:tr>
      <w:tr w:rsidR="008703E1" w:rsidRPr="006C7966" w14:paraId="4A054E9E" w14:textId="77777777">
        <w:tc>
          <w:tcPr>
            <w:tcW w:w="2376" w:type="dxa"/>
          </w:tcPr>
          <w:p w14:paraId="69006EA1" w14:textId="5A6CC3F3" w:rsidR="008703E1" w:rsidRPr="006C7966" w:rsidRDefault="008703E1" w:rsidP="001A62C0">
            <w:pPr>
              <w:spacing w:after="120"/>
              <w:rPr>
                <w:rFonts w:cs="Arial"/>
                <w:sz w:val="16"/>
                <w:szCs w:val="16"/>
                <w:lang w:eastAsia="en-GB"/>
              </w:rPr>
            </w:pPr>
            <w:r w:rsidRPr="006C7966">
              <w:rPr>
                <w:rFonts w:cs="Arial"/>
                <w:sz w:val="16"/>
                <w:szCs w:val="16"/>
                <w:lang w:eastAsia="en-GB"/>
              </w:rPr>
              <w:t>Connection Service</w:t>
            </w:r>
            <w:r w:rsidR="00E411A9">
              <w:rPr>
                <w:rFonts w:cs="Arial"/>
                <w:sz w:val="16"/>
                <w:szCs w:val="16"/>
                <w:lang w:eastAsia="en-GB"/>
              </w:rPr>
              <w:t xml:space="preserve"> </w:t>
            </w:r>
            <w:r w:rsidR="00B84267">
              <w:rPr>
                <w:rFonts w:cs="Arial"/>
                <w:sz w:val="16"/>
                <w:szCs w:val="16"/>
                <w:lang w:eastAsia="en-GB"/>
              </w:rPr>
              <w:t>(CS)</w:t>
            </w:r>
          </w:p>
        </w:tc>
        <w:tc>
          <w:tcPr>
            <w:tcW w:w="6480" w:type="dxa"/>
          </w:tcPr>
          <w:p w14:paraId="50A0F5DF" w14:textId="77777777" w:rsidR="008703E1" w:rsidRPr="006C7966" w:rsidRDefault="008703E1" w:rsidP="001A62C0">
            <w:pPr>
              <w:spacing w:after="120"/>
              <w:rPr>
                <w:rFonts w:cs="Arial"/>
                <w:iCs/>
                <w:sz w:val="16"/>
                <w:szCs w:val="16"/>
                <w:lang w:eastAsia="en-GB"/>
              </w:rPr>
            </w:pPr>
            <w:r w:rsidRPr="006C7966">
              <w:rPr>
                <w:rFonts w:cs="Arial"/>
                <w:sz w:val="16"/>
                <w:szCs w:val="16"/>
                <w:lang w:eastAsia="en-GB"/>
              </w:rPr>
              <w:t xml:space="preserve">The NSI </w:t>
            </w:r>
            <w:r w:rsidRPr="006C7966">
              <w:rPr>
                <w:rFonts w:cs="Arial"/>
                <w:iCs/>
                <w:sz w:val="16"/>
                <w:szCs w:val="16"/>
                <w:lang w:eastAsia="en-GB"/>
              </w:rPr>
              <w:t>Connection Service</w:t>
            </w:r>
            <w:r w:rsidRPr="006C7966">
              <w:rPr>
                <w:rFonts w:cs="Arial"/>
                <w:sz w:val="16"/>
                <w:szCs w:val="16"/>
                <w:lang w:eastAsia="en-GB"/>
              </w:rPr>
              <w:t xml:space="preserve"> is a service that allows </w:t>
            </w:r>
            <w:r w:rsidR="0058451C">
              <w:rPr>
                <w:rFonts w:cs="Arial"/>
                <w:sz w:val="16"/>
                <w:szCs w:val="16"/>
                <w:lang w:eastAsia="en-GB"/>
              </w:rPr>
              <w:t>an RA</w:t>
            </w:r>
            <w:r w:rsidRPr="006C7966">
              <w:rPr>
                <w:rFonts w:cs="Arial"/>
                <w:sz w:val="16"/>
                <w:szCs w:val="16"/>
                <w:lang w:eastAsia="en-GB"/>
              </w:rPr>
              <w:t xml:space="preserve"> to request and manage a </w:t>
            </w:r>
            <w:r w:rsidRPr="006C7966">
              <w:rPr>
                <w:rFonts w:cs="Arial"/>
                <w:iCs/>
                <w:sz w:val="16"/>
                <w:szCs w:val="16"/>
                <w:lang w:eastAsia="en-GB"/>
              </w:rPr>
              <w:t xml:space="preserve">Connection </w:t>
            </w:r>
            <w:r w:rsidRPr="006C7966">
              <w:rPr>
                <w:rFonts w:cs="Arial"/>
                <w:sz w:val="16"/>
                <w:szCs w:val="16"/>
                <w:lang w:eastAsia="en-GB"/>
              </w:rPr>
              <w:t xml:space="preserve">from a </w:t>
            </w:r>
            <w:r w:rsidR="00E7277F" w:rsidRPr="00E7277F">
              <w:rPr>
                <w:rFonts w:cs="Arial"/>
                <w:iCs/>
                <w:sz w:val="16"/>
                <w:szCs w:val="16"/>
                <w:lang w:eastAsia="en-GB"/>
              </w:rPr>
              <w:t>PA</w:t>
            </w:r>
            <w:r w:rsidR="00030301">
              <w:rPr>
                <w:rFonts w:cs="Arial"/>
                <w:iCs/>
                <w:sz w:val="16"/>
                <w:szCs w:val="16"/>
                <w:lang w:eastAsia="en-GB"/>
              </w:rPr>
              <w:t>.</w:t>
            </w:r>
          </w:p>
        </w:tc>
      </w:tr>
      <w:tr w:rsidR="008703E1" w:rsidRPr="006C7966" w14:paraId="33689095" w14:textId="77777777">
        <w:tc>
          <w:tcPr>
            <w:tcW w:w="2376" w:type="dxa"/>
          </w:tcPr>
          <w:p w14:paraId="48A5DEB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Connection Service Protocol</w:t>
            </w:r>
          </w:p>
        </w:tc>
        <w:tc>
          <w:tcPr>
            <w:tcW w:w="6480" w:type="dxa"/>
          </w:tcPr>
          <w:p w14:paraId="1E5EBC3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Connection Service Protocol</w:t>
            </w:r>
            <w:r w:rsidRPr="006C7966">
              <w:rPr>
                <w:rFonts w:cs="Arial"/>
                <w:sz w:val="16"/>
                <w:szCs w:val="16"/>
                <w:lang w:eastAsia="en-GB"/>
              </w:rPr>
              <w:t xml:space="preserve"> is the protocol that describes the messages and associated attributes that are exchanged between RA and PA</w:t>
            </w:r>
            <w:r w:rsidR="00030301">
              <w:rPr>
                <w:rFonts w:cs="Arial"/>
                <w:sz w:val="16"/>
                <w:szCs w:val="16"/>
                <w:lang w:eastAsia="en-GB"/>
              </w:rPr>
              <w:t>.</w:t>
            </w:r>
          </w:p>
        </w:tc>
      </w:tr>
      <w:tr w:rsidR="008703E1" w:rsidRPr="006C7966" w14:paraId="71D5CC9A" w14:textId="77777777">
        <w:tc>
          <w:tcPr>
            <w:tcW w:w="2376" w:type="dxa"/>
          </w:tcPr>
          <w:p w14:paraId="4D7F79D9"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Control and Management Planes</w:t>
            </w:r>
          </w:p>
        </w:tc>
        <w:tc>
          <w:tcPr>
            <w:tcW w:w="6480" w:type="dxa"/>
          </w:tcPr>
          <w:p w14:paraId="2E724BE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Control Plane</w:t>
            </w:r>
            <w:r w:rsidRPr="006C7966">
              <w:rPr>
                <w:rFonts w:cs="Arial"/>
                <w:sz w:val="16"/>
                <w:szCs w:val="16"/>
                <w:lang w:eastAsia="en-GB"/>
              </w:rPr>
              <w:t xml:space="preserve"> and/or </w:t>
            </w:r>
            <w:r w:rsidRPr="006C7966">
              <w:rPr>
                <w:rFonts w:cs="Arial"/>
                <w:iCs/>
                <w:sz w:val="16"/>
                <w:szCs w:val="16"/>
                <w:lang w:eastAsia="en-GB"/>
              </w:rPr>
              <w:t>Management Plane</w:t>
            </w:r>
            <w:r w:rsidRPr="006C7966">
              <w:rPr>
                <w:rFonts w:cs="Arial"/>
                <w:sz w:val="16"/>
                <w:szCs w:val="16"/>
                <w:lang w:eastAsia="en-GB"/>
              </w:rPr>
              <w:t xml:space="preserve"> are not defined in this document, but follow common usage</w:t>
            </w:r>
            <w:r w:rsidR="00030301">
              <w:rPr>
                <w:rFonts w:cs="Arial"/>
                <w:sz w:val="16"/>
                <w:szCs w:val="16"/>
                <w:lang w:eastAsia="en-GB"/>
              </w:rPr>
              <w:t>.</w:t>
            </w:r>
          </w:p>
        </w:tc>
      </w:tr>
      <w:tr w:rsidR="008703E1" w:rsidRPr="006C7966" w14:paraId="4580339D" w14:textId="77777777">
        <w:tc>
          <w:tcPr>
            <w:tcW w:w="2376" w:type="dxa"/>
          </w:tcPr>
          <w:p w14:paraId="3217364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Coordinator</w:t>
            </w:r>
          </w:p>
        </w:tc>
        <w:tc>
          <w:tcPr>
            <w:tcW w:w="6480" w:type="dxa"/>
          </w:tcPr>
          <w:p w14:paraId="3F8AA8F2" w14:textId="77777777" w:rsidR="008703E1" w:rsidRPr="006C7966" w:rsidRDefault="00030301" w:rsidP="00030301">
            <w:pPr>
              <w:spacing w:after="120"/>
              <w:rPr>
                <w:rFonts w:cs="Arial"/>
                <w:color w:val="000000"/>
                <w:sz w:val="16"/>
                <w:szCs w:val="16"/>
                <w:lang w:eastAsia="en-GB"/>
              </w:rPr>
            </w:pPr>
            <w:r w:rsidRPr="00030301">
              <w:rPr>
                <w:rFonts w:cs="Arial"/>
                <w:color w:val="000000"/>
                <w:sz w:val="16"/>
                <w:szCs w:val="16"/>
                <w:lang w:eastAsia="en-GB"/>
              </w:rPr>
              <w:t>The Coordinator function has the role of providing intelligent message and process coordination</w:t>
            </w:r>
            <w:r>
              <w:rPr>
                <w:rFonts w:cs="Arial"/>
                <w:color w:val="000000"/>
                <w:sz w:val="16"/>
                <w:szCs w:val="16"/>
                <w:lang w:eastAsia="en-GB"/>
              </w:rPr>
              <w:t>, this includes</w:t>
            </w:r>
            <w:r w:rsidRPr="00030301">
              <w:rPr>
                <w:rFonts w:cs="Arial"/>
                <w:color w:val="000000"/>
                <w:sz w:val="16"/>
                <w:szCs w:val="16"/>
                <w:lang w:eastAsia="en-GB"/>
              </w:rPr>
              <w:t xml:space="preserve"> track</w:t>
            </w:r>
            <w:r>
              <w:rPr>
                <w:rFonts w:cs="Arial"/>
                <w:color w:val="000000"/>
                <w:sz w:val="16"/>
                <w:szCs w:val="16"/>
                <w:lang w:eastAsia="en-GB"/>
              </w:rPr>
              <w:t>ing and aggregating</w:t>
            </w:r>
            <w:r w:rsidRPr="00030301">
              <w:rPr>
                <w:rFonts w:cs="Arial"/>
                <w:color w:val="000000"/>
                <w:sz w:val="16"/>
                <w:szCs w:val="16"/>
                <w:lang w:eastAsia="en-GB"/>
              </w:rPr>
              <w:t xml:space="preserve"> messages, replies and notifications and </w:t>
            </w:r>
            <w:r>
              <w:rPr>
                <w:rFonts w:cs="Arial"/>
                <w:color w:val="000000"/>
                <w:sz w:val="16"/>
                <w:szCs w:val="16"/>
                <w:lang w:eastAsia="en-GB"/>
              </w:rPr>
              <w:t>the servicing of</w:t>
            </w:r>
            <w:r w:rsidRPr="00030301">
              <w:rPr>
                <w:rFonts w:cs="Arial"/>
                <w:color w:val="000000"/>
                <w:sz w:val="16"/>
                <w:szCs w:val="16"/>
                <w:lang w:eastAsia="en-GB"/>
              </w:rPr>
              <w:t xml:space="preserve"> query requests</w:t>
            </w:r>
            <w:r>
              <w:rPr>
                <w:rFonts w:cs="Arial"/>
                <w:color w:val="000000"/>
                <w:sz w:val="16"/>
                <w:szCs w:val="16"/>
                <w:lang w:eastAsia="en-GB"/>
              </w:rPr>
              <w:t>.</w:t>
            </w:r>
          </w:p>
        </w:tc>
      </w:tr>
      <w:tr w:rsidR="008703E1" w:rsidRPr="006C7966" w14:paraId="5B65B5E1" w14:textId="77777777">
        <w:tc>
          <w:tcPr>
            <w:tcW w:w="2376" w:type="dxa"/>
          </w:tcPr>
          <w:p w14:paraId="6248F6DC"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Data Plane</w:t>
            </w:r>
          </w:p>
        </w:tc>
        <w:tc>
          <w:tcPr>
            <w:tcW w:w="6480" w:type="dxa"/>
          </w:tcPr>
          <w:p w14:paraId="2433342F"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Data Plane refers to the infrastructure that carries the physical instance of the Connection, e.g. the Ethernet switches that deliver the circuit.</w:t>
            </w:r>
          </w:p>
        </w:tc>
      </w:tr>
      <w:tr w:rsidR="008703E1" w:rsidRPr="006C7966" w14:paraId="6F4764AA" w14:textId="77777777">
        <w:tc>
          <w:tcPr>
            <w:tcW w:w="2376" w:type="dxa"/>
          </w:tcPr>
          <w:p w14:paraId="67FF6B87" w14:textId="77777777" w:rsidR="008703E1" w:rsidRPr="006C7966" w:rsidRDefault="008703E1" w:rsidP="001A62C0">
            <w:pPr>
              <w:spacing w:after="120"/>
              <w:rPr>
                <w:rFonts w:cs="Arial"/>
                <w:sz w:val="16"/>
                <w:szCs w:val="16"/>
              </w:rPr>
            </w:pPr>
            <w:r w:rsidRPr="006C7966">
              <w:rPr>
                <w:rFonts w:cs="Arial"/>
                <w:sz w:val="16"/>
                <w:szCs w:val="16"/>
              </w:rPr>
              <w:t>Discovery Service</w:t>
            </w:r>
          </w:p>
        </w:tc>
        <w:tc>
          <w:tcPr>
            <w:tcW w:w="6480" w:type="dxa"/>
          </w:tcPr>
          <w:p w14:paraId="4CCCFE5F" w14:textId="77777777" w:rsidR="008703E1" w:rsidRPr="006C7966" w:rsidRDefault="008703E1" w:rsidP="001A62C0">
            <w:pPr>
              <w:spacing w:after="120"/>
              <w:rPr>
                <w:rFonts w:cs="Arial"/>
                <w:sz w:val="16"/>
                <w:szCs w:val="16"/>
              </w:rPr>
            </w:pPr>
            <w:r w:rsidRPr="006C7966">
              <w:rPr>
                <w:rFonts w:cs="Arial"/>
                <w:sz w:val="16"/>
                <w:szCs w:val="16"/>
              </w:rPr>
              <w:t>The NSI discovery service is a web service that allows an RA to discover information about the services available in a PA and the versions of these services.</w:t>
            </w:r>
          </w:p>
        </w:tc>
      </w:tr>
      <w:tr w:rsidR="008703E1" w:rsidRPr="006C7966" w14:paraId="06FFFFBD" w14:textId="77777777">
        <w:tc>
          <w:tcPr>
            <w:tcW w:w="2376" w:type="dxa"/>
          </w:tcPr>
          <w:p w14:paraId="20EDCC04" w14:textId="77777777" w:rsidR="008703E1" w:rsidRPr="006C7966" w:rsidRDefault="008703E1" w:rsidP="001A62C0">
            <w:pPr>
              <w:spacing w:after="120"/>
              <w:rPr>
                <w:rFonts w:cs="Arial"/>
                <w:color w:val="000000"/>
                <w:sz w:val="16"/>
                <w:szCs w:val="16"/>
                <w:lang w:eastAsia="en-GB"/>
              </w:rPr>
            </w:pPr>
            <w:r w:rsidRPr="006C7966">
              <w:rPr>
                <w:rFonts w:cs="Arial"/>
                <w:sz w:val="16"/>
                <w:szCs w:val="16"/>
              </w:rPr>
              <w:t>Edge Point</w:t>
            </w:r>
          </w:p>
        </w:tc>
        <w:tc>
          <w:tcPr>
            <w:tcW w:w="6480" w:type="dxa"/>
          </w:tcPr>
          <w:p w14:paraId="5DB86B7A" w14:textId="77777777" w:rsidR="008703E1" w:rsidRPr="006C7966" w:rsidRDefault="008703E1" w:rsidP="001A62C0">
            <w:pPr>
              <w:spacing w:after="120"/>
              <w:rPr>
                <w:rFonts w:cs="Arial"/>
                <w:color w:val="000000"/>
                <w:sz w:val="16"/>
                <w:szCs w:val="16"/>
                <w:lang w:eastAsia="en-GB"/>
              </w:rPr>
            </w:pPr>
            <w:r w:rsidRPr="006C7966">
              <w:rPr>
                <w:rFonts w:cs="Arial"/>
                <w:sz w:val="16"/>
                <w:szCs w:val="16"/>
              </w:rPr>
              <w:t>A network resource that resides at the boundary of an intra-network topology, this may include for example a connector on a distribution frame, a port on an Ethernet switch, or a connector at the end of a fibre.</w:t>
            </w:r>
          </w:p>
        </w:tc>
      </w:tr>
      <w:tr w:rsidR="008703E1" w:rsidRPr="006C7966" w14:paraId="1C36558D" w14:textId="77777777">
        <w:tc>
          <w:tcPr>
            <w:tcW w:w="2376" w:type="dxa"/>
          </w:tcPr>
          <w:p w14:paraId="2602B60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Inter-Network Topology</w:t>
            </w:r>
          </w:p>
        </w:tc>
        <w:tc>
          <w:tcPr>
            <w:tcW w:w="6480" w:type="dxa"/>
          </w:tcPr>
          <w:p w14:paraId="510DDF2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This is a topological description of a set of Networks and their transfer functions, and the connectivity between Networks</w:t>
            </w:r>
            <w:r w:rsidR="00555979">
              <w:rPr>
                <w:rFonts w:cs="Arial"/>
                <w:sz w:val="16"/>
                <w:szCs w:val="16"/>
                <w:lang w:eastAsia="en-GB"/>
              </w:rPr>
              <w:t>.</w:t>
            </w:r>
          </w:p>
        </w:tc>
      </w:tr>
      <w:tr w:rsidR="008703E1" w:rsidRPr="006C7966" w14:paraId="7F873263" w14:textId="77777777">
        <w:tc>
          <w:tcPr>
            <w:tcW w:w="2376" w:type="dxa"/>
          </w:tcPr>
          <w:p w14:paraId="6B7CC428"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Lifecycle State Machine (LSM)</w:t>
            </w:r>
          </w:p>
        </w:tc>
        <w:tc>
          <w:tcPr>
            <w:tcW w:w="6480" w:type="dxa"/>
          </w:tcPr>
          <w:p w14:paraId="2C7E2CBE" w14:textId="1830F41F" w:rsidR="008703E1" w:rsidRPr="006C7966" w:rsidRDefault="008703E1" w:rsidP="00896BE4">
            <w:pPr>
              <w:spacing w:after="120"/>
              <w:rPr>
                <w:rFonts w:cs="Arial"/>
                <w:color w:val="000000"/>
                <w:sz w:val="16"/>
                <w:szCs w:val="16"/>
                <w:lang w:eastAsia="en-GB"/>
              </w:rPr>
            </w:pPr>
            <w:r w:rsidRPr="006C7966">
              <w:rPr>
                <w:rFonts w:cs="Arial"/>
                <w:color w:val="000000"/>
                <w:sz w:val="16"/>
                <w:szCs w:val="16"/>
                <w:lang w:eastAsia="en-GB"/>
              </w:rPr>
              <w:t>The LSM allows messages relating to terminating a Connection to be sen</w:t>
            </w:r>
            <w:r w:rsidR="00896BE4">
              <w:rPr>
                <w:rFonts w:cs="Arial"/>
                <w:color w:val="000000"/>
                <w:sz w:val="16"/>
                <w:szCs w:val="16"/>
                <w:lang w:eastAsia="en-GB"/>
              </w:rPr>
              <w:t>t</w:t>
            </w:r>
            <w:r w:rsidRPr="006C7966">
              <w:rPr>
                <w:rFonts w:cs="Arial"/>
                <w:color w:val="000000"/>
                <w:sz w:val="16"/>
                <w:szCs w:val="16"/>
                <w:lang w:eastAsia="en-GB"/>
              </w:rPr>
              <w:t xml:space="preserve"> and received.</w:t>
            </w:r>
          </w:p>
        </w:tc>
      </w:tr>
      <w:tr w:rsidR="008703E1" w:rsidRPr="006C7966" w14:paraId="0054209D" w14:textId="77777777">
        <w:tc>
          <w:tcPr>
            <w:tcW w:w="2376" w:type="dxa"/>
          </w:tcPr>
          <w:p w14:paraId="00A4F71B" w14:textId="77777777" w:rsidR="008703E1" w:rsidRPr="006C7966" w:rsidRDefault="008703E1" w:rsidP="001A62C0">
            <w:pPr>
              <w:spacing w:after="120"/>
              <w:rPr>
                <w:rFonts w:cs="Arial"/>
                <w:sz w:val="16"/>
                <w:szCs w:val="16"/>
                <w:lang w:eastAsia="en-GB"/>
              </w:rPr>
            </w:pPr>
            <w:r w:rsidRPr="006C7966">
              <w:rPr>
                <w:sz w:val="16"/>
                <w:szCs w:val="16"/>
              </w:rPr>
              <w:t xml:space="preserve">Message Transport Layer (MTL) </w:t>
            </w:r>
          </w:p>
        </w:tc>
        <w:tc>
          <w:tcPr>
            <w:tcW w:w="6480" w:type="dxa"/>
          </w:tcPr>
          <w:p w14:paraId="53A87317" w14:textId="77777777" w:rsidR="008703E1" w:rsidRPr="006C7966" w:rsidRDefault="008703E1" w:rsidP="001A62C0">
            <w:pPr>
              <w:spacing w:after="120"/>
              <w:rPr>
                <w:rFonts w:cs="Arial"/>
                <w:sz w:val="16"/>
                <w:szCs w:val="16"/>
                <w:lang w:eastAsia="en-GB"/>
              </w:rPr>
            </w:pPr>
            <w:r w:rsidRPr="006C7966">
              <w:rPr>
                <w:sz w:val="16"/>
                <w:szCs w:val="16"/>
              </w:rPr>
              <w:t>The MTL delivers an abstracted message delivery mechanism to the NSI layer.</w:t>
            </w:r>
          </w:p>
        </w:tc>
      </w:tr>
      <w:tr w:rsidR="008703E1" w:rsidRPr="006C7966" w14:paraId="67781787" w14:textId="77777777">
        <w:tc>
          <w:tcPr>
            <w:tcW w:w="2376" w:type="dxa"/>
          </w:tcPr>
          <w:p w14:paraId="3673CB2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w:t>
            </w:r>
          </w:p>
        </w:tc>
        <w:tc>
          <w:tcPr>
            <w:tcW w:w="6480" w:type="dxa"/>
          </w:tcPr>
          <w:p w14:paraId="13455FC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Pr="006C7966">
              <w:rPr>
                <w:rFonts w:cs="Arial"/>
                <w:iCs/>
                <w:sz w:val="16"/>
                <w:szCs w:val="16"/>
                <w:lang w:eastAsia="en-GB"/>
              </w:rPr>
              <w:t xml:space="preserve"> Network is an Inter-Network topology object that describes </w:t>
            </w:r>
            <w:r w:rsidRPr="006C7966">
              <w:rPr>
                <w:rFonts w:cs="Arial"/>
                <w:sz w:val="16"/>
                <w:szCs w:val="16"/>
                <w:lang w:eastAsia="en-GB"/>
              </w:rPr>
              <w:t>a set of STPs with a Transfer Function between STPs</w:t>
            </w:r>
            <w:r w:rsidR="00555979">
              <w:rPr>
                <w:rFonts w:cs="Arial"/>
                <w:sz w:val="16"/>
                <w:szCs w:val="16"/>
                <w:lang w:eastAsia="en-GB"/>
              </w:rPr>
              <w:t>.</w:t>
            </w:r>
          </w:p>
        </w:tc>
      </w:tr>
      <w:tr w:rsidR="008703E1" w:rsidRPr="006C7966" w14:paraId="22780765" w14:textId="77777777">
        <w:tc>
          <w:tcPr>
            <w:tcW w:w="2376" w:type="dxa"/>
          </w:tcPr>
          <w:p w14:paraId="052B85C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Resource Manager (NRM)</w:t>
            </w:r>
          </w:p>
        </w:tc>
        <w:tc>
          <w:tcPr>
            <w:tcW w:w="6480" w:type="dxa"/>
          </w:tcPr>
          <w:p w14:paraId="71B75D02"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Resource Manager</w:t>
            </w:r>
            <w:r w:rsidRPr="006C7966">
              <w:rPr>
                <w:rFonts w:cs="Arial"/>
                <w:sz w:val="16"/>
                <w:szCs w:val="16"/>
                <w:lang w:eastAsia="en-GB"/>
              </w:rPr>
              <w:t xml:space="preserve"> owns a set of transport resources and has ultimate responsibility for authorizing and managing the use of these resources. Each NRM is always associated with a single NSA</w:t>
            </w:r>
            <w:r w:rsidR="00555979">
              <w:rPr>
                <w:rFonts w:cs="Arial"/>
                <w:sz w:val="16"/>
                <w:szCs w:val="16"/>
                <w:lang w:eastAsia="en-GB"/>
              </w:rPr>
              <w:t>.</w:t>
            </w:r>
          </w:p>
        </w:tc>
      </w:tr>
      <w:tr w:rsidR="008703E1" w:rsidRPr="006C7966" w14:paraId="7D433BCD" w14:textId="77777777">
        <w:tc>
          <w:tcPr>
            <w:tcW w:w="2376" w:type="dxa"/>
          </w:tcPr>
          <w:p w14:paraId="71C0764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w:t>
            </w:r>
          </w:p>
        </w:tc>
        <w:tc>
          <w:tcPr>
            <w:tcW w:w="6480" w:type="dxa"/>
          </w:tcPr>
          <w:p w14:paraId="7F871BD2" w14:textId="2911F8B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are the full set of services offered by an NSA.</w:t>
            </w:r>
            <w:r w:rsidR="00E411A9">
              <w:rPr>
                <w:rFonts w:cs="Arial"/>
                <w:sz w:val="16"/>
                <w:szCs w:val="16"/>
                <w:lang w:eastAsia="en-GB"/>
              </w:rPr>
              <w:t xml:space="preserve"> </w:t>
            </w:r>
            <w:r w:rsidRPr="006C7966">
              <w:rPr>
                <w:rFonts w:cs="Arial"/>
                <w:sz w:val="16"/>
                <w:szCs w:val="16"/>
                <w:lang w:eastAsia="en-GB"/>
              </w:rPr>
              <w:t xml:space="preserve"> Each NSA will support one or more Network Services</w:t>
            </w:r>
            <w:r w:rsidR="00555979">
              <w:rPr>
                <w:rFonts w:cs="Arial"/>
                <w:sz w:val="16"/>
                <w:szCs w:val="16"/>
                <w:lang w:eastAsia="en-GB"/>
              </w:rPr>
              <w:t>.</w:t>
            </w:r>
          </w:p>
        </w:tc>
      </w:tr>
      <w:tr w:rsidR="008703E1" w:rsidRPr="006C7966" w14:paraId="18FA7B32" w14:textId="77777777">
        <w:tc>
          <w:tcPr>
            <w:tcW w:w="2376" w:type="dxa"/>
          </w:tcPr>
          <w:p w14:paraId="175A12B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Agent (NSA)</w:t>
            </w:r>
          </w:p>
        </w:tc>
        <w:tc>
          <w:tcPr>
            <w:tcW w:w="6480" w:type="dxa"/>
          </w:tcPr>
          <w:p w14:paraId="758C0DCD" w14:textId="317E7751"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Network Service Agent</w:t>
            </w:r>
            <w:r w:rsidRPr="006C7966">
              <w:rPr>
                <w:rFonts w:cs="Arial"/>
                <w:sz w:val="16"/>
                <w:szCs w:val="16"/>
                <w:lang w:eastAsia="en-GB"/>
              </w:rPr>
              <w:t xml:space="preserve"> is a concrete piece of software that sends and receives NSI </w:t>
            </w:r>
            <w:r w:rsidRPr="006C7966">
              <w:rPr>
                <w:rFonts w:cs="Arial"/>
                <w:iCs/>
                <w:sz w:val="16"/>
                <w:szCs w:val="16"/>
                <w:lang w:eastAsia="en-GB"/>
              </w:rPr>
              <w:t>Messages</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 xml:space="preserve">The NSA includes a set of capabilities that allow </w:t>
            </w:r>
            <w:r w:rsidRPr="006C7966">
              <w:rPr>
                <w:rFonts w:cs="Arial"/>
                <w:iCs/>
                <w:sz w:val="16"/>
                <w:szCs w:val="16"/>
                <w:lang w:eastAsia="en-GB"/>
              </w:rPr>
              <w:t>Network Services</w:t>
            </w:r>
            <w:r w:rsidRPr="006C7966">
              <w:rPr>
                <w:rFonts w:cs="Arial"/>
                <w:sz w:val="16"/>
                <w:szCs w:val="16"/>
                <w:lang w:eastAsia="en-GB"/>
              </w:rPr>
              <w:t xml:space="preserve"> to be delivered.</w:t>
            </w:r>
          </w:p>
        </w:tc>
      </w:tr>
      <w:tr w:rsidR="008703E1" w:rsidRPr="006C7966" w14:paraId="48E03983" w14:textId="77777777">
        <w:tc>
          <w:tcPr>
            <w:tcW w:w="2376" w:type="dxa"/>
          </w:tcPr>
          <w:p w14:paraId="5C54DB3E"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 Interface (NSI)</w:t>
            </w:r>
          </w:p>
        </w:tc>
        <w:tc>
          <w:tcPr>
            <w:tcW w:w="6480" w:type="dxa"/>
          </w:tcPr>
          <w:p w14:paraId="3E6BCE90" w14:textId="5BB4302C"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NSI is the interface between </w:t>
            </w:r>
            <w:r w:rsidR="00522401" w:rsidRPr="00522401">
              <w:rPr>
                <w:rFonts w:cs="Arial"/>
                <w:iCs/>
                <w:sz w:val="16"/>
                <w:szCs w:val="16"/>
                <w:lang w:eastAsia="en-GB"/>
              </w:rPr>
              <w:t>RA</w:t>
            </w:r>
            <w:r w:rsidRPr="006C7966">
              <w:rPr>
                <w:rFonts w:cs="Arial"/>
                <w:sz w:val="16"/>
                <w:szCs w:val="16"/>
                <w:lang w:eastAsia="en-GB"/>
              </w:rPr>
              <w:t xml:space="preserve">s and </w:t>
            </w:r>
            <w:r w:rsidR="00E7277F" w:rsidRPr="00E7277F">
              <w:rPr>
                <w:rFonts w:cs="Arial"/>
                <w:iCs/>
                <w:sz w:val="16"/>
                <w:szCs w:val="16"/>
                <w:lang w:eastAsia="en-GB"/>
              </w:rPr>
              <w:t>PA</w:t>
            </w:r>
            <w:r w:rsidRPr="006C7966">
              <w:rPr>
                <w:rFonts w:cs="Arial"/>
                <w:sz w:val="16"/>
                <w:szCs w:val="16"/>
                <w:lang w:eastAsia="en-GB"/>
              </w:rPr>
              <w:t>s.</w:t>
            </w:r>
            <w:r w:rsidR="00E411A9">
              <w:rPr>
                <w:rFonts w:cs="Arial"/>
                <w:sz w:val="16"/>
                <w:szCs w:val="16"/>
                <w:lang w:eastAsia="en-GB"/>
              </w:rPr>
              <w:t xml:space="preserve"> </w:t>
            </w:r>
            <w:r w:rsidRPr="006C7966">
              <w:rPr>
                <w:rFonts w:cs="Arial"/>
                <w:sz w:val="16"/>
                <w:szCs w:val="16"/>
                <w:lang w:eastAsia="en-GB"/>
              </w:rPr>
              <w:t xml:space="preserve">The NSI defines a set of interactions or transactions between these NSAs to realize a </w:t>
            </w:r>
            <w:r w:rsidRPr="006C7966">
              <w:rPr>
                <w:rFonts w:cs="Arial"/>
                <w:iCs/>
                <w:sz w:val="16"/>
                <w:szCs w:val="16"/>
                <w:lang w:eastAsia="en-GB"/>
              </w:rPr>
              <w:t>Network Service</w:t>
            </w:r>
            <w:r w:rsidR="00555979">
              <w:rPr>
                <w:rFonts w:cs="Arial"/>
                <w:iCs/>
                <w:sz w:val="16"/>
                <w:szCs w:val="16"/>
                <w:lang w:eastAsia="en-GB"/>
              </w:rPr>
              <w:t>.</w:t>
            </w:r>
          </w:p>
        </w:tc>
      </w:tr>
      <w:tr w:rsidR="008703E1" w:rsidRPr="006C7966" w14:paraId="239D8B92" w14:textId="77777777">
        <w:tc>
          <w:tcPr>
            <w:tcW w:w="2376" w:type="dxa"/>
          </w:tcPr>
          <w:p w14:paraId="5D0B3034"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Network Services Framework (NSF)</w:t>
            </w:r>
          </w:p>
        </w:tc>
        <w:tc>
          <w:tcPr>
            <w:tcW w:w="6480" w:type="dxa"/>
          </w:tcPr>
          <w:p w14:paraId="11451E06" w14:textId="2AA8E858"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The Network Services framework describes a</w:t>
            </w:r>
            <w:r w:rsidR="00896BE4">
              <w:rPr>
                <w:rFonts w:cs="Arial"/>
                <w:sz w:val="16"/>
                <w:szCs w:val="16"/>
                <w:lang w:eastAsia="en-GB"/>
              </w:rPr>
              <w:t>n</w:t>
            </w:r>
            <w:r w:rsidRPr="006C7966">
              <w:rPr>
                <w:rFonts w:cs="Arial"/>
                <w:sz w:val="16"/>
                <w:szCs w:val="16"/>
                <w:lang w:eastAsia="en-GB"/>
              </w:rPr>
              <w:t xml:space="preserve"> NSI message</w:t>
            </w:r>
            <w:r w:rsidR="00555979">
              <w:rPr>
                <w:rFonts w:cs="Arial"/>
                <w:sz w:val="16"/>
                <w:szCs w:val="16"/>
                <w:lang w:eastAsia="en-GB"/>
              </w:rPr>
              <w:t>-</w:t>
            </w:r>
            <w:r w:rsidRPr="006C7966">
              <w:rPr>
                <w:rFonts w:cs="Arial"/>
                <w:sz w:val="16"/>
                <w:szCs w:val="16"/>
                <w:lang w:eastAsia="en-GB"/>
              </w:rPr>
              <w:t>based platform capable of supporting a suite of Network Services such as the Connection Service and the Topology Service</w:t>
            </w:r>
            <w:r w:rsidR="00555979">
              <w:rPr>
                <w:rFonts w:cs="Arial"/>
                <w:sz w:val="16"/>
                <w:szCs w:val="16"/>
                <w:lang w:eastAsia="en-GB"/>
              </w:rPr>
              <w:t>.</w:t>
            </w:r>
          </w:p>
        </w:tc>
      </w:tr>
      <w:tr w:rsidR="008703E1" w:rsidRPr="006C7966" w14:paraId="37D9CA1F" w14:textId="77777777">
        <w:tc>
          <w:tcPr>
            <w:tcW w:w="2376" w:type="dxa"/>
          </w:tcPr>
          <w:p w14:paraId="6E002D23"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NSI Message</w:t>
            </w:r>
          </w:p>
        </w:tc>
        <w:tc>
          <w:tcPr>
            <w:tcW w:w="6480" w:type="dxa"/>
          </w:tcPr>
          <w:p w14:paraId="17D09466"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w:t>
            </w:r>
            <w:r w:rsidR="00555979">
              <w:rPr>
                <w:rFonts w:cs="Arial"/>
                <w:sz w:val="16"/>
                <w:szCs w:val="16"/>
                <w:lang w:eastAsia="en-GB"/>
              </w:rPr>
              <w:t>n</w:t>
            </w:r>
            <w:r w:rsidRPr="006C7966">
              <w:rPr>
                <w:rFonts w:cs="Arial"/>
                <w:sz w:val="16"/>
                <w:szCs w:val="16"/>
                <w:lang w:eastAsia="en-GB"/>
              </w:rPr>
              <w:t xml:space="preserve"> </w:t>
            </w:r>
            <w:r w:rsidRPr="006C7966">
              <w:rPr>
                <w:rFonts w:cs="Arial"/>
                <w:iCs/>
                <w:sz w:val="16"/>
                <w:szCs w:val="16"/>
                <w:lang w:eastAsia="en-GB"/>
              </w:rPr>
              <w:t xml:space="preserve">NSI Message </w:t>
            </w:r>
            <w:r w:rsidRPr="006C7966">
              <w:rPr>
                <w:rFonts w:cs="Arial"/>
                <w:sz w:val="16"/>
                <w:szCs w:val="16"/>
                <w:lang w:eastAsia="en-GB"/>
              </w:rPr>
              <w:t xml:space="preserve">is a structured unit of data sent between </w:t>
            </w:r>
            <w:r w:rsidR="0058451C">
              <w:rPr>
                <w:rFonts w:cs="Arial"/>
                <w:sz w:val="16"/>
                <w:szCs w:val="16"/>
                <w:lang w:eastAsia="en-GB"/>
              </w:rPr>
              <w:t>an RA</w:t>
            </w:r>
            <w:r w:rsidRPr="006C7966">
              <w:rPr>
                <w:rFonts w:cs="Arial"/>
                <w:sz w:val="16"/>
                <w:szCs w:val="16"/>
                <w:lang w:eastAsia="en-GB"/>
              </w:rPr>
              <w:t xml:space="preserve"> and a </w:t>
            </w:r>
            <w:r w:rsidR="00E7277F" w:rsidRPr="00E7277F">
              <w:rPr>
                <w:rFonts w:cs="Arial"/>
                <w:iCs/>
                <w:sz w:val="16"/>
                <w:szCs w:val="16"/>
                <w:lang w:eastAsia="en-GB"/>
              </w:rPr>
              <w:t>PA</w:t>
            </w:r>
            <w:r w:rsidRPr="006C7966">
              <w:rPr>
                <w:rFonts w:cs="Arial"/>
                <w:sz w:val="16"/>
                <w:szCs w:val="16"/>
                <w:lang w:eastAsia="en-GB"/>
              </w:rPr>
              <w:t>.</w:t>
            </w:r>
          </w:p>
        </w:tc>
      </w:tr>
      <w:tr w:rsidR="00463A7F" w:rsidRPr="006C7966" w14:paraId="42185836" w14:textId="77777777">
        <w:tc>
          <w:tcPr>
            <w:tcW w:w="2376" w:type="dxa"/>
          </w:tcPr>
          <w:p w14:paraId="392BE286" w14:textId="77777777" w:rsidR="00463A7F" w:rsidRPr="006C7966" w:rsidRDefault="00463A7F" w:rsidP="001A62C0">
            <w:pPr>
              <w:spacing w:after="120"/>
              <w:rPr>
                <w:rFonts w:cs="Arial"/>
                <w:sz w:val="16"/>
                <w:szCs w:val="16"/>
                <w:lang w:eastAsia="en-GB"/>
              </w:rPr>
            </w:pPr>
            <w:r>
              <w:rPr>
                <w:rFonts w:cs="Arial"/>
                <w:sz w:val="16"/>
                <w:szCs w:val="16"/>
                <w:lang w:eastAsia="en-GB"/>
              </w:rPr>
              <w:t>NSI Topology</w:t>
            </w:r>
          </w:p>
        </w:tc>
        <w:tc>
          <w:tcPr>
            <w:tcW w:w="6480" w:type="dxa"/>
          </w:tcPr>
          <w:p w14:paraId="639E11A8" w14:textId="2CE64213" w:rsidR="00463A7F" w:rsidRPr="006C7966" w:rsidRDefault="00C6704C" w:rsidP="00C6704C">
            <w:pPr>
              <w:spacing w:after="120"/>
              <w:rPr>
                <w:rFonts w:cs="Arial"/>
                <w:sz w:val="16"/>
                <w:szCs w:val="16"/>
                <w:lang w:eastAsia="en-GB"/>
              </w:rPr>
            </w:pPr>
            <w:r>
              <w:rPr>
                <w:rFonts w:cs="Arial"/>
                <w:sz w:val="16"/>
                <w:szCs w:val="16"/>
                <w:lang w:eastAsia="en-GB"/>
              </w:rPr>
              <w:t>The NSI T</w:t>
            </w:r>
            <w:r w:rsidRPr="00C6704C">
              <w:rPr>
                <w:rFonts w:cs="Arial"/>
                <w:sz w:val="16"/>
                <w:szCs w:val="16"/>
                <w:lang w:eastAsia="en-GB"/>
              </w:rPr>
              <w:t xml:space="preserve">opology </w:t>
            </w:r>
            <w:r>
              <w:rPr>
                <w:rFonts w:cs="Arial"/>
                <w:sz w:val="16"/>
                <w:szCs w:val="16"/>
                <w:lang w:eastAsia="en-GB"/>
              </w:rPr>
              <w:t>defines</w:t>
            </w:r>
            <w:r w:rsidRPr="00C6704C">
              <w:rPr>
                <w:rFonts w:cs="Arial"/>
                <w:sz w:val="16"/>
                <w:szCs w:val="16"/>
                <w:lang w:eastAsia="en-GB"/>
              </w:rPr>
              <w:t xml:space="preserve"> a standard ontology and a schema to describe network resources that are managed to create the NSI service</w:t>
            </w:r>
            <w:r>
              <w:rPr>
                <w:rFonts w:cs="Arial"/>
                <w:sz w:val="16"/>
                <w:szCs w:val="16"/>
                <w:lang w:eastAsia="en-GB"/>
              </w:rPr>
              <w:t xml:space="preserve">. </w:t>
            </w:r>
            <w:r w:rsidRPr="00C6704C">
              <w:rPr>
                <w:rFonts w:cs="Arial"/>
                <w:sz w:val="16"/>
                <w:szCs w:val="16"/>
                <w:lang w:eastAsia="en-GB"/>
              </w:rPr>
              <w:t>The NSI Topology as used by the NSI CS (and in future other NSI services) is described in: GWD-R-P: Network Service Interface Topology Representation [3].</w:t>
            </w:r>
            <w:r w:rsidR="00E411A9">
              <w:rPr>
                <w:rFonts w:cs="Arial"/>
                <w:sz w:val="16"/>
                <w:szCs w:val="16"/>
                <w:lang w:eastAsia="en-GB"/>
              </w:rPr>
              <w:t xml:space="preserve"> </w:t>
            </w:r>
          </w:p>
        </w:tc>
      </w:tr>
      <w:tr w:rsidR="008703E1" w:rsidRPr="006C7966" w14:paraId="7D8D694B" w14:textId="77777777">
        <w:tc>
          <w:tcPr>
            <w:tcW w:w="2376" w:type="dxa"/>
          </w:tcPr>
          <w:p w14:paraId="3AFCE4F6" w14:textId="77777777" w:rsidR="008703E1" w:rsidRPr="00B4170F" w:rsidRDefault="0015357D" w:rsidP="001A62C0">
            <w:pPr>
              <w:spacing w:after="120"/>
              <w:rPr>
                <w:rFonts w:cs="Arial"/>
                <w:color w:val="000000"/>
                <w:sz w:val="16"/>
                <w:szCs w:val="16"/>
                <w:lang w:eastAsia="en-GB"/>
              </w:rPr>
            </w:pPr>
            <w:r w:rsidRPr="00B22F2D">
              <w:rPr>
                <w:rFonts w:cs="Arial"/>
                <w:sz w:val="16"/>
                <w:szCs w:val="16"/>
                <w:lang w:eastAsia="en-GB"/>
              </w:rPr>
              <w:lastRenderedPageBreak/>
              <w:t>ero</w:t>
            </w:r>
          </w:p>
        </w:tc>
        <w:tc>
          <w:tcPr>
            <w:tcW w:w="6480" w:type="dxa"/>
          </w:tcPr>
          <w:p w14:paraId="12E886F0" w14:textId="1399C211" w:rsidR="008703E1" w:rsidRPr="006C7966" w:rsidRDefault="008703E1" w:rsidP="00555979">
            <w:pPr>
              <w:spacing w:after="120"/>
              <w:rPr>
                <w:rFonts w:cs="Arial"/>
                <w:color w:val="000000"/>
                <w:sz w:val="16"/>
                <w:szCs w:val="16"/>
                <w:lang w:eastAsia="en-GB"/>
              </w:rPr>
            </w:pPr>
            <w:r w:rsidRPr="006C7966">
              <w:rPr>
                <w:rFonts w:cs="Arial"/>
                <w:color w:val="000000"/>
                <w:sz w:val="16"/>
                <w:szCs w:val="16"/>
                <w:lang w:eastAsia="en-GB"/>
              </w:rPr>
              <w:t>A</w:t>
            </w:r>
            <w:r w:rsidR="00B4170F">
              <w:rPr>
                <w:rFonts w:cs="Arial"/>
                <w:color w:val="000000"/>
                <w:sz w:val="16"/>
                <w:szCs w:val="16"/>
                <w:lang w:eastAsia="en-GB"/>
              </w:rPr>
              <w:t>n</w:t>
            </w:r>
            <w:r w:rsidRPr="006C7966">
              <w:rPr>
                <w:rFonts w:cs="Arial"/>
                <w:color w:val="000000"/>
                <w:sz w:val="16"/>
                <w:szCs w:val="16"/>
                <w:lang w:eastAsia="en-GB"/>
              </w:rPr>
              <w:t xml:space="preserve"> </w:t>
            </w:r>
            <w:r w:rsidR="00B4170F">
              <w:rPr>
                <w:rFonts w:cs="Arial"/>
                <w:color w:val="000000"/>
                <w:sz w:val="16"/>
                <w:szCs w:val="16"/>
                <w:lang w:eastAsia="en-GB"/>
              </w:rPr>
              <w:t xml:space="preserve">Explicit Routing </w:t>
            </w:r>
            <w:r w:rsidR="00B4170F" w:rsidRPr="00B4170F">
              <w:rPr>
                <w:rFonts w:cs="Arial"/>
                <w:color w:val="000000"/>
                <w:sz w:val="16"/>
                <w:szCs w:val="16"/>
                <w:lang w:eastAsia="en-GB"/>
              </w:rPr>
              <w:t>Object (ero)</w:t>
            </w:r>
            <w:r w:rsidRPr="006C7966">
              <w:rPr>
                <w:rFonts w:cs="Arial"/>
                <w:color w:val="000000"/>
                <w:sz w:val="16"/>
                <w:szCs w:val="16"/>
                <w:lang w:eastAsia="en-GB"/>
              </w:rPr>
              <w:t xml:space="preserve"> is a </w:t>
            </w:r>
            <w:r w:rsidR="00B4170F">
              <w:rPr>
                <w:rFonts w:cs="Arial"/>
                <w:color w:val="000000"/>
                <w:sz w:val="16"/>
                <w:szCs w:val="16"/>
                <w:lang w:eastAsia="en-GB"/>
              </w:rPr>
              <w:t>parameter in a Connection request.</w:t>
            </w:r>
            <w:r w:rsidR="00E411A9">
              <w:rPr>
                <w:rFonts w:cs="Arial"/>
                <w:color w:val="000000"/>
                <w:sz w:val="16"/>
                <w:szCs w:val="16"/>
                <w:lang w:eastAsia="en-GB"/>
              </w:rPr>
              <w:t xml:space="preserve"> </w:t>
            </w:r>
            <w:r w:rsidR="00B4170F">
              <w:rPr>
                <w:rFonts w:cs="Arial"/>
                <w:color w:val="000000"/>
                <w:sz w:val="16"/>
                <w:szCs w:val="16"/>
                <w:lang w:eastAsia="en-GB"/>
              </w:rPr>
              <w:t>It is an ordered list of STP constraints to be used by the inter-Network pathfinder.</w:t>
            </w:r>
            <w:r w:rsidR="00E411A9">
              <w:rPr>
                <w:rFonts w:cs="Arial"/>
                <w:color w:val="000000"/>
                <w:sz w:val="16"/>
                <w:szCs w:val="16"/>
                <w:lang w:eastAsia="en-GB"/>
              </w:rPr>
              <w:t xml:space="preserve"> </w:t>
            </w:r>
          </w:p>
        </w:tc>
      </w:tr>
      <w:tr w:rsidR="008703E1" w:rsidRPr="006C7966" w14:paraId="1F8053F0" w14:textId="77777777">
        <w:tc>
          <w:tcPr>
            <w:tcW w:w="2376" w:type="dxa"/>
          </w:tcPr>
          <w:p w14:paraId="350D66B8"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w:t>
            </w:r>
          </w:p>
        </w:tc>
        <w:tc>
          <w:tcPr>
            <w:tcW w:w="6480" w:type="dxa"/>
          </w:tcPr>
          <w:p w14:paraId="5E2A8013"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Provisioning is the process of requesting the creation of the physical instance of a Connection in the data plane</w:t>
            </w:r>
            <w:r w:rsidR="00555979">
              <w:rPr>
                <w:rFonts w:cs="Arial"/>
                <w:sz w:val="16"/>
                <w:szCs w:val="16"/>
                <w:lang w:eastAsia="en-GB"/>
              </w:rPr>
              <w:t>.</w:t>
            </w:r>
          </w:p>
        </w:tc>
      </w:tr>
      <w:tr w:rsidR="008703E1" w:rsidRPr="006C7966" w14:paraId="0AFB7324" w14:textId="77777777">
        <w:tc>
          <w:tcPr>
            <w:tcW w:w="2376" w:type="dxa"/>
          </w:tcPr>
          <w:p w14:paraId="1920DB6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Provision State Machine (PSM)</w:t>
            </w:r>
          </w:p>
        </w:tc>
        <w:tc>
          <w:tcPr>
            <w:tcW w:w="6480" w:type="dxa"/>
          </w:tcPr>
          <w:p w14:paraId="1C8DE79F"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Provision State Machine is a simple state machine which transits between the Provisioned and the Released state</w:t>
            </w:r>
            <w:r w:rsidR="00555979">
              <w:rPr>
                <w:rFonts w:cs="Arial"/>
                <w:sz w:val="16"/>
                <w:szCs w:val="16"/>
                <w:lang w:eastAsia="en-GB"/>
              </w:rPr>
              <w:t>.</w:t>
            </w:r>
          </w:p>
        </w:tc>
      </w:tr>
      <w:tr w:rsidR="008703E1" w:rsidRPr="006C7966" w14:paraId="2A30E14D" w14:textId="77777777">
        <w:tc>
          <w:tcPr>
            <w:tcW w:w="2376" w:type="dxa"/>
          </w:tcPr>
          <w:p w14:paraId="6B7CDE47"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Release</w:t>
            </w:r>
          </w:p>
        </w:tc>
        <w:tc>
          <w:tcPr>
            <w:tcW w:w="6480" w:type="dxa"/>
          </w:tcPr>
          <w:p w14:paraId="30683E75" w14:textId="0CB6B635"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Releasing is the process of de-provisioning resources on the data-plane.</w:t>
            </w:r>
            <w:r w:rsidR="00E411A9">
              <w:rPr>
                <w:rFonts w:cs="Arial"/>
                <w:sz w:val="16"/>
                <w:szCs w:val="16"/>
                <w:lang w:eastAsia="en-GB"/>
              </w:rPr>
              <w:t xml:space="preserve"> </w:t>
            </w:r>
            <w:r w:rsidRPr="006C7966">
              <w:rPr>
                <w:rFonts w:cs="Arial"/>
                <w:sz w:val="16"/>
                <w:szCs w:val="16"/>
                <w:lang w:eastAsia="en-GB"/>
              </w:rPr>
              <w:t xml:space="preserve">When a Connection is Released on the data-plane, the Reservation is retained. </w:t>
            </w:r>
          </w:p>
        </w:tc>
      </w:tr>
      <w:tr w:rsidR="008703E1" w:rsidRPr="006C7966" w14:paraId="49291242" w14:textId="77777777">
        <w:tc>
          <w:tcPr>
            <w:tcW w:w="2376" w:type="dxa"/>
          </w:tcPr>
          <w:p w14:paraId="304015CC" w14:textId="77777777" w:rsidR="008703E1" w:rsidRPr="006C7966" w:rsidRDefault="008703E1" w:rsidP="000B24E5">
            <w:pPr>
              <w:spacing w:after="120"/>
              <w:rPr>
                <w:rFonts w:cs="Arial"/>
                <w:sz w:val="16"/>
                <w:szCs w:val="16"/>
                <w:lang w:eastAsia="en-GB"/>
              </w:rPr>
            </w:pPr>
            <w:r w:rsidRPr="006C7966">
              <w:rPr>
                <w:rFonts w:cs="Arial"/>
                <w:sz w:val="16"/>
                <w:szCs w:val="16"/>
                <w:lang w:eastAsia="en-GB"/>
              </w:rPr>
              <w:t>Requester/</w:t>
            </w:r>
            <w:r w:rsidR="000B24E5">
              <w:rPr>
                <w:rFonts w:cs="Arial"/>
                <w:sz w:val="16"/>
                <w:szCs w:val="16"/>
                <w:lang w:eastAsia="en-GB"/>
              </w:rPr>
              <w:t xml:space="preserve">Provider </w:t>
            </w:r>
            <w:r w:rsidR="00E7277F" w:rsidRPr="00E7277F">
              <w:rPr>
                <w:rFonts w:cs="Arial"/>
                <w:sz w:val="16"/>
                <w:szCs w:val="16"/>
                <w:lang w:eastAsia="en-GB"/>
              </w:rPr>
              <w:t>A</w:t>
            </w:r>
            <w:r w:rsidR="000B24E5">
              <w:rPr>
                <w:rFonts w:cs="Arial"/>
                <w:sz w:val="16"/>
                <w:szCs w:val="16"/>
                <w:lang w:eastAsia="en-GB"/>
              </w:rPr>
              <w:t>gent (RA/PA)</w:t>
            </w:r>
            <w:r w:rsidRPr="006C7966">
              <w:rPr>
                <w:rFonts w:cs="Arial"/>
                <w:sz w:val="16"/>
                <w:szCs w:val="16"/>
                <w:lang w:eastAsia="en-GB"/>
              </w:rPr>
              <w:t xml:space="preserve"> </w:t>
            </w:r>
          </w:p>
        </w:tc>
        <w:tc>
          <w:tcPr>
            <w:tcW w:w="6480" w:type="dxa"/>
          </w:tcPr>
          <w:p w14:paraId="2591103F" w14:textId="2E4E950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An NSA acts in one of two possible roles relative to a particular instance of an NSI.</w:t>
            </w:r>
            <w:r w:rsidR="00E411A9">
              <w:rPr>
                <w:rFonts w:cs="Arial"/>
                <w:sz w:val="16"/>
                <w:szCs w:val="16"/>
                <w:lang w:eastAsia="en-GB"/>
              </w:rPr>
              <w:t xml:space="preserve"> </w:t>
            </w:r>
            <w:r w:rsidRPr="006C7966">
              <w:rPr>
                <w:rFonts w:cs="Arial"/>
                <w:sz w:val="16"/>
                <w:szCs w:val="16"/>
                <w:lang w:eastAsia="en-GB"/>
              </w:rPr>
              <w:t xml:space="preserve">When an NSA requests a service, it is called a </w:t>
            </w:r>
            <w:r w:rsidRPr="006C7966">
              <w:rPr>
                <w:rFonts w:cs="Arial"/>
                <w:iCs/>
                <w:sz w:val="16"/>
                <w:szCs w:val="16"/>
                <w:lang w:eastAsia="en-GB"/>
              </w:rPr>
              <w:t>Requester Agent (RA)</w:t>
            </w:r>
            <w:r w:rsidRPr="006C7966">
              <w:rPr>
                <w:rFonts w:cs="Arial"/>
                <w:sz w:val="16"/>
                <w:szCs w:val="16"/>
                <w:lang w:eastAsia="en-GB"/>
              </w:rPr>
              <w:t xml:space="preserve">. When an NSA realizes a service, it is called a </w:t>
            </w:r>
            <w:r w:rsidRPr="006C7966">
              <w:rPr>
                <w:rFonts w:cs="Arial"/>
                <w:iCs/>
                <w:sz w:val="16"/>
                <w:szCs w:val="16"/>
                <w:lang w:eastAsia="en-GB"/>
              </w:rPr>
              <w:t>Provider Agent (PA)</w:t>
            </w:r>
            <w:r w:rsidRPr="006C7966">
              <w:rPr>
                <w:rFonts w:cs="Arial"/>
                <w:sz w:val="16"/>
                <w:szCs w:val="16"/>
                <w:lang w:eastAsia="en-GB"/>
              </w:rPr>
              <w:t>.</w:t>
            </w:r>
            <w:r w:rsidR="00E411A9">
              <w:rPr>
                <w:rFonts w:cs="Arial"/>
                <w:sz w:val="16"/>
                <w:szCs w:val="16"/>
                <w:lang w:eastAsia="en-GB"/>
              </w:rPr>
              <w:t xml:space="preserve"> </w:t>
            </w:r>
            <w:r w:rsidRPr="006C7966">
              <w:rPr>
                <w:rFonts w:cs="Arial"/>
                <w:sz w:val="16"/>
                <w:szCs w:val="16"/>
                <w:lang w:eastAsia="en-GB"/>
              </w:rPr>
              <w:t>A particular NSA may act in different roles at different interfaces</w:t>
            </w:r>
            <w:r w:rsidR="00555979">
              <w:rPr>
                <w:rFonts w:cs="Arial"/>
                <w:sz w:val="16"/>
                <w:szCs w:val="16"/>
                <w:lang w:eastAsia="en-GB"/>
              </w:rPr>
              <w:t>.</w:t>
            </w:r>
          </w:p>
        </w:tc>
      </w:tr>
      <w:tr w:rsidR="008E58F7" w:rsidRPr="006C7966" w14:paraId="2B7AAA52" w14:textId="77777777">
        <w:tc>
          <w:tcPr>
            <w:tcW w:w="2376" w:type="dxa"/>
          </w:tcPr>
          <w:p w14:paraId="47AE51DB" w14:textId="77777777" w:rsidR="008E58F7" w:rsidRPr="006C7966" w:rsidRDefault="008E58F7" w:rsidP="001A62C0">
            <w:pPr>
              <w:spacing w:after="120"/>
              <w:rPr>
                <w:rFonts w:cs="Arial"/>
                <w:sz w:val="16"/>
                <w:szCs w:val="16"/>
                <w:lang w:eastAsia="en-GB"/>
              </w:rPr>
            </w:pPr>
            <w:r>
              <w:rPr>
                <w:rFonts w:cs="Arial"/>
                <w:sz w:val="16"/>
                <w:szCs w:val="16"/>
                <w:lang w:eastAsia="en-GB"/>
              </w:rPr>
              <w:t>Reservation State Machine (RSM)</w:t>
            </w:r>
          </w:p>
        </w:tc>
        <w:tc>
          <w:tcPr>
            <w:tcW w:w="6480" w:type="dxa"/>
          </w:tcPr>
          <w:p w14:paraId="05871D46" w14:textId="77777777" w:rsidR="008E58F7" w:rsidRPr="006C7966" w:rsidRDefault="008E58F7" w:rsidP="001A62C0">
            <w:pPr>
              <w:spacing w:after="120"/>
              <w:rPr>
                <w:rFonts w:cs="Arial"/>
                <w:sz w:val="16"/>
                <w:szCs w:val="16"/>
              </w:rPr>
            </w:pPr>
            <w:r>
              <w:rPr>
                <w:rFonts w:cs="Arial"/>
                <w:sz w:val="16"/>
                <w:szCs w:val="16"/>
              </w:rPr>
              <w:t>The state machine that defines the message sequence for creating Connection reservations and managing these reservations.</w:t>
            </w:r>
          </w:p>
        </w:tc>
      </w:tr>
      <w:tr w:rsidR="008703E1" w:rsidRPr="006C7966" w14:paraId="7D06F2F4" w14:textId="77777777">
        <w:tc>
          <w:tcPr>
            <w:tcW w:w="2376" w:type="dxa"/>
          </w:tcPr>
          <w:p w14:paraId="1BE4E5DB"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Demarcation Point (SDP)</w:t>
            </w:r>
          </w:p>
        </w:tc>
        <w:tc>
          <w:tcPr>
            <w:tcW w:w="6480" w:type="dxa"/>
          </w:tcPr>
          <w:p w14:paraId="3752C2C6" w14:textId="17B7EA8A" w:rsidR="008703E1" w:rsidRPr="006C7966" w:rsidRDefault="008703E1" w:rsidP="00555979">
            <w:pPr>
              <w:spacing w:after="120"/>
              <w:rPr>
                <w:rFonts w:cs="Arial"/>
                <w:color w:val="000000"/>
                <w:sz w:val="16"/>
                <w:szCs w:val="16"/>
                <w:lang w:eastAsia="en-GB"/>
              </w:rPr>
            </w:pPr>
            <w:r w:rsidRPr="006C7966">
              <w:rPr>
                <w:rFonts w:cs="Arial"/>
                <w:sz w:val="16"/>
                <w:szCs w:val="16"/>
              </w:rPr>
              <w:t xml:space="preserve">Service </w:t>
            </w:r>
            <w:r w:rsidRPr="006C7966">
              <w:rPr>
                <w:rFonts w:cs="Arial"/>
                <w:sz w:val="16"/>
                <w:szCs w:val="16"/>
                <w:lang w:eastAsia="en-GB"/>
              </w:rPr>
              <w:t xml:space="preserve">Demarcation </w:t>
            </w:r>
            <w:r w:rsidRPr="006C7966">
              <w:rPr>
                <w:rFonts w:cs="Arial"/>
                <w:sz w:val="16"/>
                <w:szCs w:val="16"/>
              </w:rPr>
              <w:t>Points (SDPs) are NSI topology objects that identify a grouping of two Edge Points at the boundary between two Networks.</w:t>
            </w:r>
          </w:p>
        </w:tc>
      </w:tr>
      <w:tr w:rsidR="008703E1" w:rsidRPr="006C7966" w14:paraId="168A6FA6" w14:textId="77777777">
        <w:tc>
          <w:tcPr>
            <w:tcW w:w="2376" w:type="dxa"/>
          </w:tcPr>
          <w:p w14:paraId="0EA3705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Service Termination Point (STP)</w:t>
            </w:r>
          </w:p>
        </w:tc>
        <w:tc>
          <w:tcPr>
            <w:tcW w:w="6480" w:type="dxa"/>
          </w:tcPr>
          <w:p w14:paraId="2F1A1453" w14:textId="05AD5E11" w:rsidR="008703E1" w:rsidRPr="006C7966" w:rsidRDefault="008703E1" w:rsidP="00555979">
            <w:pPr>
              <w:spacing w:after="120"/>
              <w:rPr>
                <w:rFonts w:cs="Arial"/>
                <w:color w:val="000000"/>
                <w:sz w:val="16"/>
                <w:szCs w:val="16"/>
                <w:lang w:eastAsia="en-GB"/>
              </w:rPr>
            </w:pPr>
            <w:r w:rsidRPr="006C7966">
              <w:rPr>
                <w:rFonts w:cs="Arial"/>
                <w:sz w:val="16"/>
                <w:szCs w:val="16"/>
              </w:rPr>
              <w:t>Service Termination Points (STPs) are NSI topology objects that identify the Edge Points of a Network in the intra-network topology.</w:t>
            </w:r>
          </w:p>
        </w:tc>
      </w:tr>
      <w:tr w:rsidR="008703E1" w:rsidRPr="006C7966" w14:paraId="58DEB49F" w14:textId="77777777">
        <w:tc>
          <w:tcPr>
            <w:tcW w:w="2376" w:type="dxa"/>
          </w:tcPr>
          <w:p w14:paraId="57E9EF52"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Service Plane</w:t>
            </w:r>
          </w:p>
          <w:p w14:paraId="448F0996" w14:textId="77777777" w:rsidR="008703E1" w:rsidRPr="006C7966" w:rsidRDefault="008703E1" w:rsidP="001A62C0">
            <w:pPr>
              <w:spacing w:after="120"/>
              <w:rPr>
                <w:rFonts w:cs="Arial"/>
                <w:color w:val="000000"/>
                <w:sz w:val="16"/>
                <w:szCs w:val="16"/>
                <w:lang w:eastAsia="en-GB"/>
              </w:rPr>
            </w:pPr>
          </w:p>
        </w:tc>
        <w:tc>
          <w:tcPr>
            <w:tcW w:w="6480" w:type="dxa"/>
          </w:tcPr>
          <w:p w14:paraId="3E6F8F7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 xml:space="preserve">The </w:t>
            </w:r>
            <w:r w:rsidRPr="006C7966">
              <w:rPr>
                <w:rFonts w:cs="Arial"/>
                <w:iCs/>
                <w:sz w:val="16"/>
                <w:szCs w:val="16"/>
                <w:lang w:eastAsia="en-GB"/>
              </w:rPr>
              <w:t xml:space="preserve">Service Plane </w:t>
            </w:r>
            <w:r w:rsidRPr="006C7966">
              <w:rPr>
                <w:rFonts w:cs="Arial"/>
                <w:sz w:val="16"/>
                <w:szCs w:val="16"/>
                <w:lang w:eastAsia="en-GB"/>
              </w:rPr>
              <w:t xml:space="preserve">is a plane in which services are requested and managed; these services include the </w:t>
            </w:r>
            <w:r w:rsidRPr="006C7966">
              <w:rPr>
                <w:rFonts w:cs="Arial"/>
                <w:iCs/>
                <w:sz w:val="16"/>
                <w:szCs w:val="16"/>
                <w:lang w:eastAsia="en-GB"/>
              </w:rPr>
              <w:t xml:space="preserve">Network Service. </w:t>
            </w:r>
            <w:r w:rsidRPr="006C7966">
              <w:rPr>
                <w:rFonts w:cs="Arial"/>
                <w:sz w:val="16"/>
                <w:szCs w:val="16"/>
                <w:lang w:eastAsia="en-GB"/>
              </w:rPr>
              <w:t xml:space="preserve">The </w:t>
            </w:r>
            <w:r w:rsidRPr="006C7966">
              <w:rPr>
                <w:rFonts w:cs="Arial"/>
                <w:iCs/>
                <w:sz w:val="16"/>
                <w:szCs w:val="16"/>
                <w:lang w:eastAsia="en-GB"/>
              </w:rPr>
              <w:t>Service Plane</w:t>
            </w:r>
            <w:r w:rsidRPr="006C7966">
              <w:rPr>
                <w:rFonts w:cs="Arial"/>
                <w:sz w:val="16"/>
                <w:szCs w:val="16"/>
                <w:lang w:eastAsia="en-GB"/>
              </w:rPr>
              <w:t xml:space="preserve"> contains a set of </w:t>
            </w:r>
            <w:r w:rsidRPr="006C7966">
              <w:rPr>
                <w:rFonts w:cs="Arial"/>
                <w:iCs/>
                <w:sz w:val="16"/>
                <w:szCs w:val="16"/>
                <w:lang w:eastAsia="en-GB"/>
              </w:rPr>
              <w:t>Network Service Agents</w:t>
            </w:r>
            <w:r w:rsidRPr="006C7966">
              <w:rPr>
                <w:rFonts w:cs="Arial"/>
                <w:sz w:val="16"/>
                <w:szCs w:val="16"/>
                <w:lang w:eastAsia="en-GB"/>
              </w:rPr>
              <w:t xml:space="preserve"> communicating using </w:t>
            </w:r>
            <w:r w:rsidRPr="006C7966">
              <w:rPr>
                <w:rFonts w:cs="Arial"/>
                <w:iCs/>
                <w:sz w:val="16"/>
                <w:szCs w:val="16"/>
                <w:lang w:eastAsia="en-GB"/>
              </w:rPr>
              <w:t>Network Service Interfaces</w:t>
            </w:r>
            <w:r w:rsidR="00555979">
              <w:rPr>
                <w:rFonts w:cs="Arial"/>
                <w:iCs/>
                <w:sz w:val="16"/>
                <w:szCs w:val="16"/>
                <w:lang w:eastAsia="en-GB"/>
              </w:rPr>
              <w:t>.</w:t>
            </w:r>
          </w:p>
        </w:tc>
      </w:tr>
      <w:tr w:rsidR="00EE2026" w:rsidRPr="006C7966" w14:paraId="6D5836DA" w14:textId="77777777">
        <w:trPr>
          <w:ins w:id="1026" w:author="Guy Roberts" w:date="2015-12-10T13:41:00Z"/>
        </w:trPr>
        <w:tc>
          <w:tcPr>
            <w:tcW w:w="2376" w:type="dxa"/>
          </w:tcPr>
          <w:p w14:paraId="3488E2E6" w14:textId="6C3D4520" w:rsidR="00EE2026" w:rsidRPr="006C7966" w:rsidRDefault="00EE2026" w:rsidP="001A62C0">
            <w:pPr>
              <w:spacing w:after="120"/>
              <w:rPr>
                <w:ins w:id="1027" w:author="Guy Roberts" w:date="2015-12-10T13:41:00Z"/>
                <w:rFonts w:cs="Arial"/>
                <w:color w:val="000000"/>
                <w:sz w:val="16"/>
                <w:szCs w:val="16"/>
                <w:lang w:eastAsia="en-GB"/>
              </w:rPr>
            </w:pPr>
            <w:ins w:id="1028" w:author="Guy Roberts" w:date="2015-12-10T13:41:00Z">
              <w:r>
                <w:rPr>
                  <w:rFonts w:cs="Arial"/>
                  <w:color w:val="000000"/>
                  <w:sz w:val="16"/>
                  <w:szCs w:val="16"/>
                  <w:lang w:eastAsia="en-GB"/>
                </w:rPr>
                <w:t>Service Definition</w:t>
              </w:r>
            </w:ins>
          </w:p>
        </w:tc>
        <w:tc>
          <w:tcPr>
            <w:tcW w:w="6480" w:type="dxa"/>
          </w:tcPr>
          <w:p w14:paraId="02756960" w14:textId="02EC3949" w:rsidR="00EE2026" w:rsidRPr="006C7966" w:rsidRDefault="00EE2026" w:rsidP="001A62C0">
            <w:pPr>
              <w:spacing w:after="120"/>
              <w:rPr>
                <w:ins w:id="1029" w:author="Guy Roberts" w:date="2015-12-10T13:41:00Z"/>
                <w:rFonts w:cs="Arial"/>
                <w:color w:val="000000"/>
                <w:sz w:val="16"/>
                <w:szCs w:val="16"/>
                <w:lang w:eastAsia="en-GB"/>
              </w:rPr>
            </w:pPr>
            <w:ins w:id="1030" w:author="Guy Roberts" w:date="2015-12-10T13:41:00Z">
              <w:r>
                <w:rPr>
                  <w:rFonts w:cs="Arial"/>
                  <w:color w:val="000000"/>
                  <w:sz w:val="16"/>
                  <w:szCs w:val="16"/>
                  <w:lang w:eastAsia="en-GB"/>
                </w:rPr>
                <w:t>An XML document that describes the parameters that can specified when requesting a new service.</w:t>
              </w:r>
            </w:ins>
          </w:p>
        </w:tc>
      </w:tr>
      <w:tr w:rsidR="008703E1" w:rsidRPr="006C7966" w14:paraId="6252A362" w14:textId="77777777">
        <w:tc>
          <w:tcPr>
            <w:tcW w:w="2376" w:type="dxa"/>
          </w:tcPr>
          <w:p w14:paraId="72C4180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Simple Object Access Protocol (SOAP)</w:t>
            </w:r>
          </w:p>
        </w:tc>
        <w:tc>
          <w:tcPr>
            <w:tcW w:w="6480" w:type="dxa"/>
          </w:tcPr>
          <w:p w14:paraId="67DB477E"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SOAP is a protocol specification for exchanging structured information in the implementation of Web Services in computer networks</w:t>
            </w:r>
            <w:r w:rsidR="00555979">
              <w:rPr>
                <w:rFonts w:cs="Arial"/>
                <w:color w:val="000000"/>
                <w:sz w:val="16"/>
                <w:szCs w:val="16"/>
                <w:lang w:eastAsia="en-GB"/>
              </w:rPr>
              <w:t>.</w:t>
            </w:r>
          </w:p>
        </w:tc>
      </w:tr>
      <w:tr w:rsidR="008703E1" w:rsidRPr="006C7966" w14:paraId="7CD3D287" w14:textId="77777777">
        <w:tc>
          <w:tcPr>
            <w:tcW w:w="2376" w:type="dxa"/>
          </w:tcPr>
          <w:p w14:paraId="1752D50C"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Reservation State Machine (RSM)</w:t>
            </w:r>
          </w:p>
        </w:tc>
        <w:tc>
          <w:tcPr>
            <w:tcW w:w="6480" w:type="dxa"/>
          </w:tcPr>
          <w:p w14:paraId="5FC3FD28"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The Reservation State Machine state machine defines the sequence of operation of messages for creating or modifying a reservation</w:t>
            </w:r>
            <w:r w:rsidR="00555979">
              <w:rPr>
                <w:rFonts w:cs="Arial"/>
                <w:sz w:val="16"/>
                <w:szCs w:val="16"/>
                <w:lang w:eastAsia="en-GB"/>
              </w:rPr>
              <w:t>.</w:t>
            </w:r>
          </w:p>
        </w:tc>
      </w:tr>
      <w:tr w:rsidR="008703E1" w:rsidRPr="006C7966" w14:paraId="7DF5D8C2" w14:textId="77777777">
        <w:tc>
          <w:tcPr>
            <w:tcW w:w="2376" w:type="dxa"/>
          </w:tcPr>
          <w:p w14:paraId="65406D91"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Reserve</w:t>
            </w:r>
          </w:p>
        </w:tc>
        <w:tc>
          <w:tcPr>
            <w:tcW w:w="6480" w:type="dxa"/>
          </w:tcPr>
          <w:p w14:paraId="73B83C7F" w14:textId="66FE72E9" w:rsidR="008703E1" w:rsidRPr="006C7966" w:rsidRDefault="008703E1" w:rsidP="001A62C0">
            <w:pPr>
              <w:spacing w:after="120"/>
              <w:rPr>
                <w:rFonts w:cs="Arial"/>
                <w:sz w:val="16"/>
                <w:szCs w:val="16"/>
                <w:lang w:eastAsia="en-GB"/>
              </w:rPr>
            </w:pPr>
            <w:r w:rsidRPr="006C7966">
              <w:rPr>
                <w:rFonts w:cs="Arial"/>
                <w:sz w:val="16"/>
                <w:szCs w:val="16"/>
                <w:lang w:eastAsia="en-GB"/>
              </w:rPr>
              <w:t>When a Provider Agent receives (and then confirms) a Connection Reservation request the Provider Agent then holds the resources needed by the Connection.</w:t>
            </w:r>
            <w:r w:rsidR="00E411A9">
              <w:rPr>
                <w:rFonts w:cs="Arial"/>
                <w:sz w:val="16"/>
                <w:szCs w:val="16"/>
                <w:lang w:eastAsia="en-GB"/>
              </w:rPr>
              <w:t xml:space="preserve"> </w:t>
            </w:r>
          </w:p>
        </w:tc>
      </w:tr>
      <w:tr w:rsidR="008703E1" w:rsidRPr="006C7966" w14:paraId="10B988EB" w14:textId="77777777">
        <w:tc>
          <w:tcPr>
            <w:tcW w:w="2376" w:type="dxa"/>
          </w:tcPr>
          <w:p w14:paraId="5B8977CC" w14:textId="77777777" w:rsidR="008703E1" w:rsidRPr="006C7966" w:rsidRDefault="008703E1" w:rsidP="001A62C0">
            <w:pPr>
              <w:spacing w:after="120"/>
              <w:rPr>
                <w:rFonts w:cs="Arial"/>
                <w:sz w:val="16"/>
                <w:szCs w:val="16"/>
                <w:lang w:eastAsia="en-GB"/>
              </w:rPr>
            </w:pPr>
            <w:r w:rsidRPr="006C7966">
              <w:rPr>
                <w:rFonts w:cs="Arial"/>
                <w:color w:val="000000"/>
                <w:sz w:val="16"/>
                <w:szCs w:val="16"/>
                <w:lang w:eastAsia="en-GB"/>
              </w:rPr>
              <w:t>Topology Distribution Service</w:t>
            </w:r>
          </w:p>
        </w:tc>
        <w:tc>
          <w:tcPr>
            <w:tcW w:w="6480" w:type="dxa"/>
          </w:tcPr>
          <w:p w14:paraId="43C5A78C" w14:textId="77777777" w:rsidR="008703E1" w:rsidRPr="006C7966" w:rsidRDefault="008703E1" w:rsidP="001A62C0">
            <w:pPr>
              <w:spacing w:after="120"/>
              <w:rPr>
                <w:rFonts w:cs="Arial"/>
                <w:sz w:val="16"/>
                <w:szCs w:val="16"/>
                <w:lang w:eastAsia="en-GB"/>
              </w:rPr>
            </w:pPr>
            <w:r w:rsidRPr="006C7966">
              <w:rPr>
                <w:rFonts w:cs="Arial"/>
                <w:sz w:val="16"/>
                <w:szCs w:val="16"/>
                <w:lang w:eastAsia="en-GB"/>
              </w:rPr>
              <w:t xml:space="preserve">The NSI </w:t>
            </w:r>
            <w:r w:rsidRPr="006C7966">
              <w:rPr>
                <w:rFonts w:cs="Arial"/>
                <w:iCs/>
                <w:sz w:val="16"/>
                <w:szCs w:val="16"/>
                <w:lang w:eastAsia="en-GB"/>
              </w:rPr>
              <w:t>Topology distribution Service</w:t>
            </w:r>
            <w:r w:rsidRPr="006C7966">
              <w:rPr>
                <w:rFonts w:cs="Arial"/>
                <w:sz w:val="16"/>
                <w:szCs w:val="16"/>
                <w:lang w:eastAsia="en-GB"/>
              </w:rPr>
              <w:t xml:space="preserve"> is a service that allows the NSI topology to be exchanged between NSAs</w:t>
            </w:r>
            <w:r w:rsidR="00555979">
              <w:rPr>
                <w:rFonts w:cs="Arial"/>
                <w:sz w:val="16"/>
                <w:szCs w:val="16"/>
                <w:lang w:eastAsia="en-GB"/>
              </w:rPr>
              <w:t>.</w:t>
            </w:r>
          </w:p>
        </w:tc>
      </w:tr>
      <w:tr w:rsidR="008703E1" w:rsidRPr="006C7966" w14:paraId="4FC41B09" w14:textId="77777777">
        <w:tc>
          <w:tcPr>
            <w:tcW w:w="2376" w:type="dxa"/>
          </w:tcPr>
          <w:p w14:paraId="38C657CB" w14:textId="77777777"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Terminate</w:t>
            </w:r>
          </w:p>
        </w:tc>
        <w:tc>
          <w:tcPr>
            <w:tcW w:w="6480" w:type="dxa"/>
          </w:tcPr>
          <w:p w14:paraId="2C22D7F8" w14:textId="4A8B5273" w:rsidR="008703E1" w:rsidRPr="006C7966" w:rsidRDefault="008703E1" w:rsidP="001A62C0">
            <w:pPr>
              <w:spacing w:after="120"/>
              <w:rPr>
                <w:rFonts w:cs="Arial"/>
                <w:color w:val="000000"/>
                <w:sz w:val="16"/>
                <w:szCs w:val="16"/>
                <w:lang w:eastAsia="en-GB"/>
              </w:rPr>
            </w:pPr>
            <w:r w:rsidRPr="006C7966">
              <w:rPr>
                <w:rFonts w:cs="Arial"/>
                <w:sz w:val="16"/>
                <w:szCs w:val="16"/>
                <w:lang w:eastAsia="en-GB"/>
              </w:rPr>
              <w:t>Terminating is the process which will completely remove a Reservation and Release any associated Connections.</w:t>
            </w:r>
            <w:r w:rsidR="00E411A9">
              <w:rPr>
                <w:rFonts w:cs="Arial"/>
                <w:sz w:val="16"/>
                <w:szCs w:val="16"/>
                <w:lang w:eastAsia="en-GB"/>
              </w:rPr>
              <w:t xml:space="preserve"> </w:t>
            </w:r>
            <w:r w:rsidRPr="006C7966">
              <w:rPr>
                <w:rFonts w:cs="Arial"/>
                <w:sz w:val="16"/>
                <w:szCs w:val="16"/>
                <w:lang w:eastAsia="en-GB"/>
              </w:rPr>
              <w:t>This term has a formal definition in the CS state-machine</w:t>
            </w:r>
            <w:r w:rsidR="00555979">
              <w:rPr>
                <w:rFonts w:cs="Arial"/>
                <w:sz w:val="16"/>
                <w:szCs w:val="16"/>
                <w:lang w:eastAsia="en-GB"/>
              </w:rPr>
              <w:t>.</w:t>
            </w:r>
          </w:p>
        </w:tc>
      </w:tr>
      <w:tr w:rsidR="008703E1" w:rsidRPr="006C7966" w14:paraId="24A943BA" w14:textId="77777777">
        <w:tc>
          <w:tcPr>
            <w:tcW w:w="2376" w:type="dxa"/>
          </w:tcPr>
          <w:p w14:paraId="314E0F39"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PA (uPA)</w:t>
            </w:r>
          </w:p>
        </w:tc>
        <w:tc>
          <w:tcPr>
            <w:tcW w:w="6480" w:type="dxa"/>
          </w:tcPr>
          <w:p w14:paraId="1AAAC737"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 xml:space="preserve">The ultimate PA is a Provider Agent that has an associated NRM. </w:t>
            </w:r>
          </w:p>
        </w:tc>
      </w:tr>
      <w:tr w:rsidR="008703E1" w:rsidRPr="006C7966" w14:paraId="5510358D" w14:textId="77777777">
        <w:tc>
          <w:tcPr>
            <w:tcW w:w="2376" w:type="dxa"/>
          </w:tcPr>
          <w:p w14:paraId="0C97F9A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Ultimate RA (uRA)</w:t>
            </w:r>
          </w:p>
        </w:tc>
        <w:tc>
          <w:tcPr>
            <w:tcW w:w="6480" w:type="dxa"/>
          </w:tcPr>
          <w:p w14:paraId="3D50852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The Ultimate RA is a Requester Agent is the originator of a service request</w:t>
            </w:r>
            <w:r w:rsidR="00674AB8">
              <w:rPr>
                <w:rFonts w:cs="Arial"/>
                <w:color w:val="000000"/>
                <w:sz w:val="16"/>
                <w:szCs w:val="16"/>
                <w:lang w:eastAsia="en-GB"/>
              </w:rPr>
              <w:t>.</w:t>
            </w:r>
          </w:p>
        </w:tc>
      </w:tr>
      <w:tr w:rsidR="008703E1" w:rsidRPr="006C7966" w14:paraId="091ECEA8" w14:textId="77777777">
        <w:tc>
          <w:tcPr>
            <w:tcW w:w="2376" w:type="dxa"/>
          </w:tcPr>
          <w:p w14:paraId="69E35802"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Schema Definition (XSD)</w:t>
            </w:r>
          </w:p>
        </w:tc>
        <w:tc>
          <w:tcPr>
            <w:tcW w:w="6480" w:type="dxa"/>
          </w:tcPr>
          <w:p w14:paraId="51B4333F"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XSD is a schema language for XML</w:t>
            </w:r>
            <w:r w:rsidR="00674AB8">
              <w:rPr>
                <w:rFonts w:cs="Arial"/>
                <w:color w:val="000000"/>
                <w:sz w:val="16"/>
                <w:szCs w:val="16"/>
                <w:lang w:eastAsia="en-GB"/>
              </w:rPr>
              <w:t>.</w:t>
            </w:r>
          </w:p>
        </w:tc>
      </w:tr>
      <w:tr w:rsidR="008703E1" w:rsidRPr="006C7966" w14:paraId="24B5CBEC" w14:textId="77777777">
        <w:tc>
          <w:tcPr>
            <w:tcW w:w="2376" w:type="dxa"/>
          </w:tcPr>
          <w:p w14:paraId="7DEAC38B"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eXtensible Markup Language (XML)</w:t>
            </w:r>
          </w:p>
        </w:tc>
        <w:tc>
          <w:tcPr>
            <w:tcW w:w="6480" w:type="dxa"/>
          </w:tcPr>
          <w:p w14:paraId="325C9466" w14:textId="77777777" w:rsidR="008703E1" w:rsidRPr="006C7966" w:rsidRDefault="008703E1" w:rsidP="001A62C0">
            <w:pPr>
              <w:spacing w:after="120"/>
              <w:rPr>
                <w:rFonts w:cs="Arial"/>
                <w:color w:val="000000"/>
                <w:sz w:val="16"/>
                <w:szCs w:val="16"/>
                <w:lang w:eastAsia="en-GB"/>
              </w:rPr>
            </w:pPr>
            <w:r w:rsidRPr="006C7966">
              <w:rPr>
                <w:rFonts w:cs="Arial"/>
                <w:color w:val="000000"/>
                <w:sz w:val="16"/>
                <w:szCs w:val="16"/>
                <w:lang w:eastAsia="en-GB"/>
              </w:rPr>
              <w:t>XML is a markup language that defines a set of rules for encoding documents in a format that is both human-readable and machine-readable.</w:t>
            </w:r>
          </w:p>
        </w:tc>
      </w:tr>
    </w:tbl>
    <w:p w14:paraId="6D5CDF6B" w14:textId="77777777" w:rsidR="008703E1" w:rsidRPr="006C7966" w:rsidRDefault="008703E1" w:rsidP="008703E1">
      <w:pPr>
        <w:rPr>
          <w:lang w:eastAsia="en-GB"/>
        </w:rPr>
      </w:pPr>
    </w:p>
    <w:p w14:paraId="1EF3FF0A" w14:textId="77777777" w:rsidR="008703E1" w:rsidRPr="006C7966" w:rsidRDefault="008703E1" w:rsidP="008703E1">
      <w:pPr>
        <w:rPr>
          <w:lang w:eastAsia="en-GB"/>
        </w:rPr>
      </w:pPr>
    </w:p>
    <w:p w14:paraId="118BDD28" w14:textId="77777777" w:rsidR="008703E1" w:rsidRPr="006C7966" w:rsidRDefault="008703E1" w:rsidP="008703E1"/>
    <w:p w14:paraId="3DAFF5B0" w14:textId="77777777" w:rsidR="008703E1" w:rsidRPr="006C7966" w:rsidRDefault="008703E1" w:rsidP="008703E1">
      <w:pPr>
        <w:pStyle w:val="Heading1"/>
        <w:keepNext w:val="0"/>
        <w:spacing w:before="0" w:after="0"/>
        <w:ind w:left="578" w:hanging="578"/>
      </w:pPr>
      <w:bookmarkStart w:id="1031" w:name="_Toc526008660"/>
      <w:bookmarkStart w:id="1032" w:name="_Toc5010632"/>
      <w:bookmarkStart w:id="1033" w:name="_Toc130006546"/>
      <w:bookmarkStart w:id="1034" w:name="_Toc437518662"/>
      <w:r w:rsidRPr="006C7966">
        <w:t>Intellectual Property Statement</w:t>
      </w:r>
      <w:bookmarkEnd w:id="1031"/>
      <w:bookmarkEnd w:id="1032"/>
      <w:bookmarkEnd w:id="1033"/>
      <w:bookmarkEnd w:id="1034"/>
    </w:p>
    <w:p w14:paraId="22713695" w14:textId="77777777" w:rsidR="008703E1" w:rsidRPr="006C7966" w:rsidRDefault="008703E1" w:rsidP="008703E1"/>
    <w:p w14:paraId="6C47BD34" w14:textId="5DE6DEA4" w:rsidR="008703E1" w:rsidRPr="006C7966" w:rsidRDefault="008703E1" w:rsidP="008703E1">
      <w:pPr>
        <w:rPr>
          <w:lang w:eastAsia="zh-CN"/>
        </w:rPr>
      </w:pPr>
      <w:r w:rsidRPr="006C7966">
        <w:rPr>
          <w:lang w:eastAsia="zh-CN"/>
        </w:rPr>
        <w:t>The OGF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w:t>
      </w:r>
      <w:r w:rsidR="00E411A9">
        <w:rPr>
          <w:lang w:eastAsia="zh-CN"/>
        </w:rPr>
        <w:t xml:space="preserve"> </w:t>
      </w:r>
      <w:r w:rsidRPr="006C7966">
        <w:rPr>
          <w:lang w:eastAsia="zh-CN"/>
        </w:rPr>
        <w:t>Copies of claims of rights made available for publication and any assurances of licenses to be made available, or the result of an attempt made to obtain a general license or permission for the use of such proprietary rights by implementers or users of this specification can be obtained from the OGF Secretariat.</w:t>
      </w:r>
    </w:p>
    <w:p w14:paraId="1732743F" w14:textId="77777777" w:rsidR="008703E1" w:rsidRPr="006C7966" w:rsidRDefault="008703E1" w:rsidP="008703E1">
      <w:pPr>
        <w:rPr>
          <w:lang w:eastAsia="zh-CN"/>
        </w:rPr>
      </w:pPr>
    </w:p>
    <w:p w14:paraId="05A24E36" w14:textId="7CF823C0" w:rsidR="008703E1" w:rsidRPr="006C7966" w:rsidRDefault="008703E1" w:rsidP="008703E1">
      <w:pPr>
        <w:rPr>
          <w:lang w:eastAsia="zh-CN"/>
        </w:rPr>
      </w:pPr>
      <w:r w:rsidRPr="006C7966">
        <w:rPr>
          <w:lang w:eastAsia="zh-CN"/>
        </w:rPr>
        <w:lastRenderedPageBreak/>
        <w:t>The OGF invites any interested party to bring to its attention any copyrights, patents or patent applications, or other proprietary rights which may cover technology that may be required to practice this recommendation.</w:t>
      </w:r>
      <w:r w:rsidR="00E411A9">
        <w:rPr>
          <w:lang w:eastAsia="zh-CN"/>
        </w:rPr>
        <w:t xml:space="preserve"> </w:t>
      </w:r>
      <w:r w:rsidRPr="006C7966">
        <w:rPr>
          <w:lang w:eastAsia="zh-CN"/>
        </w:rPr>
        <w:t>Please address the information to the OGF Executive Director.</w:t>
      </w:r>
    </w:p>
    <w:p w14:paraId="3E9F1F5F" w14:textId="77777777" w:rsidR="008703E1" w:rsidRPr="006C7966" w:rsidRDefault="008703E1" w:rsidP="008703E1"/>
    <w:p w14:paraId="79834A5D" w14:textId="77777777" w:rsidR="008703E1" w:rsidRPr="006C7966" w:rsidRDefault="008703E1" w:rsidP="008703E1">
      <w:pPr>
        <w:pStyle w:val="Heading1"/>
        <w:keepNext w:val="0"/>
        <w:spacing w:before="0" w:after="0"/>
        <w:ind w:left="578" w:hanging="578"/>
      </w:pPr>
      <w:bookmarkStart w:id="1035" w:name="_Toc5010633"/>
      <w:bookmarkStart w:id="1036" w:name="_Toc130006547"/>
      <w:bookmarkStart w:id="1037" w:name="_Toc437518663"/>
      <w:bookmarkStart w:id="1038" w:name="_Toc526008661"/>
      <w:r w:rsidRPr="006C7966">
        <w:t>Disclaimer</w:t>
      </w:r>
      <w:bookmarkEnd w:id="1035"/>
      <w:bookmarkEnd w:id="1036"/>
      <w:bookmarkEnd w:id="1037"/>
    </w:p>
    <w:p w14:paraId="3CC8BD3C" w14:textId="77777777" w:rsidR="008703E1" w:rsidRPr="006C7966" w:rsidRDefault="008703E1" w:rsidP="008703E1">
      <w:r w:rsidRPr="006C7966">
        <w:t>This document and the information contained herein is provided on an “As Is” basis and the OGF disclaims all warranties, express or implied, including but not limited to any warranty that the use of the information herein will not infringe any rights or any implied warranties of merchantability or fitness for a particular purpose.</w:t>
      </w:r>
    </w:p>
    <w:p w14:paraId="7C106C8D" w14:textId="77777777" w:rsidR="008703E1" w:rsidRPr="006C7966" w:rsidRDefault="008703E1" w:rsidP="008703E1"/>
    <w:p w14:paraId="1D21618C" w14:textId="77777777" w:rsidR="008703E1" w:rsidRPr="006C7966" w:rsidRDefault="008703E1" w:rsidP="008703E1">
      <w:pPr>
        <w:pStyle w:val="Heading1"/>
        <w:keepNext w:val="0"/>
        <w:spacing w:before="0" w:after="0"/>
        <w:ind w:left="578" w:hanging="578"/>
      </w:pPr>
      <w:bookmarkStart w:id="1039" w:name="_Toc5010634"/>
      <w:bookmarkStart w:id="1040" w:name="_Toc130006548"/>
      <w:bookmarkStart w:id="1041" w:name="_Toc437518664"/>
      <w:r w:rsidRPr="006C7966">
        <w:t>Full Copyright Notice</w:t>
      </w:r>
      <w:bookmarkEnd w:id="1038"/>
      <w:bookmarkEnd w:id="1039"/>
      <w:bookmarkEnd w:id="1040"/>
      <w:bookmarkEnd w:id="1041"/>
    </w:p>
    <w:p w14:paraId="24A8094F" w14:textId="77777777" w:rsidR="008703E1" w:rsidRPr="006C7966" w:rsidRDefault="008703E1" w:rsidP="008703E1"/>
    <w:p w14:paraId="5D79E02F" w14:textId="77777777" w:rsidR="008703E1" w:rsidRPr="006C7966" w:rsidRDefault="008703E1" w:rsidP="008703E1">
      <w:r w:rsidRPr="006C7966">
        <w:t>Copyright (C) Open Grid Forum (2008-201</w:t>
      </w:r>
      <w:r w:rsidRPr="006C7966">
        <w:rPr>
          <w:lang w:eastAsia="ja-JP"/>
        </w:rPr>
        <w:t>3</w:t>
      </w:r>
      <w:r w:rsidRPr="006C7966">
        <w:t xml:space="preserve">). All Rights Reserved. </w:t>
      </w:r>
    </w:p>
    <w:p w14:paraId="279A45AA" w14:textId="77777777" w:rsidR="008703E1" w:rsidRPr="006C7966" w:rsidRDefault="008703E1" w:rsidP="008703E1"/>
    <w:p w14:paraId="646F5562" w14:textId="77777777" w:rsidR="008703E1" w:rsidRPr="006C7966" w:rsidRDefault="008703E1" w:rsidP="008703E1">
      <w:r w:rsidRPr="006C7966">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paragraph are included on all such copies and derivative works. However, this document itself may not be modified in any way, such as by removing the copyright notice or references to the OGF or other organizations, except as needed for the purpose of developing Grid Recommendations in which case the procedures for copyrights defined in the OGF Document process must be followed, or as required to translate it into languages other than English. </w:t>
      </w:r>
    </w:p>
    <w:p w14:paraId="1E2B8D82" w14:textId="77777777" w:rsidR="008703E1" w:rsidRPr="006C7966" w:rsidRDefault="008703E1" w:rsidP="008703E1"/>
    <w:p w14:paraId="07E08634" w14:textId="77777777" w:rsidR="00E324A0" w:rsidRDefault="008703E1" w:rsidP="008703E1">
      <w:r w:rsidRPr="006C7966">
        <w:t>The limited permissions granted above are perpetual and will not be revoked by the OGF or its successors or assignees.</w:t>
      </w:r>
    </w:p>
    <w:p w14:paraId="4B89216D" w14:textId="77777777" w:rsidR="00E324A0" w:rsidRDefault="00E324A0">
      <w:r>
        <w:br w:type="page"/>
      </w:r>
    </w:p>
    <w:p w14:paraId="66D436B3" w14:textId="77777777" w:rsidR="008703E1" w:rsidRPr="006C7966" w:rsidRDefault="008703E1" w:rsidP="0028295D"/>
    <w:p w14:paraId="764364A4" w14:textId="77777777" w:rsidR="00FF3DA8" w:rsidRPr="006C7966" w:rsidRDefault="00FF3DA8" w:rsidP="0028295D"/>
    <w:p w14:paraId="1278CBD6" w14:textId="56806559" w:rsidR="00CD4845" w:rsidRDefault="00CD4845" w:rsidP="002979D9">
      <w:pPr>
        <w:pStyle w:val="Heading1"/>
        <w:keepNext w:val="0"/>
        <w:spacing w:before="0" w:after="0"/>
        <w:ind w:left="578" w:hanging="578"/>
        <w:rPr>
          <w:rFonts w:cs="Arial"/>
        </w:rPr>
      </w:pPr>
      <w:bookmarkStart w:id="1042" w:name="_Toc437518665"/>
      <w:r w:rsidRPr="006C7966">
        <w:t>Appendix</w:t>
      </w:r>
      <w:r w:rsidR="00A72A3A" w:rsidRPr="006C7966">
        <w:t xml:space="preserve"> </w:t>
      </w:r>
      <w:r w:rsidR="008703E1" w:rsidRPr="006C7966">
        <w:t>A</w:t>
      </w:r>
      <w:r w:rsidRPr="006C7966">
        <w:t>:</w:t>
      </w:r>
      <w:r w:rsidR="00E411A9">
        <w:t xml:space="preserve"> </w:t>
      </w:r>
      <w:r w:rsidRPr="006C7966">
        <w:rPr>
          <w:rFonts w:cs="Arial"/>
        </w:rPr>
        <w:t>State</w:t>
      </w:r>
      <w:r w:rsidR="00A72A3A" w:rsidRPr="006C7966">
        <w:rPr>
          <w:rFonts w:cs="Arial"/>
        </w:rPr>
        <w:t xml:space="preserve"> </w:t>
      </w:r>
      <w:r w:rsidRPr="006C7966">
        <w:rPr>
          <w:rFonts w:cs="Arial"/>
        </w:rPr>
        <w:t>Machine</w:t>
      </w:r>
      <w:r w:rsidR="00A72A3A" w:rsidRPr="006C7966">
        <w:rPr>
          <w:rFonts w:cs="Arial"/>
        </w:rPr>
        <w:t xml:space="preserve"> </w:t>
      </w:r>
      <w:r w:rsidRPr="006C7966">
        <w:rPr>
          <w:rFonts w:cs="Arial"/>
        </w:rPr>
        <w:t>Transition</w:t>
      </w:r>
      <w:r w:rsidR="00A72A3A" w:rsidRPr="006C7966">
        <w:rPr>
          <w:rFonts w:cs="Arial"/>
        </w:rPr>
        <w:t xml:space="preserve"> </w:t>
      </w:r>
      <w:r w:rsidRPr="006C7966">
        <w:rPr>
          <w:rFonts w:cs="Arial"/>
        </w:rPr>
        <w:t>Tables</w:t>
      </w:r>
      <w:bookmarkEnd w:id="1042"/>
    </w:p>
    <w:p w14:paraId="3F3085B8" w14:textId="77777777" w:rsidR="009008A0" w:rsidRPr="009008A0" w:rsidRDefault="009008A0" w:rsidP="009008A0">
      <w:r>
        <w:t xml:space="preserve">This appendix describes the transitions that are allowed in the NSI CS state machines. These tables should be read in conjunction with the state machines described in section </w:t>
      </w:r>
      <w:r w:rsidR="00075FC8">
        <w:fldChar w:fldCharType="begin"/>
      </w:r>
      <w:r>
        <w:instrText xml:space="preserve"> REF _Ref359254562 \r \h </w:instrText>
      </w:r>
      <w:r w:rsidR="00075FC8">
        <w:fldChar w:fldCharType="separate"/>
      </w:r>
      <w:r w:rsidR="00D5423B">
        <w:t>4.3</w:t>
      </w:r>
      <w:r w:rsidR="00075FC8">
        <w:fldChar w:fldCharType="end"/>
      </w:r>
      <w:r>
        <w:t>.</w:t>
      </w:r>
    </w:p>
    <w:p w14:paraId="4386A76E" w14:textId="77777777" w:rsidR="00107191" w:rsidRPr="006C7966" w:rsidRDefault="00107191" w:rsidP="00107191">
      <w:pPr>
        <w:pStyle w:val="nobreak"/>
      </w:pPr>
    </w:p>
    <w:p w14:paraId="1FD1FAA8" w14:textId="77777777" w:rsidR="00107191" w:rsidRPr="006C7966" w:rsidRDefault="00107191" w:rsidP="00107191">
      <w:pPr>
        <w:pStyle w:val="nobreak"/>
      </w:pPr>
      <w:r w:rsidRPr="006C7966">
        <w:rPr>
          <w:noProof/>
        </w:rPr>
        <w:drawing>
          <wp:inline distT="0" distB="0" distL="0" distR="0" wp14:anchorId="08A9F315" wp14:editId="7ADF1BAE">
            <wp:extent cx="5383336" cy="3152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6420" cy="3154657"/>
                    </a:xfrm>
                    <a:prstGeom prst="rect">
                      <a:avLst/>
                    </a:prstGeom>
                    <a:noFill/>
                    <a:ln>
                      <a:noFill/>
                    </a:ln>
                  </pic:spPr>
                </pic:pic>
              </a:graphicData>
            </a:graphic>
          </wp:inline>
        </w:drawing>
      </w:r>
    </w:p>
    <w:p w14:paraId="7D5EBB60" w14:textId="4688CAAA" w:rsidR="003F5E49" w:rsidRPr="006C7966" w:rsidRDefault="003F5E49" w:rsidP="003F5E49">
      <w:pPr>
        <w:spacing w:before="120" w:after="120"/>
        <w:jc w:val="center"/>
        <w:rPr>
          <w:b/>
        </w:rPr>
      </w:pPr>
      <w:r w:rsidRPr="006C7966">
        <w:rPr>
          <w:b/>
        </w:rPr>
        <w:t xml:space="preserve">Table </w:t>
      </w:r>
      <w:r w:rsidRPr="006C7966">
        <w:rPr>
          <w:b/>
        </w:rPr>
        <w:fldChar w:fldCharType="begin"/>
      </w:r>
      <w:r w:rsidRPr="006C7966">
        <w:rPr>
          <w:b/>
        </w:rPr>
        <w:instrText xml:space="preserve"> SEQ Table \* ARABIC </w:instrText>
      </w:r>
      <w:r w:rsidRPr="006C7966">
        <w:rPr>
          <w:b/>
        </w:rPr>
        <w:fldChar w:fldCharType="separate"/>
      </w:r>
      <w:ins w:id="1043" w:author="John MacAuley" w:date="2016-01-08T16:24:00Z">
        <w:r w:rsidR="00D5423B">
          <w:rPr>
            <w:b/>
            <w:noProof/>
          </w:rPr>
          <w:t>100</w:t>
        </w:r>
      </w:ins>
      <w:del w:id="1044" w:author="John MacAuley" w:date="2016-01-08T16:24:00Z">
        <w:r w:rsidR="00BD4BAA" w:rsidDel="00D5423B">
          <w:rPr>
            <w:b/>
            <w:noProof/>
          </w:rPr>
          <w:delText>101</w:delText>
        </w:r>
      </w:del>
      <w:r w:rsidRPr="006C7966">
        <w:rPr>
          <w:b/>
        </w:rPr>
        <w:fldChar w:fldCharType="end"/>
      </w:r>
      <w:r w:rsidRPr="006C7966">
        <w:rPr>
          <w:b/>
        </w:rPr>
        <w:t xml:space="preserve"> </w:t>
      </w:r>
      <w:r w:rsidRPr="003F5E49">
        <w:rPr>
          <w:b/>
        </w:rPr>
        <w:t>RSM transition table</w:t>
      </w:r>
    </w:p>
    <w:p w14:paraId="23B39BCC" w14:textId="77777777" w:rsidR="00CD4845" w:rsidRPr="006C7966" w:rsidRDefault="00CD4845" w:rsidP="00CD4845">
      <w:pPr>
        <w:rPr>
          <w:rFonts w:cs="Arial"/>
        </w:rPr>
      </w:pPr>
    </w:p>
    <w:p w14:paraId="3C6CB6FA" w14:textId="77777777" w:rsidR="00CD4845" w:rsidRPr="006C7966" w:rsidRDefault="00CD4845" w:rsidP="00CD4845">
      <w:pPr>
        <w:rPr>
          <w:rFonts w:cs="Arial"/>
        </w:rPr>
      </w:pPr>
    </w:p>
    <w:p w14:paraId="31B474CE" w14:textId="77777777" w:rsidR="00CD4845" w:rsidRPr="006C7966" w:rsidRDefault="00CD4845" w:rsidP="00CD4845">
      <w:pPr>
        <w:rPr>
          <w:rFonts w:cs="Arial"/>
        </w:rPr>
      </w:pPr>
    </w:p>
    <w:p w14:paraId="72F1D075" w14:textId="77777777" w:rsidR="00107191" w:rsidRPr="006C7966" w:rsidRDefault="00107191" w:rsidP="00CD4845">
      <w:pPr>
        <w:rPr>
          <w:rFonts w:cs="Arial"/>
        </w:rPr>
      </w:pPr>
    </w:p>
    <w:p w14:paraId="41D71F9A" w14:textId="77777777" w:rsidR="00107191" w:rsidRPr="006C7966" w:rsidRDefault="00107191" w:rsidP="00CD4845">
      <w:pPr>
        <w:rPr>
          <w:rFonts w:cs="Arial"/>
        </w:rPr>
      </w:pPr>
      <w:r w:rsidRPr="006C7966">
        <w:rPr>
          <w:noProof/>
        </w:rPr>
        <w:drawing>
          <wp:inline distT="0" distB="0" distL="0" distR="0" wp14:anchorId="5C35E51C" wp14:editId="1AA3499A">
            <wp:extent cx="5370831" cy="210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0041" cy="2110391"/>
                    </a:xfrm>
                    <a:prstGeom prst="rect">
                      <a:avLst/>
                    </a:prstGeom>
                    <a:noFill/>
                    <a:ln>
                      <a:noFill/>
                    </a:ln>
                  </pic:spPr>
                </pic:pic>
              </a:graphicData>
            </a:graphic>
          </wp:inline>
        </w:drawing>
      </w:r>
    </w:p>
    <w:p w14:paraId="08D3BA19" w14:textId="77777777" w:rsidR="003F5E49" w:rsidRDefault="003F5E49" w:rsidP="0065427B">
      <w:pPr>
        <w:pStyle w:val="Caption"/>
        <w:jc w:val="center"/>
      </w:pPr>
    </w:p>
    <w:p w14:paraId="74E41D9A" w14:textId="41AD1E09" w:rsidR="00CD4845" w:rsidRPr="006C7966" w:rsidRDefault="003F5E49" w:rsidP="0065427B">
      <w:pPr>
        <w:pStyle w:val="Caption"/>
        <w:jc w:val="center"/>
      </w:pPr>
      <w:r w:rsidRPr="006C7966">
        <w:t xml:space="preserve">Table </w:t>
      </w:r>
      <w:fldSimple w:instr=" SEQ Table \* ARABIC ">
        <w:ins w:id="1045" w:author="John MacAuley" w:date="2016-01-08T16:24:00Z">
          <w:r w:rsidR="00D5423B">
            <w:rPr>
              <w:noProof/>
            </w:rPr>
            <w:t>101</w:t>
          </w:r>
        </w:ins>
        <w:del w:id="1046" w:author="John MacAuley" w:date="2016-01-08T16:24:00Z">
          <w:r w:rsidR="00BD4BAA" w:rsidDel="00D5423B">
            <w:rPr>
              <w:noProof/>
            </w:rPr>
            <w:delText>102</w:delText>
          </w:r>
        </w:del>
      </w:fldSimple>
      <w:r w:rsidRPr="006C7966">
        <w:t xml:space="preserve"> </w:t>
      </w:r>
      <w:r w:rsidR="00CD4845" w:rsidRPr="006C7966">
        <w:t>PSM</w:t>
      </w:r>
      <w:r w:rsidR="00A72A3A" w:rsidRPr="006C7966">
        <w:t xml:space="preserve"> </w:t>
      </w:r>
      <w:r w:rsidR="00CD4845" w:rsidRPr="006C7966">
        <w:t>transition</w:t>
      </w:r>
      <w:r w:rsidR="00A72A3A" w:rsidRPr="006C7966">
        <w:t xml:space="preserve"> </w:t>
      </w:r>
      <w:r w:rsidR="00CD4845" w:rsidRPr="006C7966">
        <w:t>table</w:t>
      </w:r>
    </w:p>
    <w:p w14:paraId="6E5081CC" w14:textId="77777777" w:rsidR="00CD4845" w:rsidRPr="006C7966" w:rsidRDefault="00CD4845" w:rsidP="00CD4845">
      <w:pPr>
        <w:rPr>
          <w:rFonts w:cs="Arial"/>
        </w:rPr>
      </w:pPr>
    </w:p>
    <w:p w14:paraId="21905BD5" w14:textId="77777777" w:rsidR="0065427B" w:rsidRDefault="0065427B" w:rsidP="00CD4845">
      <w:pPr>
        <w:rPr>
          <w:rFonts w:cs="Arial"/>
        </w:rPr>
      </w:pPr>
    </w:p>
    <w:p w14:paraId="3A1FC36F" w14:textId="77777777" w:rsidR="00CD4845" w:rsidRPr="006C7966" w:rsidRDefault="000D5841" w:rsidP="00CD4845">
      <w:pPr>
        <w:rPr>
          <w:rFonts w:cs="Arial"/>
        </w:rPr>
      </w:pPr>
      <w:r w:rsidRPr="006C7966">
        <w:rPr>
          <w:noProof/>
        </w:rPr>
        <w:lastRenderedPageBreak/>
        <w:drawing>
          <wp:inline distT="0" distB="0" distL="0" distR="0" wp14:anchorId="054B580A" wp14:editId="367D28DD">
            <wp:extent cx="5104363" cy="22750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4363" cy="2275027"/>
                    </a:xfrm>
                    <a:prstGeom prst="rect">
                      <a:avLst/>
                    </a:prstGeom>
                    <a:noFill/>
                    <a:ln>
                      <a:noFill/>
                    </a:ln>
                  </pic:spPr>
                </pic:pic>
              </a:graphicData>
            </a:graphic>
          </wp:inline>
        </w:drawing>
      </w:r>
    </w:p>
    <w:p w14:paraId="6F9956FB" w14:textId="4D84D158" w:rsidR="00CD4845" w:rsidRPr="006C7966" w:rsidRDefault="003F5E49" w:rsidP="009721AE">
      <w:pPr>
        <w:pStyle w:val="Caption"/>
        <w:jc w:val="center"/>
      </w:pPr>
      <w:r w:rsidRPr="006C7966">
        <w:t xml:space="preserve">Table </w:t>
      </w:r>
      <w:fldSimple w:instr=" SEQ Table \* ARABIC ">
        <w:ins w:id="1047" w:author="John MacAuley" w:date="2016-01-08T16:24:00Z">
          <w:r w:rsidR="00D5423B">
            <w:rPr>
              <w:noProof/>
            </w:rPr>
            <w:t>102</w:t>
          </w:r>
        </w:ins>
        <w:del w:id="1048" w:author="John MacAuley" w:date="2016-01-08T16:24:00Z">
          <w:r w:rsidR="00BD4BAA" w:rsidDel="00D5423B">
            <w:rPr>
              <w:noProof/>
            </w:rPr>
            <w:delText>103</w:delText>
          </w:r>
        </w:del>
      </w:fldSimple>
      <w:r w:rsidRPr="006C7966">
        <w:t xml:space="preserve"> </w:t>
      </w:r>
      <w:r w:rsidR="00CD4845" w:rsidRPr="006C7966">
        <w:t>LSM</w:t>
      </w:r>
      <w:r w:rsidR="00A72A3A" w:rsidRPr="006C7966">
        <w:t xml:space="preserve"> </w:t>
      </w:r>
      <w:r w:rsidR="00CD4845" w:rsidRPr="006C7966">
        <w:t>transition</w:t>
      </w:r>
      <w:r w:rsidR="00A72A3A" w:rsidRPr="006C7966">
        <w:t xml:space="preserve"> </w:t>
      </w:r>
      <w:r w:rsidR="00CD4845" w:rsidRPr="006C7966">
        <w:t>table</w:t>
      </w:r>
    </w:p>
    <w:p w14:paraId="68AADD55" w14:textId="77777777" w:rsidR="00CD4845" w:rsidRPr="006C7966" w:rsidRDefault="00CD4845" w:rsidP="002979D9">
      <w:pPr>
        <w:pStyle w:val="nobreak"/>
        <w:keepNext w:val="0"/>
        <w:ind w:left="578" w:hanging="578"/>
        <w:outlineLvl w:val="1"/>
      </w:pPr>
    </w:p>
    <w:p w14:paraId="7DF9F358" w14:textId="6C210B6B" w:rsidR="005A18E8" w:rsidRPr="00B22F2D" w:rsidRDefault="00AA504E" w:rsidP="005A18E8">
      <w:r w:rsidRPr="00B22F2D">
        <w:t>A s</w:t>
      </w:r>
      <w:r w:rsidR="005A18E8" w:rsidRPr="00B22F2D">
        <w:t>ervice exception</w:t>
      </w:r>
      <w:r w:rsidRPr="00B22F2D">
        <w:t xml:space="preserve"> MUST be</w:t>
      </w:r>
      <w:r w:rsidR="005A18E8" w:rsidRPr="00B22F2D">
        <w:t xml:space="preserve"> immediately returned when an invalid message is detected.</w:t>
      </w:r>
      <w:r w:rsidR="00E411A9">
        <w:t xml:space="preserve"> </w:t>
      </w:r>
      <w:r w:rsidR="005A18E8" w:rsidRPr="00B22F2D">
        <w:t>For example:</w:t>
      </w:r>
    </w:p>
    <w:p w14:paraId="78F985A1" w14:textId="77777777" w:rsidR="005A18E8" w:rsidRPr="00B22F2D" w:rsidRDefault="00E83FA2" w:rsidP="005A18E8">
      <w:pPr>
        <w:pStyle w:val="ListParagraph"/>
        <w:numPr>
          <w:ilvl w:val="0"/>
          <w:numId w:val="28"/>
        </w:numPr>
        <w:rPr>
          <w:rFonts w:cs="Arial"/>
        </w:rPr>
      </w:pPr>
      <w:r w:rsidRPr="00B22F2D">
        <w:t>In</w:t>
      </w:r>
      <w:r>
        <w:rPr>
          <w:rFonts w:cs="Arial"/>
        </w:rPr>
        <w:t xml:space="preserve"> the case where a</w:t>
      </w:r>
      <w:r w:rsidR="008E3127" w:rsidRPr="00B22F2D">
        <w:rPr>
          <w:rFonts w:cs="Arial"/>
        </w:rPr>
        <w:t xml:space="preserve"> .na message is specified in these tables </w:t>
      </w:r>
      <w:r w:rsidR="005A18E8" w:rsidRPr="00B22F2D">
        <w:t xml:space="preserve">Service exception </w:t>
      </w:r>
      <w:r w:rsidR="008E3127" w:rsidRPr="00B22F2D">
        <w:rPr>
          <w:rFonts w:cs="Arial"/>
        </w:rPr>
        <w:t xml:space="preserve">201 ‘invalid message’ is returned. </w:t>
      </w:r>
    </w:p>
    <w:p w14:paraId="17886BB3" w14:textId="77777777" w:rsidR="005A18E8" w:rsidRPr="00B22F2D" w:rsidRDefault="005A18E8" w:rsidP="005A18E8">
      <w:pPr>
        <w:pStyle w:val="ListParagraph"/>
        <w:numPr>
          <w:ilvl w:val="0"/>
          <w:numId w:val="28"/>
        </w:numPr>
      </w:pPr>
      <w:r w:rsidRPr="00B22F2D">
        <w:t xml:space="preserve">Undefined </w:t>
      </w:r>
      <w:r w:rsidRPr="00B22F2D">
        <w:rPr>
          <w:i/>
        </w:rPr>
        <w:t>connectionI</w:t>
      </w:r>
      <w:r w:rsidR="00AA504E" w:rsidRPr="00B22F2D">
        <w:rPr>
          <w:i/>
        </w:rPr>
        <w:t>d</w:t>
      </w:r>
      <w:r w:rsidRPr="00B22F2D">
        <w:t xml:space="preserve"> in the request will return a service exception 203</w:t>
      </w:r>
      <w:r w:rsidR="00E324A0">
        <w:t>.</w:t>
      </w:r>
    </w:p>
    <w:p w14:paraId="67986F64" w14:textId="77777777" w:rsidR="008E3127" w:rsidRPr="00B22F2D" w:rsidRDefault="008E3127" w:rsidP="008E3127">
      <w:pPr>
        <w:rPr>
          <w:rFonts w:cs="Arial"/>
        </w:rPr>
      </w:pPr>
    </w:p>
    <w:p w14:paraId="5DF64676" w14:textId="77777777" w:rsidR="005A18E8" w:rsidRPr="00B22F2D" w:rsidRDefault="00BD1202" w:rsidP="00971E20">
      <w:r>
        <w:t xml:space="preserve">An </w:t>
      </w:r>
      <w:r w:rsidR="001433E4">
        <w:t>e</w:t>
      </w:r>
      <w:r w:rsidR="005A18E8" w:rsidRPr="00B22F2D">
        <w:t xml:space="preserve">rror </w:t>
      </w:r>
      <w:r w:rsidR="001433E4">
        <w:t>response message</w:t>
      </w:r>
      <w:r w:rsidR="005A18E8" w:rsidRPr="00B22F2D">
        <w:t xml:space="preserve"> is sent </w:t>
      </w:r>
      <w:r w:rsidR="001433E4">
        <w:t>when</w:t>
      </w:r>
      <w:r w:rsidR="005A18E8" w:rsidRPr="00B22F2D">
        <w:t xml:space="preserve"> the </w:t>
      </w:r>
      <w:r w:rsidR="001433E4">
        <w:t xml:space="preserve">incoming </w:t>
      </w:r>
      <w:r w:rsidR="005A18E8" w:rsidRPr="00B22F2D">
        <w:t xml:space="preserve">message is valid but there </w:t>
      </w:r>
      <w:r>
        <w:t>are</w:t>
      </w:r>
      <w:r w:rsidRPr="00B22F2D">
        <w:t xml:space="preserve"> </w:t>
      </w:r>
      <w:r w:rsidR="001433E4">
        <w:t>processing</w:t>
      </w:r>
      <w:r w:rsidR="005A18E8" w:rsidRPr="00B22F2D">
        <w:t xml:space="preserve"> issue</w:t>
      </w:r>
      <w:r>
        <w:t>s</w:t>
      </w:r>
      <w:r w:rsidR="005A18E8" w:rsidRPr="00B22F2D">
        <w:t xml:space="preserve"> that need to be notified</w:t>
      </w:r>
      <w:r w:rsidR="001433E4">
        <w:t xml:space="preserve"> (e.g. a problem has been encountered during provisioning)</w:t>
      </w:r>
      <w:r w:rsidR="005A18E8" w:rsidRPr="00B22F2D">
        <w:t>.</w:t>
      </w:r>
    </w:p>
    <w:p w14:paraId="4BFA15BA" w14:textId="77777777" w:rsidR="005A18E8" w:rsidRPr="005A18E8" w:rsidRDefault="005A18E8" w:rsidP="00971E20">
      <w:pPr>
        <w:rPr>
          <w:highlight w:val="yellow"/>
        </w:rPr>
      </w:pPr>
    </w:p>
    <w:p w14:paraId="542059E2" w14:textId="77777777" w:rsidR="005A18E8" w:rsidRDefault="005A18E8" w:rsidP="00971E20"/>
    <w:p w14:paraId="782520B8" w14:textId="77777777" w:rsidR="0096574A" w:rsidRPr="006C7966" w:rsidRDefault="0096574A" w:rsidP="0096574A"/>
    <w:p w14:paraId="43652915" w14:textId="4EDCB865" w:rsidR="0096574A" w:rsidRPr="006C7966" w:rsidRDefault="0096574A" w:rsidP="0096574A">
      <w:pPr>
        <w:pStyle w:val="Heading1"/>
        <w:keepNext w:val="0"/>
        <w:spacing w:before="0" w:after="0"/>
        <w:ind w:left="578" w:hanging="578"/>
      </w:pPr>
      <w:bookmarkStart w:id="1049" w:name="_Ref359233988"/>
      <w:bookmarkStart w:id="1050" w:name="_Toc437518666"/>
      <w:r w:rsidRPr="006C7966">
        <w:t xml:space="preserve">Appendix </w:t>
      </w:r>
      <w:r>
        <w:t>B</w:t>
      </w:r>
      <w:r w:rsidRPr="006C7966">
        <w:t>:</w:t>
      </w:r>
      <w:bookmarkEnd w:id="1049"/>
      <w:r w:rsidR="00E411A9">
        <w:t xml:space="preserve"> </w:t>
      </w:r>
      <w:r w:rsidR="002E26FB">
        <w:t>Error M</w:t>
      </w:r>
      <w:r>
        <w:t>essages</w:t>
      </w:r>
      <w:r w:rsidR="002E26FB">
        <w:t xml:space="preserve"> and </w:t>
      </w:r>
      <w:commentRangeStart w:id="1051"/>
      <w:r w:rsidR="002E26FB">
        <w:t>Best</w:t>
      </w:r>
      <w:commentRangeEnd w:id="1051"/>
      <w:r w:rsidR="00373862">
        <w:rPr>
          <w:rStyle w:val="CommentReference"/>
          <w:b w:val="0"/>
          <w:kern w:val="0"/>
        </w:rPr>
        <w:commentReference w:id="1051"/>
      </w:r>
      <w:r w:rsidR="002E26FB">
        <w:t xml:space="preserve"> Practices</w:t>
      </w:r>
      <w:bookmarkEnd w:id="1050"/>
    </w:p>
    <w:p w14:paraId="1AE5D662" w14:textId="77777777" w:rsidR="002E26FB" w:rsidRDefault="002E26FB" w:rsidP="0096574A"/>
    <w:p w14:paraId="7E5E3993" w14:textId="43E66AEC" w:rsidR="002E26FB" w:rsidRPr="006C7966" w:rsidRDefault="002E26FB" w:rsidP="002E26FB">
      <w:pPr>
        <w:pStyle w:val="Heading2"/>
        <w:keepNext w:val="0"/>
        <w:ind w:left="578" w:hanging="578"/>
      </w:pPr>
      <w:bookmarkStart w:id="1052" w:name="_Toc437518667"/>
      <w:r>
        <w:t>Error Messages</w:t>
      </w:r>
      <w:bookmarkEnd w:id="1052"/>
    </w:p>
    <w:p w14:paraId="7FD3C3A5" w14:textId="4473ABD4" w:rsidR="002E26FB" w:rsidRDefault="002E26FB" w:rsidP="0096574A"/>
    <w:p w14:paraId="3A595087" w14:textId="44244359" w:rsidR="00373862" w:rsidRDefault="00373862" w:rsidP="00785AE8">
      <w:pPr>
        <w:rPr>
          <w:ins w:id="1053" w:author="Guy Roberts" w:date="2015-10-16T12:33:00Z"/>
        </w:rPr>
      </w:pPr>
      <w:ins w:id="1054" w:author="Guy Roberts" w:date="2015-10-16T12:32:00Z">
        <w:r>
          <w:t xml:space="preserve">A formal set of error codes is defined for the NSI CS protocol.  </w:t>
        </w:r>
      </w:ins>
      <w:del w:id="1055" w:author="Guy Roberts" w:date="2015-10-16T12:32:00Z">
        <w:r w:rsidR="0096574A" w:rsidDel="00373862">
          <w:delText xml:space="preserve">The following set of error codes </w:delText>
        </w:r>
        <w:r w:rsidR="00A85CD0" w:rsidDel="00373862">
          <w:delText>SHOULD be used</w:delText>
        </w:r>
      </w:del>
      <w:ins w:id="1056" w:author="Guy Roberts" w:date="2015-10-16T12:32:00Z">
        <w:r>
          <w:t>The error codes SHOULD be used to ensure common error messages between NSI implementations</w:t>
        </w:r>
      </w:ins>
      <w:r w:rsidR="0096574A" w:rsidRPr="006C7966">
        <w:t>.</w:t>
      </w:r>
      <w:r w:rsidR="00E411A9">
        <w:t xml:space="preserve"> </w:t>
      </w:r>
      <w:ins w:id="1057" w:author="Guy Roberts" w:date="2015-10-16T12:34:00Z">
        <w:r>
          <w:t xml:space="preserve">Error codes are defined in the NSI document </w:t>
        </w:r>
      </w:ins>
      <w:ins w:id="1058" w:author="Guy Roberts" w:date="2015-10-16T12:37:00Z">
        <w:r>
          <w:t>Error codes for NSI Connection Service</w:t>
        </w:r>
      </w:ins>
      <w:ins w:id="1059" w:author="Guy Roberts" w:date="2015-10-16T12:34:00Z">
        <w:r>
          <w:t xml:space="preserve"> [</w:t>
        </w:r>
      </w:ins>
      <w:ins w:id="1060" w:author="Guy Roberts" w:date="2015-10-16T12:37:00Z">
        <w:r>
          <w:fldChar w:fldCharType="begin"/>
        </w:r>
        <w:r>
          <w:instrText xml:space="preserve"> REF _Ref432762376 \r \h </w:instrText>
        </w:r>
      </w:ins>
      <w:r>
        <w:fldChar w:fldCharType="separate"/>
      </w:r>
      <w:ins w:id="1061" w:author="John MacAuley" w:date="2016-01-08T16:24:00Z">
        <w:r w:rsidR="00D5423B">
          <w:t>15</w:t>
        </w:r>
      </w:ins>
      <w:ins w:id="1062" w:author="Guy Roberts" w:date="2015-10-16T12:37:00Z">
        <w:r>
          <w:fldChar w:fldCharType="end"/>
        </w:r>
      </w:ins>
      <w:ins w:id="1063" w:author="Guy Roberts" w:date="2015-10-16T12:34:00Z">
        <w:r>
          <w:t>].</w:t>
        </w:r>
      </w:ins>
    </w:p>
    <w:p w14:paraId="7A058BE5" w14:textId="0F732389" w:rsidR="00785AE8" w:rsidRPr="006C7966" w:rsidRDefault="00785AE8" w:rsidP="00785AE8">
      <w:del w:id="1064" w:author="Guy Roberts" w:date="2015-10-16T12:33:00Z">
        <w:r w:rsidDel="00373862">
          <w:delText>Any of these service</w:delText>
        </w:r>
      </w:del>
      <w:ins w:id="1065" w:author="Guy Roberts" w:date="2015-10-16T12:33:00Z">
        <w:r w:rsidR="00373862">
          <w:t>Service</w:t>
        </w:r>
      </w:ins>
      <w:r>
        <w:t xml:space="preserve"> exceptions can be sent in either the SOAP fault reply to the original request</w:t>
      </w:r>
      <w:r w:rsidR="00F84654">
        <w:t>,</w:t>
      </w:r>
      <w:r>
        <w:t xml:space="preserve"> </w:t>
      </w:r>
      <w:r w:rsidR="00F84654">
        <w:t xml:space="preserve">a failed reply message, </w:t>
      </w:r>
      <w:r>
        <w:t>or an error reply message.</w:t>
      </w:r>
      <w:r w:rsidR="00E411A9">
        <w:t xml:space="preserve"> </w:t>
      </w:r>
    </w:p>
    <w:p w14:paraId="41D4D33E" w14:textId="4F7D332C" w:rsidR="0096574A" w:rsidRPr="006C7966" w:rsidRDefault="0096574A" w:rsidP="0096574A"/>
    <w:tbl>
      <w:tblPr>
        <w:tblStyle w:val="TableGrid"/>
        <w:tblW w:w="0" w:type="auto"/>
        <w:tblLayout w:type="fixed"/>
        <w:tblLook w:val="04A0" w:firstRow="1" w:lastRow="0" w:firstColumn="1" w:lastColumn="0" w:noHBand="0" w:noVBand="1"/>
      </w:tblPr>
      <w:tblGrid>
        <w:gridCol w:w="817"/>
        <w:gridCol w:w="2835"/>
        <w:gridCol w:w="2693"/>
        <w:gridCol w:w="2511"/>
      </w:tblGrid>
      <w:tr w:rsidR="0096574A" w:rsidRPr="006C7966" w:rsidDel="00373862" w14:paraId="27E2B432" w14:textId="13DBADF2">
        <w:trPr>
          <w:trHeight w:val="300"/>
          <w:del w:id="1066" w:author="Guy Roberts" w:date="2015-10-16T12:31:00Z"/>
        </w:trPr>
        <w:tc>
          <w:tcPr>
            <w:tcW w:w="817" w:type="dxa"/>
            <w:shd w:val="clear" w:color="auto" w:fill="C6D9F1" w:themeFill="text2" w:themeFillTint="33"/>
          </w:tcPr>
          <w:p w14:paraId="1CB8BF87" w14:textId="35E2BD8F" w:rsidR="0096574A" w:rsidRPr="006C7966" w:rsidDel="00373862" w:rsidRDefault="0096574A" w:rsidP="0096574A">
            <w:pPr>
              <w:rPr>
                <w:del w:id="1067" w:author="Guy Roberts" w:date="2015-10-16T12:31:00Z"/>
                <w:b/>
                <w:i/>
                <w:sz w:val="16"/>
                <w:szCs w:val="16"/>
              </w:rPr>
            </w:pPr>
            <w:del w:id="1068" w:author="Guy Roberts" w:date="2015-10-16T12:31:00Z">
              <w:r w:rsidRPr="006C7966" w:rsidDel="00373862">
                <w:rPr>
                  <w:b/>
                  <w:i/>
                  <w:sz w:val="16"/>
                  <w:szCs w:val="16"/>
                </w:rPr>
                <w:delText>errorId</w:delText>
              </w:r>
            </w:del>
          </w:p>
        </w:tc>
        <w:tc>
          <w:tcPr>
            <w:tcW w:w="2835" w:type="dxa"/>
            <w:shd w:val="clear" w:color="auto" w:fill="C6D9F1" w:themeFill="text2" w:themeFillTint="33"/>
          </w:tcPr>
          <w:p w14:paraId="769854E3" w14:textId="41DE27E7" w:rsidR="0096574A" w:rsidRPr="006C7966" w:rsidDel="00373862" w:rsidRDefault="0096574A" w:rsidP="0096574A">
            <w:pPr>
              <w:rPr>
                <w:del w:id="1069" w:author="Guy Roberts" w:date="2015-10-16T12:31:00Z"/>
                <w:b/>
                <w:i/>
                <w:sz w:val="16"/>
                <w:szCs w:val="16"/>
              </w:rPr>
            </w:pPr>
            <w:del w:id="1070" w:author="Guy Roberts" w:date="2015-10-16T12:31:00Z">
              <w:r w:rsidRPr="006C7966" w:rsidDel="00373862">
                <w:rPr>
                  <w:rFonts w:cs="Arial"/>
                  <w:b/>
                  <w:i/>
                  <w:sz w:val="16"/>
                </w:rPr>
                <w:delText>errorDescription</w:delText>
              </w:r>
            </w:del>
          </w:p>
        </w:tc>
        <w:tc>
          <w:tcPr>
            <w:tcW w:w="2693" w:type="dxa"/>
            <w:shd w:val="clear" w:color="auto" w:fill="C6D9F1" w:themeFill="text2" w:themeFillTint="33"/>
          </w:tcPr>
          <w:p w14:paraId="4CFD872B" w14:textId="289279E4" w:rsidR="0096574A" w:rsidRPr="006C7966" w:rsidDel="00373862" w:rsidRDefault="00AA504E" w:rsidP="0096574A">
            <w:pPr>
              <w:rPr>
                <w:del w:id="1071" w:author="Guy Roberts" w:date="2015-10-16T12:31:00Z"/>
                <w:b/>
                <w:i/>
                <w:sz w:val="16"/>
                <w:szCs w:val="16"/>
              </w:rPr>
            </w:pPr>
            <w:del w:id="1072" w:author="Guy Roberts" w:date="2015-10-16T12:31:00Z">
              <w:r w:rsidRPr="006C7966" w:rsidDel="00373862">
                <w:rPr>
                  <w:b/>
                  <w:i/>
                  <w:sz w:val="16"/>
                  <w:szCs w:val="16"/>
                </w:rPr>
                <w:delText>T</w:delText>
              </w:r>
              <w:r w:rsidR="0096574A" w:rsidRPr="006C7966" w:rsidDel="00373862">
                <w:rPr>
                  <w:b/>
                  <w:i/>
                  <w:sz w:val="16"/>
                  <w:szCs w:val="16"/>
                </w:rPr>
                <w:delText>ext</w:delText>
              </w:r>
            </w:del>
          </w:p>
        </w:tc>
        <w:tc>
          <w:tcPr>
            <w:tcW w:w="2511" w:type="dxa"/>
            <w:shd w:val="clear" w:color="auto" w:fill="C6D9F1" w:themeFill="text2" w:themeFillTint="33"/>
          </w:tcPr>
          <w:p w14:paraId="35375C75" w14:textId="393A7D0A" w:rsidR="0096574A" w:rsidRPr="006C7966" w:rsidDel="00373862" w:rsidRDefault="0096574A" w:rsidP="0096574A">
            <w:pPr>
              <w:rPr>
                <w:del w:id="1073" w:author="Guy Roberts" w:date="2015-10-16T12:31:00Z"/>
                <w:b/>
                <w:i/>
                <w:sz w:val="16"/>
                <w:szCs w:val="16"/>
              </w:rPr>
            </w:pPr>
            <w:del w:id="1074" w:author="Guy Roberts" w:date="2015-10-16T12:31:00Z">
              <w:r w:rsidRPr="006C7966" w:rsidDel="00373862">
                <w:rPr>
                  <w:b/>
                  <w:i/>
                  <w:sz w:val="16"/>
                  <w:szCs w:val="16"/>
                </w:rPr>
                <w:delText>variables</w:delText>
              </w:r>
            </w:del>
          </w:p>
        </w:tc>
      </w:tr>
      <w:tr w:rsidR="0096574A" w:rsidRPr="006C7966" w:rsidDel="00373862" w14:paraId="3E474600" w14:textId="4F5F78D3">
        <w:trPr>
          <w:trHeight w:val="217"/>
          <w:del w:id="1075" w:author="Guy Roberts" w:date="2015-10-16T12:31:00Z"/>
        </w:trPr>
        <w:tc>
          <w:tcPr>
            <w:tcW w:w="817" w:type="dxa"/>
          </w:tcPr>
          <w:p w14:paraId="3F27A4C7" w14:textId="5773B87B" w:rsidR="0096574A" w:rsidRPr="006C7966" w:rsidDel="00373862" w:rsidRDefault="001031ED" w:rsidP="0096574A">
            <w:pPr>
              <w:pStyle w:val="NoSpacing"/>
              <w:rPr>
                <w:del w:id="1076" w:author="Guy Roberts" w:date="2015-10-16T12:31:00Z"/>
                <w:rFonts w:ascii="Arial" w:hAnsi="Arial" w:cs="Arial"/>
                <w:sz w:val="16"/>
                <w:szCs w:val="16"/>
                <w:lang w:val="en-US"/>
              </w:rPr>
            </w:pPr>
            <w:del w:id="107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100</w:delText>
              </w:r>
            </w:del>
          </w:p>
        </w:tc>
        <w:tc>
          <w:tcPr>
            <w:tcW w:w="2835" w:type="dxa"/>
          </w:tcPr>
          <w:p w14:paraId="6EE92C20" w14:textId="7AB0A88C" w:rsidR="0096574A" w:rsidRPr="006C7966" w:rsidDel="00373862" w:rsidRDefault="0096574A" w:rsidP="0096574A">
            <w:pPr>
              <w:pStyle w:val="NoSpacing"/>
              <w:rPr>
                <w:del w:id="1078" w:author="Guy Roberts" w:date="2015-10-16T12:31:00Z"/>
                <w:rFonts w:ascii="Arial" w:hAnsi="Arial" w:cs="Arial"/>
                <w:sz w:val="16"/>
                <w:szCs w:val="16"/>
                <w:lang w:val="en-US"/>
              </w:rPr>
            </w:pPr>
            <w:del w:id="1079" w:author="Guy Roberts" w:date="2015-10-16T12:31:00Z">
              <w:r w:rsidRPr="006C7966" w:rsidDel="00373862">
                <w:rPr>
                  <w:rFonts w:ascii="Arial" w:hAnsi="Arial" w:cs="Arial"/>
                  <w:sz w:val="16"/>
                  <w:szCs w:val="16"/>
                  <w:lang w:val="en-US"/>
                </w:rPr>
                <w:delText>PAYLOAD_ERROR</w:delText>
              </w:r>
            </w:del>
          </w:p>
        </w:tc>
        <w:tc>
          <w:tcPr>
            <w:tcW w:w="2693" w:type="dxa"/>
          </w:tcPr>
          <w:p w14:paraId="024EAC8F" w14:textId="663EFBF1" w:rsidR="0096574A" w:rsidRPr="006C7966" w:rsidDel="00373862" w:rsidRDefault="0096574A" w:rsidP="0096574A">
            <w:pPr>
              <w:pStyle w:val="NoSpacing"/>
              <w:rPr>
                <w:del w:id="1080" w:author="Guy Roberts" w:date="2015-10-16T12:31:00Z"/>
                <w:rFonts w:ascii="Arial" w:hAnsi="Arial" w:cs="Arial"/>
                <w:sz w:val="16"/>
                <w:szCs w:val="16"/>
                <w:lang w:val="en-US"/>
              </w:rPr>
            </w:pPr>
          </w:p>
        </w:tc>
        <w:tc>
          <w:tcPr>
            <w:tcW w:w="2511" w:type="dxa"/>
          </w:tcPr>
          <w:p w14:paraId="1F3E90D7" w14:textId="19543AC6" w:rsidR="0096574A" w:rsidRPr="006C7966" w:rsidDel="00373862" w:rsidRDefault="0096574A" w:rsidP="0096574A">
            <w:pPr>
              <w:pStyle w:val="NoSpacing"/>
              <w:rPr>
                <w:del w:id="1081" w:author="Guy Roberts" w:date="2015-10-16T12:31:00Z"/>
                <w:rFonts w:ascii="Arial" w:hAnsi="Arial" w:cs="Arial"/>
                <w:sz w:val="16"/>
                <w:szCs w:val="16"/>
                <w:lang w:val="en-US"/>
              </w:rPr>
            </w:pPr>
          </w:p>
        </w:tc>
      </w:tr>
      <w:tr w:rsidR="0096574A" w:rsidRPr="006C7966" w:rsidDel="00373862" w14:paraId="6BBE2438" w14:textId="5A09F219">
        <w:trPr>
          <w:trHeight w:val="300"/>
          <w:del w:id="1082" w:author="Guy Roberts" w:date="2015-10-16T12:31:00Z"/>
        </w:trPr>
        <w:tc>
          <w:tcPr>
            <w:tcW w:w="817" w:type="dxa"/>
          </w:tcPr>
          <w:p w14:paraId="4F5539D4" w14:textId="12DEB6B5" w:rsidR="0096574A" w:rsidRPr="006C7966" w:rsidDel="00373862" w:rsidRDefault="001031ED" w:rsidP="0096574A">
            <w:pPr>
              <w:pStyle w:val="NoSpacing"/>
              <w:rPr>
                <w:del w:id="1083" w:author="Guy Roberts" w:date="2015-10-16T12:31:00Z"/>
                <w:rFonts w:ascii="Arial" w:hAnsi="Arial" w:cs="Arial"/>
                <w:sz w:val="16"/>
                <w:szCs w:val="16"/>
                <w:lang w:val="en-US"/>
              </w:rPr>
            </w:pPr>
            <w:del w:id="108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101</w:delText>
              </w:r>
            </w:del>
          </w:p>
        </w:tc>
        <w:tc>
          <w:tcPr>
            <w:tcW w:w="2835" w:type="dxa"/>
          </w:tcPr>
          <w:p w14:paraId="13984CF7" w14:textId="6C3C3205" w:rsidR="0096574A" w:rsidRPr="006C7966" w:rsidDel="00373862" w:rsidRDefault="0096574A" w:rsidP="0096574A">
            <w:pPr>
              <w:pStyle w:val="NoSpacing"/>
              <w:rPr>
                <w:del w:id="1085" w:author="Guy Roberts" w:date="2015-10-16T12:31:00Z"/>
                <w:rFonts w:ascii="Arial" w:hAnsi="Arial" w:cs="Arial"/>
                <w:sz w:val="16"/>
                <w:szCs w:val="16"/>
                <w:lang w:val="en-US"/>
              </w:rPr>
            </w:pPr>
            <w:del w:id="1086" w:author="Guy Roberts" w:date="2015-10-16T12:31:00Z">
              <w:r w:rsidRPr="006C7966" w:rsidDel="00373862">
                <w:rPr>
                  <w:rFonts w:ascii="Arial" w:hAnsi="Arial" w:cs="Arial"/>
                  <w:sz w:val="16"/>
                  <w:szCs w:val="16"/>
                  <w:lang w:val="en-US"/>
                </w:rPr>
                <w:delText>MISSING_PARAMETER</w:delText>
              </w:r>
            </w:del>
          </w:p>
        </w:tc>
        <w:tc>
          <w:tcPr>
            <w:tcW w:w="2693" w:type="dxa"/>
          </w:tcPr>
          <w:p w14:paraId="54CD5621" w14:textId="33D37253" w:rsidR="0096574A" w:rsidRPr="006C7966" w:rsidDel="00373862" w:rsidRDefault="0096574A" w:rsidP="0096574A">
            <w:pPr>
              <w:pStyle w:val="NoSpacing"/>
              <w:rPr>
                <w:del w:id="1087" w:author="Guy Roberts" w:date="2015-10-16T12:31:00Z"/>
                <w:rFonts w:ascii="Arial" w:hAnsi="Arial" w:cs="Arial"/>
                <w:sz w:val="16"/>
                <w:szCs w:val="16"/>
                <w:lang w:val="en-US"/>
              </w:rPr>
            </w:pPr>
            <w:del w:id="1088" w:author="Guy Roberts" w:date="2015-10-16T12:31:00Z">
              <w:r w:rsidRPr="006C7966" w:rsidDel="00373862">
                <w:rPr>
                  <w:rFonts w:ascii="Arial" w:hAnsi="Arial" w:cs="Arial"/>
                  <w:sz w:val="16"/>
                  <w:szCs w:val="16"/>
                  <w:lang w:val="en-US"/>
                </w:rPr>
                <w:delText>Invalid or missing parameter</w:delText>
              </w:r>
            </w:del>
          </w:p>
        </w:tc>
        <w:tc>
          <w:tcPr>
            <w:tcW w:w="2511" w:type="dxa"/>
          </w:tcPr>
          <w:p w14:paraId="646E04E1" w14:textId="0E868787" w:rsidR="0096574A" w:rsidRPr="006C7966" w:rsidDel="00373862" w:rsidRDefault="0096574A" w:rsidP="0096574A">
            <w:pPr>
              <w:pStyle w:val="NoSpacing"/>
              <w:rPr>
                <w:del w:id="1089" w:author="Guy Roberts" w:date="2015-10-16T12:31:00Z"/>
                <w:rFonts w:ascii="Arial" w:hAnsi="Arial" w:cs="Arial"/>
                <w:sz w:val="16"/>
                <w:szCs w:val="16"/>
                <w:lang w:val="en-US"/>
              </w:rPr>
            </w:pPr>
            <w:del w:id="1090" w:author="Guy Roberts" w:date="2015-10-16T12:31:00Z">
              <w:r w:rsidRPr="006C7966" w:rsidDel="00373862">
                <w:rPr>
                  <w:rFonts w:ascii="Arial" w:hAnsi="Arial" w:cs="Arial"/>
                  <w:sz w:val="16"/>
                  <w:szCs w:val="16"/>
                  <w:lang w:val="en-US"/>
                </w:rPr>
                <w:delText>Include the parameter name that is missing.</w:delText>
              </w:r>
            </w:del>
          </w:p>
        </w:tc>
      </w:tr>
      <w:tr w:rsidR="0096574A" w:rsidRPr="006C7966" w:rsidDel="00373862" w14:paraId="23EE4DB8" w14:textId="792FF361">
        <w:trPr>
          <w:trHeight w:val="557"/>
          <w:del w:id="1091" w:author="Guy Roberts" w:date="2015-10-16T12:31:00Z"/>
        </w:trPr>
        <w:tc>
          <w:tcPr>
            <w:tcW w:w="817" w:type="dxa"/>
          </w:tcPr>
          <w:p w14:paraId="78807B8A" w14:textId="016AFF21" w:rsidR="0096574A" w:rsidRPr="006C7966" w:rsidDel="00373862" w:rsidRDefault="001031ED" w:rsidP="0096574A">
            <w:pPr>
              <w:pStyle w:val="NoSpacing"/>
              <w:rPr>
                <w:del w:id="1092" w:author="Guy Roberts" w:date="2015-10-16T12:31:00Z"/>
                <w:rFonts w:ascii="Arial" w:hAnsi="Arial" w:cs="Arial"/>
                <w:sz w:val="16"/>
                <w:szCs w:val="16"/>
                <w:lang w:val="en-US"/>
              </w:rPr>
            </w:pPr>
            <w:del w:id="109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102</w:delText>
              </w:r>
            </w:del>
          </w:p>
        </w:tc>
        <w:tc>
          <w:tcPr>
            <w:tcW w:w="2835" w:type="dxa"/>
          </w:tcPr>
          <w:p w14:paraId="74105F6E" w14:textId="69AFD864" w:rsidR="0096574A" w:rsidRPr="006C7966" w:rsidDel="00373862" w:rsidRDefault="0096574A" w:rsidP="0096574A">
            <w:pPr>
              <w:pStyle w:val="NoSpacing"/>
              <w:rPr>
                <w:del w:id="1094" w:author="Guy Roberts" w:date="2015-10-16T12:31:00Z"/>
                <w:rFonts w:ascii="Arial" w:hAnsi="Arial" w:cs="Arial"/>
                <w:sz w:val="16"/>
                <w:szCs w:val="16"/>
                <w:lang w:val="en-US"/>
              </w:rPr>
            </w:pPr>
            <w:del w:id="1095" w:author="Guy Roberts" w:date="2015-10-16T12:31:00Z">
              <w:r w:rsidRPr="006C7966" w:rsidDel="00373862">
                <w:rPr>
                  <w:rFonts w:ascii="Arial" w:hAnsi="Arial" w:cs="Arial"/>
                  <w:sz w:val="16"/>
                  <w:szCs w:val="16"/>
                  <w:lang w:val="en-US"/>
                </w:rPr>
                <w:delText>UNSUPPORTED_PARAMETER</w:delText>
              </w:r>
            </w:del>
          </w:p>
        </w:tc>
        <w:tc>
          <w:tcPr>
            <w:tcW w:w="2693" w:type="dxa"/>
          </w:tcPr>
          <w:p w14:paraId="3329FA5E" w14:textId="2F2BCD47" w:rsidR="0096574A" w:rsidRPr="006C7966" w:rsidDel="00373862" w:rsidRDefault="001C739A" w:rsidP="004A280D">
            <w:pPr>
              <w:pStyle w:val="NoSpacing"/>
              <w:rPr>
                <w:del w:id="1096" w:author="Guy Roberts" w:date="2015-10-16T12:31:00Z"/>
                <w:rFonts w:ascii="Arial" w:hAnsi="Arial" w:cs="Arial"/>
                <w:sz w:val="16"/>
                <w:szCs w:val="16"/>
                <w:lang w:val="en-US"/>
              </w:rPr>
            </w:pPr>
            <w:del w:id="1097" w:author="Guy Roberts" w:date="2015-10-16T12:31:00Z">
              <w:r w:rsidDel="00373862">
                <w:rPr>
                  <w:rFonts w:ascii="Arial" w:hAnsi="Arial" w:cs="Arial"/>
                  <w:sz w:val="16"/>
                  <w:szCs w:val="16"/>
                  <w:lang w:val="en-US"/>
                </w:rPr>
                <w:delText xml:space="preserve">A </w:delText>
              </w:r>
              <w:r w:rsidR="004A280D" w:rsidRPr="006C7966" w:rsidDel="00373862">
                <w:rPr>
                  <w:rFonts w:ascii="Arial" w:hAnsi="Arial" w:cs="Arial"/>
                  <w:sz w:val="16"/>
                  <w:szCs w:val="16"/>
                  <w:lang w:val="en-US"/>
                </w:rPr>
                <w:delText xml:space="preserve">provided </w:delText>
              </w:r>
              <w:r w:rsidR="00F84654" w:rsidDel="00373862">
                <w:rPr>
                  <w:rFonts w:ascii="Arial" w:hAnsi="Arial" w:cs="Arial"/>
                  <w:sz w:val="16"/>
                  <w:szCs w:val="16"/>
                  <w:lang w:val="en-US"/>
                </w:rPr>
                <w:delText xml:space="preserve">request </w:delText>
              </w:r>
              <w:r w:rsidDel="00373862">
                <w:rPr>
                  <w:rFonts w:ascii="Arial" w:hAnsi="Arial" w:cs="Arial"/>
                  <w:sz w:val="16"/>
                  <w:szCs w:val="16"/>
                  <w:lang w:val="en-US"/>
                </w:rPr>
                <w:delText>p</w:delText>
              </w:r>
              <w:r w:rsidR="0096574A" w:rsidRPr="006C7966" w:rsidDel="00373862">
                <w:rPr>
                  <w:rFonts w:ascii="Arial" w:hAnsi="Arial" w:cs="Arial"/>
                  <w:sz w:val="16"/>
                  <w:szCs w:val="16"/>
                  <w:lang w:val="en-US"/>
                </w:rPr>
                <w:delText xml:space="preserve">arameter </w:delText>
              </w:r>
              <w:r w:rsidR="004A280D" w:rsidDel="00373862">
                <w:rPr>
                  <w:rFonts w:ascii="Arial" w:hAnsi="Arial" w:cs="Arial"/>
                  <w:sz w:val="16"/>
                  <w:szCs w:val="16"/>
                  <w:lang w:val="en-US"/>
                </w:rPr>
                <w:delText>that</w:delText>
              </w:r>
              <w:r w:rsidRPr="006C7966" w:rsidDel="00373862">
                <w:rPr>
                  <w:rFonts w:ascii="Arial" w:hAnsi="Arial" w:cs="Arial"/>
                  <w:sz w:val="16"/>
                  <w:szCs w:val="16"/>
                  <w:lang w:val="en-US"/>
                </w:rPr>
                <w:delText xml:space="preserve"> MUST be processed </w:delText>
              </w:r>
              <w:r w:rsidR="0096574A" w:rsidRPr="006C7966" w:rsidDel="00373862">
                <w:rPr>
                  <w:rFonts w:ascii="Arial" w:hAnsi="Arial" w:cs="Arial"/>
                  <w:sz w:val="16"/>
                  <w:szCs w:val="16"/>
                  <w:lang w:val="en-US"/>
                </w:rPr>
                <w:delText>contains an unsupported value</w:delText>
              </w:r>
              <w:r w:rsidR="004A280D" w:rsidDel="00373862">
                <w:rPr>
                  <w:rFonts w:ascii="Arial" w:hAnsi="Arial" w:cs="Arial"/>
                  <w:sz w:val="16"/>
                  <w:szCs w:val="16"/>
                  <w:lang w:val="en-US"/>
                </w:rPr>
                <w:delText>.</w:delText>
              </w:r>
              <w:r w:rsidR="0096574A" w:rsidRPr="006C7966" w:rsidDel="00373862">
                <w:rPr>
                  <w:rFonts w:ascii="Arial" w:hAnsi="Arial" w:cs="Arial"/>
                  <w:sz w:val="16"/>
                  <w:szCs w:val="16"/>
                  <w:lang w:val="en-US"/>
                </w:rPr>
                <w:delText>.</w:delText>
              </w:r>
            </w:del>
          </w:p>
        </w:tc>
        <w:tc>
          <w:tcPr>
            <w:tcW w:w="2511" w:type="dxa"/>
          </w:tcPr>
          <w:p w14:paraId="6C76C847" w14:textId="0C10BD04" w:rsidR="0096574A" w:rsidRPr="006C7966" w:rsidDel="00373862" w:rsidRDefault="0096574A" w:rsidP="0096574A">
            <w:pPr>
              <w:pStyle w:val="NoSpacing"/>
              <w:rPr>
                <w:del w:id="1098" w:author="Guy Roberts" w:date="2015-10-16T12:31:00Z"/>
                <w:rFonts w:ascii="Arial" w:hAnsi="Arial" w:cs="Arial"/>
                <w:sz w:val="16"/>
                <w:szCs w:val="16"/>
                <w:lang w:val="en-US"/>
              </w:rPr>
            </w:pPr>
            <w:del w:id="1099" w:author="Guy Roberts" w:date="2015-10-16T12:31:00Z">
              <w:r w:rsidRPr="006C7966" w:rsidDel="00373862">
                <w:rPr>
                  <w:rFonts w:ascii="Arial" w:hAnsi="Arial" w:cs="Arial"/>
                  <w:sz w:val="16"/>
                  <w:szCs w:val="16"/>
                  <w:lang w:val="en-US"/>
                </w:rPr>
                <w:delText>Include the parameter name that is unsupported.</w:delText>
              </w:r>
            </w:del>
          </w:p>
        </w:tc>
      </w:tr>
      <w:tr w:rsidR="0096574A" w:rsidRPr="006C7966" w:rsidDel="00373862" w14:paraId="158B45AB" w14:textId="131791BA">
        <w:trPr>
          <w:trHeight w:val="300"/>
          <w:del w:id="1100" w:author="Guy Roberts" w:date="2015-10-16T12:31:00Z"/>
        </w:trPr>
        <w:tc>
          <w:tcPr>
            <w:tcW w:w="817" w:type="dxa"/>
          </w:tcPr>
          <w:p w14:paraId="0828647D" w14:textId="1746525B" w:rsidR="0096574A" w:rsidRPr="006C7966" w:rsidDel="00373862" w:rsidRDefault="001031ED" w:rsidP="0096574A">
            <w:pPr>
              <w:pStyle w:val="NoSpacing"/>
              <w:rPr>
                <w:del w:id="1101" w:author="Guy Roberts" w:date="2015-10-16T12:31:00Z"/>
                <w:rFonts w:ascii="Arial" w:hAnsi="Arial" w:cs="Arial"/>
                <w:sz w:val="16"/>
                <w:szCs w:val="16"/>
                <w:lang w:val="en-US"/>
              </w:rPr>
            </w:pPr>
            <w:del w:id="110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103</w:delText>
              </w:r>
            </w:del>
          </w:p>
        </w:tc>
        <w:tc>
          <w:tcPr>
            <w:tcW w:w="2835" w:type="dxa"/>
          </w:tcPr>
          <w:p w14:paraId="10A3BE52" w14:textId="3F8C8786" w:rsidR="0096574A" w:rsidRPr="006C7966" w:rsidDel="00373862" w:rsidRDefault="0096574A" w:rsidP="0096574A">
            <w:pPr>
              <w:pStyle w:val="NoSpacing"/>
              <w:rPr>
                <w:del w:id="1103" w:author="Guy Roberts" w:date="2015-10-16T12:31:00Z"/>
                <w:rFonts w:ascii="Arial" w:hAnsi="Arial" w:cs="Arial"/>
                <w:sz w:val="16"/>
                <w:szCs w:val="16"/>
                <w:lang w:val="en-US"/>
              </w:rPr>
            </w:pPr>
            <w:del w:id="1104" w:author="Guy Roberts" w:date="2015-10-16T12:31:00Z">
              <w:r w:rsidRPr="006C7966" w:rsidDel="00373862">
                <w:rPr>
                  <w:rFonts w:ascii="Arial" w:hAnsi="Arial" w:cs="Arial"/>
                  <w:sz w:val="16"/>
                  <w:szCs w:val="16"/>
                  <w:lang w:val="en-US"/>
                </w:rPr>
                <w:delText>NOT_IMPLEMENTED</w:delText>
              </w:r>
            </w:del>
          </w:p>
        </w:tc>
        <w:tc>
          <w:tcPr>
            <w:tcW w:w="2693" w:type="dxa"/>
          </w:tcPr>
          <w:p w14:paraId="74C8F806" w14:textId="0D37E73D" w:rsidR="0096574A" w:rsidRPr="006C7966" w:rsidDel="00373862" w:rsidRDefault="0096574A" w:rsidP="0096574A">
            <w:pPr>
              <w:pStyle w:val="NoSpacing"/>
              <w:rPr>
                <w:del w:id="1105" w:author="Guy Roberts" w:date="2015-10-16T12:31:00Z"/>
                <w:rFonts w:ascii="Arial" w:hAnsi="Arial" w:cs="Arial"/>
                <w:sz w:val="16"/>
                <w:szCs w:val="16"/>
                <w:lang w:val="en-US"/>
              </w:rPr>
            </w:pPr>
          </w:p>
        </w:tc>
        <w:tc>
          <w:tcPr>
            <w:tcW w:w="2511" w:type="dxa"/>
          </w:tcPr>
          <w:p w14:paraId="5CDFECC6" w14:textId="321CB9FB" w:rsidR="0096574A" w:rsidRPr="006C7966" w:rsidDel="00373862" w:rsidRDefault="0096574A" w:rsidP="0096574A">
            <w:pPr>
              <w:pStyle w:val="NoSpacing"/>
              <w:rPr>
                <w:del w:id="1106" w:author="Guy Roberts" w:date="2015-10-16T12:31:00Z"/>
                <w:rFonts w:ascii="Arial" w:hAnsi="Arial" w:cs="Arial"/>
                <w:sz w:val="16"/>
                <w:szCs w:val="16"/>
                <w:lang w:val="en-US"/>
              </w:rPr>
            </w:pPr>
            <w:del w:id="1107" w:author="Guy Roberts" w:date="2015-10-16T12:31:00Z">
              <w:r w:rsidRPr="006C7966" w:rsidDel="00373862">
                <w:rPr>
                  <w:rFonts w:ascii="Arial" w:hAnsi="Arial" w:cs="Arial"/>
                  <w:sz w:val="16"/>
                  <w:szCs w:val="16"/>
                  <w:lang w:val="en-US"/>
                </w:rPr>
                <w:delText>Include the capability that is not implemented.</w:delText>
              </w:r>
            </w:del>
          </w:p>
        </w:tc>
      </w:tr>
      <w:tr w:rsidR="0096574A" w:rsidRPr="006C7966" w:rsidDel="00373862" w14:paraId="01401B86" w14:textId="536B4E29">
        <w:trPr>
          <w:trHeight w:val="404"/>
          <w:del w:id="1108" w:author="Guy Roberts" w:date="2015-10-16T12:31:00Z"/>
        </w:trPr>
        <w:tc>
          <w:tcPr>
            <w:tcW w:w="817" w:type="dxa"/>
          </w:tcPr>
          <w:p w14:paraId="1AFC6D84" w14:textId="3F58508C" w:rsidR="0096574A" w:rsidRPr="006C7966" w:rsidDel="00373862" w:rsidRDefault="001031ED" w:rsidP="0096574A">
            <w:pPr>
              <w:pStyle w:val="NoSpacing"/>
              <w:rPr>
                <w:del w:id="1109" w:author="Guy Roberts" w:date="2015-10-16T12:31:00Z"/>
                <w:rFonts w:ascii="Arial" w:hAnsi="Arial" w:cs="Arial"/>
                <w:sz w:val="16"/>
                <w:szCs w:val="16"/>
                <w:lang w:val="en-US"/>
              </w:rPr>
            </w:pPr>
            <w:del w:id="111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104</w:delText>
              </w:r>
            </w:del>
          </w:p>
        </w:tc>
        <w:tc>
          <w:tcPr>
            <w:tcW w:w="2835" w:type="dxa"/>
          </w:tcPr>
          <w:p w14:paraId="610223DD" w14:textId="1A78E267" w:rsidR="0096574A" w:rsidRPr="006C7966" w:rsidDel="00373862" w:rsidRDefault="0096574A" w:rsidP="0096574A">
            <w:pPr>
              <w:pStyle w:val="NoSpacing"/>
              <w:rPr>
                <w:del w:id="1111" w:author="Guy Roberts" w:date="2015-10-16T12:31:00Z"/>
                <w:rFonts w:ascii="Arial" w:hAnsi="Arial" w:cs="Arial"/>
                <w:sz w:val="16"/>
                <w:szCs w:val="16"/>
                <w:lang w:val="en-US"/>
              </w:rPr>
            </w:pPr>
            <w:del w:id="1112" w:author="Guy Roberts" w:date="2015-10-16T12:31:00Z">
              <w:r w:rsidRPr="006C7966" w:rsidDel="00373862">
                <w:rPr>
                  <w:rFonts w:ascii="Arial" w:hAnsi="Arial" w:cs="Arial"/>
                  <w:sz w:val="16"/>
                  <w:szCs w:val="16"/>
                  <w:lang w:val="en-US"/>
                </w:rPr>
                <w:delText>VERSION_NOT_SUPPORTED</w:delText>
              </w:r>
            </w:del>
          </w:p>
        </w:tc>
        <w:tc>
          <w:tcPr>
            <w:tcW w:w="2693" w:type="dxa"/>
          </w:tcPr>
          <w:p w14:paraId="2A26B6FE" w14:textId="47790BE3" w:rsidR="0096574A" w:rsidRPr="006C7966" w:rsidDel="00373862" w:rsidRDefault="0096574A" w:rsidP="0096574A">
            <w:pPr>
              <w:pStyle w:val="NoSpacing"/>
              <w:rPr>
                <w:del w:id="1113" w:author="Guy Roberts" w:date="2015-10-16T12:31:00Z"/>
                <w:rFonts w:ascii="Arial" w:hAnsi="Arial" w:cs="Arial"/>
                <w:sz w:val="16"/>
                <w:szCs w:val="16"/>
                <w:lang w:val="en-US"/>
              </w:rPr>
            </w:pPr>
            <w:del w:id="1114" w:author="Guy Roberts" w:date="2015-10-16T12:31:00Z">
              <w:r w:rsidRPr="006C7966" w:rsidDel="00373862">
                <w:rPr>
                  <w:rFonts w:ascii="Arial" w:hAnsi="Arial" w:cs="Arial"/>
                  <w:sz w:val="16"/>
                  <w:szCs w:val="16"/>
                  <w:lang w:val="en-US"/>
                </w:rPr>
                <w:delText>The service version requested in NSI header is not supported.</w:delText>
              </w:r>
            </w:del>
          </w:p>
        </w:tc>
        <w:tc>
          <w:tcPr>
            <w:tcW w:w="2511" w:type="dxa"/>
          </w:tcPr>
          <w:p w14:paraId="2A4702B8" w14:textId="354C83DC" w:rsidR="0096574A" w:rsidRPr="006C7966" w:rsidDel="00373862" w:rsidRDefault="0096574A" w:rsidP="0096574A">
            <w:pPr>
              <w:pStyle w:val="NoSpacing"/>
              <w:rPr>
                <w:del w:id="1115" w:author="Guy Roberts" w:date="2015-10-16T12:31:00Z"/>
                <w:rFonts w:ascii="Arial" w:hAnsi="Arial" w:cs="Arial"/>
                <w:sz w:val="16"/>
                <w:szCs w:val="16"/>
                <w:lang w:val="en-US"/>
              </w:rPr>
            </w:pPr>
            <w:del w:id="1116" w:author="Guy Roberts" w:date="2015-10-16T12:31:00Z">
              <w:r w:rsidRPr="006C7966" w:rsidDel="00373862">
                <w:rPr>
                  <w:rFonts w:ascii="Arial" w:hAnsi="Arial" w:cs="Arial"/>
                  <w:sz w:val="16"/>
                  <w:szCs w:val="16"/>
                  <w:lang w:val="en-US"/>
                </w:rPr>
                <w:delText xml:space="preserve">Return type </w:delText>
              </w:r>
              <w:r w:rsidRPr="00791A95" w:rsidDel="00373862">
                <w:rPr>
                  <w:rFonts w:ascii="Arial" w:hAnsi="Arial" w:cs="Arial"/>
                  <w:i/>
                  <w:sz w:val="16"/>
                  <w:szCs w:val="16"/>
                  <w:lang w:val="en-US"/>
                </w:rPr>
                <w:delText>protocolVersion</w:delText>
              </w:r>
              <w:r w:rsidRPr="006C7966" w:rsidDel="00373862">
                <w:rPr>
                  <w:rFonts w:ascii="Arial" w:hAnsi="Arial" w:cs="Arial"/>
                  <w:sz w:val="16"/>
                  <w:szCs w:val="16"/>
                  <w:lang w:val="en-US"/>
                </w:rPr>
                <w:delText xml:space="preserve"> and value the version requested.</w:delText>
              </w:r>
            </w:del>
          </w:p>
        </w:tc>
      </w:tr>
      <w:tr w:rsidR="0096574A" w:rsidRPr="006C7966" w:rsidDel="00373862" w14:paraId="57CF461C" w14:textId="4866FD21">
        <w:trPr>
          <w:trHeight w:val="194"/>
          <w:del w:id="1117" w:author="Guy Roberts" w:date="2015-10-16T12:31:00Z"/>
        </w:trPr>
        <w:tc>
          <w:tcPr>
            <w:tcW w:w="817" w:type="dxa"/>
          </w:tcPr>
          <w:p w14:paraId="136C8C85" w14:textId="4B04676D" w:rsidR="0096574A" w:rsidRPr="006C7966" w:rsidDel="00373862" w:rsidRDefault="001031ED" w:rsidP="0096574A">
            <w:pPr>
              <w:pStyle w:val="NoSpacing"/>
              <w:rPr>
                <w:del w:id="1118" w:author="Guy Roberts" w:date="2015-10-16T12:31:00Z"/>
                <w:rFonts w:ascii="Arial" w:hAnsi="Arial" w:cs="Arial"/>
                <w:sz w:val="16"/>
                <w:szCs w:val="16"/>
                <w:lang w:val="en-US"/>
              </w:rPr>
            </w:pPr>
            <w:del w:id="111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200</w:delText>
              </w:r>
            </w:del>
          </w:p>
        </w:tc>
        <w:tc>
          <w:tcPr>
            <w:tcW w:w="2835" w:type="dxa"/>
          </w:tcPr>
          <w:p w14:paraId="46577D92" w14:textId="4A765DBF" w:rsidR="0096574A" w:rsidRPr="006C7966" w:rsidDel="00373862" w:rsidRDefault="0096574A" w:rsidP="0096574A">
            <w:pPr>
              <w:pStyle w:val="NoSpacing"/>
              <w:rPr>
                <w:del w:id="1120" w:author="Guy Roberts" w:date="2015-10-16T12:31:00Z"/>
                <w:rFonts w:ascii="Arial" w:hAnsi="Arial" w:cs="Arial"/>
                <w:sz w:val="16"/>
                <w:szCs w:val="16"/>
                <w:lang w:val="en-US"/>
              </w:rPr>
            </w:pPr>
            <w:del w:id="1121" w:author="Guy Roberts" w:date="2015-10-16T12:31:00Z">
              <w:r w:rsidRPr="006C7966" w:rsidDel="00373862">
                <w:rPr>
                  <w:rFonts w:ascii="Arial" w:hAnsi="Arial" w:cs="Arial"/>
                  <w:sz w:val="16"/>
                  <w:szCs w:val="16"/>
                  <w:lang w:val="en-US"/>
                </w:rPr>
                <w:delText>CONNECTION_ERROR</w:delText>
              </w:r>
            </w:del>
          </w:p>
        </w:tc>
        <w:tc>
          <w:tcPr>
            <w:tcW w:w="2693" w:type="dxa"/>
          </w:tcPr>
          <w:p w14:paraId="2579124F" w14:textId="39F73C76" w:rsidR="0096574A" w:rsidRPr="006C7966" w:rsidDel="00373862" w:rsidRDefault="0096574A" w:rsidP="0096574A">
            <w:pPr>
              <w:pStyle w:val="NoSpacing"/>
              <w:rPr>
                <w:del w:id="1122" w:author="Guy Roberts" w:date="2015-10-16T12:31:00Z"/>
                <w:rFonts w:ascii="Arial" w:hAnsi="Arial" w:cs="Arial"/>
                <w:sz w:val="16"/>
                <w:szCs w:val="16"/>
                <w:lang w:val="en-US"/>
              </w:rPr>
            </w:pPr>
          </w:p>
        </w:tc>
        <w:tc>
          <w:tcPr>
            <w:tcW w:w="2511" w:type="dxa"/>
          </w:tcPr>
          <w:p w14:paraId="30C02EC7" w14:textId="5CD73DB4" w:rsidR="0096574A" w:rsidRPr="006C7966" w:rsidDel="00373862" w:rsidRDefault="0096574A" w:rsidP="0096574A">
            <w:pPr>
              <w:pStyle w:val="NoSpacing"/>
              <w:rPr>
                <w:del w:id="1123" w:author="Guy Roberts" w:date="2015-10-16T12:31:00Z"/>
                <w:rFonts w:ascii="Arial" w:hAnsi="Arial" w:cs="Arial"/>
                <w:sz w:val="16"/>
                <w:szCs w:val="16"/>
                <w:lang w:val="en-US"/>
              </w:rPr>
            </w:pPr>
          </w:p>
        </w:tc>
      </w:tr>
      <w:tr w:rsidR="0096574A" w:rsidRPr="006C7966" w:rsidDel="00373862" w14:paraId="0421077A" w14:textId="16BCEC1D">
        <w:trPr>
          <w:trHeight w:val="409"/>
          <w:del w:id="1124" w:author="Guy Roberts" w:date="2015-10-16T12:31:00Z"/>
        </w:trPr>
        <w:tc>
          <w:tcPr>
            <w:tcW w:w="817" w:type="dxa"/>
          </w:tcPr>
          <w:p w14:paraId="45C17464" w14:textId="05730331" w:rsidR="0096574A" w:rsidRPr="006C7966" w:rsidDel="00373862" w:rsidRDefault="001031ED" w:rsidP="0096574A">
            <w:pPr>
              <w:pStyle w:val="NoSpacing"/>
              <w:rPr>
                <w:del w:id="1125" w:author="Guy Roberts" w:date="2015-10-16T12:31:00Z"/>
                <w:rFonts w:ascii="Arial" w:hAnsi="Arial" w:cs="Arial"/>
                <w:sz w:val="16"/>
                <w:szCs w:val="16"/>
                <w:lang w:val="en-US"/>
              </w:rPr>
            </w:pPr>
            <w:del w:id="112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201</w:delText>
              </w:r>
            </w:del>
          </w:p>
        </w:tc>
        <w:tc>
          <w:tcPr>
            <w:tcW w:w="2835" w:type="dxa"/>
          </w:tcPr>
          <w:p w14:paraId="299B0076" w14:textId="55D3EE81" w:rsidR="0096574A" w:rsidRPr="006C7966" w:rsidDel="00373862" w:rsidRDefault="0096574A" w:rsidP="0096574A">
            <w:pPr>
              <w:pStyle w:val="NoSpacing"/>
              <w:rPr>
                <w:del w:id="1127" w:author="Guy Roberts" w:date="2015-10-16T12:31:00Z"/>
                <w:rFonts w:ascii="Arial" w:hAnsi="Arial" w:cs="Arial"/>
                <w:sz w:val="16"/>
                <w:szCs w:val="16"/>
                <w:lang w:val="en-US"/>
              </w:rPr>
            </w:pPr>
            <w:del w:id="1128" w:author="Guy Roberts" w:date="2015-10-16T12:31:00Z">
              <w:r w:rsidRPr="006C7966" w:rsidDel="00373862">
                <w:rPr>
                  <w:rFonts w:ascii="Arial" w:hAnsi="Arial" w:cs="Arial"/>
                  <w:sz w:val="16"/>
                  <w:szCs w:val="16"/>
                  <w:lang w:val="en-US"/>
                </w:rPr>
                <w:delText>INVALID_TRANSITION</w:delText>
              </w:r>
            </w:del>
          </w:p>
        </w:tc>
        <w:tc>
          <w:tcPr>
            <w:tcW w:w="2693" w:type="dxa"/>
          </w:tcPr>
          <w:p w14:paraId="3A6D8A6E" w14:textId="27752E53" w:rsidR="0096574A" w:rsidRPr="006C7966" w:rsidDel="00373862" w:rsidRDefault="0096574A" w:rsidP="0096574A">
            <w:pPr>
              <w:pStyle w:val="NoSpacing"/>
              <w:rPr>
                <w:del w:id="1129" w:author="Guy Roberts" w:date="2015-10-16T12:31:00Z"/>
                <w:rFonts w:ascii="Arial" w:hAnsi="Arial" w:cs="Arial"/>
                <w:sz w:val="16"/>
                <w:szCs w:val="16"/>
                <w:lang w:val="en-US"/>
              </w:rPr>
            </w:pPr>
            <w:del w:id="1130" w:author="Guy Roberts" w:date="2015-10-16T12:31:00Z">
              <w:r w:rsidRPr="006C7966" w:rsidDel="00373862">
                <w:rPr>
                  <w:rFonts w:ascii="Arial" w:hAnsi="Arial" w:cs="Arial"/>
                  <w:sz w:val="16"/>
                  <w:szCs w:val="16"/>
                  <w:lang w:val="en-US"/>
                </w:rPr>
                <w:delText>Connection state machine is in invalid state for received message.</w:delText>
              </w:r>
            </w:del>
          </w:p>
        </w:tc>
        <w:tc>
          <w:tcPr>
            <w:tcW w:w="2511" w:type="dxa"/>
          </w:tcPr>
          <w:p w14:paraId="17647674" w14:textId="02411B32" w:rsidR="0096574A" w:rsidRPr="006C7966" w:rsidDel="00373862" w:rsidRDefault="0096574A" w:rsidP="0096574A">
            <w:pPr>
              <w:pStyle w:val="NoSpacing"/>
              <w:rPr>
                <w:del w:id="1131" w:author="Guy Roberts" w:date="2015-10-16T12:31:00Z"/>
                <w:rFonts w:ascii="Arial" w:hAnsi="Arial" w:cs="Arial"/>
                <w:sz w:val="16"/>
                <w:szCs w:val="16"/>
                <w:lang w:val="en-US"/>
              </w:rPr>
            </w:pPr>
            <w:del w:id="1132" w:author="Guy Roberts" w:date="2015-10-16T12:31:00Z">
              <w:r w:rsidRPr="006C7966" w:rsidDel="00373862">
                <w:rPr>
                  <w:rFonts w:ascii="Arial" w:hAnsi="Arial" w:cs="Arial"/>
                  <w:sz w:val="16"/>
                  <w:szCs w:val="16"/>
                  <w:lang w:val="en-US"/>
                </w:rPr>
                <w:delText>Include the current state of the state machine.</w:delText>
              </w:r>
            </w:del>
          </w:p>
        </w:tc>
      </w:tr>
      <w:tr w:rsidR="0096574A" w:rsidRPr="006C7966" w:rsidDel="00373862" w14:paraId="0B7740C9" w14:textId="77968A5A">
        <w:trPr>
          <w:trHeight w:val="414"/>
          <w:del w:id="1133" w:author="Guy Roberts" w:date="2015-10-16T12:31:00Z"/>
        </w:trPr>
        <w:tc>
          <w:tcPr>
            <w:tcW w:w="817" w:type="dxa"/>
          </w:tcPr>
          <w:p w14:paraId="022883CE" w14:textId="234EFF8B" w:rsidR="0096574A" w:rsidRPr="006C7966" w:rsidDel="00373862" w:rsidRDefault="001031ED" w:rsidP="0096574A">
            <w:pPr>
              <w:pStyle w:val="NoSpacing"/>
              <w:rPr>
                <w:del w:id="1134" w:author="Guy Roberts" w:date="2015-10-16T12:31:00Z"/>
                <w:rFonts w:ascii="Arial" w:hAnsi="Arial" w:cs="Arial"/>
                <w:sz w:val="16"/>
                <w:szCs w:val="16"/>
                <w:lang w:val="en-US"/>
              </w:rPr>
            </w:pPr>
            <w:del w:id="1135"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202</w:delText>
              </w:r>
            </w:del>
          </w:p>
        </w:tc>
        <w:tc>
          <w:tcPr>
            <w:tcW w:w="2835" w:type="dxa"/>
          </w:tcPr>
          <w:p w14:paraId="675516F4" w14:textId="41568EB8" w:rsidR="0096574A" w:rsidRPr="006C7966" w:rsidDel="00373862" w:rsidRDefault="0096574A" w:rsidP="0096574A">
            <w:pPr>
              <w:pStyle w:val="NoSpacing"/>
              <w:rPr>
                <w:del w:id="1136" w:author="Guy Roberts" w:date="2015-10-16T12:31:00Z"/>
                <w:rFonts w:ascii="Arial" w:hAnsi="Arial" w:cs="Arial"/>
                <w:sz w:val="16"/>
                <w:szCs w:val="16"/>
                <w:lang w:val="en-US"/>
              </w:rPr>
            </w:pPr>
            <w:del w:id="1137" w:author="Guy Roberts" w:date="2015-10-16T12:31:00Z">
              <w:r w:rsidRPr="006C7966" w:rsidDel="00373862">
                <w:rPr>
                  <w:rFonts w:ascii="Arial" w:hAnsi="Arial" w:cs="Arial"/>
                  <w:sz w:val="16"/>
                  <w:szCs w:val="16"/>
                  <w:lang w:val="en-US"/>
                </w:rPr>
                <w:delText>CONNECTION_EXISTS</w:delText>
              </w:r>
            </w:del>
          </w:p>
        </w:tc>
        <w:tc>
          <w:tcPr>
            <w:tcW w:w="2693" w:type="dxa"/>
          </w:tcPr>
          <w:p w14:paraId="465E736C" w14:textId="4EEB0661" w:rsidR="0096574A" w:rsidRPr="006C7966" w:rsidDel="00373862" w:rsidRDefault="0096574A" w:rsidP="0096574A">
            <w:pPr>
              <w:pStyle w:val="NoSpacing"/>
              <w:rPr>
                <w:del w:id="1138" w:author="Guy Roberts" w:date="2015-10-16T12:31:00Z"/>
                <w:rFonts w:ascii="Arial" w:hAnsi="Arial" w:cs="Arial"/>
                <w:sz w:val="16"/>
                <w:szCs w:val="16"/>
                <w:lang w:val="en-US"/>
              </w:rPr>
            </w:pPr>
            <w:del w:id="1139" w:author="Guy Roberts" w:date="2015-10-16T12:31:00Z">
              <w:r w:rsidRPr="006C7966" w:rsidDel="00373862">
                <w:rPr>
                  <w:rFonts w:ascii="Arial" w:hAnsi="Arial" w:cs="Arial"/>
                  <w:sz w:val="16"/>
                  <w:szCs w:val="16"/>
                  <w:lang w:val="en-US"/>
                </w:rPr>
                <w:delText xml:space="preserve">Schedule already exists for </w:delText>
              </w:r>
              <w:r w:rsidRPr="00791A95" w:rsidDel="00373862">
                <w:rPr>
                  <w:rFonts w:ascii="Arial" w:hAnsi="Arial" w:cs="Arial"/>
                  <w:i/>
                  <w:sz w:val="16"/>
                  <w:szCs w:val="16"/>
                  <w:lang w:val="en-US"/>
                </w:rPr>
                <w:delText>connectionId</w:delText>
              </w:r>
            </w:del>
          </w:p>
        </w:tc>
        <w:tc>
          <w:tcPr>
            <w:tcW w:w="2511" w:type="dxa"/>
          </w:tcPr>
          <w:p w14:paraId="307ECC7A" w14:textId="296089E3" w:rsidR="0096574A" w:rsidRPr="006C7966" w:rsidDel="00373862" w:rsidRDefault="0096574A" w:rsidP="0096574A">
            <w:pPr>
              <w:pStyle w:val="NoSpacing"/>
              <w:rPr>
                <w:del w:id="1140" w:author="Guy Roberts" w:date="2015-10-16T12:31:00Z"/>
                <w:rFonts w:ascii="Arial" w:hAnsi="Arial" w:cs="Arial"/>
                <w:sz w:val="16"/>
                <w:szCs w:val="16"/>
                <w:lang w:val="en-US"/>
              </w:rPr>
            </w:pPr>
          </w:p>
        </w:tc>
      </w:tr>
      <w:tr w:rsidR="0096574A" w:rsidRPr="006C7966" w:rsidDel="00373862" w14:paraId="1B3FC2B1" w14:textId="72528756">
        <w:trPr>
          <w:trHeight w:val="421"/>
          <w:del w:id="1141" w:author="Guy Roberts" w:date="2015-10-16T12:31:00Z"/>
        </w:trPr>
        <w:tc>
          <w:tcPr>
            <w:tcW w:w="817" w:type="dxa"/>
          </w:tcPr>
          <w:p w14:paraId="78FD1809" w14:textId="52BBE879" w:rsidR="0096574A" w:rsidRPr="006C7966" w:rsidDel="00373862" w:rsidRDefault="001031ED" w:rsidP="0096574A">
            <w:pPr>
              <w:pStyle w:val="NoSpacing"/>
              <w:rPr>
                <w:del w:id="1142" w:author="Guy Roberts" w:date="2015-10-16T12:31:00Z"/>
                <w:rFonts w:ascii="Arial" w:hAnsi="Arial" w:cs="Arial"/>
                <w:sz w:val="16"/>
                <w:szCs w:val="16"/>
                <w:lang w:val="en-US"/>
              </w:rPr>
            </w:pPr>
            <w:del w:id="114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203</w:delText>
              </w:r>
            </w:del>
          </w:p>
        </w:tc>
        <w:tc>
          <w:tcPr>
            <w:tcW w:w="2835" w:type="dxa"/>
          </w:tcPr>
          <w:p w14:paraId="20901A3E" w14:textId="5709B493" w:rsidR="0096574A" w:rsidRPr="006C7966" w:rsidDel="00373862" w:rsidRDefault="0096574A" w:rsidP="0096574A">
            <w:pPr>
              <w:pStyle w:val="NoSpacing"/>
              <w:rPr>
                <w:del w:id="1144" w:author="Guy Roberts" w:date="2015-10-16T12:31:00Z"/>
                <w:rFonts w:ascii="Arial" w:hAnsi="Arial" w:cs="Arial"/>
                <w:sz w:val="16"/>
                <w:szCs w:val="16"/>
                <w:lang w:val="en-US"/>
              </w:rPr>
            </w:pPr>
            <w:del w:id="1145" w:author="Guy Roberts" w:date="2015-10-16T12:31:00Z">
              <w:r w:rsidRPr="006C7966" w:rsidDel="00373862">
                <w:rPr>
                  <w:rFonts w:ascii="Arial" w:hAnsi="Arial" w:cs="Arial"/>
                  <w:sz w:val="16"/>
                  <w:szCs w:val="16"/>
                  <w:lang w:val="en-US"/>
                </w:rPr>
                <w:delText>CONNECTION_NONEXISTENT</w:delText>
              </w:r>
            </w:del>
          </w:p>
        </w:tc>
        <w:tc>
          <w:tcPr>
            <w:tcW w:w="2693" w:type="dxa"/>
          </w:tcPr>
          <w:p w14:paraId="534B717F" w14:textId="06A31474" w:rsidR="0096574A" w:rsidRPr="006C7966" w:rsidDel="00373862" w:rsidRDefault="0096574A" w:rsidP="0096574A">
            <w:pPr>
              <w:pStyle w:val="NoSpacing"/>
              <w:rPr>
                <w:del w:id="1146" w:author="Guy Roberts" w:date="2015-10-16T12:31:00Z"/>
                <w:rFonts w:ascii="Arial" w:hAnsi="Arial" w:cs="Arial"/>
                <w:sz w:val="16"/>
                <w:szCs w:val="16"/>
                <w:lang w:val="en-US"/>
              </w:rPr>
            </w:pPr>
            <w:del w:id="1147" w:author="Guy Roberts" w:date="2015-10-16T12:31:00Z">
              <w:r w:rsidRPr="006C7966" w:rsidDel="00373862">
                <w:rPr>
                  <w:rFonts w:ascii="Arial" w:hAnsi="Arial" w:cs="Arial"/>
                  <w:sz w:val="16"/>
                  <w:szCs w:val="16"/>
                  <w:lang w:val="en-US"/>
                </w:rPr>
                <w:delText xml:space="preserve">Schedule does not exist for </w:delText>
              </w:r>
              <w:r w:rsidRPr="00791A95" w:rsidDel="00373862">
                <w:rPr>
                  <w:rFonts w:ascii="Arial" w:hAnsi="Arial" w:cs="Arial"/>
                  <w:i/>
                  <w:sz w:val="16"/>
                  <w:szCs w:val="16"/>
                  <w:lang w:val="en-US"/>
                </w:rPr>
                <w:delText>connectionId</w:delText>
              </w:r>
              <w:r w:rsidRPr="006C7966" w:rsidDel="00373862">
                <w:rPr>
                  <w:rFonts w:ascii="Arial" w:hAnsi="Arial" w:cs="Arial"/>
                  <w:sz w:val="16"/>
                  <w:szCs w:val="16"/>
                  <w:lang w:val="en-US"/>
                </w:rPr>
                <w:delText>.</w:delText>
              </w:r>
            </w:del>
          </w:p>
        </w:tc>
        <w:tc>
          <w:tcPr>
            <w:tcW w:w="2511" w:type="dxa"/>
          </w:tcPr>
          <w:p w14:paraId="104DFF17" w14:textId="39544E74" w:rsidR="0096574A" w:rsidRPr="006C7966" w:rsidDel="00373862" w:rsidRDefault="0096574A" w:rsidP="0096574A">
            <w:pPr>
              <w:pStyle w:val="NoSpacing"/>
              <w:rPr>
                <w:del w:id="1148" w:author="Guy Roberts" w:date="2015-10-16T12:31:00Z"/>
                <w:rFonts w:ascii="Arial" w:hAnsi="Arial" w:cs="Arial"/>
                <w:sz w:val="16"/>
                <w:szCs w:val="16"/>
                <w:lang w:val="en-US"/>
              </w:rPr>
            </w:pPr>
          </w:p>
        </w:tc>
      </w:tr>
      <w:tr w:rsidR="0096574A" w:rsidRPr="006C7966" w:rsidDel="00373862" w14:paraId="423329A1" w14:textId="20DFE3FE">
        <w:trPr>
          <w:trHeight w:val="187"/>
          <w:del w:id="1149" w:author="Guy Roberts" w:date="2015-10-16T12:31:00Z"/>
        </w:trPr>
        <w:tc>
          <w:tcPr>
            <w:tcW w:w="817" w:type="dxa"/>
          </w:tcPr>
          <w:p w14:paraId="781CAFA7" w14:textId="5562B0B5" w:rsidR="0096574A" w:rsidRPr="006C7966" w:rsidDel="00373862" w:rsidRDefault="002070F6" w:rsidP="0096574A">
            <w:pPr>
              <w:pStyle w:val="NoSpacing"/>
              <w:rPr>
                <w:del w:id="1150" w:author="Guy Roberts" w:date="2015-10-16T12:31:00Z"/>
                <w:rFonts w:ascii="Arial" w:hAnsi="Arial" w:cs="Arial"/>
                <w:sz w:val="16"/>
                <w:szCs w:val="16"/>
                <w:lang w:val="en-US"/>
              </w:rPr>
            </w:pPr>
            <w:del w:id="1151"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204</w:delText>
              </w:r>
            </w:del>
          </w:p>
        </w:tc>
        <w:tc>
          <w:tcPr>
            <w:tcW w:w="2835" w:type="dxa"/>
          </w:tcPr>
          <w:p w14:paraId="7F8B9213" w14:textId="21E251AA" w:rsidR="0096574A" w:rsidRPr="006C7966" w:rsidDel="00373862" w:rsidRDefault="0096574A" w:rsidP="0096574A">
            <w:pPr>
              <w:pStyle w:val="NoSpacing"/>
              <w:rPr>
                <w:del w:id="1152" w:author="Guy Roberts" w:date="2015-10-16T12:31:00Z"/>
                <w:rFonts w:ascii="Arial" w:hAnsi="Arial" w:cs="Arial"/>
                <w:sz w:val="16"/>
                <w:szCs w:val="16"/>
                <w:lang w:val="en-US"/>
              </w:rPr>
            </w:pPr>
            <w:del w:id="1153" w:author="Guy Roberts" w:date="2015-10-16T12:31:00Z">
              <w:r w:rsidRPr="006C7966" w:rsidDel="00373862">
                <w:rPr>
                  <w:rFonts w:ascii="Arial" w:hAnsi="Arial" w:cs="Arial"/>
                  <w:sz w:val="16"/>
                  <w:szCs w:val="16"/>
                  <w:lang w:val="en-US"/>
                </w:rPr>
                <w:delText>CONNECTION_GONE</w:delText>
              </w:r>
            </w:del>
          </w:p>
        </w:tc>
        <w:tc>
          <w:tcPr>
            <w:tcW w:w="2693" w:type="dxa"/>
          </w:tcPr>
          <w:p w14:paraId="286FDF36" w14:textId="0263A3D4" w:rsidR="0096574A" w:rsidRPr="006C7966" w:rsidDel="00373862" w:rsidRDefault="0096574A" w:rsidP="0096574A">
            <w:pPr>
              <w:pStyle w:val="NoSpacing"/>
              <w:rPr>
                <w:del w:id="1154" w:author="Guy Roberts" w:date="2015-10-16T12:31:00Z"/>
                <w:rFonts w:ascii="Arial" w:hAnsi="Arial" w:cs="Arial"/>
                <w:sz w:val="16"/>
                <w:szCs w:val="16"/>
                <w:lang w:val="en-US"/>
              </w:rPr>
            </w:pPr>
          </w:p>
        </w:tc>
        <w:tc>
          <w:tcPr>
            <w:tcW w:w="2511" w:type="dxa"/>
          </w:tcPr>
          <w:p w14:paraId="66D2DB47" w14:textId="4390B0EA" w:rsidR="0096574A" w:rsidRPr="006C7966" w:rsidDel="00373862" w:rsidRDefault="0096574A" w:rsidP="0096574A">
            <w:pPr>
              <w:pStyle w:val="NoSpacing"/>
              <w:rPr>
                <w:del w:id="1155" w:author="Guy Roberts" w:date="2015-10-16T12:31:00Z"/>
                <w:rFonts w:ascii="Arial" w:hAnsi="Arial" w:cs="Arial"/>
                <w:sz w:val="16"/>
                <w:szCs w:val="16"/>
                <w:lang w:val="en-US"/>
              </w:rPr>
            </w:pPr>
          </w:p>
        </w:tc>
      </w:tr>
      <w:tr w:rsidR="0096574A" w:rsidRPr="006C7966" w:rsidDel="00373862" w14:paraId="4E98C3C6" w14:textId="04F02BBA">
        <w:trPr>
          <w:trHeight w:val="510"/>
          <w:del w:id="1156" w:author="Guy Roberts" w:date="2015-10-16T12:31:00Z"/>
        </w:trPr>
        <w:tc>
          <w:tcPr>
            <w:tcW w:w="817" w:type="dxa"/>
          </w:tcPr>
          <w:p w14:paraId="3FD0E27A" w14:textId="3B303F03" w:rsidR="0096574A" w:rsidRPr="006C7966" w:rsidDel="00373862" w:rsidRDefault="002070F6" w:rsidP="0096574A">
            <w:pPr>
              <w:pStyle w:val="NoSpacing"/>
              <w:rPr>
                <w:del w:id="1157" w:author="Guy Roberts" w:date="2015-10-16T12:31:00Z"/>
                <w:rFonts w:ascii="Arial" w:hAnsi="Arial" w:cs="Arial"/>
                <w:sz w:val="16"/>
                <w:szCs w:val="16"/>
                <w:lang w:val="en-US"/>
              </w:rPr>
            </w:pPr>
            <w:del w:id="1158"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205</w:delText>
              </w:r>
            </w:del>
          </w:p>
        </w:tc>
        <w:tc>
          <w:tcPr>
            <w:tcW w:w="2835" w:type="dxa"/>
          </w:tcPr>
          <w:p w14:paraId="4B8D25C1" w14:textId="7D6D2266" w:rsidR="0096574A" w:rsidRPr="006C7966" w:rsidDel="00373862" w:rsidRDefault="0096574A" w:rsidP="0096574A">
            <w:pPr>
              <w:pStyle w:val="NoSpacing"/>
              <w:rPr>
                <w:del w:id="1159" w:author="Guy Roberts" w:date="2015-10-16T12:31:00Z"/>
                <w:rFonts w:ascii="Arial" w:hAnsi="Arial" w:cs="Arial"/>
                <w:sz w:val="16"/>
                <w:szCs w:val="16"/>
                <w:lang w:val="en-US"/>
              </w:rPr>
            </w:pPr>
            <w:del w:id="1160" w:author="Guy Roberts" w:date="2015-10-16T12:31:00Z">
              <w:r w:rsidRPr="006C7966" w:rsidDel="00373862">
                <w:rPr>
                  <w:rFonts w:ascii="Arial" w:hAnsi="Arial" w:cs="Arial"/>
                  <w:sz w:val="16"/>
                  <w:szCs w:val="16"/>
                  <w:lang w:val="en-US"/>
                </w:rPr>
                <w:delText>CONNECTION_CREATE_ERROR</w:delText>
              </w:r>
            </w:del>
          </w:p>
        </w:tc>
        <w:tc>
          <w:tcPr>
            <w:tcW w:w="2693" w:type="dxa"/>
          </w:tcPr>
          <w:p w14:paraId="00EE493D" w14:textId="13C03859" w:rsidR="0096574A" w:rsidRPr="006C7966" w:rsidDel="00373862" w:rsidRDefault="0096574A" w:rsidP="0096574A">
            <w:pPr>
              <w:pStyle w:val="NoSpacing"/>
              <w:rPr>
                <w:del w:id="1161" w:author="Guy Roberts" w:date="2015-10-16T12:31:00Z"/>
                <w:rFonts w:ascii="Arial" w:hAnsi="Arial" w:cs="Arial"/>
                <w:sz w:val="16"/>
                <w:szCs w:val="16"/>
                <w:lang w:val="en-US"/>
              </w:rPr>
            </w:pPr>
            <w:del w:id="1162" w:author="Guy Roberts" w:date="2015-10-16T12:31:00Z">
              <w:r w:rsidRPr="006C7966" w:rsidDel="00373862">
                <w:rPr>
                  <w:rFonts w:ascii="Arial" w:hAnsi="Arial" w:cs="Arial"/>
                  <w:sz w:val="16"/>
                  <w:szCs w:val="16"/>
                  <w:lang w:val="en-US"/>
                </w:rPr>
                <w:delText>Failed to create connection (payload was ok, something went wrong)</w:delText>
              </w:r>
            </w:del>
          </w:p>
        </w:tc>
        <w:tc>
          <w:tcPr>
            <w:tcW w:w="2511" w:type="dxa"/>
          </w:tcPr>
          <w:p w14:paraId="507C60C2" w14:textId="503E6687" w:rsidR="0096574A" w:rsidRPr="006C7966" w:rsidDel="00373862" w:rsidRDefault="0096574A" w:rsidP="0096574A">
            <w:pPr>
              <w:pStyle w:val="NoSpacing"/>
              <w:rPr>
                <w:del w:id="1163" w:author="Guy Roberts" w:date="2015-10-16T12:31:00Z"/>
                <w:rFonts w:ascii="Arial" w:hAnsi="Arial" w:cs="Arial"/>
                <w:sz w:val="16"/>
                <w:szCs w:val="16"/>
                <w:lang w:val="en-US"/>
              </w:rPr>
            </w:pPr>
          </w:p>
        </w:tc>
      </w:tr>
      <w:tr w:rsidR="0096574A" w:rsidRPr="006C7966" w:rsidDel="00373862" w14:paraId="7F81841D" w14:textId="5FE350B3">
        <w:trPr>
          <w:trHeight w:val="213"/>
          <w:del w:id="1164" w:author="Guy Roberts" w:date="2015-10-16T12:31:00Z"/>
        </w:trPr>
        <w:tc>
          <w:tcPr>
            <w:tcW w:w="817" w:type="dxa"/>
          </w:tcPr>
          <w:p w14:paraId="559B6B4E" w14:textId="679171F0" w:rsidR="0096574A" w:rsidRPr="006C7966" w:rsidDel="00373862" w:rsidRDefault="002070F6" w:rsidP="0096574A">
            <w:pPr>
              <w:pStyle w:val="NoSpacing"/>
              <w:rPr>
                <w:del w:id="1165" w:author="Guy Roberts" w:date="2015-10-16T12:31:00Z"/>
                <w:rFonts w:ascii="Arial" w:hAnsi="Arial" w:cs="Arial"/>
                <w:sz w:val="16"/>
                <w:szCs w:val="16"/>
                <w:lang w:val="en-US"/>
              </w:rPr>
            </w:pPr>
            <w:del w:id="1166"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300</w:delText>
              </w:r>
            </w:del>
          </w:p>
        </w:tc>
        <w:tc>
          <w:tcPr>
            <w:tcW w:w="2835" w:type="dxa"/>
          </w:tcPr>
          <w:p w14:paraId="46706A26" w14:textId="40090F31" w:rsidR="0096574A" w:rsidRPr="006C7966" w:rsidDel="00373862" w:rsidRDefault="0096574A" w:rsidP="0096574A">
            <w:pPr>
              <w:pStyle w:val="NoSpacing"/>
              <w:rPr>
                <w:del w:id="1167" w:author="Guy Roberts" w:date="2015-10-16T12:31:00Z"/>
                <w:rFonts w:ascii="Arial" w:hAnsi="Arial" w:cs="Arial"/>
                <w:sz w:val="16"/>
                <w:szCs w:val="16"/>
                <w:lang w:val="en-US"/>
              </w:rPr>
            </w:pPr>
            <w:del w:id="1168" w:author="Guy Roberts" w:date="2015-10-16T12:31:00Z">
              <w:r w:rsidRPr="006C7966" w:rsidDel="00373862">
                <w:rPr>
                  <w:rFonts w:ascii="Arial" w:hAnsi="Arial" w:cs="Arial"/>
                  <w:sz w:val="16"/>
                  <w:szCs w:val="16"/>
                  <w:lang w:val="en-US"/>
                </w:rPr>
                <w:delText>SECURITY_ERROR</w:delText>
              </w:r>
            </w:del>
          </w:p>
        </w:tc>
        <w:tc>
          <w:tcPr>
            <w:tcW w:w="2693" w:type="dxa"/>
          </w:tcPr>
          <w:p w14:paraId="61A51356" w14:textId="3698A28B" w:rsidR="0096574A" w:rsidRPr="006C7966" w:rsidDel="00373862" w:rsidRDefault="0096574A" w:rsidP="0096574A">
            <w:pPr>
              <w:pStyle w:val="NoSpacing"/>
              <w:rPr>
                <w:del w:id="1169" w:author="Guy Roberts" w:date="2015-10-16T12:31:00Z"/>
                <w:rFonts w:ascii="Arial" w:hAnsi="Arial" w:cs="Arial"/>
                <w:sz w:val="16"/>
                <w:szCs w:val="16"/>
                <w:lang w:val="en-US"/>
              </w:rPr>
            </w:pPr>
          </w:p>
        </w:tc>
        <w:tc>
          <w:tcPr>
            <w:tcW w:w="2511" w:type="dxa"/>
          </w:tcPr>
          <w:p w14:paraId="14E3BACA" w14:textId="18A07CE0" w:rsidR="0096574A" w:rsidRPr="006C7966" w:rsidDel="00373862" w:rsidRDefault="0096574A" w:rsidP="0096574A">
            <w:pPr>
              <w:pStyle w:val="NoSpacing"/>
              <w:rPr>
                <w:del w:id="1170" w:author="Guy Roberts" w:date="2015-10-16T12:31:00Z"/>
                <w:rFonts w:ascii="Arial" w:hAnsi="Arial" w:cs="Arial"/>
                <w:sz w:val="16"/>
                <w:szCs w:val="16"/>
                <w:lang w:val="en-US"/>
              </w:rPr>
            </w:pPr>
          </w:p>
        </w:tc>
      </w:tr>
      <w:tr w:rsidR="0096574A" w:rsidRPr="006C7966" w:rsidDel="00373862" w14:paraId="53D78D19" w14:textId="5948C214">
        <w:trPr>
          <w:trHeight w:val="227"/>
          <w:del w:id="1171" w:author="Guy Roberts" w:date="2015-10-16T12:31:00Z"/>
        </w:trPr>
        <w:tc>
          <w:tcPr>
            <w:tcW w:w="817" w:type="dxa"/>
          </w:tcPr>
          <w:p w14:paraId="26B6373C" w14:textId="21DD7F74" w:rsidR="0096574A" w:rsidRPr="006C7966" w:rsidDel="00373862" w:rsidRDefault="002070F6" w:rsidP="0096574A">
            <w:pPr>
              <w:pStyle w:val="NoSpacing"/>
              <w:rPr>
                <w:del w:id="1172" w:author="Guy Roberts" w:date="2015-10-16T12:31:00Z"/>
                <w:rFonts w:ascii="Arial" w:hAnsi="Arial" w:cs="Arial"/>
                <w:sz w:val="16"/>
                <w:szCs w:val="16"/>
                <w:lang w:val="en-US"/>
              </w:rPr>
            </w:pPr>
            <w:del w:id="1173"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301</w:delText>
              </w:r>
            </w:del>
          </w:p>
        </w:tc>
        <w:tc>
          <w:tcPr>
            <w:tcW w:w="2835" w:type="dxa"/>
          </w:tcPr>
          <w:p w14:paraId="3771C573" w14:textId="4F8D6103" w:rsidR="0096574A" w:rsidRPr="006C7966" w:rsidDel="00373862" w:rsidRDefault="0096574A" w:rsidP="0096574A">
            <w:pPr>
              <w:pStyle w:val="NoSpacing"/>
              <w:rPr>
                <w:del w:id="1174" w:author="Guy Roberts" w:date="2015-10-16T12:31:00Z"/>
                <w:rFonts w:ascii="Arial" w:hAnsi="Arial" w:cs="Arial"/>
                <w:sz w:val="16"/>
                <w:szCs w:val="16"/>
                <w:lang w:val="en-US"/>
              </w:rPr>
            </w:pPr>
            <w:del w:id="1175" w:author="Guy Roberts" w:date="2015-10-16T12:31:00Z">
              <w:r w:rsidRPr="006C7966" w:rsidDel="00373862">
                <w:rPr>
                  <w:rFonts w:ascii="Arial" w:hAnsi="Arial" w:cs="Arial"/>
                  <w:sz w:val="16"/>
                  <w:szCs w:val="16"/>
                  <w:lang w:val="en-US"/>
                </w:rPr>
                <w:delText>AUTHENTICATION_FAILURE</w:delText>
              </w:r>
            </w:del>
          </w:p>
        </w:tc>
        <w:tc>
          <w:tcPr>
            <w:tcW w:w="2693" w:type="dxa"/>
          </w:tcPr>
          <w:p w14:paraId="22B09FA6" w14:textId="7DCF8D39" w:rsidR="0096574A" w:rsidRPr="006C7966" w:rsidDel="00373862" w:rsidRDefault="0096574A" w:rsidP="0096574A">
            <w:pPr>
              <w:pStyle w:val="NoSpacing"/>
              <w:rPr>
                <w:del w:id="1176" w:author="Guy Roberts" w:date="2015-10-16T12:31:00Z"/>
                <w:rFonts w:ascii="Arial" w:hAnsi="Arial" w:cs="Arial"/>
                <w:sz w:val="16"/>
                <w:szCs w:val="16"/>
                <w:lang w:val="en-US"/>
              </w:rPr>
            </w:pPr>
          </w:p>
        </w:tc>
        <w:tc>
          <w:tcPr>
            <w:tcW w:w="2511" w:type="dxa"/>
          </w:tcPr>
          <w:p w14:paraId="6CE97918" w14:textId="1E69BB72" w:rsidR="0096574A" w:rsidRPr="006C7966" w:rsidDel="00373862" w:rsidRDefault="0096574A" w:rsidP="0096574A">
            <w:pPr>
              <w:pStyle w:val="NoSpacing"/>
              <w:rPr>
                <w:del w:id="1177" w:author="Guy Roberts" w:date="2015-10-16T12:31:00Z"/>
                <w:rFonts w:ascii="Arial" w:hAnsi="Arial" w:cs="Arial"/>
                <w:sz w:val="16"/>
                <w:szCs w:val="16"/>
                <w:lang w:val="en-US"/>
              </w:rPr>
            </w:pPr>
          </w:p>
        </w:tc>
      </w:tr>
      <w:tr w:rsidR="0096574A" w:rsidRPr="006C7966" w:rsidDel="00373862" w14:paraId="0E26C886" w14:textId="6B8CDF51">
        <w:trPr>
          <w:trHeight w:val="189"/>
          <w:del w:id="1178" w:author="Guy Roberts" w:date="2015-10-16T12:31:00Z"/>
        </w:trPr>
        <w:tc>
          <w:tcPr>
            <w:tcW w:w="817" w:type="dxa"/>
          </w:tcPr>
          <w:p w14:paraId="0F4CC9D5" w14:textId="65B98EA1" w:rsidR="0096574A" w:rsidRPr="006C7966" w:rsidDel="00373862" w:rsidRDefault="002070F6" w:rsidP="0096574A">
            <w:pPr>
              <w:pStyle w:val="NoSpacing"/>
              <w:rPr>
                <w:del w:id="1179" w:author="Guy Roberts" w:date="2015-10-16T12:31:00Z"/>
                <w:rFonts w:ascii="Arial" w:hAnsi="Arial" w:cs="Arial"/>
                <w:sz w:val="16"/>
                <w:szCs w:val="16"/>
                <w:lang w:val="en-US"/>
              </w:rPr>
            </w:pPr>
            <w:del w:id="118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302</w:delText>
              </w:r>
            </w:del>
          </w:p>
        </w:tc>
        <w:tc>
          <w:tcPr>
            <w:tcW w:w="2835" w:type="dxa"/>
          </w:tcPr>
          <w:p w14:paraId="0FE7AA60" w14:textId="44052E5C" w:rsidR="0096574A" w:rsidRPr="006C7966" w:rsidDel="00373862" w:rsidRDefault="0096574A" w:rsidP="0096574A">
            <w:pPr>
              <w:pStyle w:val="NoSpacing"/>
              <w:rPr>
                <w:del w:id="1181" w:author="Guy Roberts" w:date="2015-10-16T12:31:00Z"/>
                <w:rFonts w:ascii="Arial" w:hAnsi="Arial" w:cs="Arial"/>
                <w:sz w:val="16"/>
                <w:szCs w:val="16"/>
                <w:lang w:val="en-US"/>
              </w:rPr>
            </w:pPr>
            <w:del w:id="1182" w:author="Guy Roberts" w:date="2015-10-16T12:31:00Z">
              <w:r w:rsidRPr="006C7966" w:rsidDel="00373862">
                <w:rPr>
                  <w:rFonts w:ascii="Arial" w:hAnsi="Arial" w:cs="Arial"/>
                  <w:sz w:val="16"/>
                  <w:szCs w:val="16"/>
                  <w:lang w:val="en-US"/>
                </w:rPr>
                <w:delText>UNAUTHORIZED</w:delText>
              </w:r>
            </w:del>
          </w:p>
        </w:tc>
        <w:tc>
          <w:tcPr>
            <w:tcW w:w="2693" w:type="dxa"/>
          </w:tcPr>
          <w:p w14:paraId="457FEEFB" w14:textId="15D05285" w:rsidR="0096574A" w:rsidRPr="006C7966" w:rsidDel="00373862" w:rsidRDefault="0096574A" w:rsidP="0096574A">
            <w:pPr>
              <w:pStyle w:val="NoSpacing"/>
              <w:rPr>
                <w:del w:id="1183" w:author="Guy Roberts" w:date="2015-10-16T12:31:00Z"/>
                <w:rFonts w:ascii="Arial" w:hAnsi="Arial" w:cs="Arial"/>
                <w:sz w:val="16"/>
                <w:szCs w:val="16"/>
                <w:lang w:val="en-US"/>
              </w:rPr>
            </w:pPr>
          </w:p>
        </w:tc>
        <w:tc>
          <w:tcPr>
            <w:tcW w:w="2511" w:type="dxa"/>
          </w:tcPr>
          <w:p w14:paraId="57FFDF4F" w14:textId="73FA7CA6" w:rsidR="0096574A" w:rsidRPr="006C7966" w:rsidDel="00373862" w:rsidRDefault="0096574A" w:rsidP="0096574A">
            <w:pPr>
              <w:pStyle w:val="NoSpacing"/>
              <w:rPr>
                <w:del w:id="1184" w:author="Guy Roberts" w:date="2015-10-16T12:31:00Z"/>
                <w:rFonts w:ascii="Arial" w:hAnsi="Arial" w:cs="Arial"/>
                <w:sz w:val="16"/>
                <w:szCs w:val="16"/>
                <w:lang w:val="en-US"/>
              </w:rPr>
            </w:pPr>
          </w:p>
        </w:tc>
      </w:tr>
      <w:tr w:rsidR="0096574A" w:rsidRPr="006C7966" w:rsidDel="00373862" w14:paraId="26667DC8" w14:textId="6F4D91DD">
        <w:trPr>
          <w:trHeight w:val="199"/>
          <w:del w:id="1185" w:author="Guy Roberts" w:date="2015-10-16T12:31:00Z"/>
        </w:trPr>
        <w:tc>
          <w:tcPr>
            <w:tcW w:w="817" w:type="dxa"/>
            <w:tcBorders>
              <w:bottom w:val="single" w:sz="4" w:space="0" w:color="000000"/>
            </w:tcBorders>
          </w:tcPr>
          <w:p w14:paraId="00E76299" w14:textId="39AB9037" w:rsidR="0096574A" w:rsidRPr="006C7966" w:rsidDel="00373862" w:rsidRDefault="002070F6" w:rsidP="0096574A">
            <w:pPr>
              <w:pStyle w:val="NoSpacing"/>
              <w:rPr>
                <w:del w:id="1186" w:author="Guy Roberts" w:date="2015-10-16T12:31:00Z"/>
                <w:rFonts w:ascii="Arial" w:hAnsi="Arial" w:cs="Arial"/>
                <w:sz w:val="16"/>
                <w:szCs w:val="16"/>
                <w:lang w:val="en-US"/>
              </w:rPr>
            </w:pPr>
            <w:del w:id="1187"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400</w:delText>
              </w:r>
            </w:del>
          </w:p>
        </w:tc>
        <w:tc>
          <w:tcPr>
            <w:tcW w:w="2835" w:type="dxa"/>
            <w:tcBorders>
              <w:bottom w:val="single" w:sz="4" w:space="0" w:color="000000"/>
            </w:tcBorders>
          </w:tcPr>
          <w:p w14:paraId="47BE379C" w14:textId="727D94DB" w:rsidR="0096574A" w:rsidRPr="006C7966" w:rsidDel="00373862" w:rsidRDefault="0096574A" w:rsidP="0096574A">
            <w:pPr>
              <w:pStyle w:val="NoSpacing"/>
              <w:rPr>
                <w:del w:id="1188" w:author="Guy Roberts" w:date="2015-10-16T12:31:00Z"/>
                <w:rFonts w:ascii="Arial" w:hAnsi="Arial" w:cs="Arial"/>
                <w:sz w:val="16"/>
                <w:szCs w:val="16"/>
                <w:lang w:val="en-US"/>
              </w:rPr>
            </w:pPr>
            <w:del w:id="1189" w:author="Guy Roberts" w:date="2015-10-16T12:31:00Z">
              <w:r w:rsidRPr="006C7966" w:rsidDel="00373862">
                <w:rPr>
                  <w:rFonts w:ascii="Arial" w:hAnsi="Arial" w:cs="Arial"/>
                  <w:sz w:val="16"/>
                  <w:szCs w:val="16"/>
                  <w:lang w:val="en-US"/>
                </w:rPr>
                <w:delText>TOPOLOGY_ERROR</w:delText>
              </w:r>
            </w:del>
          </w:p>
        </w:tc>
        <w:tc>
          <w:tcPr>
            <w:tcW w:w="2693" w:type="dxa"/>
            <w:tcBorders>
              <w:bottom w:val="single" w:sz="4" w:space="0" w:color="000000"/>
            </w:tcBorders>
          </w:tcPr>
          <w:p w14:paraId="67684612" w14:textId="56C48C3E" w:rsidR="0096574A" w:rsidRPr="006C7966" w:rsidDel="00373862" w:rsidRDefault="0096574A" w:rsidP="0096574A">
            <w:pPr>
              <w:pStyle w:val="NoSpacing"/>
              <w:rPr>
                <w:del w:id="1190" w:author="Guy Roberts" w:date="2015-10-16T12:31:00Z"/>
                <w:rFonts w:ascii="Arial" w:hAnsi="Arial" w:cs="Arial"/>
                <w:sz w:val="16"/>
                <w:szCs w:val="16"/>
                <w:lang w:val="en-US"/>
              </w:rPr>
            </w:pPr>
          </w:p>
        </w:tc>
        <w:tc>
          <w:tcPr>
            <w:tcW w:w="2511" w:type="dxa"/>
            <w:tcBorders>
              <w:bottom w:val="single" w:sz="4" w:space="0" w:color="000000"/>
            </w:tcBorders>
          </w:tcPr>
          <w:p w14:paraId="26550326" w14:textId="4D451BF0" w:rsidR="0096574A" w:rsidRPr="006C7966" w:rsidDel="00373862" w:rsidRDefault="0096574A" w:rsidP="0096574A">
            <w:pPr>
              <w:pStyle w:val="NoSpacing"/>
              <w:rPr>
                <w:del w:id="1191" w:author="Guy Roberts" w:date="2015-10-16T12:31:00Z"/>
                <w:rFonts w:ascii="Arial" w:hAnsi="Arial" w:cs="Arial"/>
                <w:sz w:val="16"/>
                <w:szCs w:val="16"/>
                <w:lang w:val="en-US"/>
              </w:rPr>
            </w:pPr>
          </w:p>
        </w:tc>
      </w:tr>
      <w:tr w:rsidR="0096574A" w:rsidRPr="006C7966" w:rsidDel="00373862" w14:paraId="166F1DCB" w14:textId="6E533E7A">
        <w:trPr>
          <w:trHeight w:val="411"/>
          <w:del w:id="1192" w:author="Guy Roberts" w:date="2015-10-16T12:31:00Z"/>
        </w:trPr>
        <w:tc>
          <w:tcPr>
            <w:tcW w:w="817" w:type="dxa"/>
            <w:tcBorders>
              <w:bottom w:val="single" w:sz="4" w:space="0" w:color="000000"/>
            </w:tcBorders>
          </w:tcPr>
          <w:p w14:paraId="44F4253E" w14:textId="72277D48" w:rsidR="0096574A" w:rsidRPr="006C7966" w:rsidDel="00373862" w:rsidRDefault="002070F6" w:rsidP="0096574A">
            <w:pPr>
              <w:pStyle w:val="NoSpacing"/>
              <w:rPr>
                <w:del w:id="1193" w:author="Guy Roberts" w:date="2015-10-16T12:31:00Z"/>
                <w:rFonts w:ascii="Arial" w:hAnsi="Arial" w:cs="Arial"/>
                <w:sz w:val="16"/>
                <w:szCs w:val="16"/>
                <w:lang w:val="en-US"/>
              </w:rPr>
            </w:pPr>
            <w:del w:id="1194"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403</w:delText>
              </w:r>
            </w:del>
          </w:p>
        </w:tc>
        <w:tc>
          <w:tcPr>
            <w:tcW w:w="2835" w:type="dxa"/>
            <w:tcBorders>
              <w:bottom w:val="single" w:sz="4" w:space="0" w:color="000000"/>
            </w:tcBorders>
          </w:tcPr>
          <w:p w14:paraId="65458F37" w14:textId="054D2A73" w:rsidR="0096574A" w:rsidRPr="006C7966" w:rsidDel="00373862" w:rsidRDefault="0096574A" w:rsidP="0096574A">
            <w:pPr>
              <w:pStyle w:val="NoSpacing"/>
              <w:rPr>
                <w:del w:id="1195" w:author="Guy Roberts" w:date="2015-10-16T12:31:00Z"/>
                <w:rFonts w:ascii="Arial" w:hAnsi="Arial" w:cs="Arial"/>
                <w:sz w:val="16"/>
                <w:szCs w:val="16"/>
                <w:lang w:val="en-US"/>
              </w:rPr>
            </w:pPr>
            <w:del w:id="1196" w:author="Guy Roberts" w:date="2015-10-16T12:31:00Z">
              <w:r w:rsidRPr="006C7966" w:rsidDel="00373862">
                <w:rPr>
                  <w:rFonts w:ascii="Arial" w:hAnsi="Arial" w:cs="Arial"/>
                  <w:sz w:val="16"/>
                  <w:szCs w:val="16"/>
                  <w:lang w:val="en-US"/>
                </w:rPr>
                <w:delText>NO_PATH_FOUND</w:delText>
              </w:r>
            </w:del>
          </w:p>
        </w:tc>
        <w:tc>
          <w:tcPr>
            <w:tcW w:w="2693" w:type="dxa"/>
            <w:tcBorders>
              <w:bottom w:val="single" w:sz="4" w:space="0" w:color="000000"/>
            </w:tcBorders>
          </w:tcPr>
          <w:p w14:paraId="38942D10" w14:textId="5E4D592E" w:rsidR="0096574A" w:rsidRPr="006C7966" w:rsidDel="00373862" w:rsidRDefault="0096574A" w:rsidP="002070F6">
            <w:pPr>
              <w:pStyle w:val="NoSpacing"/>
              <w:rPr>
                <w:del w:id="1197" w:author="Guy Roberts" w:date="2015-10-16T12:31:00Z"/>
                <w:rFonts w:ascii="Arial" w:hAnsi="Arial" w:cs="Arial"/>
                <w:sz w:val="16"/>
                <w:szCs w:val="16"/>
                <w:lang w:val="en-US"/>
              </w:rPr>
            </w:pPr>
            <w:del w:id="1198" w:author="Guy Roberts" w:date="2015-10-16T12:31:00Z">
              <w:r w:rsidRPr="006C7966" w:rsidDel="00373862">
                <w:rPr>
                  <w:rFonts w:ascii="Arial" w:hAnsi="Arial" w:cs="Arial"/>
                  <w:sz w:val="16"/>
                  <w:szCs w:val="16"/>
                  <w:lang w:val="en-US"/>
                </w:rPr>
                <w:delText>Path computation failed to resolve route for reservation.</w:delText>
              </w:r>
            </w:del>
          </w:p>
        </w:tc>
        <w:tc>
          <w:tcPr>
            <w:tcW w:w="2511" w:type="dxa"/>
            <w:tcBorders>
              <w:bottom w:val="single" w:sz="4" w:space="0" w:color="000000"/>
            </w:tcBorders>
          </w:tcPr>
          <w:p w14:paraId="279190DC" w14:textId="5863236F" w:rsidR="0096574A" w:rsidRPr="006C7966" w:rsidDel="00373862" w:rsidRDefault="0096574A" w:rsidP="0096574A">
            <w:pPr>
              <w:pStyle w:val="NoSpacing"/>
              <w:rPr>
                <w:del w:id="1199" w:author="Guy Roberts" w:date="2015-10-16T12:31:00Z"/>
                <w:rFonts w:ascii="Arial" w:hAnsi="Arial" w:cs="Arial"/>
                <w:sz w:val="16"/>
                <w:szCs w:val="16"/>
                <w:lang w:val="en-US"/>
              </w:rPr>
            </w:pPr>
          </w:p>
        </w:tc>
      </w:tr>
      <w:tr w:rsidR="0096574A" w:rsidRPr="006C7966" w:rsidDel="00373862" w14:paraId="3767907E" w14:textId="57BB295F">
        <w:trPr>
          <w:trHeight w:val="391"/>
          <w:del w:id="1200" w:author="Guy Roberts" w:date="2015-10-16T12:31:00Z"/>
        </w:trPr>
        <w:tc>
          <w:tcPr>
            <w:tcW w:w="817" w:type="dxa"/>
          </w:tcPr>
          <w:p w14:paraId="3FD6AE5E" w14:textId="136A39E9" w:rsidR="0096574A" w:rsidRPr="006C7966" w:rsidDel="00373862" w:rsidRDefault="002070F6" w:rsidP="0096574A">
            <w:pPr>
              <w:pStyle w:val="NoSpacing"/>
              <w:rPr>
                <w:del w:id="1201" w:author="Guy Roberts" w:date="2015-10-16T12:31:00Z"/>
                <w:rFonts w:ascii="Arial" w:hAnsi="Arial" w:cs="Arial"/>
                <w:sz w:val="16"/>
                <w:szCs w:val="16"/>
                <w:lang w:val="en-US"/>
              </w:rPr>
            </w:pPr>
            <w:del w:id="1202"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500</w:delText>
              </w:r>
            </w:del>
          </w:p>
        </w:tc>
        <w:tc>
          <w:tcPr>
            <w:tcW w:w="2835" w:type="dxa"/>
          </w:tcPr>
          <w:p w14:paraId="29EC19C7" w14:textId="421EF1F7" w:rsidR="0096574A" w:rsidRPr="006C7966" w:rsidDel="00373862" w:rsidRDefault="0096574A" w:rsidP="0096574A">
            <w:pPr>
              <w:pStyle w:val="NoSpacing"/>
              <w:rPr>
                <w:del w:id="1203" w:author="Guy Roberts" w:date="2015-10-16T12:31:00Z"/>
                <w:rFonts w:ascii="Arial" w:hAnsi="Arial" w:cs="Arial"/>
                <w:sz w:val="16"/>
                <w:szCs w:val="16"/>
                <w:lang w:val="en-US"/>
              </w:rPr>
            </w:pPr>
            <w:del w:id="1204" w:author="Guy Roberts" w:date="2015-10-16T12:31:00Z">
              <w:r w:rsidRPr="006C7966" w:rsidDel="00373862">
                <w:rPr>
                  <w:rFonts w:ascii="Arial" w:hAnsi="Arial" w:cs="Arial"/>
                  <w:sz w:val="16"/>
                  <w:szCs w:val="16"/>
                  <w:lang w:val="en-US"/>
                </w:rPr>
                <w:delText>INTERNAL_ERROR</w:delText>
              </w:r>
            </w:del>
          </w:p>
        </w:tc>
        <w:tc>
          <w:tcPr>
            <w:tcW w:w="2693" w:type="dxa"/>
          </w:tcPr>
          <w:p w14:paraId="61A5A1A9" w14:textId="713857E3" w:rsidR="0096574A" w:rsidRPr="006C7966" w:rsidDel="00373862" w:rsidRDefault="0096574A" w:rsidP="002070F6">
            <w:pPr>
              <w:pStyle w:val="NoSpacing"/>
              <w:rPr>
                <w:del w:id="1205" w:author="Guy Roberts" w:date="2015-10-16T12:31:00Z"/>
                <w:rFonts w:ascii="Arial" w:hAnsi="Arial" w:cs="Arial"/>
                <w:sz w:val="16"/>
                <w:szCs w:val="16"/>
                <w:lang w:val="en-US"/>
              </w:rPr>
            </w:pPr>
            <w:del w:id="1206" w:author="Guy Roberts" w:date="2015-10-16T12:31:00Z">
              <w:r w:rsidRPr="006C7966" w:rsidDel="00373862">
                <w:rPr>
                  <w:rFonts w:ascii="Arial" w:hAnsi="Arial" w:cs="Arial"/>
                  <w:sz w:val="16"/>
                  <w:szCs w:val="16"/>
                  <w:lang w:val="en-US"/>
                </w:rPr>
                <w:delText>An internal error has caused a message processing failure.</w:delText>
              </w:r>
            </w:del>
          </w:p>
        </w:tc>
        <w:tc>
          <w:tcPr>
            <w:tcW w:w="2511" w:type="dxa"/>
          </w:tcPr>
          <w:p w14:paraId="2A37BD58" w14:textId="19908140" w:rsidR="0096574A" w:rsidRPr="006C7966" w:rsidDel="00373862" w:rsidRDefault="0096574A" w:rsidP="0096574A">
            <w:pPr>
              <w:pStyle w:val="NoSpacing"/>
              <w:rPr>
                <w:del w:id="1207" w:author="Guy Roberts" w:date="2015-10-16T12:31:00Z"/>
                <w:rFonts w:ascii="Arial" w:hAnsi="Arial" w:cs="Arial"/>
                <w:sz w:val="16"/>
                <w:szCs w:val="16"/>
                <w:lang w:val="en-US"/>
              </w:rPr>
            </w:pPr>
          </w:p>
        </w:tc>
      </w:tr>
      <w:tr w:rsidR="0096574A" w:rsidRPr="006C7966" w:rsidDel="00373862" w14:paraId="606ACF7D" w14:textId="51CDFB29">
        <w:trPr>
          <w:trHeight w:val="425"/>
          <w:del w:id="1208" w:author="Guy Roberts" w:date="2015-10-16T12:31:00Z"/>
        </w:trPr>
        <w:tc>
          <w:tcPr>
            <w:tcW w:w="817" w:type="dxa"/>
          </w:tcPr>
          <w:p w14:paraId="1B1EFC1B" w14:textId="02BB36B3" w:rsidR="0096574A" w:rsidRPr="006C7966" w:rsidDel="00373862" w:rsidRDefault="002070F6" w:rsidP="0096574A">
            <w:pPr>
              <w:pStyle w:val="NoSpacing"/>
              <w:rPr>
                <w:del w:id="1209" w:author="Guy Roberts" w:date="2015-10-16T12:31:00Z"/>
                <w:rFonts w:ascii="Arial" w:hAnsi="Arial" w:cs="Arial"/>
                <w:sz w:val="16"/>
                <w:szCs w:val="16"/>
                <w:lang w:val="en-US"/>
              </w:rPr>
            </w:pPr>
            <w:del w:id="1210"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501</w:delText>
              </w:r>
            </w:del>
          </w:p>
        </w:tc>
        <w:tc>
          <w:tcPr>
            <w:tcW w:w="2835" w:type="dxa"/>
          </w:tcPr>
          <w:p w14:paraId="0EBA527B" w14:textId="7A021424" w:rsidR="0096574A" w:rsidRPr="006C7966" w:rsidDel="00373862" w:rsidRDefault="0096574A" w:rsidP="0096574A">
            <w:pPr>
              <w:pStyle w:val="NoSpacing"/>
              <w:rPr>
                <w:del w:id="1211" w:author="Guy Roberts" w:date="2015-10-16T12:31:00Z"/>
                <w:rFonts w:ascii="Arial" w:hAnsi="Arial" w:cs="Arial"/>
                <w:sz w:val="16"/>
                <w:szCs w:val="16"/>
                <w:lang w:val="en-US"/>
              </w:rPr>
            </w:pPr>
            <w:del w:id="1212" w:author="Guy Roberts" w:date="2015-10-16T12:31:00Z">
              <w:r w:rsidRPr="006C7966" w:rsidDel="00373862">
                <w:rPr>
                  <w:rFonts w:ascii="Arial" w:hAnsi="Arial" w:cs="Arial"/>
                  <w:sz w:val="16"/>
                  <w:szCs w:val="16"/>
                  <w:lang w:val="en-US"/>
                </w:rPr>
                <w:delText>INTERNAL_NRM_ERROR</w:delText>
              </w:r>
            </w:del>
          </w:p>
        </w:tc>
        <w:tc>
          <w:tcPr>
            <w:tcW w:w="2693" w:type="dxa"/>
          </w:tcPr>
          <w:p w14:paraId="1CFAF4C7" w14:textId="30602C21" w:rsidR="0096574A" w:rsidRPr="006C7966" w:rsidDel="00373862" w:rsidRDefault="0096574A" w:rsidP="002070F6">
            <w:pPr>
              <w:pStyle w:val="NoSpacing"/>
              <w:rPr>
                <w:del w:id="1213" w:author="Guy Roberts" w:date="2015-10-16T12:31:00Z"/>
                <w:rFonts w:ascii="Arial" w:hAnsi="Arial" w:cs="Arial"/>
                <w:sz w:val="16"/>
                <w:szCs w:val="16"/>
                <w:lang w:val="en-US"/>
              </w:rPr>
            </w:pPr>
            <w:del w:id="1214" w:author="Guy Roberts" w:date="2015-10-16T12:31:00Z">
              <w:r w:rsidRPr="006C7966" w:rsidDel="00373862">
                <w:rPr>
                  <w:rFonts w:ascii="Arial" w:hAnsi="Arial" w:cs="Arial"/>
                  <w:sz w:val="16"/>
                  <w:szCs w:val="16"/>
                  <w:lang w:val="en-US"/>
                </w:rPr>
                <w:delText>An internal NRM error has caused a message processing failure.</w:delText>
              </w:r>
            </w:del>
          </w:p>
        </w:tc>
        <w:tc>
          <w:tcPr>
            <w:tcW w:w="2511" w:type="dxa"/>
          </w:tcPr>
          <w:p w14:paraId="628D43B1" w14:textId="637670B0" w:rsidR="0096574A" w:rsidRPr="006C7966" w:rsidDel="00373862" w:rsidRDefault="0096574A" w:rsidP="0096574A">
            <w:pPr>
              <w:pStyle w:val="NoSpacing"/>
              <w:rPr>
                <w:del w:id="1215" w:author="Guy Roberts" w:date="2015-10-16T12:31:00Z"/>
                <w:rFonts w:ascii="Arial" w:hAnsi="Arial" w:cs="Arial"/>
                <w:sz w:val="16"/>
                <w:szCs w:val="16"/>
                <w:lang w:val="en-US"/>
              </w:rPr>
            </w:pPr>
            <w:del w:id="1216" w:author="Guy Roberts" w:date="2015-10-16T12:31:00Z">
              <w:r w:rsidRPr="006C7966" w:rsidDel="00373862">
                <w:rPr>
                  <w:rFonts w:ascii="Arial" w:hAnsi="Arial" w:cs="Arial"/>
                  <w:sz w:val="16"/>
                  <w:szCs w:val="16"/>
                  <w:lang w:val="en-US"/>
                </w:rPr>
                <w:delText>Include information describing the specific NRM error.</w:delText>
              </w:r>
            </w:del>
          </w:p>
        </w:tc>
      </w:tr>
      <w:tr w:rsidR="0096574A" w:rsidRPr="006C7966" w:rsidDel="00373862" w14:paraId="637DB5B5" w14:textId="1129F3AD">
        <w:trPr>
          <w:trHeight w:val="187"/>
          <w:del w:id="1217" w:author="Guy Roberts" w:date="2015-10-16T12:31:00Z"/>
        </w:trPr>
        <w:tc>
          <w:tcPr>
            <w:tcW w:w="817" w:type="dxa"/>
            <w:tcBorders>
              <w:bottom w:val="single" w:sz="4" w:space="0" w:color="000000"/>
            </w:tcBorders>
          </w:tcPr>
          <w:p w14:paraId="7CA6E7B7" w14:textId="4E03F387" w:rsidR="0096574A" w:rsidRPr="006C7966" w:rsidDel="00373862" w:rsidRDefault="002070F6" w:rsidP="0096574A">
            <w:pPr>
              <w:pStyle w:val="NoSpacing"/>
              <w:rPr>
                <w:del w:id="1218" w:author="Guy Roberts" w:date="2015-10-16T12:31:00Z"/>
                <w:rFonts w:ascii="Arial" w:hAnsi="Arial" w:cs="Arial"/>
                <w:sz w:val="16"/>
                <w:szCs w:val="16"/>
                <w:lang w:val="en-US"/>
              </w:rPr>
            </w:pPr>
            <w:del w:id="1219" w:author="Guy Roberts" w:date="2015-10-16T12:31:00Z">
              <w:r w:rsidDel="00373862">
                <w:rPr>
                  <w:rFonts w:ascii="Arial" w:hAnsi="Arial" w:cs="Arial"/>
                  <w:sz w:val="16"/>
                  <w:szCs w:val="16"/>
                  <w:lang w:val="en-US"/>
                </w:rPr>
                <w:delText>00</w:delText>
              </w:r>
              <w:r w:rsidR="0096574A" w:rsidRPr="006C7966" w:rsidDel="00373862">
                <w:rPr>
                  <w:rFonts w:ascii="Arial" w:hAnsi="Arial" w:cs="Arial"/>
                  <w:sz w:val="16"/>
                  <w:szCs w:val="16"/>
                  <w:lang w:val="en-US"/>
                </w:rPr>
                <w:delText>600</w:delText>
              </w:r>
            </w:del>
          </w:p>
        </w:tc>
        <w:tc>
          <w:tcPr>
            <w:tcW w:w="2835" w:type="dxa"/>
            <w:tcBorders>
              <w:bottom w:val="single" w:sz="4" w:space="0" w:color="000000"/>
            </w:tcBorders>
          </w:tcPr>
          <w:p w14:paraId="2A145A9B" w14:textId="599A2887" w:rsidR="0096574A" w:rsidRPr="006C7966" w:rsidDel="00373862" w:rsidRDefault="0096574A" w:rsidP="0096574A">
            <w:pPr>
              <w:pStyle w:val="NoSpacing"/>
              <w:rPr>
                <w:del w:id="1220" w:author="Guy Roberts" w:date="2015-10-16T12:31:00Z"/>
                <w:rFonts w:ascii="Arial" w:hAnsi="Arial" w:cs="Arial"/>
                <w:sz w:val="16"/>
                <w:szCs w:val="16"/>
                <w:lang w:val="en-US"/>
              </w:rPr>
            </w:pPr>
            <w:del w:id="1221" w:author="Guy Roberts" w:date="2015-10-16T12:31:00Z">
              <w:r w:rsidRPr="006C7966" w:rsidDel="00373862">
                <w:rPr>
                  <w:rFonts w:ascii="Arial" w:hAnsi="Arial" w:cs="Arial"/>
                  <w:sz w:val="16"/>
                  <w:szCs w:val="16"/>
                  <w:lang w:val="en-US"/>
                </w:rPr>
                <w:delText>RESOURCE_UNAVAILABLE</w:delText>
              </w:r>
            </w:del>
          </w:p>
        </w:tc>
        <w:tc>
          <w:tcPr>
            <w:tcW w:w="2693" w:type="dxa"/>
            <w:tcBorders>
              <w:bottom w:val="single" w:sz="4" w:space="0" w:color="000000"/>
            </w:tcBorders>
          </w:tcPr>
          <w:p w14:paraId="69E4C15A" w14:textId="0A11B084" w:rsidR="0096574A" w:rsidRPr="006C7966" w:rsidDel="00373862" w:rsidRDefault="0096574A" w:rsidP="002070F6">
            <w:pPr>
              <w:pStyle w:val="NoSpacing"/>
              <w:rPr>
                <w:del w:id="1222" w:author="Guy Roberts" w:date="2015-10-16T12:31:00Z"/>
                <w:rFonts w:ascii="Arial" w:hAnsi="Arial" w:cs="Arial"/>
                <w:sz w:val="16"/>
                <w:szCs w:val="16"/>
                <w:lang w:val="en-US"/>
              </w:rPr>
            </w:pPr>
          </w:p>
        </w:tc>
        <w:tc>
          <w:tcPr>
            <w:tcW w:w="2511" w:type="dxa"/>
          </w:tcPr>
          <w:p w14:paraId="07DA79C2" w14:textId="63AD79E3" w:rsidR="0096574A" w:rsidRPr="006C7966" w:rsidDel="00373862" w:rsidRDefault="0096574A" w:rsidP="0096574A">
            <w:pPr>
              <w:pStyle w:val="NoSpacing"/>
              <w:rPr>
                <w:del w:id="1223" w:author="Guy Roberts" w:date="2015-10-16T12:31:00Z"/>
                <w:rFonts w:ascii="Arial" w:hAnsi="Arial" w:cs="Arial"/>
                <w:sz w:val="16"/>
                <w:szCs w:val="16"/>
                <w:lang w:val="en-US"/>
              </w:rPr>
            </w:pPr>
          </w:p>
        </w:tc>
      </w:tr>
      <w:tr w:rsidR="00566DA8" w:rsidRPr="006C7966" w:rsidDel="00373862" w14:paraId="07EEED73" w14:textId="79571259">
        <w:trPr>
          <w:trHeight w:val="355"/>
          <w:del w:id="1224" w:author="Guy Roberts" w:date="2015-10-16T12:31:00Z"/>
        </w:trPr>
        <w:tc>
          <w:tcPr>
            <w:tcW w:w="817" w:type="dxa"/>
            <w:shd w:val="clear" w:color="auto" w:fill="auto"/>
          </w:tcPr>
          <w:p w14:paraId="68B0BD5D" w14:textId="74B0BBE1" w:rsidR="00566DA8" w:rsidRPr="00B22F2D" w:rsidDel="00373862" w:rsidRDefault="002070F6" w:rsidP="00B22F2D">
            <w:pPr>
              <w:pStyle w:val="NoSpacing"/>
              <w:outlineLvl w:val="8"/>
              <w:rPr>
                <w:del w:id="1225" w:author="Guy Roberts" w:date="2015-10-16T12:31:00Z"/>
                <w:rFonts w:ascii="Arial" w:hAnsi="Arial" w:cs="Arial"/>
                <w:sz w:val="16"/>
                <w:szCs w:val="16"/>
                <w:lang w:val="en-US"/>
              </w:rPr>
            </w:pPr>
            <w:del w:id="1226" w:author="Guy Roberts" w:date="2015-10-16T12:31:00Z">
              <w:r w:rsidRPr="00B22F2D" w:rsidDel="00373862">
                <w:rPr>
                  <w:rFonts w:ascii="Arial" w:hAnsi="Arial" w:cs="Arial"/>
                  <w:sz w:val="16"/>
                  <w:szCs w:val="16"/>
                  <w:lang w:val="en-US"/>
                </w:rPr>
                <w:delText>00700</w:delText>
              </w:r>
            </w:del>
          </w:p>
        </w:tc>
        <w:tc>
          <w:tcPr>
            <w:tcW w:w="2835" w:type="dxa"/>
            <w:shd w:val="clear" w:color="auto" w:fill="auto"/>
          </w:tcPr>
          <w:p w14:paraId="5F5D861B" w14:textId="07A9A2CA" w:rsidR="00566DA8" w:rsidRPr="00B22F2D" w:rsidDel="00373862" w:rsidRDefault="002070F6" w:rsidP="00B22F2D">
            <w:pPr>
              <w:pStyle w:val="NoSpacing"/>
              <w:outlineLvl w:val="8"/>
              <w:rPr>
                <w:del w:id="1227" w:author="Guy Roberts" w:date="2015-10-16T12:31:00Z"/>
                <w:rFonts w:ascii="Arial" w:hAnsi="Arial" w:cs="Arial"/>
                <w:sz w:val="16"/>
                <w:szCs w:val="16"/>
                <w:lang w:val="en-US"/>
              </w:rPr>
            </w:pPr>
            <w:del w:id="1228" w:author="Guy Roberts" w:date="2015-10-16T12:31:00Z">
              <w:r w:rsidRPr="00B22F2D" w:rsidDel="00373862">
                <w:rPr>
                  <w:rFonts w:ascii="Arial" w:hAnsi="Arial" w:cs="Arial"/>
                  <w:sz w:val="16"/>
                  <w:szCs w:val="16"/>
                  <w:lang w:val="en-US"/>
                </w:rPr>
                <w:delText>SERVICE_ERROR</w:delText>
              </w:r>
            </w:del>
          </w:p>
        </w:tc>
        <w:tc>
          <w:tcPr>
            <w:tcW w:w="2693" w:type="dxa"/>
            <w:shd w:val="clear" w:color="auto" w:fill="auto"/>
          </w:tcPr>
          <w:p w14:paraId="21EE942D" w14:textId="08844125" w:rsidR="00566DA8" w:rsidRPr="00B22F2D" w:rsidDel="00373862" w:rsidRDefault="002070F6" w:rsidP="00B22F2D">
            <w:pPr>
              <w:rPr>
                <w:del w:id="1229" w:author="Guy Roberts" w:date="2015-10-16T12:31:00Z"/>
                <w:sz w:val="16"/>
                <w:szCs w:val="16"/>
              </w:rPr>
            </w:pPr>
            <w:del w:id="1230" w:author="Guy Roberts" w:date="2015-10-16T12:31:00Z">
              <w:r w:rsidRPr="00B22F2D" w:rsidDel="00373862">
                <w:rPr>
                  <w:sz w:val="16"/>
                  <w:szCs w:val="16"/>
                </w:rPr>
                <w:delText xml:space="preserve">Reserved for service specific errors as defined by </w:delText>
              </w:r>
              <w:r w:rsidR="00075FC8" w:rsidRPr="007040F7" w:rsidDel="00373862">
                <w:rPr>
                  <w:i/>
                  <w:sz w:val="16"/>
                  <w:szCs w:val="16"/>
                </w:rPr>
                <w:delText>serviceType</w:delText>
              </w:r>
              <w:r w:rsidRPr="00B22F2D" w:rsidDel="00373862">
                <w:rPr>
                  <w:sz w:val="16"/>
                  <w:szCs w:val="16"/>
                </w:rPr>
                <w:delText xml:space="preserve"> and the corresponding service definition.</w:delText>
              </w:r>
            </w:del>
          </w:p>
        </w:tc>
        <w:tc>
          <w:tcPr>
            <w:tcW w:w="2511" w:type="dxa"/>
            <w:shd w:val="clear" w:color="auto" w:fill="auto"/>
            <w:noWrap/>
          </w:tcPr>
          <w:p w14:paraId="58B73812" w14:textId="54C3DF37" w:rsidR="00566DA8" w:rsidRPr="00B22F2D" w:rsidDel="00373862" w:rsidRDefault="00566DA8" w:rsidP="0096574A">
            <w:pPr>
              <w:pStyle w:val="NoSpacing"/>
              <w:tabs>
                <w:tab w:val="center" w:pos="4320"/>
                <w:tab w:val="right" w:pos="8640"/>
              </w:tabs>
              <w:rPr>
                <w:del w:id="1231" w:author="Guy Roberts" w:date="2015-10-16T12:31:00Z"/>
                <w:rFonts w:ascii="Arial" w:hAnsi="Arial" w:cs="Arial"/>
                <w:sz w:val="16"/>
                <w:szCs w:val="16"/>
                <w:lang w:val="en-US"/>
              </w:rPr>
            </w:pPr>
          </w:p>
        </w:tc>
      </w:tr>
    </w:tbl>
    <w:p w14:paraId="7417FF42" w14:textId="25353D13" w:rsidR="0096574A" w:rsidRPr="006C7966" w:rsidDel="00373862" w:rsidRDefault="003F5E49" w:rsidP="0096574A">
      <w:pPr>
        <w:pStyle w:val="Caption"/>
        <w:jc w:val="center"/>
        <w:rPr>
          <w:del w:id="1232" w:author="Guy Roberts" w:date="2015-10-16T12:31:00Z"/>
        </w:rPr>
      </w:pPr>
      <w:del w:id="1233" w:author="Guy Roberts" w:date="2015-10-16T12:31:00Z">
        <w:r w:rsidRPr="006C7966" w:rsidDel="00373862">
          <w:delText xml:space="preserve">Table </w:delText>
        </w:r>
        <w:r w:rsidR="00373862" w:rsidDel="00373862">
          <w:fldChar w:fldCharType="begin"/>
        </w:r>
        <w:r w:rsidR="00373862" w:rsidDel="00373862">
          <w:delInstrText xml:space="preserve"> SEQ Table \* ARABIC </w:delInstrText>
        </w:r>
        <w:r w:rsidR="00373862" w:rsidDel="00373862">
          <w:fldChar w:fldCharType="separate"/>
        </w:r>
        <w:r w:rsidR="00BD4BAA" w:rsidDel="00373862">
          <w:rPr>
            <w:noProof/>
          </w:rPr>
          <w:delText>104</w:delText>
        </w:r>
        <w:r w:rsidR="00373862" w:rsidDel="00373862">
          <w:rPr>
            <w:noProof/>
          </w:rPr>
          <w:fldChar w:fldCharType="end"/>
        </w:r>
        <w:r w:rsidRPr="006C7966" w:rsidDel="00373862">
          <w:delText xml:space="preserve"> </w:delText>
        </w:r>
        <w:r w:rsidR="00566DA8" w:rsidDel="00373862">
          <w:delText>E</w:delText>
        </w:r>
        <w:r w:rsidR="0096574A" w:rsidRPr="006C7966" w:rsidDel="00373862">
          <w:delText>rror messages</w:delText>
        </w:r>
      </w:del>
    </w:p>
    <w:p w14:paraId="57A886CE" w14:textId="77777777" w:rsidR="005A18E8" w:rsidRPr="006C7966" w:rsidRDefault="005A18E8" w:rsidP="0096574A"/>
    <w:p w14:paraId="7748622D" w14:textId="77777777" w:rsidR="0096574A" w:rsidRDefault="0096574A" w:rsidP="0096574A"/>
    <w:p w14:paraId="2EEB5448" w14:textId="77777777" w:rsidR="002E26FB" w:rsidRPr="006C7966" w:rsidRDefault="002E26FB" w:rsidP="002E26FB">
      <w:pPr>
        <w:pStyle w:val="Heading2"/>
        <w:keepNext w:val="0"/>
        <w:ind w:left="578" w:hanging="578"/>
      </w:pPr>
      <w:bookmarkStart w:id="1234" w:name="_Toc437518668"/>
      <w:r w:rsidRPr="006C7966">
        <w:t>NTP servers</w:t>
      </w:r>
      <w:bookmarkEnd w:id="1234"/>
    </w:p>
    <w:p w14:paraId="150D126B" w14:textId="0B0D080E" w:rsidR="002E26FB" w:rsidRDefault="002E26FB" w:rsidP="002E26FB">
      <w:r w:rsidRPr="006C7966">
        <w:t xml:space="preserve">The server running the NSA </w:t>
      </w:r>
      <w:r w:rsidR="00CC20D4">
        <w:t>SHOULD</w:t>
      </w:r>
      <w:r w:rsidRPr="006C7966">
        <w:t xml:space="preserve"> use NTP version 4 [8].</w:t>
      </w:r>
      <w:r w:rsidR="00E411A9">
        <w:t xml:space="preserve"> </w:t>
      </w:r>
      <w:r w:rsidRPr="006C7966">
        <w:t>This will reduce the risk of clock skew between the NSAs.</w:t>
      </w:r>
    </w:p>
    <w:p w14:paraId="3188588E" w14:textId="77777777" w:rsidR="002E26FB" w:rsidRPr="006C7966" w:rsidRDefault="002E26FB" w:rsidP="0096574A"/>
    <w:p w14:paraId="56BA1694" w14:textId="77777777" w:rsidR="0096574A" w:rsidRDefault="0096574A" w:rsidP="0096574A"/>
    <w:p w14:paraId="3C01012F" w14:textId="77777777" w:rsidR="0051785C" w:rsidRPr="006C7966" w:rsidRDefault="0051785C" w:rsidP="0051785C">
      <w:pPr>
        <w:pStyle w:val="Heading2"/>
      </w:pPr>
      <w:bookmarkStart w:id="1235" w:name="_Toc437518669"/>
      <w:r w:rsidRPr="006C7966">
        <w:t>Timeouts</w:t>
      </w:r>
      <w:bookmarkEnd w:id="1235"/>
    </w:p>
    <w:p w14:paraId="0D97449D" w14:textId="0DFAB4CA" w:rsidR="0051785C" w:rsidRPr="006C7966" w:rsidRDefault="0051785C" w:rsidP="0051785C">
      <w:pPr>
        <w:pStyle w:val="nobreak"/>
        <w:keepNext w:val="0"/>
      </w:pPr>
      <w:r w:rsidRPr="006C7966">
        <w:t>In order to identify communication failures, both the MTL and Coordinator have defined timeouts to detect breakdowns in certain aspects of the communication channel.</w:t>
      </w:r>
      <w:r w:rsidR="00E411A9">
        <w:t xml:space="preserve"> </w:t>
      </w:r>
      <w:r w:rsidRPr="006C7966">
        <w:t>The characteristics of these timeouts are outlined below</w:t>
      </w:r>
      <w:r>
        <w:t xml:space="preserve"> for informational purposes</w:t>
      </w:r>
      <w:r w:rsidRPr="006C7966">
        <w:t>:</w:t>
      </w:r>
    </w:p>
    <w:p w14:paraId="7F2FFB05" w14:textId="77777777" w:rsidR="0051785C" w:rsidRPr="006C7966" w:rsidRDefault="0051785C" w:rsidP="0051785C">
      <w:pPr>
        <w:pStyle w:val="nobreak"/>
        <w:keepNext w:val="0"/>
        <w:numPr>
          <w:ilvl w:val="0"/>
          <w:numId w:val="27"/>
        </w:numPr>
      </w:pPr>
      <w:r w:rsidRPr="006C7966">
        <w:t>MTL Timeout</w:t>
      </w:r>
    </w:p>
    <w:p w14:paraId="6EBDF3A9" w14:textId="77777777" w:rsidR="0051785C" w:rsidRPr="006C7966" w:rsidRDefault="0051785C" w:rsidP="0051785C">
      <w:pPr>
        <w:pStyle w:val="nobreak"/>
        <w:keepNext w:val="0"/>
        <w:numPr>
          <w:ilvl w:val="1"/>
          <w:numId w:val="27"/>
        </w:numPr>
      </w:pPr>
      <w:r w:rsidRPr="006C7966">
        <w:t>Symptoms</w:t>
      </w:r>
    </w:p>
    <w:p w14:paraId="08399C8C" w14:textId="77777777" w:rsidR="0051785C" w:rsidRPr="006C7966" w:rsidRDefault="0051785C" w:rsidP="0051785C">
      <w:pPr>
        <w:pStyle w:val="nobreak"/>
        <w:keepNext w:val="0"/>
        <w:numPr>
          <w:ilvl w:val="2"/>
          <w:numId w:val="27"/>
        </w:numPr>
      </w:pPr>
      <w:r w:rsidRPr="006C7966">
        <w:t>No acknowledgement of message receipt after a pre-determined time period after the message was sent.</w:t>
      </w:r>
    </w:p>
    <w:p w14:paraId="25376DF8" w14:textId="77777777" w:rsidR="0051785C" w:rsidRPr="006C7966" w:rsidRDefault="0051785C" w:rsidP="0051785C">
      <w:pPr>
        <w:pStyle w:val="nobreak"/>
        <w:keepNext w:val="0"/>
        <w:numPr>
          <w:ilvl w:val="1"/>
          <w:numId w:val="27"/>
        </w:numPr>
      </w:pPr>
      <w:r w:rsidRPr="006C7966">
        <w:lastRenderedPageBreak/>
        <w:t>Causes</w:t>
      </w:r>
    </w:p>
    <w:p w14:paraId="5A828508" w14:textId="77777777" w:rsidR="0051785C" w:rsidRDefault="0051785C" w:rsidP="0051785C">
      <w:pPr>
        <w:pStyle w:val="nobreak"/>
        <w:keepNext w:val="0"/>
        <w:numPr>
          <w:ilvl w:val="2"/>
          <w:numId w:val="27"/>
        </w:numPr>
      </w:pPr>
      <w:r w:rsidRPr="006C7966">
        <w:t>Failure in end-to-end communication between NSAs.</w:t>
      </w:r>
    </w:p>
    <w:p w14:paraId="5C3657C0" w14:textId="77777777" w:rsidR="0051785C" w:rsidRPr="004D7BFC" w:rsidRDefault="0051785C" w:rsidP="0051785C"/>
    <w:p w14:paraId="2BD14468" w14:textId="77777777" w:rsidR="0051785C" w:rsidRPr="006C7966" w:rsidRDefault="0051785C" w:rsidP="0051785C">
      <w:pPr>
        <w:pStyle w:val="nobreak"/>
        <w:keepNext w:val="0"/>
        <w:numPr>
          <w:ilvl w:val="0"/>
          <w:numId w:val="27"/>
        </w:numPr>
      </w:pPr>
      <w:r w:rsidRPr="006C7966">
        <w:t>Coordinator Timeout</w:t>
      </w:r>
    </w:p>
    <w:p w14:paraId="163A1397" w14:textId="77777777" w:rsidR="0051785C" w:rsidRPr="006C7966" w:rsidRDefault="0051785C" w:rsidP="0051785C">
      <w:pPr>
        <w:pStyle w:val="nobreak"/>
        <w:keepNext w:val="0"/>
        <w:numPr>
          <w:ilvl w:val="1"/>
          <w:numId w:val="27"/>
        </w:numPr>
      </w:pPr>
      <w:r w:rsidRPr="006C7966">
        <w:t>Symptoms</w:t>
      </w:r>
    </w:p>
    <w:p w14:paraId="4D0E381C" w14:textId="77777777" w:rsidR="0051785C" w:rsidRPr="006C7966" w:rsidRDefault="0051785C" w:rsidP="0051785C">
      <w:pPr>
        <w:pStyle w:val="nobreak"/>
        <w:keepNext w:val="0"/>
        <w:numPr>
          <w:ilvl w:val="2"/>
          <w:numId w:val="27"/>
        </w:numPr>
      </w:pPr>
      <w:r w:rsidRPr="006C7966">
        <w:t>No NSI reply after a pre-determined time period after the NSI request was sent.</w:t>
      </w:r>
    </w:p>
    <w:p w14:paraId="358B631D" w14:textId="77777777" w:rsidR="0051785C" w:rsidRPr="006C7966" w:rsidRDefault="0051785C" w:rsidP="0051785C">
      <w:pPr>
        <w:pStyle w:val="nobreak"/>
        <w:keepNext w:val="0"/>
        <w:numPr>
          <w:ilvl w:val="1"/>
          <w:numId w:val="27"/>
        </w:numPr>
      </w:pPr>
      <w:r w:rsidRPr="006C7966">
        <w:t>Causes</w:t>
      </w:r>
    </w:p>
    <w:p w14:paraId="3F661A50" w14:textId="77777777" w:rsidR="0051785C" w:rsidRPr="006C7966" w:rsidRDefault="0051785C" w:rsidP="0051785C">
      <w:pPr>
        <w:pStyle w:val="nobreak"/>
        <w:keepNext w:val="0"/>
        <w:numPr>
          <w:ilvl w:val="2"/>
          <w:numId w:val="27"/>
        </w:numPr>
      </w:pPr>
      <w:r w:rsidRPr="006C7966">
        <w:t xml:space="preserve">Failure in the MTL such that the NSI reply (from the PA) could not be delivered to the </w:t>
      </w:r>
      <w:r w:rsidRPr="000F4BC5">
        <w:t>RA</w:t>
      </w:r>
      <w:r w:rsidRPr="006C7966">
        <w:t xml:space="preserve"> (the RA).</w:t>
      </w:r>
    </w:p>
    <w:p w14:paraId="4B0C538A" w14:textId="77777777" w:rsidR="0051785C" w:rsidRPr="006C7966" w:rsidRDefault="0051785C" w:rsidP="0051785C">
      <w:pPr>
        <w:pStyle w:val="nobreak"/>
        <w:keepNext w:val="0"/>
        <w:numPr>
          <w:ilvl w:val="2"/>
          <w:numId w:val="27"/>
        </w:numPr>
      </w:pPr>
      <w:r w:rsidRPr="006C7966">
        <w:t>The NSA processing the request (e.g. PA) was unable to reply due to incapacitation.</w:t>
      </w:r>
    </w:p>
    <w:p w14:paraId="32EDC53A" w14:textId="65F66998" w:rsidR="0051785C" w:rsidRPr="006C7966" w:rsidRDefault="0051785C" w:rsidP="0051785C">
      <w:pPr>
        <w:pStyle w:val="nobreak"/>
        <w:keepNext w:val="0"/>
        <w:numPr>
          <w:ilvl w:val="2"/>
          <w:numId w:val="27"/>
        </w:numPr>
      </w:pPr>
      <w:r w:rsidRPr="006C7966">
        <w:t>The NSA processing the request (</w:t>
      </w:r>
      <w:r w:rsidR="00A85CD0">
        <w:t>AG</w:t>
      </w:r>
      <w:r w:rsidRPr="006C7966">
        <w:t>) was blocked waiting for NSI replies from downstream NSAs.</w:t>
      </w:r>
      <w:r w:rsidR="00E411A9">
        <w:t xml:space="preserve"> </w:t>
      </w:r>
      <w:r w:rsidRPr="006C7966">
        <w:t>(This scenario can be resolved by adjusting the Coordinator timeout value of the requester.)</w:t>
      </w:r>
    </w:p>
    <w:p w14:paraId="66B411B8" w14:textId="77777777" w:rsidR="0051785C" w:rsidRPr="006C7966" w:rsidRDefault="0051785C" w:rsidP="0051785C">
      <w:pPr>
        <w:pStyle w:val="nobreak"/>
        <w:keepNext w:val="0"/>
      </w:pPr>
    </w:p>
    <w:p w14:paraId="25189CE8" w14:textId="393DDF9C" w:rsidR="0051785C" w:rsidRPr="00F67EA2" w:rsidRDefault="0051785C" w:rsidP="0051785C">
      <w:pPr>
        <w:rPr>
          <w:b/>
        </w:rPr>
      </w:pPr>
      <w:r w:rsidRPr="006C7966">
        <w:t>As both the MTL and Coordinator timeouts are distinct and can be set exclusively, it is important to understand the interplay between the MTL and Coordinator timeouts in order to mitigate artificial “failures”.</w:t>
      </w:r>
      <w:r w:rsidR="00E411A9">
        <w:t xml:space="preserve"> </w:t>
      </w:r>
      <w:r w:rsidRPr="006C7966">
        <w:t xml:space="preserve">The </w:t>
      </w:r>
      <w:r w:rsidRPr="00522401">
        <w:t>RA</w:t>
      </w:r>
      <w:r w:rsidRPr="006C7966">
        <w:t xml:space="preserve"> may choose to send queries to check the status of a request rather than terminating at timeout.</w:t>
      </w:r>
    </w:p>
    <w:p w14:paraId="3C483AB0" w14:textId="77777777" w:rsidR="0051785C" w:rsidRPr="006C7966" w:rsidRDefault="0051785C" w:rsidP="0051785C"/>
    <w:p w14:paraId="3A003393" w14:textId="77777777" w:rsidR="0051785C" w:rsidRPr="006C7966" w:rsidRDefault="0051785C" w:rsidP="0051785C">
      <w:pPr>
        <w:pStyle w:val="nobreak"/>
        <w:keepNext w:val="0"/>
      </w:pPr>
      <w:r w:rsidRPr="006C7966">
        <w:t xml:space="preserve">In the event of an MTL or Coordinator timeout, the Coordinator </w:t>
      </w:r>
      <w:r w:rsidRPr="00F67EA2">
        <w:t>MUST</w:t>
      </w:r>
      <w:r>
        <w:t xml:space="preserve"> </w:t>
      </w:r>
      <w:r w:rsidRPr="006C7966">
        <w:t xml:space="preserve">generate a message delivery failure notification and </w:t>
      </w:r>
      <w:r>
        <w:t>send</w:t>
      </w:r>
      <w:r w:rsidRPr="006C7966">
        <w:t xml:space="preserve"> it up the workflow tree (towards the uRA).</w:t>
      </w:r>
    </w:p>
    <w:p w14:paraId="34C76CBD" w14:textId="77777777" w:rsidR="0051785C" w:rsidRDefault="0051785C" w:rsidP="0051785C"/>
    <w:p w14:paraId="61A35C6F" w14:textId="40368461" w:rsidR="0051785C" w:rsidRPr="006C7966" w:rsidRDefault="0051785C" w:rsidP="0051785C">
      <w:r w:rsidRPr="006C7966">
        <w:t xml:space="preserve">Timeouts </w:t>
      </w:r>
      <w:r>
        <w:t>MAY</w:t>
      </w:r>
      <w:r w:rsidRPr="006C7966">
        <w:t xml:space="preserve"> be configurable on a per operation basis and</w:t>
      </w:r>
      <w:r>
        <w:t xml:space="preserve"> it is suggested that they are</w:t>
      </w:r>
      <w:r w:rsidRPr="006C7966">
        <w:t xml:space="preserve"> set to 2 minutes as a default.</w:t>
      </w:r>
      <w:r w:rsidR="00E411A9">
        <w:t xml:space="preserve"> </w:t>
      </w:r>
      <w:r w:rsidRPr="006C7966">
        <w:t>Requester side timeouts:</w:t>
      </w:r>
      <w:r w:rsidR="00E411A9">
        <w:t xml:space="preserve"> </w:t>
      </w:r>
      <w:r w:rsidRPr="006C7966">
        <w:t>It is up to the individual provider to choose appropriate NSA timeouts for their network.</w:t>
      </w:r>
      <w:r w:rsidR="00E411A9">
        <w:t xml:space="preserve"> </w:t>
      </w:r>
      <w:r w:rsidRPr="006C7966">
        <w:t xml:space="preserve">As a guide the timeout should be set to </w:t>
      </w:r>
      <w:r w:rsidR="00F84654">
        <w:t>2</w:t>
      </w:r>
      <w:r w:rsidRPr="006C7966">
        <w:t xml:space="preserve"> minute</w:t>
      </w:r>
      <w:r w:rsidR="00F84654">
        <w:t>s</w:t>
      </w:r>
      <w:r w:rsidRPr="006C7966">
        <w:t xml:space="preserve"> for reservations to a provider</w:t>
      </w:r>
      <w:r w:rsidR="00EB3F6F">
        <w:t>-</w:t>
      </w:r>
      <w:r w:rsidRPr="006C7966">
        <w:t>only NSA, and longer for hierarchical requests to aggregator NSAs depending on the number of levels of recursion.</w:t>
      </w:r>
      <w:r w:rsidR="00E411A9">
        <w:t xml:space="preserve"> </w:t>
      </w:r>
    </w:p>
    <w:p w14:paraId="531DFCFE" w14:textId="77777777" w:rsidR="0051785C" w:rsidRPr="004D7BFC" w:rsidRDefault="0051785C" w:rsidP="0051785C"/>
    <w:p w14:paraId="407F80FA" w14:textId="77777777" w:rsidR="0051785C" w:rsidRDefault="0051785C" w:rsidP="0051785C"/>
    <w:p w14:paraId="7683D574" w14:textId="77777777" w:rsidR="0051785C" w:rsidRDefault="0051785C" w:rsidP="0051785C"/>
    <w:p w14:paraId="3AA0ACCA" w14:textId="77777777" w:rsidR="0051785C" w:rsidRPr="006C7966" w:rsidRDefault="0051785C" w:rsidP="0051785C">
      <w:pPr>
        <w:jc w:val="center"/>
      </w:pPr>
      <w:r>
        <w:rPr>
          <w:noProof/>
        </w:rPr>
        <w:lastRenderedPageBreak/>
        <w:drawing>
          <wp:inline distT="0" distB="0" distL="0" distR="0" wp14:anchorId="7A9566B8" wp14:editId="5092A923">
            <wp:extent cx="4405022" cy="4852152"/>
            <wp:effectExtent l="0" t="0" r="0" b="5715"/>
            <wp:docPr id="454" name="Picture 454" descr="\\CHFILE02\Folders\guy\Desktop\nsi\figures\Coord&amp;MT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FILE02\Folders\guy\Desktop\nsi\figures\Coord&amp;MTLb.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05022" cy="4852152"/>
                    </a:xfrm>
                    <a:prstGeom prst="rect">
                      <a:avLst/>
                    </a:prstGeom>
                    <a:noFill/>
                    <a:ln>
                      <a:noFill/>
                    </a:ln>
                  </pic:spPr>
                </pic:pic>
              </a:graphicData>
            </a:graphic>
          </wp:inline>
        </w:drawing>
      </w:r>
    </w:p>
    <w:p w14:paraId="41119FB8" w14:textId="0681646B" w:rsidR="0051785C" w:rsidRPr="006C7966" w:rsidRDefault="0051785C" w:rsidP="0051785C">
      <w:pPr>
        <w:pStyle w:val="Caption"/>
        <w:jc w:val="center"/>
      </w:pPr>
      <w:bookmarkStart w:id="1236" w:name="_Ref362268255"/>
      <w:r w:rsidRPr="006C7966">
        <w:t xml:space="preserve">Figure </w:t>
      </w:r>
      <w:fldSimple w:instr=" SEQ Figure \* ARABIC ">
        <w:ins w:id="1237" w:author="John MacAuley" w:date="2016-01-08T16:24:00Z">
          <w:r w:rsidR="00D5423B">
            <w:rPr>
              <w:noProof/>
            </w:rPr>
            <w:t>130</w:t>
          </w:r>
        </w:ins>
        <w:ins w:id="1238" w:author="Chin Guok" w:date="2015-07-31T14:56:00Z">
          <w:del w:id="1239" w:author="John MacAuley" w:date="2016-01-08T16:24:00Z">
            <w:r w:rsidR="00B33177" w:rsidDel="00D5423B">
              <w:rPr>
                <w:noProof/>
              </w:rPr>
              <w:delText>130</w:delText>
            </w:r>
          </w:del>
        </w:ins>
        <w:del w:id="1240" w:author="John MacAuley" w:date="2016-01-08T16:24:00Z">
          <w:r w:rsidR="00BD4BAA" w:rsidDel="00D5423B">
            <w:rPr>
              <w:noProof/>
            </w:rPr>
            <w:delText>131</w:delText>
          </w:r>
        </w:del>
      </w:fldSimple>
      <w:bookmarkEnd w:id="1236"/>
      <w:r w:rsidRPr="006C7966">
        <w:t>: Potential MH/MTL timeout sequences</w:t>
      </w:r>
    </w:p>
    <w:p w14:paraId="5C29239E" w14:textId="77777777" w:rsidR="0051785C" w:rsidRPr="006C7966" w:rsidRDefault="0051785C" w:rsidP="0096574A"/>
    <w:p w14:paraId="31485312" w14:textId="77777777" w:rsidR="0096574A" w:rsidRDefault="0096574A" w:rsidP="0096574A"/>
    <w:p w14:paraId="3EA797E1" w14:textId="77777777" w:rsidR="0096574A" w:rsidRPr="006C7966" w:rsidRDefault="0096574A" w:rsidP="0096574A">
      <w:pPr>
        <w:pStyle w:val="Heading1"/>
        <w:keepNext w:val="0"/>
        <w:spacing w:before="0" w:after="0"/>
        <w:ind w:left="578" w:hanging="578"/>
      </w:pPr>
      <w:bookmarkStart w:id="1241" w:name="_Toc437518670"/>
      <w:r w:rsidRPr="006C7966">
        <w:t xml:space="preserve">Appendix </w:t>
      </w:r>
      <w:r w:rsidR="0051785C">
        <w:t>C</w:t>
      </w:r>
      <w:r w:rsidRPr="006C7966">
        <w:t xml:space="preserve">: </w:t>
      </w:r>
      <w:r>
        <w:t>Firewall Handling</w:t>
      </w:r>
      <w:bookmarkEnd w:id="1241"/>
    </w:p>
    <w:p w14:paraId="3E7A7160" w14:textId="77777777" w:rsidR="0096574A" w:rsidRDefault="0096574A" w:rsidP="0096574A"/>
    <w:p w14:paraId="7A5C3328" w14:textId="77F7A7B8" w:rsidR="0096574A" w:rsidRPr="006C7966" w:rsidRDefault="0096574A" w:rsidP="0096574A">
      <w:r w:rsidRPr="006C7966">
        <w:t>Firewalls are commonly disruptive of application level protocols (such as FTP), with specific protocol solutions such as uPnP defined to help applications properly traverse a firewall.</w:t>
      </w:r>
      <w:r w:rsidR="00E411A9">
        <w:t xml:space="preserve"> </w:t>
      </w:r>
      <w:r w:rsidRPr="006C7966">
        <w:t>The NSI CS HTTP/SOAP binding has similar firewall issues.</w:t>
      </w:r>
      <w:r w:rsidR="00E411A9">
        <w:t xml:space="preserve"> </w:t>
      </w:r>
      <w:r w:rsidRPr="006C7966">
        <w:t xml:space="preserve">It is important to </w:t>
      </w:r>
      <w:r>
        <w:t>maintain</w:t>
      </w:r>
      <w:r w:rsidRPr="006C7966">
        <w:t xml:space="preserve"> </w:t>
      </w:r>
      <w:r>
        <w:t>appropriate</w:t>
      </w:r>
      <w:r w:rsidRPr="006C7966">
        <w:t xml:space="preserve"> firewall and application configurations for the </w:t>
      </w:r>
      <w:r>
        <w:t>NSI</w:t>
      </w:r>
      <w:r w:rsidRPr="006C7966">
        <w:t xml:space="preserve"> protocol to function</w:t>
      </w:r>
      <w:r w:rsidRPr="00E261CF">
        <w:t xml:space="preserve"> </w:t>
      </w:r>
      <w:r>
        <w:t>correctly</w:t>
      </w:r>
      <w:r w:rsidRPr="006C7966">
        <w:t>.</w:t>
      </w:r>
      <w:r w:rsidR="00E411A9">
        <w:t xml:space="preserve"> </w:t>
      </w:r>
      <w:r w:rsidRPr="006C7966">
        <w:t>However, it is recognized there will be situations where an NSA administrator may not be able to influence firewall configurations and therefore need an alternative solution.</w:t>
      </w:r>
    </w:p>
    <w:p w14:paraId="3E238A14" w14:textId="77777777" w:rsidR="0096574A" w:rsidRPr="006C7966" w:rsidRDefault="0096574A" w:rsidP="0096574A"/>
    <w:p w14:paraId="7475078A" w14:textId="532004DF" w:rsidR="0096574A" w:rsidRPr="006C7966" w:rsidRDefault="00075FC8" w:rsidP="0096574A">
      <w:r w:rsidRPr="006C7966">
        <w:fldChar w:fldCharType="begin"/>
      </w:r>
      <w:r w:rsidR="0096574A" w:rsidRPr="006C7966">
        <w:instrText xml:space="preserve"> REF _Ref232131097 \h </w:instrText>
      </w:r>
      <w:r w:rsidRPr="006C7966">
        <w:fldChar w:fldCharType="separate"/>
      </w:r>
      <w:ins w:id="1242" w:author="John MacAuley" w:date="2016-01-08T16:24:00Z">
        <w:r w:rsidR="00D5423B" w:rsidRPr="006C7966">
          <w:rPr>
            <w:b/>
          </w:rPr>
          <w:t xml:space="preserve">Figure </w:t>
        </w:r>
        <w:r w:rsidR="00D5423B">
          <w:rPr>
            <w:b/>
            <w:noProof/>
          </w:rPr>
          <w:t>131</w:t>
        </w:r>
        <w:r w:rsidR="00D5423B" w:rsidDel="00D5423B">
          <w:rPr>
            <w:b/>
            <w:noProof/>
          </w:rPr>
          <w:t>131132</w:t>
        </w:r>
      </w:ins>
      <w:ins w:id="1243" w:author="Chin Guok" w:date="2015-07-31T14:56:00Z">
        <w:del w:id="1244" w:author="John MacAuley" w:date="2016-01-08T16:24:00Z">
          <w:r w:rsidR="00B33177" w:rsidRPr="006C7966" w:rsidDel="00D5423B">
            <w:rPr>
              <w:b/>
            </w:rPr>
            <w:delText xml:space="preserve">Figure </w:delText>
          </w:r>
          <w:r w:rsidR="00B33177" w:rsidDel="00D5423B">
            <w:rPr>
              <w:b/>
              <w:noProof/>
            </w:rPr>
            <w:delText>131</w:delText>
          </w:r>
        </w:del>
      </w:ins>
      <w:del w:id="1245" w:author="John MacAuley" w:date="2016-01-08T16:24:00Z">
        <w:r w:rsidR="00BD4BAA" w:rsidRPr="006C7966" w:rsidDel="00D5423B">
          <w:rPr>
            <w:b/>
          </w:rPr>
          <w:delText xml:space="preserve">Figure </w:delText>
        </w:r>
        <w:r w:rsidR="00BD4BAA" w:rsidDel="00D5423B">
          <w:rPr>
            <w:b/>
            <w:noProof/>
          </w:rPr>
          <w:delText>132</w:delText>
        </w:r>
      </w:del>
      <w:r w:rsidRPr="006C7966">
        <w:fldChar w:fldCharType="end"/>
      </w:r>
      <w:r w:rsidR="0096574A" w:rsidRPr="006C7966">
        <w:t xml:space="preserve"> shows an example of the common firewall issue that </w:t>
      </w:r>
      <w:r w:rsidR="0096574A">
        <w:t>is</w:t>
      </w:r>
      <w:r w:rsidR="0096574A" w:rsidRPr="006C7966">
        <w:t xml:space="preserve"> encountered when deploying an NSA behind a firewall within a private address space.</w:t>
      </w:r>
      <w:r w:rsidR="00E411A9">
        <w:t xml:space="preserve"> </w:t>
      </w:r>
      <w:r w:rsidR="0096574A" w:rsidRPr="006C7966">
        <w:t>This flow proceeds as follows:</w:t>
      </w:r>
    </w:p>
    <w:p w14:paraId="48AF3703" w14:textId="77777777" w:rsidR="0096574A" w:rsidRPr="006C7966" w:rsidRDefault="0096574A" w:rsidP="0096574A"/>
    <w:p w14:paraId="04DE4DED" w14:textId="77777777" w:rsidR="0096574A" w:rsidRPr="006C7966" w:rsidRDefault="0096574A" w:rsidP="00C21660">
      <w:pPr>
        <w:numPr>
          <w:ilvl w:val="0"/>
          <w:numId w:val="62"/>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private IP address for asynchronous response.</w:t>
      </w:r>
    </w:p>
    <w:p w14:paraId="5F603CC9" w14:textId="77777777" w:rsidR="0096574A" w:rsidRPr="006C7966" w:rsidRDefault="0096574A" w:rsidP="00C21660">
      <w:pPr>
        <w:numPr>
          <w:ilvl w:val="0"/>
          <w:numId w:val="62"/>
        </w:numPr>
      </w:pPr>
      <w:r>
        <w:t>The RA</w:t>
      </w:r>
      <w:r w:rsidRPr="006C7966">
        <w:t xml:space="preserve"> behind</w:t>
      </w:r>
      <w:r>
        <w:t xml:space="preserve"> the</w:t>
      </w:r>
      <w:r w:rsidRPr="006C7966">
        <w:t xml:space="preserve"> firewall issues HTTP </w:t>
      </w:r>
      <w:r w:rsidRPr="006C7966">
        <w:rPr>
          <w:i/>
        </w:rPr>
        <w:t>reserve</w:t>
      </w:r>
      <w:r w:rsidRPr="006C7966">
        <w:t xml:space="preserve"> request to </w:t>
      </w:r>
      <w:r w:rsidRPr="00E7277F">
        <w:t>PA</w:t>
      </w:r>
      <w:r w:rsidRPr="006C7966">
        <w:t xml:space="preserve"> on the public network.</w:t>
      </w:r>
    </w:p>
    <w:p w14:paraId="0A08D3FF" w14:textId="77777777" w:rsidR="0096574A" w:rsidRPr="006C7966" w:rsidRDefault="0096574A" w:rsidP="00C21660">
      <w:pPr>
        <w:numPr>
          <w:ilvl w:val="0"/>
          <w:numId w:val="62"/>
        </w:numPr>
      </w:pPr>
      <w:r>
        <w:t>The f</w:t>
      </w:r>
      <w:r w:rsidRPr="006C7966">
        <w:t xml:space="preserve">irewall NATs </w:t>
      </w:r>
      <w:r>
        <w:t xml:space="preserve">the </w:t>
      </w:r>
      <w:r w:rsidRPr="006C7966">
        <w:t xml:space="preserve">HTTP request and passes on to </w:t>
      </w:r>
      <w:r>
        <w:t>the PA</w:t>
      </w:r>
      <w:r w:rsidRPr="006C7966">
        <w:t xml:space="preserve"> but does not NAT the private IP address in </w:t>
      </w:r>
      <w:r w:rsidRPr="00791A95">
        <w:rPr>
          <w:i/>
        </w:rPr>
        <w:t>replyTo</w:t>
      </w:r>
      <w:r w:rsidRPr="006C7966">
        <w:t xml:space="preserve"> since this is embedded in the SOAP message.</w:t>
      </w:r>
    </w:p>
    <w:p w14:paraId="0FB9A379" w14:textId="77777777" w:rsidR="0096574A" w:rsidRPr="006C7966" w:rsidRDefault="0096574A" w:rsidP="00C21660">
      <w:pPr>
        <w:numPr>
          <w:ilvl w:val="0"/>
          <w:numId w:val="62"/>
        </w:numPr>
      </w:pPr>
      <w:r>
        <w:t>The PA</w:t>
      </w:r>
      <w:r w:rsidRPr="006C7966">
        <w:t xml:space="preserve"> </w:t>
      </w:r>
      <w:r>
        <w:t>is unable to</w:t>
      </w:r>
      <w:r w:rsidRPr="006C7966">
        <w:t xml:space="preserve"> reach the private IP address to deliver the </w:t>
      </w:r>
      <w:r w:rsidRPr="00E7277F">
        <w:rPr>
          <w:i/>
        </w:rPr>
        <w:t>reserveConfirmed</w:t>
      </w:r>
      <w:r w:rsidRPr="006C7966">
        <w:t xml:space="preserve"> message.</w:t>
      </w:r>
    </w:p>
    <w:p w14:paraId="5FC11785" w14:textId="77777777" w:rsidR="0096574A" w:rsidRPr="006C7966" w:rsidRDefault="0096574A" w:rsidP="0096574A"/>
    <w:p w14:paraId="0DB03CDC" w14:textId="77777777" w:rsidR="0096574A" w:rsidRPr="006C7966" w:rsidRDefault="0096574A" w:rsidP="0096574A">
      <w:pPr>
        <w:jc w:val="center"/>
      </w:pPr>
      <w:r w:rsidRPr="006C7966">
        <w:rPr>
          <w:noProof/>
        </w:rPr>
        <w:drawing>
          <wp:inline distT="0" distB="0" distL="0" distR="0" wp14:anchorId="256F8D24" wp14:editId="4386675C">
            <wp:extent cx="5474970" cy="1747520"/>
            <wp:effectExtent l="0" t="0" r="0" b="0"/>
            <wp:docPr id="260" name="Picture 260" descr="Macintosh HD:Users:hacksaw:Desktop:Screen Shot 2013-06-06 at 9.3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cksaw:Desktop:Screen Shot 2013-06-06 at 9.31.55 A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74970" cy="1747520"/>
                    </a:xfrm>
                    <a:prstGeom prst="rect">
                      <a:avLst/>
                    </a:prstGeom>
                    <a:noFill/>
                    <a:ln>
                      <a:noFill/>
                    </a:ln>
                  </pic:spPr>
                </pic:pic>
              </a:graphicData>
            </a:graphic>
          </wp:inline>
        </w:drawing>
      </w:r>
    </w:p>
    <w:p w14:paraId="3D1B7AD8" w14:textId="0E67B0B0" w:rsidR="0096574A" w:rsidRPr="006C7966" w:rsidRDefault="0096574A" w:rsidP="0096574A">
      <w:pPr>
        <w:spacing w:before="120" w:after="120"/>
        <w:jc w:val="center"/>
        <w:rPr>
          <w:b/>
        </w:rPr>
      </w:pPr>
      <w:bookmarkStart w:id="1246" w:name="_Ref232131097"/>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247" w:author="John MacAuley" w:date="2016-01-08T16:24:00Z">
        <w:r w:rsidR="00D5423B">
          <w:rPr>
            <w:b/>
            <w:noProof/>
          </w:rPr>
          <w:t>131</w:t>
        </w:r>
      </w:ins>
      <w:ins w:id="1248" w:author="Chin Guok" w:date="2015-07-31T14:52:00Z">
        <w:del w:id="1249" w:author="John MacAuley" w:date="2016-01-08T16:24:00Z">
          <w:r w:rsidR="00B33177" w:rsidDel="00D5423B">
            <w:rPr>
              <w:b/>
              <w:noProof/>
            </w:rPr>
            <w:delText>131</w:delText>
          </w:r>
        </w:del>
      </w:ins>
      <w:del w:id="1250" w:author="John MacAuley" w:date="2016-01-08T16:24:00Z">
        <w:r w:rsidR="00BD4BAA" w:rsidDel="00D5423B">
          <w:rPr>
            <w:b/>
            <w:noProof/>
          </w:rPr>
          <w:delText>132</w:delText>
        </w:r>
      </w:del>
      <w:r w:rsidR="00075FC8" w:rsidRPr="006C7966">
        <w:rPr>
          <w:b/>
        </w:rPr>
        <w:fldChar w:fldCharType="end"/>
      </w:r>
      <w:bookmarkEnd w:id="1246"/>
      <w:r w:rsidRPr="006C7966">
        <w:rPr>
          <w:b/>
        </w:rPr>
        <w:t xml:space="preserve"> – </w:t>
      </w:r>
      <w:r>
        <w:rPr>
          <w:b/>
        </w:rPr>
        <w:t>RA</w:t>
      </w:r>
      <w:r w:rsidRPr="006C7966">
        <w:rPr>
          <w:b/>
        </w:rPr>
        <w:t xml:space="preserve"> behind a firewall with private IP address.</w:t>
      </w:r>
    </w:p>
    <w:p w14:paraId="62448FC7" w14:textId="6F333A48" w:rsidR="0096574A" w:rsidRPr="006C7966" w:rsidRDefault="0096574A" w:rsidP="0096574A">
      <w:r w:rsidRPr="006C7966">
        <w:t xml:space="preserve">Similar issues can occur when the </w:t>
      </w:r>
      <w:r>
        <w:t>RA</w:t>
      </w:r>
      <w:r w:rsidRPr="006C7966">
        <w:t xml:space="preserve"> is assigned a public IP address but is behind a firewall not configured to forward HTTP traffic to the callback endpoint.</w:t>
      </w:r>
      <w:r w:rsidR="00E411A9">
        <w:t xml:space="preserve"> </w:t>
      </w:r>
      <w:r w:rsidR="00075FC8" w:rsidRPr="006C7966">
        <w:fldChar w:fldCharType="begin"/>
      </w:r>
      <w:r w:rsidRPr="006C7966">
        <w:instrText xml:space="preserve"> REF _Ref232131832 \h </w:instrText>
      </w:r>
      <w:r w:rsidR="00075FC8" w:rsidRPr="006C7966">
        <w:fldChar w:fldCharType="separate"/>
      </w:r>
      <w:ins w:id="1251" w:author="John MacAuley" w:date="2016-01-08T16:24:00Z">
        <w:r w:rsidR="00D5423B" w:rsidRPr="006C7966">
          <w:rPr>
            <w:b/>
          </w:rPr>
          <w:t xml:space="preserve">Figure </w:t>
        </w:r>
        <w:r w:rsidR="00D5423B">
          <w:rPr>
            <w:b/>
            <w:noProof/>
          </w:rPr>
          <w:t>132</w:t>
        </w:r>
        <w:r w:rsidR="00D5423B" w:rsidDel="00D5423B">
          <w:rPr>
            <w:b/>
            <w:noProof/>
          </w:rPr>
          <w:t>132133</w:t>
        </w:r>
      </w:ins>
      <w:ins w:id="1252" w:author="Chin Guok" w:date="2015-07-31T14:57:00Z">
        <w:del w:id="1253" w:author="John MacAuley" w:date="2016-01-08T16:24:00Z">
          <w:r w:rsidR="00B33177" w:rsidRPr="006C7966" w:rsidDel="00D5423B">
            <w:rPr>
              <w:b/>
            </w:rPr>
            <w:delText xml:space="preserve">Figure </w:delText>
          </w:r>
          <w:r w:rsidR="00B33177" w:rsidDel="00D5423B">
            <w:rPr>
              <w:b/>
              <w:noProof/>
            </w:rPr>
            <w:delText>132</w:delText>
          </w:r>
        </w:del>
      </w:ins>
      <w:del w:id="1254" w:author="John MacAuley" w:date="2016-01-08T16:24:00Z">
        <w:r w:rsidR="00BD4BAA" w:rsidRPr="006C7966" w:rsidDel="00D5423B">
          <w:rPr>
            <w:b/>
          </w:rPr>
          <w:delText xml:space="preserve">Figure </w:delText>
        </w:r>
        <w:r w:rsidR="00BD4BAA" w:rsidDel="00D5423B">
          <w:rPr>
            <w:b/>
            <w:noProof/>
          </w:rPr>
          <w:delText>133</w:delText>
        </w:r>
      </w:del>
      <w:r w:rsidR="00075FC8" w:rsidRPr="006C7966">
        <w:fldChar w:fldCharType="end"/>
      </w:r>
      <w:r w:rsidRPr="006C7966">
        <w:t xml:space="preserve"> shows an example of this specific issue.</w:t>
      </w:r>
      <w:r w:rsidR="00E411A9">
        <w:t xml:space="preserve"> </w:t>
      </w:r>
      <w:r w:rsidRPr="006C7966">
        <w:t>This flow proceeds as follows:</w:t>
      </w:r>
    </w:p>
    <w:p w14:paraId="7B4CA0ED" w14:textId="77777777" w:rsidR="0096574A" w:rsidRPr="006C7966" w:rsidRDefault="0096574A" w:rsidP="0096574A"/>
    <w:p w14:paraId="45C6A9EB" w14:textId="77777777" w:rsidR="0096574A" w:rsidRPr="006C7966" w:rsidRDefault="0096574A" w:rsidP="00C21660">
      <w:pPr>
        <w:numPr>
          <w:ilvl w:val="0"/>
          <w:numId w:val="63"/>
        </w:numPr>
      </w:pPr>
      <w:r>
        <w:t>The RA</w:t>
      </w:r>
      <w:r w:rsidRPr="006C7966">
        <w:t xml:space="preserve"> composes an NSI </w:t>
      </w:r>
      <w:r w:rsidRPr="00E261CF">
        <w:rPr>
          <w:i/>
        </w:rPr>
        <w:t>reserve</w:t>
      </w:r>
      <w:r w:rsidRPr="006C7966">
        <w:t xml:space="preserve"> request message populating the </w:t>
      </w:r>
      <w:r w:rsidRPr="00791A95">
        <w:rPr>
          <w:i/>
        </w:rPr>
        <w:t>replyTo</w:t>
      </w:r>
      <w:r w:rsidRPr="006C7966">
        <w:t xml:space="preserve"> field with its SOAP endpoint using public IP address for asynchronous response.</w:t>
      </w:r>
    </w:p>
    <w:p w14:paraId="71718618" w14:textId="77777777" w:rsidR="0096574A" w:rsidRPr="006C7966" w:rsidRDefault="0096574A" w:rsidP="00C21660">
      <w:pPr>
        <w:numPr>
          <w:ilvl w:val="0"/>
          <w:numId w:val="63"/>
        </w:numPr>
      </w:pPr>
      <w:r>
        <w:t>The RA</w:t>
      </w:r>
      <w:r w:rsidRPr="006C7966">
        <w:t xml:space="preserve"> behind </w:t>
      </w:r>
      <w:r>
        <w:t xml:space="preserve">the </w:t>
      </w:r>
      <w:r w:rsidRPr="006C7966">
        <w:t>firewall issues</w:t>
      </w:r>
      <w:r>
        <w:t xml:space="preserve"> the</w:t>
      </w:r>
      <w:r w:rsidRPr="006C7966">
        <w:t xml:space="preserve"> HTTP </w:t>
      </w:r>
      <w:r w:rsidRPr="00E261CF">
        <w:rPr>
          <w:i/>
        </w:rPr>
        <w:t>reserve</w:t>
      </w:r>
      <w:r w:rsidRPr="006C7966">
        <w:t xml:space="preserve"> request to </w:t>
      </w:r>
      <w:r>
        <w:t>the PA</w:t>
      </w:r>
      <w:r w:rsidRPr="006C7966">
        <w:t xml:space="preserve"> on the public network.</w:t>
      </w:r>
    </w:p>
    <w:p w14:paraId="2B322BE0" w14:textId="77777777" w:rsidR="0096574A" w:rsidRPr="006C7966" w:rsidRDefault="0096574A" w:rsidP="00C21660">
      <w:pPr>
        <w:numPr>
          <w:ilvl w:val="0"/>
          <w:numId w:val="63"/>
        </w:numPr>
      </w:pPr>
      <w:r>
        <w:t>The f</w:t>
      </w:r>
      <w:r w:rsidRPr="006C7966">
        <w:t xml:space="preserve">irewall passes </w:t>
      </w:r>
      <w:r>
        <w:t xml:space="preserve">the </w:t>
      </w:r>
      <w:r w:rsidRPr="00E261CF">
        <w:t>request</w:t>
      </w:r>
      <w:r w:rsidRPr="006C7966">
        <w:t xml:space="preserve"> on to </w:t>
      </w:r>
      <w:r>
        <w:t>PA</w:t>
      </w:r>
      <w:r w:rsidRPr="006C7966">
        <w:t xml:space="preserve"> but requires no NATing of addresses.</w:t>
      </w:r>
    </w:p>
    <w:p w14:paraId="3EC9EC3E" w14:textId="77777777" w:rsidR="0096574A" w:rsidRPr="006C7966" w:rsidRDefault="0096574A" w:rsidP="00C21660">
      <w:pPr>
        <w:numPr>
          <w:ilvl w:val="0"/>
          <w:numId w:val="63"/>
        </w:numPr>
      </w:pPr>
      <w:r>
        <w:t>The PA</w:t>
      </w:r>
      <w:r w:rsidRPr="006C7966">
        <w:t xml:space="preserve"> cannot reach the public IP address of </w:t>
      </w:r>
      <w:r>
        <w:t>the RA</w:t>
      </w:r>
      <w:r w:rsidRPr="006C7966">
        <w:t xml:space="preserve"> to deliver the </w:t>
      </w:r>
      <w:r w:rsidRPr="00E7277F">
        <w:rPr>
          <w:i/>
        </w:rPr>
        <w:t>reserveConfirmed</w:t>
      </w:r>
      <w:r w:rsidRPr="006C7966">
        <w:t xml:space="preserve"> message as the firewall is blocking incoming HTTP connections.</w:t>
      </w:r>
    </w:p>
    <w:p w14:paraId="6378E561" w14:textId="77777777" w:rsidR="0096574A" w:rsidRPr="006C7966" w:rsidRDefault="0096574A" w:rsidP="0096574A"/>
    <w:p w14:paraId="3004B8CB" w14:textId="77777777" w:rsidR="0096574A" w:rsidRPr="006C7966" w:rsidRDefault="0096574A" w:rsidP="0096574A">
      <w:r w:rsidRPr="006C7966">
        <w:rPr>
          <w:noProof/>
        </w:rPr>
        <w:drawing>
          <wp:inline distT="0" distB="0" distL="0" distR="0" wp14:anchorId="163800A0" wp14:editId="7D7CC98C">
            <wp:extent cx="5474970" cy="1765300"/>
            <wp:effectExtent l="0" t="0" r="0" b="0"/>
            <wp:docPr id="261" name="Picture 261" descr="Macintosh HD:Users:hacksaw:Desktop:Screen Shot 2013-06-06 at 9.5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3-06-06 at 9.53.34 A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74970" cy="1765300"/>
                    </a:xfrm>
                    <a:prstGeom prst="rect">
                      <a:avLst/>
                    </a:prstGeom>
                    <a:noFill/>
                    <a:ln>
                      <a:noFill/>
                    </a:ln>
                  </pic:spPr>
                </pic:pic>
              </a:graphicData>
            </a:graphic>
          </wp:inline>
        </w:drawing>
      </w:r>
    </w:p>
    <w:p w14:paraId="40321591" w14:textId="1B4FC49C" w:rsidR="0096574A" w:rsidRPr="006C7966" w:rsidRDefault="0096574A" w:rsidP="0096574A">
      <w:pPr>
        <w:spacing w:before="120" w:after="120"/>
        <w:jc w:val="center"/>
        <w:rPr>
          <w:b/>
        </w:rPr>
      </w:pPr>
      <w:bookmarkStart w:id="1255" w:name="_Ref232131832"/>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256" w:author="John MacAuley" w:date="2016-01-08T16:24:00Z">
        <w:r w:rsidR="00D5423B">
          <w:rPr>
            <w:b/>
            <w:noProof/>
          </w:rPr>
          <w:t>132</w:t>
        </w:r>
      </w:ins>
      <w:ins w:id="1257" w:author="Chin Guok" w:date="2015-07-31T14:57:00Z">
        <w:del w:id="1258" w:author="John MacAuley" w:date="2016-01-08T16:24:00Z">
          <w:r w:rsidR="00B33177" w:rsidDel="00D5423B">
            <w:rPr>
              <w:b/>
              <w:noProof/>
            </w:rPr>
            <w:delText>132</w:delText>
          </w:r>
        </w:del>
      </w:ins>
      <w:del w:id="1259" w:author="John MacAuley" w:date="2016-01-08T16:24:00Z">
        <w:r w:rsidR="00BD4BAA" w:rsidDel="00D5423B">
          <w:rPr>
            <w:b/>
            <w:noProof/>
          </w:rPr>
          <w:delText>133</w:delText>
        </w:r>
      </w:del>
      <w:r w:rsidR="00075FC8" w:rsidRPr="006C7966">
        <w:rPr>
          <w:b/>
        </w:rPr>
        <w:fldChar w:fldCharType="end"/>
      </w:r>
      <w:bookmarkEnd w:id="1255"/>
      <w:r w:rsidRPr="006C7966">
        <w:rPr>
          <w:b/>
        </w:rPr>
        <w:t xml:space="preserve"> – </w:t>
      </w:r>
      <w:r>
        <w:rPr>
          <w:b/>
        </w:rPr>
        <w:t>RA</w:t>
      </w:r>
      <w:r w:rsidRPr="006C7966">
        <w:rPr>
          <w:b/>
        </w:rPr>
        <w:t xml:space="preserve"> behind a firewall with public IP address.</w:t>
      </w:r>
    </w:p>
    <w:p w14:paraId="5C724300" w14:textId="2D90E215" w:rsidR="0096574A" w:rsidRPr="006C7966" w:rsidRDefault="0096574A" w:rsidP="0096574A">
      <w:r w:rsidRPr="006C7966">
        <w:t>It should also be noted that if these NSA</w:t>
      </w:r>
      <w:r w:rsidR="00EB3F6F">
        <w:t>s</w:t>
      </w:r>
      <w:r w:rsidRPr="006C7966">
        <w:t xml:space="preserve"> are in a true peer-to-peer configuration both supporting the requester and provider roles, then communications between the two NSA</w:t>
      </w:r>
      <w:r w:rsidR="00EB3F6F">
        <w:t>s</w:t>
      </w:r>
      <w:r w:rsidRPr="006C7966">
        <w:t xml:space="preserve"> </w:t>
      </w:r>
      <w:r w:rsidR="00915527">
        <w:t>needs to</w:t>
      </w:r>
      <w:r w:rsidRPr="006C7966">
        <w:t xml:space="preserve"> be possible for either NSA to issue requests or return as</w:t>
      </w:r>
      <w:r w:rsidR="00915527">
        <w:t>ynchronous confirmations.</w:t>
      </w:r>
      <w:r w:rsidR="00E411A9">
        <w:t xml:space="preserve"> </w:t>
      </w:r>
      <w:r w:rsidR="00915527">
        <w:t>This</w:t>
      </w:r>
      <w:r w:rsidRPr="006C7966">
        <w:t xml:space="preserve"> also</w:t>
      </w:r>
      <w:r w:rsidR="00915527">
        <w:t xml:space="preserve"> needs to</w:t>
      </w:r>
      <w:r w:rsidRPr="006C7966">
        <w:t xml:space="preserve"> be possible if both NSA</w:t>
      </w:r>
      <w:r w:rsidR="00EB3F6F">
        <w:t>s</w:t>
      </w:r>
      <w:r w:rsidRPr="006C7966">
        <w:t xml:space="preserve"> are behind firewall devices.</w:t>
      </w:r>
    </w:p>
    <w:p w14:paraId="26814359" w14:textId="77777777" w:rsidR="0096574A" w:rsidRPr="006C7966" w:rsidRDefault="0096574A" w:rsidP="0096574A"/>
    <w:p w14:paraId="480179D5" w14:textId="3C16C0DA" w:rsidR="0096574A" w:rsidRPr="006C7966" w:rsidRDefault="0096574A" w:rsidP="0096574A">
      <w:r w:rsidRPr="006C7966">
        <w:t>There are a number of solutions to help address these firewall issues.</w:t>
      </w:r>
      <w:r w:rsidR="00E411A9">
        <w:t xml:space="preserve"> </w:t>
      </w:r>
      <w:r w:rsidRPr="006C7966">
        <w:t>The most obvious is proper firewall configuration for the specific NSA deployment.</w:t>
      </w:r>
      <w:r w:rsidR="00E411A9">
        <w:t xml:space="preserve"> </w:t>
      </w:r>
      <w:r w:rsidRPr="006C7966">
        <w:t xml:space="preserve">For </w:t>
      </w:r>
      <w:r>
        <w:t xml:space="preserve">an </w:t>
      </w:r>
      <w:r w:rsidRPr="006C7966">
        <w:t>NSA with public IP addresses assigned but behind a firewall, access control lists can be set in combination with port filtering to allow communication between these peer NSA</w:t>
      </w:r>
      <w:r>
        <w:t>s</w:t>
      </w:r>
      <w:r w:rsidRPr="006C7966">
        <w:t>.</w:t>
      </w:r>
      <w:r w:rsidR="00E411A9">
        <w:t xml:space="preserve"> </w:t>
      </w:r>
      <w:r w:rsidRPr="006C7966">
        <w:t>This will allow the NSA</w:t>
      </w:r>
      <w:r w:rsidR="00EB3F6F">
        <w:t>-</w:t>
      </w:r>
      <w:r w:rsidRPr="006C7966">
        <w:t>specific HTTP traffic to be passed between servers and therefore</w:t>
      </w:r>
      <w:r w:rsidR="00A54B0D">
        <w:t xml:space="preserve"> to</w:t>
      </w:r>
      <w:r w:rsidRPr="006C7966">
        <w:t xml:space="preserve"> achieve proper NSI asynchronous protocol behavior.</w:t>
      </w:r>
    </w:p>
    <w:p w14:paraId="7BABCBAC" w14:textId="77777777" w:rsidR="0096574A" w:rsidRPr="006C7966" w:rsidRDefault="0096574A" w:rsidP="0096574A"/>
    <w:p w14:paraId="08B189E3" w14:textId="77777777" w:rsidR="0096574A" w:rsidRPr="006C7966" w:rsidRDefault="0096574A" w:rsidP="0096574A">
      <w:r w:rsidRPr="006C7966">
        <w:rPr>
          <w:noProof/>
        </w:rPr>
        <w:lastRenderedPageBreak/>
        <w:drawing>
          <wp:inline distT="0" distB="0" distL="0" distR="0" wp14:anchorId="374CEE61" wp14:editId="1D61D615">
            <wp:extent cx="5486400" cy="1823085"/>
            <wp:effectExtent l="0" t="0" r="0" b="0"/>
            <wp:docPr id="262" name="Picture 262" descr="Macintosh HD:Users:hacksaw:Desktop:Screen Shot 2013-06-06 at 11.16.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3-06-06 at 11.16.25 A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1823085"/>
                    </a:xfrm>
                    <a:prstGeom prst="rect">
                      <a:avLst/>
                    </a:prstGeom>
                    <a:noFill/>
                    <a:ln>
                      <a:noFill/>
                    </a:ln>
                  </pic:spPr>
                </pic:pic>
              </a:graphicData>
            </a:graphic>
          </wp:inline>
        </w:drawing>
      </w:r>
    </w:p>
    <w:p w14:paraId="1E037B72" w14:textId="4FF12DCE" w:rsidR="0096574A" w:rsidRPr="006C7966" w:rsidRDefault="0096574A" w:rsidP="0096574A">
      <w:pPr>
        <w:spacing w:before="120" w:after="120"/>
        <w:jc w:val="center"/>
        <w:rPr>
          <w:b/>
        </w:rPr>
      </w:pPr>
      <w:r w:rsidRPr="006C7966">
        <w:rPr>
          <w:b/>
        </w:rPr>
        <w:t xml:space="preserve"> Figure </w:t>
      </w:r>
      <w:r w:rsidR="00075FC8" w:rsidRPr="006C7966">
        <w:rPr>
          <w:b/>
        </w:rPr>
        <w:fldChar w:fldCharType="begin"/>
      </w:r>
      <w:r w:rsidRPr="006C7966">
        <w:rPr>
          <w:b/>
        </w:rPr>
        <w:instrText xml:space="preserve"> SEQ Figure \* ARABIC </w:instrText>
      </w:r>
      <w:r w:rsidR="00075FC8" w:rsidRPr="006C7966">
        <w:rPr>
          <w:b/>
        </w:rPr>
        <w:fldChar w:fldCharType="separate"/>
      </w:r>
      <w:ins w:id="1260" w:author="John MacAuley" w:date="2016-01-08T16:24:00Z">
        <w:r w:rsidR="00D5423B">
          <w:rPr>
            <w:b/>
            <w:noProof/>
          </w:rPr>
          <w:t>133</w:t>
        </w:r>
      </w:ins>
      <w:ins w:id="1261" w:author="Chin Guok" w:date="2015-07-31T14:57:00Z">
        <w:del w:id="1262" w:author="John MacAuley" w:date="2016-01-08T16:24:00Z">
          <w:r w:rsidR="00B33177" w:rsidDel="00D5423B">
            <w:rPr>
              <w:b/>
              <w:noProof/>
            </w:rPr>
            <w:delText>133</w:delText>
          </w:r>
        </w:del>
      </w:ins>
      <w:del w:id="1263" w:author="John MacAuley" w:date="2016-01-08T16:24:00Z">
        <w:r w:rsidR="00BD4BAA" w:rsidDel="00D5423B">
          <w:rPr>
            <w:b/>
            <w:noProof/>
          </w:rPr>
          <w:delText>134</w:delText>
        </w:r>
      </w:del>
      <w:r w:rsidR="00075FC8" w:rsidRPr="006C7966">
        <w:rPr>
          <w:b/>
        </w:rPr>
        <w:fldChar w:fldCharType="end"/>
      </w:r>
      <w:r w:rsidRPr="006C7966">
        <w:rPr>
          <w:b/>
        </w:rPr>
        <w:t xml:space="preserve"> – Peer NSA behind a firewall with public IP addresses.</w:t>
      </w:r>
    </w:p>
    <w:p w14:paraId="06A37DD0" w14:textId="05FADF3C" w:rsidR="0096574A" w:rsidRPr="006C7966" w:rsidRDefault="0096574A" w:rsidP="0096574A">
      <w:r>
        <w:t>A</w:t>
      </w:r>
      <w:r w:rsidRPr="006C7966">
        <w:t xml:space="preserve"> slightly more complicated NSA deployment </w:t>
      </w:r>
      <w:r>
        <w:t>occurs</w:t>
      </w:r>
      <w:r w:rsidRPr="006C7966">
        <w:t xml:space="preserve"> when one or both of the peer NSA</w:t>
      </w:r>
      <w:r w:rsidR="00A54B0D">
        <w:t>s</w:t>
      </w:r>
      <w:r w:rsidRPr="006C7966">
        <w:t xml:space="preserve"> are assigned private IP addresses and </w:t>
      </w:r>
      <w:r>
        <w:t xml:space="preserve">are </w:t>
      </w:r>
      <w:r w:rsidRPr="006C7966">
        <w:t>behind a firewall.</w:t>
      </w:r>
      <w:r w:rsidR="00E411A9">
        <w:t xml:space="preserve"> </w:t>
      </w:r>
      <w:r w:rsidRPr="006C7966">
        <w:t>In this situation the NSA will need to use the IP address of the firewall providing HTTP port forwarding or a full HTTP proxy as its public identity.</w:t>
      </w:r>
      <w:r w:rsidR="00E411A9">
        <w:t xml:space="preserve"> </w:t>
      </w:r>
      <w:r w:rsidRPr="006C7966">
        <w:t xml:space="preserve">Access control lists can be set for peer NSA in combination with NAT and port forwarding to allow the </w:t>
      </w:r>
      <w:r w:rsidRPr="000F4BC5">
        <w:t>RA</w:t>
      </w:r>
      <w:r w:rsidRPr="006C7966">
        <w:t xml:space="preserve"> to be mapped through to the </w:t>
      </w:r>
      <w:r w:rsidRPr="00E7277F">
        <w:t>PA</w:t>
      </w:r>
      <w:r w:rsidRPr="006C7966">
        <w:t>’s HTTP server port within the DMZ.</w:t>
      </w:r>
      <w:r w:rsidR="00E411A9">
        <w:t xml:space="preserve"> </w:t>
      </w:r>
      <w:r w:rsidRPr="006C7966">
        <w:t xml:space="preserve">However, the key configuration change is </w:t>
      </w:r>
      <w:r w:rsidR="00A54B0D">
        <w:t xml:space="preserve">that </w:t>
      </w:r>
      <w:r w:rsidR="0058451C">
        <w:t>an RA</w:t>
      </w:r>
      <w:r w:rsidRPr="006C7966">
        <w:t xml:space="preserve"> behind the firewall will need to provide the public</w:t>
      </w:r>
      <w:r w:rsidR="00A54B0D">
        <w:t>-</w:t>
      </w:r>
      <w:r w:rsidRPr="006C7966">
        <w:t xml:space="preserve">facing IP address and port of the firewall/proxy within the </w:t>
      </w:r>
      <w:r w:rsidRPr="00791A95">
        <w:rPr>
          <w:i/>
        </w:rPr>
        <w:t>replyTo</w:t>
      </w:r>
      <w:r w:rsidRPr="006C7966">
        <w:t xml:space="preserve"> field of the NSI operation request.</w:t>
      </w:r>
      <w:r w:rsidR="00E411A9">
        <w:t xml:space="preserve"> </w:t>
      </w:r>
      <w:r w:rsidRPr="006C7966">
        <w:t xml:space="preserve">This will allow the </w:t>
      </w:r>
      <w:r>
        <w:t>PA</w:t>
      </w:r>
      <w:r w:rsidRPr="006C7966">
        <w:t xml:space="preserve"> to correctly map the SOAP endpoint for the asynchronous response back to the firewall/proxy that will tunnel the message through to the target </w:t>
      </w:r>
      <w:r>
        <w:t>RA</w:t>
      </w:r>
      <w:r w:rsidRPr="006C7966">
        <w:t>.</w:t>
      </w:r>
    </w:p>
    <w:p w14:paraId="491E4D48" w14:textId="77777777" w:rsidR="0096574A" w:rsidRPr="006C7966" w:rsidRDefault="0096574A" w:rsidP="0096574A">
      <w:r w:rsidRPr="006C7966">
        <w:rPr>
          <w:noProof/>
        </w:rPr>
        <w:drawing>
          <wp:inline distT="0" distB="0" distL="0" distR="0" wp14:anchorId="4D5EAB1C" wp14:editId="43D735F3">
            <wp:extent cx="5469255" cy="1863725"/>
            <wp:effectExtent l="0" t="0" r="0" b="0"/>
            <wp:docPr id="263" name="Picture 263" descr="Macintosh HD:Users:hacksaw:Desktop:Screen Shot 2013-06-06 at 11.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acksaw:Desktop:Screen Shot 2013-06-06 at 11.22.08 AM.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69255" cy="1863725"/>
                    </a:xfrm>
                    <a:prstGeom prst="rect">
                      <a:avLst/>
                    </a:prstGeom>
                    <a:noFill/>
                    <a:ln>
                      <a:noFill/>
                    </a:ln>
                  </pic:spPr>
                </pic:pic>
              </a:graphicData>
            </a:graphic>
          </wp:inline>
        </w:drawing>
      </w:r>
    </w:p>
    <w:p w14:paraId="2A87B041" w14:textId="0452B686" w:rsidR="0096574A" w:rsidRPr="006C7966" w:rsidRDefault="0096574A" w:rsidP="0096574A">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264" w:author="John MacAuley" w:date="2016-01-08T16:24:00Z">
        <w:r w:rsidR="00D5423B">
          <w:rPr>
            <w:b/>
            <w:noProof/>
          </w:rPr>
          <w:t>134</w:t>
        </w:r>
      </w:ins>
      <w:ins w:id="1265" w:author="Chin Guok" w:date="2015-07-31T14:57:00Z">
        <w:del w:id="1266" w:author="John MacAuley" w:date="2016-01-08T16:24:00Z">
          <w:r w:rsidR="00B33177" w:rsidDel="00D5423B">
            <w:rPr>
              <w:b/>
              <w:noProof/>
            </w:rPr>
            <w:delText>134</w:delText>
          </w:r>
        </w:del>
      </w:ins>
      <w:del w:id="1267" w:author="John MacAuley" w:date="2016-01-08T16:24:00Z">
        <w:r w:rsidR="00BD4BAA" w:rsidDel="00D5423B">
          <w:rPr>
            <w:b/>
            <w:noProof/>
          </w:rPr>
          <w:delText>135</w:delText>
        </w:r>
      </w:del>
      <w:r w:rsidR="00075FC8" w:rsidRPr="006C7966">
        <w:rPr>
          <w:b/>
        </w:rPr>
        <w:fldChar w:fldCharType="end"/>
      </w:r>
      <w:r w:rsidRPr="006C7966">
        <w:rPr>
          <w:b/>
        </w:rPr>
        <w:t xml:space="preserve"> – Peer NSA behind a firewall with private IP addresses.</w:t>
      </w:r>
    </w:p>
    <w:p w14:paraId="32817313" w14:textId="77777777" w:rsidR="0096574A" w:rsidRPr="006C7966" w:rsidRDefault="0096574A" w:rsidP="0096574A">
      <w:r w:rsidRPr="006C7966">
        <w:t xml:space="preserve">To summarize, a </w:t>
      </w:r>
      <w:r>
        <w:t>PA</w:t>
      </w:r>
      <w:r w:rsidRPr="006C7966">
        <w:t xml:space="preserve"> </w:t>
      </w:r>
      <w:r w:rsidR="00915527">
        <w:t>needs to</w:t>
      </w:r>
      <w:r w:rsidRPr="006C7966">
        <w:t xml:space="preserve"> have a publically accessible interface to receive request messages from </w:t>
      </w:r>
      <w:r>
        <w:t>an RA</w:t>
      </w:r>
      <w:r w:rsidRPr="006C7966">
        <w:t xml:space="preserve">, and </w:t>
      </w:r>
      <w:r w:rsidR="0058451C">
        <w:t>an RA</w:t>
      </w:r>
      <w:r w:rsidRPr="006C7966">
        <w:t xml:space="preserve"> </w:t>
      </w:r>
      <w:r w:rsidR="00915527">
        <w:t>needs to</w:t>
      </w:r>
      <w:r w:rsidRPr="006C7966">
        <w:t xml:space="preserve"> also have a publically accessible interface to receive response messages (confirm, failed, or event) from the </w:t>
      </w:r>
      <w:r>
        <w:t>PA</w:t>
      </w:r>
      <w:r w:rsidR="008E4876">
        <w:t xml:space="preserve"> when using the asynchronous messaging interface</w:t>
      </w:r>
      <w:r w:rsidRPr="006C7966">
        <w:t>.</w:t>
      </w:r>
    </w:p>
    <w:p w14:paraId="2B2861FE" w14:textId="77777777" w:rsidR="0096574A" w:rsidRDefault="0096574A" w:rsidP="0096574A"/>
    <w:p w14:paraId="474408B1" w14:textId="260ECF2E" w:rsidR="00E01350" w:rsidRDefault="008E4876" w:rsidP="0096574A">
      <w:r>
        <w:t xml:space="preserve">In NSI CS a simple set of synchronous </w:t>
      </w:r>
      <w:r w:rsidR="00965549">
        <w:t>operations</w:t>
      </w:r>
      <w:r>
        <w:t xml:space="preserve"> </w:t>
      </w:r>
      <w:r w:rsidR="00965549">
        <w:t xml:space="preserve">have been added </w:t>
      </w:r>
      <w:r w:rsidR="00A53147">
        <w:t>to</w:t>
      </w:r>
      <w:r w:rsidR="00965549">
        <w:t xml:space="preserve"> allow an RA isolated behind a firewall</w:t>
      </w:r>
      <w:r w:rsidR="00F84654">
        <w:t xml:space="preserve"> </w:t>
      </w:r>
      <w:r w:rsidR="00965549">
        <w:t xml:space="preserve">to interact with a PA supporting a </w:t>
      </w:r>
      <w:r w:rsidR="00965549" w:rsidRPr="006C7966">
        <w:t>publically accessible interface</w:t>
      </w:r>
      <w:r w:rsidR="00965549">
        <w:t>.</w:t>
      </w:r>
      <w:r w:rsidR="00E411A9">
        <w:t xml:space="preserve"> </w:t>
      </w:r>
      <w:r w:rsidR="00965549">
        <w:t>These synchronous operations will block until the</w:t>
      </w:r>
      <w:r w:rsidR="00A53147">
        <w:t xml:space="preserve"> </w:t>
      </w:r>
      <w:r w:rsidR="00F84654">
        <w:t xml:space="preserve">confirmed, failed, or error message </w:t>
      </w:r>
      <w:r w:rsidR="00A53147">
        <w:t>is available</w:t>
      </w:r>
      <w:r w:rsidR="00965549">
        <w:t xml:space="preserve"> and return it in the results of the synchronous request (where the </w:t>
      </w:r>
      <w:r w:rsidR="00A53147">
        <w:t xml:space="preserve">current </w:t>
      </w:r>
      <w:r w:rsidR="00965549">
        <w:t>asynchronous operations return an ACK).</w:t>
      </w:r>
    </w:p>
    <w:p w14:paraId="180E49B7" w14:textId="77777777" w:rsidR="00E01350" w:rsidRDefault="00E01350" w:rsidP="0096574A"/>
    <w:p w14:paraId="772EBC08" w14:textId="44566671" w:rsidR="00E01350" w:rsidRDefault="00E01350" w:rsidP="0096574A">
      <w:r>
        <w:t>T</w:t>
      </w:r>
      <w:r w:rsidR="00965549">
        <w:t xml:space="preserve">he existing </w:t>
      </w:r>
      <w:r w:rsidR="00075FC8" w:rsidRPr="007040F7">
        <w:rPr>
          <w:i/>
        </w:rPr>
        <w:t>reserve</w:t>
      </w:r>
      <w:r w:rsidR="00965549">
        <w:t xml:space="preserve">, </w:t>
      </w:r>
      <w:r w:rsidR="00A53147" w:rsidRPr="00B22F2D">
        <w:rPr>
          <w:i/>
        </w:rPr>
        <w:t>reserveCommit</w:t>
      </w:r>
      <w:r w:rsidR="00A53147">
        <w:t xml:space="preserve">, </w:t>
      </w:r>
      <w:r w:rsidR="00A53147" w:rsidRPr="00B22F2D">
        <w:rPr>
          <w:i/>
        </w:rPr>
        <w:t>reserveAbort</w:t>
      </w:r>
      <w:r w:rsidR="00A53147">
        <w:t xml:space="preserve">, </w:t>
      </w:r>
      <w:r w:rsidR="00075FC8" w:rsidRPr="007040F7">
        <w:rPr>
          <w:i/>
        </w:rPr>
        <w:t>provision</w:t>
      </w:r>
      <w:r w:rsidR="00965549">
        <w:t xml:space="preserve">, </w:t>
      </w:r>
      <w:r w:rsidR="00075FC8" w:rsidRPr="007040F7">
        <w:rPr>
          <w:i/>
        </w:rPr>
        <w:t>release</w:t>
      </w:r>
      <w:r w:rsidR="00965549">
        <w:t xml:space="preserve">, and </w:t>
      </w:r>
      <w:r w:rsidR="00075FC8" w:rsidRPr="007040F7">
        <w:rPr>
          <w:i/>
        </w:rPr>
        <w:t>terminate</w:t>
      </w:r>
      <w:r w:rsidR="00965549">
        <w:t xml:space="preserve"> operation sets have been modified to accept requests without a </w:t>
      </w:r>
      <w:r w:rsidR="00965549" w:rsidRPr="00B22F2D">
        <w:rPr>
          <w:i/>
        </w:rPr>
        <w:t>replyTo</w:t>
      </w:r>
      <w:r w:rsidR="00965549">
        <w:t xml:space="preserve"> parameter </w:t>
      </w:r>
      <w:r w:rsidR="00A53147">
        <w:t>with</w:t>
      </w:r>
      <w:r w:rsidR="00965549">
        <w:t>in the NSI CS header.</w:t>
      </w:r>
      <w:r w:rsidR="00E411A9">
        <w:t xml:space="preserve"> </w:t>
      </w:r>
      <w:r w:rsidR="00965549">
        <w:t>These operations will behave normal</w:t>
      </w:r>
      <w:r w:rsidR="00A53147">
        <w:t>ly</w:t>
      </w:r>
      <w:r w:rsidR="00965549">
        <w:t xml:space="preserve">, except </w:t>
      </w:r>
      <w:r>
        <w:t>a</w:t>
      </w:r>
      <w:r w:rsidR="00A53147">
        <w:t xml:space="preserve"> </w:t>
      </w:r>
      <w:r>
        <w:t>confirm</w:t>
      </w:r>
      <w:r w:rsidR="00425DDC">
        <w:t>ed</w:t>
      </w:r>
      <w:r>
        <w:t>/</w:t>
      </w:r>
      <w:r w:rsidR="00965549">
        <w:t>failed response wi</w:t>
      </w:r>
      <w:r>
        <w:t>ll not be sent back to the RA.</w:t>
      </w:r>
      <w:r w:rsidR="00E411A9">
        <w:t xml:space="preserve"> </w:t>
      </w:r>
      <w:r>
        <w:t xml:space="preserve">This behavior is triggered </w:t>
      </w:r>
      <w:r w:rsidR="00965549">
        <w:t xml:space="preserve">by the lack of a </w:t>
      </w:r>
      <w:r w:rsidR="00965549" w:rsidRPr="00B22F2D">
        <w:rPr>
          <w:i/>
        </w:rPr>
        <w:t>replyTo</w:t>
      </w:r>
      <w:r w:rsidR="00965549">
        <w:t xml:space="preserve"> parameter.</w:t>
      </w:r>
      <w:r w:rsidR="00E411A9">
        <w:t xml:space="preserve"> </w:t>
      </w:r>
      <w:r w:rsidR="00965549">
        <w:t xml:space="preserve">It </w:t>
      </w:r>
      <w:r w:rsidR="009F7B71">
        <w:t xml:space="preserve">is </w:t>
      </w:r>
      <w:r w:rsidR="00965549">
        <w:t xml:space="preserve">the responsibility of an RA to determine the result of these operations through changes to state machines </w:t>
      </w:r>
      <w:r>
        <w:t xml:space="preserve">associated with the reservation </w:t>
      </w:r>
      <w:r w:rsidR="00965549">
        <w:t xml:space="preserve">via the </w:t>
      </w:r>
      <w:r w:rsidR="00092F36">
        <w:t xml:space="preserve">firewall safe </w:t>
      </w:r>
      <w:r w:rsidRPr="00B22F2D">
        <w:rPr>
          <w:i/>
        </w:rPr>
        <w:t>querySummarySync</w:t>
      </w:r>
      <w:r w:rsidR="00653132">
        <w:t xml:space="preserve"> operation</w:t>
      </w:r>
      <w:r w:rsidR="00965549">
        <w:t>.</w:t>
      </w:r>
      <w:r w:rsidR="00092F36" w:rsidRPr="00092F36">
        <w:t xml:space="preserve"> </w:t>
      </w:r>
      <w:r w:rsidR="00092F36">
        <w:t>Results of a previously issued operation can be determined by polling state machines associated with the reservation.</w:t>
      </w:r>
    </w:p>
    <w:p w14:paraId="56F074D8" w14:textId="77777777" w:rsidR="00E01350" w:rsidRDefault="00E01350" w:rsidP="0096574A"/>
    <w:p w14:paraId="61BF58B6" w14:textId="6CD76EDC" w:rsidR="00A53147" w:rsidRDefault="00E01350" w:rsidP="0096574A">
      <w:r>
        <w:lastRenderedPageBreak/>
        <w:t xml:space="preserve">NS CS version 2.0 also introduced additional modeling of event notifications </w:t>
      </w:r>
      <w:r w:rsidR="00B12006">
        <w:t xml:space="preserve">and operation results </w:t>
      </w:r>
      <w:r>
        <w:t>against reservations to help support a synchronous polling RA.</w:t>
      </w:r>
      <w:r w:rsidR="00E411A9">
        <w:t xml:space="preserve"> </w:t>
      </w:r>
      <w:r>
        <w:t xml:space="preserve">A notification identifier </w:t>
      </w:r>
      <w:r w:rsidR="00B12006">
        <w:t xml:space="preserve">and result identifier </w:t>
      </w:r>
      <w:r>
        <w:t>has been added to the reservation query information to indicate a notification</w:t>
      </w:r>
      <w:r w:rsidR="00B12006">
        <w:t>/result</w:t>
      </w:r>
      <w:r>
        <w:t xml:space="preserve"> has been received against that reservation.</w:t>
      </w:r>
      <w:r w:rsidR="00E411A9">
        <w:t xml:space="preserve"> </w:t>
      </w:r>
      <w:r w:rsidR="00092F36">
        <w:t>Without the ability to receive asynchronous notifications</w:t>
      </w:r>
      <w:r w:rsidR="00B12006">
        <w:t>/results</w:t>
      </w:r>
      <w:r w:rsidR="00092F36">
        <w:t xml:space="preserve">, these synchronous polling RA can use the new firewall safe </w:t>
      </w:r>
      <w:r w:rsidR="00092F36" w:rsidRPr="00B22F2D">
        <w:rPr>
          <w:i/>
        </w:rPr>
        <w:t>queryNotificationSync</w:t>
      </w:r>
      <w:r w:rsidR="00092F36">
        <w:t xml:space="preserve"> operation to retrieve a list of notifications against the reservation</w:t>
      </w:r>
      <w:r w:rsidR="00B12006">
        <w:t xml:space="preserve">, or the </w:t>
      </w:r>
      <w:r w:rsidR="00075FC8" w:rsidRPr="007040F7">
        <w:rPr>
          <w:i/>
        </w:rPr>
        <w:t>queryResultSync</w:t>
      </w:r>
      <w:r w:rsidR="00B12006">
        <w:t xml:space="preserve"> operation to retrieve a list of operation results against the reservation</w:t>
      </w:r>
      <w:r w:rsidR="00092F36">
        <w:t>.</w:t>
      </w:r>
    </w:p>
    <w:p w14:paraId="04BB1A95" w14:textId="77777777" w:rsidR="00092F36" w:rsidRDefault="00092F36" w:rsidP="0096574A"/>
    <w:p w14:paraId="18F77F27" w14:textId="1FC4D40D" w:rsidR="0096574A" w:rsidRPr="006C7966" w:rsidRDefault="00092F36" w:rsidP="00971E20">
      <w:r>
        <w:t xml:space="preserve">To summarize, with the optional </w:t>
      </w:r>
      <w:r w:rsidRPr="00B22F2D">
        <w:rPr>
          <w:i/>
        </w:rPr>
        <w:t>replyTo</w:t>
      </w:r>
      <w:r>
        <w:t xml:space="preserve"> parameter, the introduction of notification modeling within a reservation, and the firewall safe </w:t>
      </w:r>
      <w:r w:rsidRPr="00B22F2D">
        <w:rPr>
          <w:i/>
        </w:rPr>
        <w:t>querySummarySync</w:t>
      </w:r>
      <w:r>
        <w:t xml:space="preserve"> </w:t>
      </w:r>
      <w:r w:rsidR="00B12006">
        <w:t xml:space="preserve">, </w:t>
      </w:r>
      <w:r w:rsidRPr="00B22F2D">
        <w:rPr>
          <w:i/>
        </w:rPr>
        <w:t>queryNotificationSync</w:t>
      </w:r>
      <w:r w:rsidR="00B12006">
        <w:rPr>
          <w:i/>
        </w:rPr>
        <w:t>, and queryResultSync</w:t>
      </w:r>
      <w:r>
        <w:t xml:space="preserve"> operations, it is possible to build a fully functional firewall</w:t>
      </w:r>
      <w:r w:rsidR="009F7B71">
        <w:t>-</w:t>
      </w:r>
      <w:r>
        <w:t>safe RA.</w:t>
      </w:r>
    </w:p>
    <w:p w14:paraId="69D5B768" w14:textId="77777777" w:rsidR="00FF3553" w:rsidRPr="006C7966" w:rsidRDefault="00FF3553" w:rsidP="00971E20"/>
    <w:p w14:paraId="46EA127B" w14:textId="0D6C11EC" w:rsidR="00FF3DA8" w:rsidRPr="006C7966" w:rsidRDefault="00FF3DA8" w:rsidP="002979D9">
      <w:pPr>
        <w:pStyle w:val="Heading1"/>
        <w:keepNext w:val="0"/>
        <w:spacing w:before="0" w:after="0"/>
        <w:ind w:left="578" w:hanging="578"/>
      </w:pPr>
      <w:bookmarkStart w:id="1268" w:name="_Toc437518671"/>
      <w:bookmarkStart w:id="1269" w:name="_Ref312159053"/>
      <w:r w:rsidRPr="006C7966">
        <w:t xml:space="preserve">Appendix </w:t>
      </w:r>
      <w:r w:rsidR="003D5C8D">
        <w:t>D</w:t>
      </w:r>
      <w:r w:rsidRPr="006C7966">
        <w:t xml:space="preserve">: Formal </w:t>
      </w:r>
      <w:r w:rsidR="009F7B71">
        <w:t>S</w:t>
      </w:r>
      <w:r w:rsidRPr="006C7966">
        <w:t xml:space="preserve">tatement of </w:t>
      </w:r>
      <w:r w:rsidR="009F7B71">
        <w:t>C</w:t>
      </w:r>
      <w:r w:rsidRPr="006C7966">
        <w:t>oordinator</w:t>
      </w:r>
      <w:bookmarkEnd w:id="1268"/>
    </w:p>
    <w:p w14:paraId="1CD3E2A2" w14:textId="77777777" w:rsidR="00FF3DA8" w:rsidRPr="006C7966" w:rsidRDefault="00FF3DA8" w:rsidP="00390E9B">
      <w:pPr>
        <w:pStyle w:val="nobreak"/>
      </w:pPr>
    </w:p>
    <w:p w14:paraId="07AA348D" w14:textId="2091229E" w:rsidR="00FF3DA8" w:rsidRPr="006C7966" w:rsidRDefault="00FF3DA8" w:rsidP="00390E9B">
      <w:pPr>
        <w:rPr>
          <w:rFonts w:cs="Arial"/>
          <w:lang w:eastAsia="ja-JP"/>
        </w:rPr>
      </w:pPr>
      <w:r w:rsidRPr="006C7966">
        <w:rPr>
          <w:rFonts w:cs="Arial"/>
        </w:rPr>
        <w:t>The following is an attempt to describe the behavior of the Coordinator in relation to the processing of requests and interactions with the various state machines in the NSA.</w:t>
      </w:r>
      <w:r w:rsidR="00E411A9">
        <w:rPr>
          <w:rFonts w:cs="Arial"/>
        </w:rPr>
        <w:t xml:space="preserve"> </w:t>
      </w:r>
      <w:r w:rsidRPr="006C7966">
        <w:rPr>
          <w:rFonts w:cs="Arial"/>
        </w:rPr>
        <w:t>Due to the slight difference in behavior between an AG and</w:t>
      </w:r>
      <w:r w:rsidR="009F7B71">
        <w:rPr>
          <w:rFonts w:cs="Arial"/>
        </w:rPr>
        <w:t xml:space="preserve"> a</w:t>
      </w:r>
      <w:r w:rsidRPr="006C7966">
        <w:rPr>
          <w:rFonts w:cs="Arial"/>
        </w:rPr>
        <w:t xml:space="preserve"> uPA, the</w:t>
      </w:r>
      <w:r w:rsidR="009F7B71">
        <w:rPr>
          <w:rFonts w:cs="Arial"/>
        </w:rPr>
        <w:t>se</w:t>
      </w:r>
      <w:r w:rsidRPr="006C7966">
        <w:rPr>
          <w:rFonts w:cs="Arial"/>
        </w:rPr>
        <w:t xml:space="preserve"> are describe</w:t>
      </w:r>
      <w:r w:rsidR="00526C17" w:rsidRPr="006C7966">
        <w:rPr>
          <w:rFonts w:cs="Arial"/>
          <w:lang w:eastAsia="ja-JP"/>
        </w:rPr>
        <w:t>d</w:t>
      </w:r>
      <w:r w:rsidRPr="006C7966">
        <w:rPr>
          <w:rFonts w:cs="Arial"/>
        </w:rPr>
        <w:t xml:space="preserve"> separately</w:t>
      </w:r>
      <w:r w:rsidR="00526C17" w:rsidRPr="006C7966">
        <w:rPr>
          <w:rFonts w:cs="Arial"/>
          <w:lang w:eastAsia="ja-JP"/>
        </w:rPr>
        <w:t>.</w:t>
      </w:r>
    </w:p>
    <w:p w14:paraId="27AEB494" w14:textId="77777777" w:rsidR="00FF3DA8" w:rsidRPr="006C7966" w:rsidRDefault="00FF3DA8" w:rsidP="00390E9B">
      <w:pPr>
        <w:rPr>
          <w:rFonts w:cs="Arial"/>
        </w:rPr>
      </w:pPr>
    </w:p>
    <w:p w14:paraId="745263CF" w14:textId="77777777" w:rsidR="00FF3DA8" w:rsidRPr="006C7966" w:rsidRDefault="00FF3DA8" w:rsidP="00390E9B">
      <w:pPr>
        <w:pStyle w:val="Heading2"/>
      </w:pPr>
      <w:bookmarkStart w:id="1270" w:name="_Toc437518672"/>
      <w:r w:rsidRPr="006C7966">
        <w:t>Aggregator NSA</w:t>
      </w:r>
      <w:bookmarkEnd w:id="1270"/>
    </w:p>
    <w:p w14:paraId="17CBF86F" w14:textId="77777777" w:rsidR="003C0EB2" w:rsidRDefault="00FF3DA8" w:rsidP="003C0EB2">
      <w:pPr>
        <w:pStyle w:val="Heading3"/>
      </w:pPr>
      <w:bookmarkStart w:id="1271" w:name="_Toc437518673"/>
      <w:r w:rsidRPr="006C7966">
        <w:t>Processing of NSI Requests</w:t>
      </w:r>
      <w:bookmarkEnd w:id="1271"/>
    </w:p>
    <w:p w14:paraId="07067419" w14:textId="77777777" w:rsidR="002F008A" w:rsidRPr="002F008A" w:rsidRDefault="002F008A" w:rsidP="007040F7">
      <w:pPr>
        <w:pStyle w:val="nobreak"/>
      </w:pPr>
      <w:r>
        <w:t xml:space="preserve">The following outlines the </w:t>
      </w:r>
      <w:r w:rsidR="007C2681">
        <w:t xml:space="preserve">messages received by </w:t>
      </w:r>
      <w:r>
        <w:t xml:space="preserve">the </w:t>
      </w:r>
      <w:r w:rsidR="007C2681">
        <w:t xml:space="preserve">AG’s </w:t>
      </w:r>
      <w:r>
        <w:t>Coordinator</w:t>
      </w:r>
      <w:r w:rsidR="007C2681">
        <w:t xml:space="preserve"> from external NSAs (e.g. parent or child NSAs)</w:t>
      </w:r>
      <w:r>
        <w:t xml:space="preserve">, and the corresponding interactions between the Coordinator and various </w:t>
      </w:r>
      <w:r w:rsidR="007C2681">
        <w:t>internal state machine functions.</w:t>
      </w:r>
      <w:r>
        <w:t xml:space="preserve"> </w:t>
      </w:r>
    </w:p>
    <w:p w14:paraId="1DA09849" w14:textId="77777777" w:rsidR="00FF3DA8" w:rsidRPr="006C7966" w:rsidRDefault="00FF3DA8" w:rsidP="00390E9B">
      <w:pPr>
        <w:pStyle w:val="nobreak"/>
        <w:rPr>
          <w:b/>
        </w:rPr>
      </w:pPr>
    </w:p>
    <w:p w14:paraId="34FEDAA6" w14:textId="77777777"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NSI_rsv.rq(Conn_ID, Corr_ID, Ver)  </w:t>
      </w:r>
      <w:r w:rsidRPr="006C7966">
        <w:rPr>
          <w:rFonts w:ascii="Courier New" w:hAnsi="Courier New"/>
          <w:b/>
          <w:i/>
          <w:sz w:val="16"/>
          <w:szCs w:val="16"/>
        </w:rPr>
        <w:t>/* from parent NSA */</w:t>
      </w:r>
    </w:p>
    <w:p w14:paraId="3016D9A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(new Conn_ID) then</w:t>
      </w:r>
    </w:p>
    <w:p w14:paraId="77A8190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6D61BEF" w14:textId="76595686" w:rsidR="001A066D" w:rsidRPr="006C7966" w:rsidRDefault="001A066D" w:rsidP="001A066D">
      <w:pPr>
        <w:rPr>
          <w:rFonts w:ascii="Courier New" w:hAnsi="Courier New"/>
          <w:sz w:val="16"/>
          <w:szCs w:val="16"/>
        </w:rPr>
      </w:pPr>
      <w:r w:rsidRPr="006C7966">
        <w:rPr>
          <w:rFonts w:ascii="Courier New" w:hAnsi="Courier New"/>
          <w:sz w:val="16"/>
          <w:szCs w:val="16"/>
        </w:rPr>
        <w:t xml:space="preserve">        create state machine RSM(Conn_ID)  /* initial state = </w:t>
      </w:r>
      <w:r w:rsidR="00A76037">
        <w:rPr>
          <w:rFonts w:ascii="Courier New" w:hAnsi="Courier New"/>
          <w:sz w:val="16"/>
          <w:szCs w:val="16"/>
        </w:rPr>
        <w:t>Reserve</w:t>
      </w:r>
      <w:r w:rsidR="00A339D1">
        <w:rPr>
          <w:rFonts w:ascii="Courier New" w:hAnsi="Courier New"/>
          <w:sz w:val="16"/>
          <w:szCs w:val="16"/>
        </w:rPr>
        <w:t>Start</w:t>
      </w:r>
      <w:r w:rsidRPr="006C7966">
        <w:rPr>
          <w:rFonts w:ascii="Courier New" w:hAnsi="Courier New"/>
          <w:sz w:val="16"/>
          <w:szCs w:val="16"/>
        </w:rPr>
        <w:t xml:space="preserve"> */</w:t>
      </w:r>
    </w:p>
    <w:p w14:paraId="5EFA5E63" w14:textId="5C594518" w:rsidR="00A76037" w:rsidRDefault="001A066D" w:rsidP="00A76037">
      <w:pPr>
        <w:rPr>
          <w:rFonts w:ascii="Courier New" w:hAnsi="Courier New"/>
          <w:sz w:val="16"/>
          <w:szCs w:val="16"/>
        </w:rPr>
      </w:pPr>
      <w:r w:rsidRPr="006C7966">
        <w:rPr>
          <w:rFonts w:ascii="Courier New" w:hAnsi="Courier New"/>
          <w:sz w:val="16"/>
          <w:szCs w:val="16"/>
        </w:rPr>
        <w:t xml:space="preserve">        create state machine LSM(Conn_ID)  /* initial state = Created */</w:t>
      </w:r>
    </w:p>
    <w:p w14:paraId="4603EF81" w14:textId="77777777" w:rsidR="00A76037" w:rsidRPr="006C7966" w:rsidRDefault="00A76037" w:rsidP="00A76037">
      <w:pPr>
        <w:rPr>
          <w:rFonts w:ascii="Courier New" w:hAnsi="Courier New"/>
          <w:sz w:val="16"/>
          <w:szCs w:val="16"/>
        </w:rPr>
      </w:pPr>
      <w:r>
        <w:rPr>
          <w:rFonts w:ascii="Courier New" w:hAnsi="Courier New"/>
          <w:sz w:val="16"/>
          <w:szCs w:val="16"/>
        </w:rPr>
        <w:t xml:space="preserve">        </w:t>
      </w:r>
      <w:r w:rsidRPr="00A76037">
        <w:rPr>
          <w:rFonts w:ascii="Courier New" w:hAnsi="Courier New"/>
          <w:sz w:val="16"/>
          <w:szCs w:val="16"/>
        </w:rPr>
        <w:t>create state machine PSM(Conn_ID)  /* initial state = Released */</w:t>
      </w:r>
    </w:p>
    <w:p w14:paraId="2008052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do pathfinding -&gt; create entry for all children in </w:t>
      </w:r>
    </w:p>
    <w:p w14:paraId="6EBA621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connection_segment_list(Conn_ID, Child_NSA)</w:t>
      </w:r>
    </w:p>
    <w:p w14:paraId="7F52CE2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6BC4D85" w14:textId="67BC91A4"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r w:rsidR="00621C70">
        <w:rPr>
          <w:rFonts w:ascii="Courier New" w:hAnsi="Courier New"/>
          <w:sz w:val="16"/>
          <w:szCs w:val="16"/>
        </w:rPr>
        <w:t>rsv</w:t>
      </w:r>
      <w:r w:rsidRPr="006C7966">
        <w:rPr>
          <w:rFonts w:ascii="Courier New" w:hAnsi="Courier New"/>
          <w:sz w:val="16"/>
          <w:szCs w:val="16"/>
        </w:rPr>
        <w:t>.rq(Corr_ID, Ver) to RSM(Conn_ID)</w:t>
      </w:r>
    </w:p>
    <w:p w14:paraId="20F6B193" w14:textId="77777777" w:rsidR="001A066D" w:rsidRPr="006C7966" w:rsidRDefault="001A066D" w:rsidP="001A066D">
      <w:pPr>
        <w:rPr>
          <w:rFonts w:ascii="Courier New" w:hAnsi="Courier New"/>
          <w:sz w:val="16"/>
          <w:szCs w:val="16"/>
        </w:rPr>
      </w:pPr>
    </w:p>
    <w:p w14:paraId="3307081B" w14:textId="34365AAD" w:rsidR="001A066D" w:rsidRPr="006C7966" w:rsidRDefault="001A066D" w:rsidP="001A066D">
      <w:pPr>
        <w:rPr>
          <w:rFonts w:ascii="Courier New" w:hAnsi="Courier New"/>
          <w:b/>
          <w:sz w:val="16"/>
          <w:szCs w:val="16"/>
        </w:rPr>
      </w:pPr>
      <w:r w:rsidRPr="006C7966">
        <w:rPr>
          <w:rFonts w:ascii="Courier New" w:hAnsi="Courier New"/>
          <w:b/>
          <w:sz w:val="16"/>
          <w:szCs w:val="16"/>
        </w:rPr>
        <w:t xml:space="preserve">NSI_rsvcommit.rq(Conn_ID, Corr_ID, </w:t>
      </w:r>
      <w:ins w:id="1272" w:author="John MacAuley" w:date="2016-01-06T09:55:00Z">
        <w:r w:rsidR="008B2EE1">
          <w:rPr>
            <w:rFonts w:ascii="Courier New" w:hAnsi="Courier New"/>
            <w:b/>
            <w:sz w:val="16"/>
            <w:szCs w:val="16"/>
          </w:rPr>
          <w:t>V</w:t>
        </w:r>
      </w:ins>
      <w:del w:id="1273" w:author="John MacAuley" w:date="2016-01-06T09:55:00Z">
        <w:r w:rsidRPr="006C7966" w:rsidDel="008B2EE1">
          <w:rPr>
            <w:rFonts w:ascii="Courier New" w:hAnsi="Courier New"/>
            <w:b/>
            <w:sz w:val="16"/>
            <w:szCs w:val="16"/>
          </w:rPr>
          <w:delText>v</w:delText>
        </w:r>
      </w:del>
      <w:r w:rsidRPr="006C7966">
        <w:rPr>
          <w:rFonts w:ascii="Courier New" w:hAnsi="Courier New"/>
          <w:b/>
          <w:sz w:val="16"/>
          <w:szCs w:val="16"/>
        </w:rPr>
        <w:t xml:space="preserve">er)  </w:t>
      </w:r>
      <w:r w:rsidRPr="006C7966">
        <w:rPr>
          <w:rFonts w:ascii="Courier New" w:hAnsi="Courier New"/>
          <w:b/>
          <w:i/>
          <w:sz w:val="16"/>
          <w:szCs w:val="16"/>
        </w:rPr>
        <w:t>/* from parent NSA */</w:t>
      </w:r>
    </w:p>
    <w:p w14:paraId="27DD1735" w14:textId="29A868D1" w:rsidR="001A066D" w:rsidRPr="006C7966" w:rsidRDefault="0022131D" w:rsidP="001A066D">
      <w:pPr>
        <w:rPr>
          <w:rFonts w:ascii="Courier New" w:hAnsi="Courier New"/>
          <w:sz w:val="16"/>
          <w:szCs w:val="16"/>
        </w:rPr>
      </w:pPr>
      <w:r>
        <w:rPr>
          <w:rFonts w:ascii="Courier New" w:hAnsi="Courier New"/>
          <w:sz w:val="16"/>
          <w:szCs w:val="16"/>
        </w:rPr>
        <w:t xml:space="preserve">    </w:t>
      </w:r>
      <w:r w:rsidR="001A066D" w:rsidRPr="006C7966">
        <w:rPr>
          <w:rFonts w:ascii="Courier New" w:hAnsi="Courier New"/>
          <w:sz w:val="16"/>
          <w:szCs w:val="16"/>
        </w:rPr>
        <w:t>send rsvcommit.rq(Corr_ID, Ver) to RSM(Conn_ID)</w:t>
      </w:r>
    </w:p>
    <w:p w14:paraId="67D01B9A" w14:textId="77777777" w:rsidR="001A066D" w:rsidRPr="006C7966" w:rsidRDefault="001A066D" w:rsidP="001A066D">
      <w:pPr>
        <w:rPr>
          <w:rFonts w:ascii="Courier New" w:hAnsi="Courier New"/>
          <w:b/>
          <w:sz w:val="16"/>
          <w:szCs w:val="16"/>
        </w:rPr>
      </w:pPr>
    </w:p>
    <w:p w14:paraId="35BFCA7F" w14:textId="2441801B" w:rsidR="001A066D" w:rsidRPr="006C7966" w:rsidRDefault="001A066D" w:rsidP="001A066D">
      <w:pPr>
        <w:rPr>
          <w:rFonts w:ascii="Courier New" w:hAnsi="Courier New"/>
          <w:sz w:val="16"/>
          <w:szCs w:val="16"/>
        </w:rPr>
      </w:pPr>
      <w:r w:rsidRPr="006C7966">
        <w:rPr>
          <w:rFonts w:ascii="Courier New" w:hAnsi="Courier New"/>
          <w:b/>
          <w:sz w:val="16"/>
          <w:szCs w:val="16"/>
        </w:rPr>
        <w:t xml:space="preserve">NSI_rsvabort.rq(Conn_ID, Corr_ID, </w:t>
      </w:r>
      <w:ins w:id="1274" w:author="John MacAuley" w:date="2016-01-06T09:55:00Z">
        <w:r w:rsidR="008B2EE1">
          <w:rPr>
            <w:rFonts w:ascii="Courier New" w:hAnsi="Courier New"/>
            <w:b/>
            <w:sz w:val="16"/>
            <w:szCs w:val="16"/>
          </w:rPr>
          <w:t>V</w:t>
        </w:r>
      </w:ins>
      <w:del w:id="1275" w:author="John MacAuley" w:date="2016-01-06T09:55:00Z">
        <w:r w:rsidRPr="006C7966" w:rsidDel="008B2EE1">
          <w:rPr>
            <w:rFonts w:ascii="Courier New" w:hAnsi="Courier New"/>
            <w:b/>
            <w:sz w:val="16"/>
            <w:szCs w:val="16"/>
          </w:rPr>
          <w:delText>v</w:delText>
        </w:r>
      </w:del>
      <w:r w:rsidRPr="006C7966">
        <w:rPr>
          <w:rFonts w:ascii="Courier New" w:hAnsi="Courier New"/>
          <w:b/>
          <w:sz w:val="16"/>
          <w:szCs w:val="16"/>
        </w:rPr>
        <w:t>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19C845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rsvabort.rq(Corr_ID, Ver) to RSM(Conn_ID)</w:t>
      </w:r>
    </w:p>
    <w:p w14:paraId="330CDDAF" w14:textId="77777777" w:rsidR="001A066D" w:rsidRPr="006C7966" w:rsidRDefault="001A066D" w:rsidP="001A066D">
      <w:pPr>
        <w:rPr>
          <w:rFonts w:ascii="Courier New" w:hAnsi="Courier New"/>
          <w:sz w:val="16"/>
          <w:szCs w:val="16"/>
        </w:rPr>
      </w:pPr>
    </w:p>
    <w:p w14:paraId="0FA148A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96C425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prov.rq(Corr_ID) to PSM(Conn_ID)</w:t>
      </w:r>
    </w:p>
    <w:p w14:paraId="09392AF8" w14:textId="77777777" w:rsidR="001A066D" w:rsidRPr="006C7966" w:rsidRDefault="001A066D" w:rsidP="001A066D">
      <w:pPr>
        <w:rPr>
          <w:rFonts w:ascii="Courier New" w:hAnsi="Courier New"/>
          <w:sz w:val="16"/>
          <w:szCs w:val="16"/>
        </w:rPr>
      </w:pPr>
    </w:p>
    <w:p w14:paraId="71322423"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2BA14DD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rel.rq(Corr_ID) to PSM(Conn_ID)</w:t>
      </w:r>
    </w:p>
    <w:p w14:paraId="66335BE9" w14:textId="77777777" w:rsidR="001A066D" w:rsidRPr="006C7966" w:rsidRDefault="001A066D" w:rsidP="001A066D">
      <w:pPr>
        <w:rPr>
          <w:rFonts w:ascii="Courier New" w:hAnsi="Courier New"/>
          <w:sz w:val="16"/>
          <w:szCs w:val="16"/>
        </w:rPr>
      </w:pPr>
      <w:r w:rsidRPr="006C7966">
        <w:rPr>
          <w:rFonts w:ascii="Courier New" w:hAnsi="Courier New"/>
          <w:sz w:val="16"/>
          <w:szCs w:val="16"/>
        </w:rPr>
        <w:tab/>
      </w:r>
    </w:p>
    <w:p w14:paraId="5B59E5B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NSI_term.rq</w:t>
      </w:r>
      <w:r w:rsidRPr="006C7966">
        <w:rPr>
          <w:rFonts w:ascii="Courier New" w:hAnsi="Courier New"/>
          <w:sz w:val="16"/>
          <w:szCs w:val="16"/>
        </w:rPr>
        <w:t xml:space="preserve">  /* </w:t>
      </w:r>
      <w:r w:rsidRPr="006C7966">
        <w:rPr>
          <w:rFonts w:ascii="Courier New" w:hAnsi="Courier New"/>
          <w:b/>
          <w:i/>
          <w:sz w:val="16"/>
          <w:szCs w:val="16"/>
        </w:rPr>
        <w:t>from parent NSA</w:t>
      </w:r>
      <w:r w:rsidRPr="006C7966">
        <w:rPr>
          <w:rFonts w:ascii="Courier New" w:hAnsi="Courier New"/>
          <w:sz w:val="16"/>
          <w:szCs w:val="16"/>
        </w:rPr>
        <w:t xml:space="preserve"> */</w:t>
      </w:r>
    </w:p>
    <w:p w14:paraId="22CD8E4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term.rq(Corr_ID) to LSM(Conn_ID)</w:t>
      </w:r>
    </w:p>
    <w:p w14:paraId="42D8A8A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term.rq to RSM(Conn_ID), PSM(Conn_ID) /* if RSM and PSM exist */</w:t>
      </w:r>
    </w:p>
    <w:p w14:paraId="0CCB5E4C" w14:textId="77777777" w:rsidR="001A066D" w:rsidRPr="006C7966" w:rsidRDefault="001A066D" w:rsidP="001A066D">
      <w:pPr>
        <w:rPr>
          <w:rFonts w:ascii="Courier New" w:hAnsi="Courier New"/>
          <w:sz w:val="16"/>
          <w:szCs w:val="16"/>
        </w:rPr>
      </w:pPr>
    </w:p>
    <w:p w14:paraId="70ED4998" w14:textId="77777777" w:rsidR="001A066D" w:rsidRPr="006C7966" w:rsidRDefault="001A066D" w:rsidP="001A066D">
      <w:pPr>
        <w:rPr>
          <w:rFonts w:ascii="Courier New" w:hAnsi="Courier New"/>
          <w:sz w:val="16"/>
          <w:szCs w:val="16"/>
        </w:rPr>
      </w:pPr>
    </w:p>
    <w:p w14:paraId="5A2D511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78BD4F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A75CEC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4489F02C" w14:textId="055395A0"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7ACF9FF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A381090" w14:textId="3708DFA0"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w:t>
      </w:r>
      <w:ins w:id="1276" w:author="John MacAuley" w:date="2016-01-08T16:31:00Z">
        <w:r w:rsidR="00D5423B">
          <w:rPr>
            <w:rFonts w:ascii="Courier New" w:hAnsi="Courier New"/>
            <w:sz w:val="16"/>
            <w:szCs w:val="16"/>
          </w:rPr>
          <w:t>rsv</w:t>
        </w:r>
      </w:ins>
      <w:del w:id="1277" w:author="John MacAuley" w:date="2016-01-08T16:31:00Z">
        <w:r w:rsidRPr="006C7966" w:rsidDel="00D5423B">
          <w:rPr>
            <w:rFonts w:ascii="Courier New" w:hAnsi="Courier New"/>
            <w:sz w:val="16"/>
            <w:szCs w:val="16"/>
          </w:rPr>
          <w:delText>res</w:delText>
        </w:r>
      </w:del>
      <w:r w:rsidRPr="006C7966">
        <w:rPr>
          <w:rFonts w:ascii="Courier New" w:hAnsi="Courier New"/>
          <w:sz w:val="16"/>
          <w:szCs w:val="16"/>
        </w:rPr>
        <w:t>.cf(Corr_ID, Ver) to RSM(Conn_ID)</w:t>
      </w:r>
    </w:p>
    <w:p w14:paraId="23E00B5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5204785" w14:textId="77777777" w:rsidR="001A066D" w:rsidRPr="006C7966" w:rsidRDefault="001A066D" w:rsidP="001A066D">
      <w:pPr>
        <w:rPr>
          <w:rFonts w:ascii="Courier New" w:hAnsi="Courier New"/>
          <w:sz w:val="16"/>
          <w:szCs w:val="16"/>
        </w:rPr>
      </w:pPr>
    </w:p>
    <w:p w14:paraId="2264B2A1" w14:textId="77777777" w:rsidR="001A066D" w:rsidRDefault="001A066D" w:rsidP="001A066D">
      <w:pPr>
        <w:rPr>
          <w:ins w:id="1278" w:author="John MacAuley" w:date="2016-01-08T18:54:00Z"/>
          <w:rFonts w:ascii="Courier New" w:hAnsi="Courier New"/>
          <w:sz w:val="16"/>
          <w:szCs w:val="16"/>
        </w:rPr>
      </w:pPr>
      <w:commentRangeStart w:id="1279"/>
      <w:r w:rsidRPr="006C7966">
        <w:rPr>
          <w:rFonts w:ascii="Courier New" w:hAnsi="Courier New"/>
          <w:b/>
          <w:sz w:val="16"/>
          <w:szCs w:val="16"/>
        </w:rPr>
        <w:t>NSI_rsv.fl(Conn_ID,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4487BF2" w14:textId="4C853BDB" w:rsidR="00F126BD" w:rsidRPr="006C7966" w:rsidRDefault="00F126BD" w:rsidP="001A066D">
      <w:pPr>
        <w:rPr>
          <w:rFonts w:ascii="Courier New" w:hAnsi="Courier New"/>
          <w:sz w:val="16"/>
          <w:szCs w:val="16"/>
        </w:rPr>
      </w:pPr>
      <w:ins w:id="1280" w:author="John MacAuley" w:date="2016-01-08T18:54:00Z">
        <w:r>
          <w:rPr>
            <w:rFonts w:ascii="Courier New" w:hAnsi="Courier New"/>
            <w:sz w:val="16"/>
            <w:szCs w:val="16"/>
          </w:rPr>
          <w:t xml:space="preserve">    </w:t>
        </w:r>
        <w:r w:rsidRPr="006C7966">
          <w:rPr>
            <w:rFonts w:ascii="Courier New" w:hAnsi="Courier New"/>
            <w:sz w:val="16"/>
            <w:szCs w:val="16"/>
          </w:rPr>
          <w:t>set request_list(Conn_ID, Corr_ID).Status = fail</w:t>
        </w:r>
      </w:ins>
    </w:p>
    <w:p w14:paraId="1701D364" w14:textId="3867E0C1" w:rsidR="00F126BD" w:rsidRPr="006C7966" w:rsidRDefault="00F126BD" w:rsidP="00F126BD">
      <w:pPr>
        <w:rPr>
          <w:ins w:id="1281" w:author="John MacAuley" w:date="2016-01-08T18:55:00Z"/>
          <w:rFonts w:ascii="Courier New" w:hAnsi="Courier New"/>
          <w:sz w:val="16"/>
          <w:szCs w:val="16"/>
        </w:rPr>
      </w:pPr>
      <w:ins w:id="1282" w:author="John MacAuley" w:date="2016-01-08T18:55:00Z">
        <w:r>
          <w:rPr>
            <w:rFonts w:ascii="Courier New" w:hAnsi="Courier New"/>
            <w:sz w:val="16"/>
            <w:szCs w:val="16"/>
          </w:rPr>
          <w:t xml:space="preserve">    </w:t>
        </w:r>
        <w:r w:rsidRPr="006C7966">
          <w:rPr>
            <w:rFonts w:ascii="Courier New" w:hAnsi="Courier New"/>
            <w:sz w:val="16"/>
            <w:szCs w:val="16"/>
          </w:rPr>
          <w:t>if all children in request_segment_list(Conn_ID, Child_NSA,</w:t>
        </w:r>
      </w:ins>
    </w:p>
    <w:p w14:paraId="3C174E7D" w14:textId="0922AA5C" w:rsidR="00F126BD" w:rsidRPr="006C7966" w:rsidRDefault="00F126BD" w:rsidP="00F126BD">
      <w:pPr>
        <w:rPr>
          <w:ins w:id="1283" w:author="John MacAuley" w:date="2016-01-08T18:55:00Z"/>
          <w:rFonts w:ascii="Courier New" w:hAnsi="Courier New"/>
          <w:sz w:val="16"/>
          <w:szCs w:val="16"/>
        </w:rPr>
      </w:pPr>
      <w:ins w:id="1284" w:author="John MacAuley" w:date="2016-01-08T18:55:00Z">
        <w:r>
          <w:rPr>
            <w:rFonts w:ascii="Courier New" w:hAnsi="Courier New"/>
            <w:sz w:val="16"/>
            <w:szCs w:val="16"/>
          </w:rPr>
          <w:t xml:space="preserve">      Corr_ID).Status </w:t>
        </w:r>
      </w:ins>
      <w:ins w:id="1285" w:author="Chin Guok" w:date="2016-01-09T20:22:00Z">
        <w:r w:rsidR="00DB32A7">
          <w:rPr>
            <w:rFonts w:ascii="Courier New" w:hAnsi="Courier New"/>
            <w:sz w:val="16"/>
            <w:szCs w:val="16"/>
          </w:rPr>
          <w:t>=</w:t>
        </w:r>
      </w:ins>
      <w:ins w:id="1286" w:author="John MacAuley" w:date="2016-01-08T18:55:00Z">
        <w:del w:id="1287" w:author="Chin Guok" w:date="2016-01-09T20:22:00Z">
          <w:r w:rsidDel="00DB32A7">
            <w:rPr>
              <w:rFonts w:ascii="Courier New" w:hAnsi="Courier New"/>
              <w:sz w:val="16"/>
              <w:szCs w:val="16"/>
            </w:rPr>
            <w:delText>!</w:delText>
          </w:r>
        </w:del>
        <w:r>
          <w:rPr>
            <w:rFonts w:ascii="Courier New" w:hAnsi="Courier New"/>
            <w:sz w:val="16"/>
            <w:szCs w:val="16"/>
          </w:rPr>
          <w:t xml:space="preserve">= </w:t>
        </w:r>
      </w:ins>
      <w:ins w:id="1288" w:author="Chin Guok" w:date="2016-01-09T20:28:00Z">
        <w:r w:rsidR="00DB32A7">
          <w:rPr>
            <w:rFonts w:ascii="Courier New" w:hAnsi="Courier New"/>
            <w:sz w:val="16"/>
            <w:szCs w:val="16"/>
          </w:rPr>
          <w:t>(</w:t>
        </w:r>
      </w:ins>
      <w:ins w:id="1289" w:author="John MacAuley" w:date="2016-01-08T18:55:00Z">
        <w:del w:id="1290" w:author="Chin Guok" w:date="2016-01-09T20:22:00Z">
          <w:r w:rsidDel="00DB32A7">
            <w:rPr>
              <w:rFonts w:ascii="Courier New" w:hAnsi="Courier New"/>
              <w:sz w:val="16"/>
              <w:szCs w:val="16"/>
            </w:rPr>
            <w:delText>sent</w:delText>
          </w:r>
        </w:del>
      </w:ins>
      <w:ins w:id="1291" w:author="Chin Guok" w:date="2016-01-09T20:22:00Z">
        <w:r w:rsidR="00DB32A7">
          <w:rPr>
            <w:rFonts w:ascii="Courier New" w:hAnsi="Courier New"/>
            <w:sz w:val="16"/>
            <w:szCs w:val="16"/>
          </w:rPr>
          <w:t>replied or fail</w:t>
        </w:r>
      </w:ins>
      <w:ins w:id="1292" w:author="Chin Guok" w:date="2016-01-09T20:28:00Z">
        <w:r w:rsidR="00DB32A7">
          <w:rPr>
            <w:rFonts w:ascii="Courier New" w:hAnsi="Courier New"/>
            <w:sz w:val="16"/>
            <w:szCs w:val="16"/>
          </w:rPr>
          <w:t>)</w:t>
        </w:r>
      </w:ins>
      <w:ins w:id="1293" w:author="John MacAuley" w:date="2016-01-08T18:55:00Z">
        <w:r w:rsidRPr="006C7966">
          <w:rPr>
            <w:rFonts w:ascii="Courier New" w:hAnsi="Courier New"/>
            <w:sz w:val="16"/>
            <w:szCs w:val="16"/>
          </w:rPr>
          <w:t xml:space="preserve"> then</w:t>
        </w:r>
      </w:ins>
    </w:p>
    <w:p w14:paraId="652ADCDC" w14:textId="77777777" w:rsidR="00F126BD" w:rsidRPr="006C7966" w:rsidRDefault="00F126BD" w:rsidP="00F126BD">
      <w:pPr>
        <w:rPr>
          <w:ins w:id="1294" w:author="John MacAuley" w:date="2016-01-08T18:55:00Z"/>
          <w:rFonts w:ascii="Courier New" w:hAnsi="Courier New"/>
          <w:sz w:val="16"/>
          <w:szCs w:val="16"/>
        </w:rPr>
      </w:pPr>
      <w:ins w:id="1295" w:author="John MacAuley" w:date="2016-01-08T18:55:00Z">
        <w:r w:rsidRPr="006C7966">
          <w:rPr>
            <w:rFonts w:ascii="Courier New" w:hAnsi="Courier New"/>
            <w:sz w:val="16"/>
            <w:szCs w:val="16"/>
          </w:rPr>
          <w:lastRenderedPageBreak/>
          <w:t xml:space="preserve">    {</w:t>
        </w:r>
      </w:ins>
    </w:p>
    <w:p w14:paraId="0C2580E4" w14:textId="3AD1683D" w:rsidR="001A066D" w:rsidRPr="006C7966" w:rsidDel="00F126BD" w:rsidRDefault="001A066D" w:rsidP="001A066D">
      <w:pPr>
        <w:rPr>
          <w:del w:id="1296" w:author="John MacAuley" w:date="2016-01-08T18:55:00Z"/>
          <w:rFonts w:ascii="Courier New" w:hAnsi="Courier New"/>
          <w:sz w:val="16"/>
          <w:szCs w:val="16"/>
        </w:rPr>
      </w:pPr>
      <w:del w:id="1297" w:author="John MacAuley" w:date="2016-01-08T18:55:00Z">
        <w:r w:rsidRPr="006C7966" w:rsidDel="00F126BD">
          <w:rPr>
            <w:rFonts w:ascii="Courier New" w:hAnsi="Courier New"/>
            <w:sz w:val="16"/>
            <w:szCs w:val="16"/>
          </w:rPr>
          <w:delText xml:space="preserve">    if request_list(Conn_ID, Corr_ID).Status != fail then</w:delText>
        </w:r>
      </w:del>
    </w:p>
    <w:p w14:paraId="15CE595D" w14:textId="0E98CD1F" w:rsidR="001A066D" w:rsidRPr="006C7966" w:rsidDel="00F126BD" w:rsidRDefault="001A066D" w:rsidP="001A066D">
      <w:pPr>
        <w:rPr>
          <w:del w:id="1298" w:author="John MacAuley" w:date="2016-01-08T18:55:00Z"/>
          <w:rFonts w:ascii="Courier New" w:hAnsi="Courier New"/>
          <w:sz w:val="16"/>
          <w:szCs w:val="16"/>
        </w:rPr>
      </w:pPr>
      <w:del w:id="1299" w:author="John MacAuley" w:date="2016-01-08T18:55:00Z">
        <w:r w:rsidRPr="006C7966" w:rsidDel="00F126BD">
          <w:rPr>
            <w:rFonts w:ascii="Courier New" w:hAnsi="Courier New"/>
            <w:sz w:val="16"/>
            <w:szCs w:val="16"/>
          </w:rPr>
          <w:delText xml:space="preserve">    {</w:delText>
        </w:r>
      </w:del>
    </w:p>
    <w:p w14:paraId="2846F08C" w14:textId="63A89137" w:rsidR="001A066D" w:rsidRPr="006C7966" w:rsidDel="00F126BD" w:rsidRDefault="00F126BD" w:rsidP="001A066D">
      <w:pPr>
        <w:rPr>
          <w:del w:id="1300" w:author="John MacAuley" w:date="2016-01-08T18:55:00Z"/>
          <w:rFonts w:ascii="Courier New" w:hAnsi="Courier New"/>
          <w:sz w:val="16"/>
          <w:szCs w:val="16"/>
        </w:rPr>
      </w:pPr>
      <w:ins w:id="1301" w:author="John MacAuley" w:date="2016-01-08T18:55:00Z">
        <w:r>
          <w:rPr>
            <w:rFonts w:ascii="Courier New" w:hAnsi="Courier New"/>
            <w:sz w:val="16"/>
            <w:szCs w:val="16"/>
          </w:rPr>
          <w:t xml:space="preserve">        </w:t>
        </w:r>
      </w:ins>
      <w:del w:id="1302" w:author="John MacAuley" w:date="2016-01-08T18:55:00Z">
        <w:r w:rsidR="001A066D" w:rsidRPr="006C7966" w:rsidDel="00F126BD">
          <w:rPr>
            <w:rFonts w:ascii="Courier New" w:hAnsi="Courier New"/>
            <w:sz w:val="16"/>
            <w:szCs w:val="16"/>
          </w:rPr>
          <w:delText xml:space="preserve">        set request_list(Conn_ID, Corr_ID).Status = fail</w:delText>
        </w:r>
      </w:del>
    </w:p>
    <w:p w14:paraId="4486E155" w14:textId="0C63971B" w:rsidR="001A066D" w:rsidRPr="006C7966" w:rsidRDefault="001A066D" w:rsidP="001A066D">
      <w:pPr>
        <w:rPr>
          <w:rFonts w:ascii="Courier New" w:hAnsi="Courier New"/>
          <w:sz w:val="16"/>
          <w:szCs w:val="16"/>
        </w:rPr>
      </w:pPr>
      <w:del w:id="1303" w:author="John MacAuley" w:date="2016-01-08T18:55:00Z">
        <w:r w:rsidRPr="006C7966" w:rsidDel="00F126BD">
          <w:rPr>
            <w:rFonts w:ascii="Courier New" w:hAnsi="Courier New"/>
            <w:sz w:val="16"/>
            <w:szCs w:val="16"/>
          </w:rPr>
          <w:delText xml:space="preserve">        </w:delText>
        </w:r>
      </w:del>
      <w:r w:rsidRPr="006C7966">
        <w:rPr>
          <w:rFonts w:ascii="Courier New" w:hAnsi="Courier New"/>
          <w:sz w:val="16"/>
          <w:szCs w:val="16"/>
        </w:rPr>
        <w:t>send r</w:t>
      </w:r>
      <w:ins w:id="1304" w:author="John MacAuley" w:date="2016-01-08T16:31:00Z">
        <w:r w:rsidR="00D5423B">
          <w:rPr>
            <w:rFonts w:ascii="Courier New" w:hAnsi="Courier New"/>
            <w:sz w:val="16"/>
            <w:szCs w:val="16"/>
          </w:rPr>
          <w:t>sv</w:t>
        </w:r>
      </w:ins>
      <w:del w:id="1305" w:author="John MacAuley" w:date="2016-01-08T16:31:00Z">
        <w:r w:rsidRPr="006C7966" w:rsidDel="00D5423B">
          <w:rPr>
            <w:rFonts w:ascii="Courier New" w:hAnsi="Courier New"/>
            <w:sz w:val="16"/>
            <w:szCs w:val="16"/>
          </w:rPr>
          <w:delText>es</w:delText>
        </w:r>
      </w:del>
      <w:r w:rsidRPr="006C7966">
        <w:rPr>
          <w:rFonts w:ascii="Courier New" w:hAnsi="Courier New"/>
          <w:sz w:val="16"/>
          <w:szCs w:val="16"/>
        </w:rPr>
        <w:t>.fl(Corr_ID, Ver) to RSM(Conn_ID)</w:t>
      </w:r>
      <w:commentRangeEnd w:id="1279"/>
      <w:r w:rsidR="00AA1F01">
        <w:rPr>
          <w:rStyle w:val="CommentReference"/>
        </w:rPr>
        <w:commentReference w:id="1279"/>
      </w:r>
    </w:p>
    <w:p w14:paraId="057F55B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01092807" w14:textId="77777777" w:rsidR="001A066D" w:rsidRPr="006C7966" w:rsidRDefault="001A066D" w:rsidP="001A066D">
      <w:pPr>
        <w:rPr>
          <w:rFonts w:ascii="Courier New" w:hAnsi="Courier New"/>
          <w:sz w:val="16"/>
          <w:szCs w:val="16"/>
        </w:rPr>
      </w:pPr>
    </w:p>
    <w:p w14:paraId="57514B64"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64C613A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ED72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3948710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B2542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F7AFF7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rsvcommit.cf(Corr_ID, Ver) to RSM(Conn_ID)</w:t>
      </w:r>
    </w:p>
    <w:p w14:paraId="3CA69F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5F34030A" w14:textId="77777777" w:rsidR="001A066D" w:rsidRPr="006C7966" w:rsidRDefault="001A066D" w:rsidP="001A066D">
      <w:pPr>
        <w:rPr>
          <w:rFonts w:ascii="Courier New" w:hAnsi="Courier New"/>
          <w:sz w:val="16"/>
          <w:szCs w:val="16"/>
        </w:rPr>
      </w:pPr>
    </w:p>
    <w:p w14:paraId="6965841A"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NSI_rsvcommit.fl(Conn_ID,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7689C1BE"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DDA903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64DC0B2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8A51B0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210AD46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rsvcommit.fl(Corr_ID, Ver) to RSM(Conn_ID)</w:t>
      </w:r>
    </w:p>
    <w:p w14:paraId="37834CB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3238F8E" w14:textId="77777777" w:rsidR="001A066D" w:rsidRPr="006C7966" w:rsidRDefault="001A066D" w:rsidP="001A066D">
      <w:pPr>
        <w:rPr>
          <w:rFonts w:ascii="Courier New" w:hAnsi="Courier New"/>
          <w:sz w:val="16"/>
          <w:szCs w:val="16"/>
        </w:rPr>
      </w:pPr>
    </w:p>
    <w:p w14:paraId="46470A76"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NSI_rsvabort.cf(Conn_ID, Corr_ID, Ver)</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691C7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11760C00"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8B71EC2"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2423F29D"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21F278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rsvabort.cf(Corr_ID, Ver) to RSM(Conn_ID)</w:t>
      </w:r>
    </w:p>
    <w:p w14:paraId="503B821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15FA7A5C" w14:textId="77777777" w:rsidR="001A066D" w:rsidRPr="006C7966" w:rsidRDefault="001A066D" w:rsidP="001A066D">
      <w:pPr>
        <w:rPr>
          <w:rFonts w:ascii="Courier New" w:hAnsi="Courier New"/>
          <w:sz w:val="16"/>
          <w:szCs w:val="16"/>
        </w:rPr>
      </w:pPr>
    </w:p>
    <w:p w14:paraId="4534D245"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NSI_prov.cf(Conn_ID,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1673796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67056A8A"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55D50F37"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69B59E13"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777E2AB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prov.cf(Corr_ID) to PSM(Conn_ID)</w:t>
      </w:r>
    </w:p>
    <w:p w14:paraId="3E39E3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4DDF85F6" w14:textId="77777777" w:rsidR="001A066D" w:rsidRPr="006C7966" w:rsidRDefault="001A066D" w:rsidP="001A066D">
      <w:pPr>
        <w:rPr>
          <w:rFonts w:ascii="Courier New" w:hAnsi="Courier New"/>
          <w:sz w:val="16"/>
          <w:szCs w:val="16"/>
        </w:rPr>
      </w:pPr>
    </w:p>
    <w:p w14:paraId="132317B8"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NSI_rel.cf(Conn_ID,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4451B02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0CDFBEDC"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7EA9A69B"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4D697A59"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28793DA" w14:textId="0CB1B6EF" w:rsidR="001A066D" w:rsidRPr="006C7966" w:rsidRDefault="00384D92" w:rsidP="001A066D">
      <w:pPr>
        <w:rPr>
          <w:rFonts w:ascii="Courier New" w:hAnsi="Courier New"/>
          <w:sz w:val="16"/>
          <w:szCs w:val="16"/>
        </w:rPr>
      </w:pPr>
      <w:ins w:id="1306" w:author="John MacAuley" w:date="2016-01-08T16:10:00Z">
        <w:r>
          <w:rPr>
            <w:rFonts w:ascii="Courier New" w:hAnsi="Courier New"/>
            <w:sz w:val="16"/>
            <w:szCs w:val="16"/>
          </w:rPr>
          <w:t xml:space="preserve">        </w:t>
        </w:r>
      </w:ins>
      <w:del w:id="1307" w:author="John MacAuley" w:date="2016-01-08T16:10:00Z">
        <w:r w:rsidR="001A066D" w:rsidRPr="006C7966" w:rsidDel="00384D92">
          <w:rPr>
            <w:rFonts w:ascii="Courier New" w:hAnsi="Courier New"/>
            <w:sz w:val="16"/>
            <w:szCs w:val="16"/>
          </w:rPr>
          <w:tab/>
        </w:r>
        <w:r w:rsidR="001A066D" w:rsidRPr="006C7966" w:rsidDel="00384D92">
          <w:rPr>
            <w:rFonts w:ascii="Courier New" w:hAnsi="Courier New"/>
            <w:sz w:val="16"/>
            <w:szCs w:val="16"/>
          </w:rPr>
          <w:tab/>
        </w:r>
      </w:del>
      <w:r w:rsidR="001A066D" w:rsidRPr="006C7966">
        <w:rPr>
          <w:rFonts w:ascii="Courier New" w:hAnsi="Courier New"/>
          <w:sz w:val="16"/>
          <w:szCs w:val="16"/>
        </w:rPr>
        <w:t>send rel.cf(Corr_ID) to PSM(Conn_ID)</w:t>
      </w:r>
    </w:p>
    <w:p w14:paraId="0640052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w:t>
      </w:r>
    </w:p>
    <w:p w14:paraId="6111DB9E" w14:textId="77777777" w:rsidR="001A066D" w:rsidRPr="006C7966" w:rsidRDefault="001A066D" w:rsidP="001A066D">
      <w:pPr>
        <w:rPr>
          <w:rFonts w:ascii="Courier New" w:hAnsi="Courier New"/>
          <w:sz w:val="16"/>
          <w:szCs w:val="16"/>
        </w:rPr>
      </w:pPr>
    </w:p>
    <w:p w14:paraId="05231651" w14:textId="77777777" w:rsidR="001A066D" w:rsidRPr="006C7966" w:rsidRDefault="001A066D" w:rsidP="001A066D">
      <w:pPr>
        <w:rPr>
          <w:rFonts w:ascii="Courier New" w:hAnsi="Courier New"/>
          <w:sz w:val="16"/>
          <w:szCs w:val="16"/>
        </w:rPr>
      </w:pPr>
      <w:r w:rsidRPr="006C7966">
        <w:rPr>
          <w:rFonts w:ascii="Courier New" w:hAnsi="Courier New"/>
          <w:b/>
          <w:sz w:val="16"/>
          <w:szCs w:val="16"/>
        </w:rPr>
        <w:t>NSI_term.cf(Conn_ID, Corr_ID)</w:t>
      </w:r>
      <w:r w:rsidRPr="006C7966">
        <w:rPr>
          <w:rFonts w:ascii="Courier New" w:hAnsi="Courier New"/>
          <w:sz w:val="16"/>
          <w:szCs w:val="16"/>
        </w:rPr>
        <w:t xml:space="preserve">  /* </w:t>
      </w:r>
      <w:r w:rsidRPr="006C7966">
        <w:rPr>
          <w:rFonts w:ascii="Courier New" w:hAnsi="Courier New"/>
          <w:b/>
          <w:i/>
          <w:sz w:val="16"/>
          <w:szCs w:val="16"/>
        </w:rPr>
        <w:t>from child NSA</w:t>
      </w:r>
      <w:r w:rsidRPr="006C7966">
        <w:rPr>
          <w:rFonts w:ascii="Courier New" w:hAnsi="Courier New"/>
          <w:sz w:val="16"/>
          <w:szCs w:val="16"/>
        </w:rPr>
        <w:t xml:space="preserve"> */</w:t>
      </w:r>
    </w:p>
    <w:p w14:paraId="2E1BD3B4"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set request_segment_list(Conn_ID, Child_NSA, Corr_ID).Status = replied</w:t>
      </w:r>
    </w:p>
    <w:p w14:paraId="7C9575A8"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if all children in request_segment_list(Conn_ID, Child_NSA,</w:t>
      </w:r>
    </w:p>
    <w:p w14:paraId="0CCFA2FF"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Corr_ID).Status == replied then</w:t>
      </w:r>
    </w:p>
    <w:p w14:paraId="14ACD8F2" w14:textId="77777777" w:rsidR="001A066D" w:rsidRDefault="001A066D" w:rsidP="001A066D">
      <w:pPr>
        <w:rPr>
          <w:ins w:id="1308" w:author="John MacAuley" w:date="2016-01-08T16:09:00Z"/>
          <w:rFonts w:ascii="Courier New" w:hAnsi="Courier New"/>
          <w:sz w:val="16"/>
          <w:szCs w:val="16"/>
        </w:rPr>
      </w:pPr>
      <w:r w:rsidRPr="006C7966">
        <w:rPr>
          <w:rFonts w:ascii="Courier New" w:hAnsi="Courier New"/>
          <w:sz w:val="16"/>
          <w:szCs w:val="16"/>
        </w:rPr>
        <w:t xml:space="preserve">    {</w:t>
      </w:r>
    </w:p>
    <w:p w14:paraId="14A81A79" w14:textId="451153FD" w:rsidR="00CD58E4" w:rsidRPr="006C7966" w:rsidRDefault="00CD58E4" w:rsidP="001A066D">
      <w:pPr>
        <w:rPr>
          <w:rFonts w:ascii="Courier New" w:hAnsi="Courier New"/>
          <w:sz w:val="16"/>
          <w:szCs w:val="16"/>
        </w:rPr>
      </w:pPr>
      <w:ins w:id="1309" w:author="John MacAuley" w:date="2016-01-08T16:09:00Z">
        <w:r w:rsidRPr="006C7966">
          <w:rPr>
            <w:rFonts w:ascii="Courier New" w:hAnsi="Courier New"/>
            <w:sz w:val="16"/>
            <w:szCs w:val="16"/>
          </w:rPr>
          <w:t xml:space="preserve">    </w:t>
        </w:r>
      </w:ins>
      <w:ins w:id="1310" w:author="John MacAuley" w:date="2016-01-08T16:10:00Z">
        <w:r>
          <w:rPr>
            <w:rFonts w:ascii="Courier New" w:hAnsi="Courier New"/>
            <w:sz w:val="16"/>
            <w:szCs w:val="16"/>
          </w:rPr>
          <w:t xml:space="preserve">    </w:t>
        </w:r>
      </w:ins>
      <w:ins w:id="1311" w:author="John MacAuley" w:date="2016-01-08T16:09:00Z">
        <w:r w:rsidRPr="006C7966">
          <w:rPr>
            <w:rFonts w:ascii="Courier New" w:hAnsi="Courier New"/>
            <w:sz w:val="16"/>
            <w:szCs w:val="16"/>
          </w:rPr>
          <w:t>clean up everything related to Conn_ID</w:t>
        </w:r>
      </w:ins>
    </w:p>
    <w:p w14:paraId="460B7A41" w14:textId="77777777" w:rsidR="001A066D" w:rsidRPr="006C7966" w:rsidRDefault="001A066D" w:rsidP="001A066D">
      <w:pPr>
        <w:rPr>
          <w:rFonts w:ascii="Courier New" w:hAnsi="Courier New"/>
          <w:sz w:val="16"/>
          <w:szCs w:val="16"/>
        </w:rPr>
      </w:pPr>
      <w:r w:rsidRPr="006C7966">
        <w:rPr>
          <w:rFonts w:ascii="Courier New" w:hAnsi="Courier New"/>
          <w:sz w:val="16"/>
          <w:szCs w:val="16"/>
        </w:rPr>
        <w:t xml:space="preserve">        send term.cf(Corr_ID) to LSM(Conn_ID)</w:t>
      </w:r>
    </w:p>
    <w:p w14:paraId="415DEE3F" w14:textId="77777777" w:rsidR="00FF3DA8" w:rsidRPr="006C7966" w:rsidRDefault="001A066D" w:rsidP="00390E9B">
      <w:pPr>
        <w:rPr>
          <w:rFonts w:ascii="Courier New" w:hAnsi="Courier New"/>
          <w:sz w:val="16"/>
          <w:szCs w:val="16"/>
        </w:rPr>
      </w:pPr>
      <w:r w:rsidRPr="006C7966">
        <w:rPr>
          <w:rFonts w:ascii="Courier New" w:hAnsi="Courier New"/>
          <w:sz w:val="16"/>
          <w:szCs w:val="16"/>
        </w:rPr>
        <w:t xml:space="preserve">    }</w:t>
      </w:r>
    </w:p>
    <w:p w14:paraId="4B89D089" w14:textId="77777777" w:rsidR="00FF3DA8" w:rsidRPr="006C7966" w:rsidRDefault="00FF3DA8" w:rsidP="00390E9B">
      <w:pPr>
        <w:rPr>
          <w:rFonts w:ascii="Courier New" w:hAnsi="Courier New"/>
          <w:sz w:val="16"/>
          <w:szCs w:val="16"/>
        </w:rPr>
      </w:pPr>
    </w:p>
    <w:p w14:paraId="0111F5F5" w14:textId="77777777" w:rsidR="00FF3DA8" w:rsidRDefault="00FF3DA8" w:rsidP="00390E9B">
      <w:pPr>
        <w:pStyle w:val="Heading3"/>
      </w:pPr>
      <w:bookmarkStart w:id="1312" w:name="_Toc437518674"/>
      <w:r w:rsidRPr="006C7966">
        <w:t>Requests from State Machines</w:t>
      </w:r>
      <w:bookmarkEnd w:id="1312"/>
    </w:p>
    <w:p w14:paraId="291577D8" w14:textId="77777777" w:rsidR="007C2681" w:rsidRPr="002F008A" w:rsidRDefault="007C2681" w:rsidP="007C2681">
      <w:pPr>
        <w:pStyle w:val="nobreak"/>
      </w:pPr>
      <w:r>
        <w:t xml:space="preserve">The following outlines the messages received by the AG’s Coordinator from internal state machine functions, and the corresponding actions and messages to external NSAs (e.g. parent or child NSAs). </w:t>
      </w:r>
    </w:p>
    <w:p w14:paraId="37A36A05" w14:textId="77777777" w:rsidR="007C2681" w:rsidRPr="007C2681" w:rsidRDefault="007C2681" w:rsidP="007040F7">
      <w:pPr>
        <w:pStyle w:val="nobreak"/>
      </w:pPr>
    </w:p>
    <w:p w14:paraId="13270AE9"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BDA5A92" w14:textId="101D2ED3" w:rsidR="00D70A21" w:rsidRPr="006C7966" w:rsidDel="00D5423B" w:rsidRDefault="00D70A21" w:rsidP="00D70A21">
      <w:pPr>
        <w:rPr>
          <w:del w:id="1313" w:author="John MacAuley" w:date="2016-01-08T16:33:00Z"/>
          <w:rFonts w:ascii="Courier New" w:hAnsi="Courier New"/>
          <w:sz w:val="16"/>
          <w:szCs w:val="16"/>
        </w:rPr>
      </w:pPr>
      <w:r w:rsidRPr="006C7966">
        <w:rPr>
          <w:rFonts w:ascii="Courier New" w:hAnsi="Courier New"/>
          <w:sz w:val="16"/>
          <w:szCs w:val="16"/>
        </w:rPr>
        <w:t xml:space="preserve">    create entry for all children in request_segment_list(Conn_ID,</w:t>
      </w:r>
      <w:ins w:id="1314" w:author="John MacAuley" w:date="2016-01-08T16:33:00Z">
        <w:r w:rsidR="00D5423B">
          <w:rPr>
            <w:rFonts w:ascii="Courier New" w:hAnsi="Courier New"/>
            <w:sz w:val="16"/>
            <w:szCs w:val="16"/>
          </w:rPr>
          <w:t xml:space="preserve"> </w:t>
        </w:r>
      </w:ins>
    </w:p>
    <w:p w14:paraId="62D16948" w14:textId="77777777" w:rsidR="00D70A21" w:rsidRPr="006C7966" w:rsidRDefault="00D70A21" w:rsidP="00D70A21">
      <w:pPr>
        <w:rPr>
          <w:rFonts w:ascii="Courier New" w:hAnsi="Courier New"/>
          <w:sz w:val="16"/>
          <w:szCs w:val="16"/>
        </w:rPr>
      </w:pPr>
      <w:del w:id="1315" w:author="John MacAuley" w:date="2016-01-08T16:33:00Z">
        <w:r w:rsidRPr="006C7966" w:rsidDel="00D5423B">
          <w:rPr>
            <w:rFonts w:ascii="Courier New" w:hAnsi="Courier New"/>
            <w:sz w:val="16"/>
            <w:szCs w:val="16"/>
          </w:rPr>
          <w:delText xml:space="preserve">      </w:delText>
        </w:r>
      </w:del>
      <w:r w:rsidRPr="006C7966">
        <w:rPr>
          <w:rFonts w:ascii="Courier New" w:hAnsi="Courier New"/>
          <w:sz w:val="16"/>
          <w:szCs w:val="16"/>
        </w:rPr>
        <w:t>Child_NSA, Corr_ID)</w:t>
      </w:r>
    </w:p>
    <w:p w14:paraId="16C0CB9F"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NSI_rsv.rq(Conn_ID, Corr_ID, Ver) to children in</w:t>
      </w:r>
    </w:p>
    <w:p w14:paraId="7D504BC7"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C781A44" w14:textId="77777777" w:rsidR="00D70A21" w:rsidRPr="006C7966" w:rsidRDefault="00D70A21" w:rsidP="00D70A21">
      <w:pPr>
        <w:rPr>
          <w:rFonts w:ascii="Courier New" w:hAnsi="Courier New"/>
          <w:sz w:val="16"/>
          <w:szCs w:val="16"/>
        </w:rPr>
      </w:pPr>
    </w:p>
    <w:p w14:paraId="769457AD"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3F471CC" w14:textId="10D7FB71" w:rsidR="00D70A21" w:rsidRPr="006C7966" w:rsidDel="00D5423B" w:rsidRDefault="00D70A21" w:rsidP="00D70A21">
      <w:pPr>
        <w:rPr>
          <w:del w:id="1316" w:author="John MacAuley" w:date="2016-01-08T16:33:00Z"/>
          <w:rFonts w:ascii="Courier New" w:hAnsi="Courier New"/>
          <w:sz w:val="16"/>
          <w:szCs w:val="16"/>
        </w:rPr>
      </w:pPr>
      <w:r w:rsidRPr="006C7966">
        <w:rPr>
          <w:rFonts w:ascii="Courier New" w:hAnsi="Courier New"/>
          <w:sz w:val="16"/>
          <w:szCs w:val="16"/>
        </w:rPr>
        <w:t xml:space="preserve">    create entry for all children in request_segment_list(Conn_ID,</w:t>
      </w:r>
      <w:ins w:id="1317" w:author="John MacAuley" w:date="2016-01-08T16:33:00Z">
        <w:r w:rsidR="00D5423B">
          <w:rPr>
            <w:rFonts w:ascii="Courier New" w:hAnsi="Courier New"/>
            <w:sz w:val="16"/>
            <w:szCs w:val="16"/>
          </w:rPr>
          <w:t xml:space="preserve"> </w:t>
        </w:r>
      </w:ins>
    </w:p>
    <w:p w14:paraId="43BE72F4" w14:textId="4A99FEFD" w:rsidR="00D70A21" w:rsidRPr="006C7966" w:rsidRDefault="00D70A21" w:rsidP="00D70A21">
      <w:pPr>
        <w:rPr>
          <w:rFonts w:ascii="Courier New" w:hAnsi="Courier New"/>
          <w:sz w:val="16"/>
          <w:szCs w:val="16"/>
        </w:rPr>
      </w:pPr>
      <w:del w:id="1318" w:author="John MacAuley" w:date="2016-01-08T16:33:00Z">
        <w:r w:rsidRPr="006C7966" w:rsidDel="00D5423B">
          <w:rPr>
            <w:rFonts w:ascii="Courier New" w:hAnsi="Courier New"/>
            <w:sz w:val="16"/>
            <w:szCs w:val="16"/>
          </w:rPr>
          <w:delText xml:space="preserve">      </w:delText>
        </w:r>
      </w:del>
      <w:r w:rsidRPr="006C7966">
        <w:rPr>
          <w:rFonts w:ascii="Courier New" w:hAnsi="Courier New"/>
          <w:sz w:val="16"/>
          <w:szCs w:val="16"/>
        </w:rPr>
        <w:t>Child_NSA, Corr_ID)</w:t>
      </w:r>
    </w:p>
    <w:p w14:paraId="7C4CDE4B"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NSI_rsvcommit.rq(Conn_ID, Corr_ID, Ver) to children in</w:t>
      </w:r>
    </w:p>
    <w:p w14:paraId="2BF8D36A"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03D36034" w14:textId="77777777" w:rsidR="00D70A21" w:rsidRPr="006C7966" w:rsidRDefault="00D70A21" w:rsidP="00D70A21">
      <w:pPr>
        <w:rPr>
          <w:rFonts w:ascii="Courier New" w:hAnsi="Courier New"/>
          <w:sz w:val="16"/>
          <w:szCs w:val="16"/>
        </w:rPr>
      </w:pPr>
    </w:p>
    <w:p w14:paraId="5F1E646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BFFE359" w14:textId="4E5DF382" w:rsidR="00D70A21" w:rsidRPr="006C7966" w:rsidDel="00D5423B" w:rsidRDefault="00D70A21" w:rsidP="00D70A21">
      <w:pPr>
        <w:rPr>
          <w:del w:id="1319" w:author="John MacAuley" w:date="2016-01-08T16:33:00Z"/>
          <w:rFonts w:ascii="Courier New" w:hAnsi="Courier New"/>
          <w:sz w:val="16"/>
          <w:szCs w:val="16"/>
        </w:rPr>
      </w:pPr>
      <w:r w:rsidRPr="006C7966">
        <w:rPr>
          <w:rFonts w:ascii="Courier New" w:hAnsi="Courier New"/>
          <w:sz w:val="16"/>
          <w:szCs w:val="16"/>
        </w:rPr>
        <w:t xml:space="preserve">    create entry for all children in request_segment_list(Conn_ID,</w:t>
      </w:r>
      <w:ins w:id="1320" w:author="John MacAuley" w:date="2016-01-08T16:33:00Z">
        <w:r w:rsidR="00D5423B">
          <w:rPr>
            <w:rFonts w:ascii="Courier New" w:hAnsi="Courier New"/>
            <w:sz w:val="16"/>
            <w:szCs w:val="16"/>
          </w:rPr>
          <w:t xml:space="preserve"> </w:t>
        </w:r>
      </w:ins>
    </w:p>
    <w:p w14:paraId="12C18BD3" w14:textId="48D5D51F" w:rsidR="00D70A21" w:rsidRPr="006C7966" w:rsidRDefault="00D70A21" w:rsidP="00D70A21">
      <w:pPr>
        <w:rPr>
          <w:rFonts w:ascii="Courier New" w:hAnsi="Courier New"/>
          <w:sz w:val="16"/>
          <w:szCs w:val="16"/>
        </w:rPr>
      </w:pPr>
      <w:del w:id="1321" w:author="John MacAuley" w:date="2016-01-08T16:33:00Z">
        <w:r w:rsidRPr="006C7966" w:rsidDel="00D5423B">
          <w:rPr>
            <w:rFonts w:ascii="Courier New" w:hAnsi="Courier New"/>
            <w:sz w:val="16"/>
            <w:szCs w:val="16"/>
          </w:rPr>
          <w:delText xml:space="preserve">      </w:delText>
        </w:r>
      </w:del>
      <w:r w:rsidRPr="006C7966">
        <w:rPr>
          <w:rFonts w:ascii="Courier New" w:hAnsi="Courier New"/>
          <w:sz w:val="16"/>
          <w:szCs w:val="16"/>
        </w:rPr>
        <w:t>Child_NSA, Corr_ID)</w:t>
      </w:r>
    </w:p>
    <w:p w14:paraId="261DE3DD" w14:textId="77777777" w:rsidR="00D70A21" w:rsidRPr="006C7966" w:rsidRDefault="00D70A21" w:rsidP="00D70A21">
      <w:pPr>
        <w:rPr>
          <w:rFonts w:ascii="Courier New" w:hAnsi="Courier New"/>
          <w:sz w:val="16"/>
          <w:szCs w:val="16"/>
        </w:rPr>
      </w:pPr>
      <w:r w:rsidRPr="006C7966">
        <w:rPr>
          <w:rFonts w:ascii="Courier New" w:hAnsi="Courier New"/>
          <w:sz w:val="16"/>
          <w:szCs w:val="16"/>
        </w:rPr>
        <w:lastRenderedPageBreak/>
        <w:t xml:space="preserve">    send NSI_rsvabort.rq(Conn_ID, Corr_ID, Ver) to children in</w:t>
      </w:r>
    </w:p>
    <w:p w14:paraId="63BB505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24058574" w14:textId="77777777" w:rsidR="00D70A21" w:rsidRPr="006C7966" w:rsidRDefault="00D70A21" w:rsidP="00D70A21">
      <w:pPr>
        <w:rPr>
          <w:rFonts w:ascii="Courier New" w:hAnsi="Courier New"/>
          <w:sz w:val="16"/>
          <w:szCs w:val="16"/>
        </w:rPr>
      </w:pPr>
    </w:p>
    <w:p w14:paraId="02DD6BF1" w14:textId="0E80883A" w:rsidR="00D70A21" w:rsidRPr="006C7966" w:rsidRDefault="00D70A21" w:rsidP="00D70A21">
      <w:pPr>
        <w:rPr>
          <w:rFonts w:ascii="Courier New" w:hAnsi="Courier New"/>
          <w:sz w:val="16"/>
          <w:szCs w:val="16"/>
        </w:rPr>
      </w:pPr>
      <w:r w:rsidRPr="006C7966">
        <w:rPr>
          <w:rFonts w:ascii="Courier New" w:hAnsi="Courier New"/>
          <w:b/>
          <w:sz w:val="16"/>
          <w:szCs w:val="16"/>
        </w:rPr>
        <w:t>rsv.cf(Corr_ID</w:t>
      </w:r>
      <w:ins w:id="1322" w:author="John MacAuley" w:date="2016-01-06T09:53:00Z">
        <w:r w:rsidR="005C0ADE">
          <w:rPr>
            <w:rFonts w:ascii="Courier New" w:hAnsi="Courier New"/>
            <w:b/>
            <w:sz w:val="16"/>
            <w:szCs w:val="16"/>
          </w:rPr>
          <w:t>, Ver</w:t>
        </w:r>
      </w:ins>
      <w:r w:rsidRPr="006C7966">
        <w:rPr>
          <w:rFonts w:ascii="Courier New" w:hAnsi="Courier New"/>
          <w:b/>
          <w:sz w:val="16"/>
          <w:szCs w:val="16"/>
        </w:rPr>
        <w:t>)</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382A3E4"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NSI_rsv.cf(Conn_ID, Corr_ID, Ver) to the parent</w:t>
      </w:r>
    </w:p>
    <w:p w14:paraId="45D6232B" w14:textId="77777777" w:rsidR="00D70A21" w:rsidRPr="006C7966" w:rsidRDefault="00D70A21" w:rsidP="00D70A21">
      <w:pPr>
        <w:rPr>
          <w:rFonts w:ascii="Courier New" w:hAnsi="Courier New"/>
          <w:sz w:val="16"/>
          <w:szCs w:val="16"/>
        </w:rPr>
      </w:pPr>
    </w:p>
    <w:p w14:paraId="43100214"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82C7F2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NSI_rsv.fl(Conn_ID, Corr_ID, Ver) to the parent</w:t>
      </w:r>
    </w:p>
    <w:p w14:paraId="3E17A6E2" w14:textId="77777777" w:rsidR="00D70A21" w:rsidRPr="006C7966" w:rsidRDefault="00D70A21" w:rsidP="00D70A21">
      <w:pPr>
        <w:rPr>
          <w:rFonts w:ascii="Courier New" w:hAnsi="Courier New"/>
          <w:sz w:val="16"/>
          <w:szCs w:val="16"/>
        </w:rPr>
      </w:pPr>
    </w:p>
    <w:p w14:paraId="2C69F528"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7EEDD3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21A87C97" w14:textId="77777777" w:rsidR="00D70A21" w:rsidRPr="006C7966" w:rsidRDefault="00D70A21" w:rsidP="00D70A21">
      <w:pPr>
        <w:rPr>
          <w:rFonts w:ascii="Courier New" w:hAnsi="Courier New"/>
          <w:sz w:val="16"/>
          <w:szCs w:val="16"/>
        </w:rPr>
      </w:pPr>
    </w:p>
    <w:p w14:paraId="57C073F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0D2D8CAC"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277A4FF8" w14:textId="77777777" w:rsidR="00D70A21" w:rsidRPr="006C7966" w:rsidRDefault="00D70A21" w:rsidP="00D70A21">
      <w:pPr>
        <w:rPr>
          <w:rFonts w:ascii="Courier New" w:hAnsi="Courier New"/>
          <w:b/>
          <w:sz w:val="16"/>
          <w:szCs w:val="16"/>
        </w:rPr>
      </w:pPr>
    </w:p>
    <w:p w14:paraId="1A5A9A63"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0E191C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NSI_rsvabort.cf(Conn_ID, Corr_ID, Ver) to the parent</w:t>
      </w:r>
    </w:p>
    <w:p w14:paraId="08A20930" w14:textId="77777777" w:rsidR="00D70A21" w:rsidRPr="006C7966" w:rsidRDefault="00D70A21" w:rsidP="00D70A21">
      <w:pPr>
        <w:rPr>
          <w:rFonts w:ascii="Courier New" w:hAnsi="Courier New"/>
          <w:sz w:val="16"/>
          <w:szCs w:val="16"/>
        </w:rPr>
      </w:pPr>
    </w:p>
    <w:p w14:paraId="4B472904" w14:textId="77777777" w:rsidR="00D70A21" w:rsidRPr="006C7966" w:rsidRDefault="00D70A21" w:rsidP="00D70A21">
      <w:pPr>
        <w:rPr>
          <w:rFonts w:ascii="Courier New" w:hAnsi="Courier New"/>
          <w:sz w:val="16"/>
          <w:szCs w:val="16"/>
        </w:rPr>
      </w:pPr>
    </w:p>
    <w:p w14:paraId="03FD493C"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6EF40EA" w14:textId="5EEAAC85" w:rsidR="00D70A21" w:rsidRPr="006C7966" w:rsidDel="00DC52A8" w:rsidRDefault="00D70A21" w:rsidP="00D70A21">
      <w:pPr>
        <w:rPr>
          <w:del w:id="1323" w:author="John MacAuley" w:date="2016-01-08T16:34:00Z"/>
          <w:rFonts w:ascii="Courier New" w:hAnsi="Courier New"/>
          <w:sz w:val="16"/>
          <w:szCs w:val="16"/>
        </w:rPr>
      </w:pPr>
      <w:r w:rsidRPr="006C7966">
        <w:rPr>
          <w:rFonts w:ascii="Courier New" w:hAnsi="Courier New"/>
          <w:sz w:val="16"/>
          <w:szCs w:val="16"/>
        </w:rPr>
        <w:t xml:space="preserve">    create entry for all children in request_segment_list(Conn_ID,</w:t>
      </w:r>
      <w:ins w:id="1324" w:author="John MacAuley" w:date="2016-01-08T16:34:00Z">
        <w:r w:rsidR="00DC52A8">
          <w:rPr>
            <w:rFonts w:ascii="Courier New" w:hAnsi="Courier New"/>
            <w:sz w:val="16"/>
            <w:szCs w:val="16"/>
          </w:rPr>
          <w:t xml:space="preserve"> </w:t>
        </w:r>
      </w:ins>
    </w:p>
    <w:p w14:paraId="439A1ABD" w14:textId="46454F21" w:rsidR="00D70A21" w:rsidRPr="006C7966" w:rsidRDefault="00D70A21" w:rsidP="00D70A21">
      <w:pPr>
        <w:rPr>
          <w:rFonts w:ascii="Courier New" w:hAnsi="Courier New"/>
          <w:sz w:val="16"/>
          <w:szCs w:val="16"/>
        </w:rPr>
      </w:pPr>
      <w:del w:id="1325" w:author="John MacAuley" w:date="2016-01-08T16:34:00Z">
        <w:r w:rsidRPr="006C7966" w:rsidDel="00DC52A8">
          <w:rPr>
            <w:rFonts w:ascii="Courier New" w:hAnsi="Courier New"/>
            <w:sz w:val="16"/>
            <w:szCs w:val="16"/>
          </w:rPr>
          <w:delText xml:space="preserve">      </w:delText>
        </w:r>
      </w:del>
      <w:r w:rsidRPr="006C7966">
        <w:rPr>
          <w:rFonts w:ascii="Courier New" w:hAnsi="Courier New"/>
          <w:sz w:val="16"/>
          <w:szCs w:val="16"/>
        </w:rPr>
        <w:t>Child_NSA, Corr_ID)</w:t>
      </w:r>
    </w:p>
    <w:p w14:paraId="0A00945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534677C2"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516D3E3E" w14:textId="77777777" w:rsidR="00D70A21" w:rsidRPr="006C7966" w:rsidRDefault="00D70A21" w:rsidP="00D70A21">
      <w:pPr>
        <w:rPr>
          <w:rFonts w:ascii="Courier New" w:hAnsi="Courier New"/>
          <w:sz w:val="16"/>
          <w:szCs w:val="16"/>
        </w:rPr>
      </w:pPr>
    </w:p>
    <w:p w14:paraId="66F9B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1528CB04" w14:textId="72245EF4" w:rsidR="00D70A21" w:rsidRPr="006C7966" w:rsidDel="00DC52A8" w:rsidRDefault="00D70A21" w:rsidP="00D70A21">
      <w:pPr>
        <w:rPr>
          <w:del w:id="1326" w:author="John MacAuley" w:date="2016-01-08T16:34:00Z"/>
          <w:rFonts w:ascii="Courier New" w:hAnsi="Courier New"/>
          <w:sz w:val="16"/>
          <w:szCs w:val="16"/>
        </w:rPr>
      </w:pPr>
      <w:r w:rsidRPr="006C7966">
        <w:rPr>
          <w:rFonts w:ascii="Courier New" w:hAnsi="Courier New"/>
          <w:sz w:val="16"/>
          <w:szCs w:val="16"/>
        </w:rPr>
        <w:t xml:space="preserve">    create entry for all children in request_segment_list(Conn_ID,</w:t>
      </w:r>
      <w:ins w:id="1327" w:author="John MacAuley" w:date="2016-01-08T16:34:00Z">
        <w:r w:rsidR="00DC52A8">
          <w:rPr>
            <w:rFonts w:ascii="Courier New" w:hAnsi="Courier New"/>
            <w:sz w:val="16"/>
            <w:szCs w:val="16"/>
          </w:rPr>
          <w:t xml:space="preserve"> </w:t>
        </w:r>
      </w:ins>
    </w:p>
    <w:p w14:paraId="5901263A" w14:textId="6BE959BB" w:rsidR="00D70A21" w:rsidRPr="006C7966" w:rsidRDefault="00D70A21" w:rsidP="00D70A21">
      <w:pPr>
        <w:rPr>
          <w:rFonts w:ascii="Courier New" w:hAnsi="Courier New"/>
          <w:sz w:val="16"/>
          <w:szCs w:val="16"/>
        </w:rPr>
      </w:pPr>
      <w:del w:id="1328" w:author="John MacAuley" w:date="2016-01-08T16:34:00Z">
        <w:r w:rsidRPr="006C7966" w:rsidDel="00DC52A8">
          <w:rPr>
            <w:rFonts w:ascii="Courier New" w:hAnsi="Courier New"/>
            <w:sz w:val="16"/>
            <w:szCs w:val="16"/>
          </w:rPr>
          <w:delText xml:space="preserve">      </w:delText>
        </w:r>
      </w:del>
      <w:r w:rsidRPr="006C7966">
        <w:rPr>
          <w:rFonts w:ascii="Courier New" w:hAnsi="Courier New"/>
          <w:sz w:val="16"/>
          <w:szCs w:val="16"/>
        </w:rPr>
        <w:t>Child_NSA, Corr_ID)</w:t>
      </w:r>
    </w:p>
    <w:p w14:paraId="1C246DB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NSI_prov.rq(Conn_ID, Corr_ID) to children in</w:t>
      </w:r>
    </w:p>
    <w:p w14:paraId="3C92D05D"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67505E6B" w14:textId="77777777" w:rsidR="00D70A21" w:rsidRPr="006C7966" w:rsidRDefault="00D70A21" w:rsidP="00D70A21">
      <w:pPr>
        <w:rPr>
          <w:rFonts w:ascii="Courier New" w:hAnsi="Courier New"/>
          <w:sz w:val="16"/>
          <w:szCs w:val="16"/>
        </w:rPr>
      </w:pPr>
    </w:p>
    <w:p w14:paraId="11431886" w14:textId="77777777" w:rsidR="00D70A21" w:rsidRPr="006C7966" w:rsidRDefault="00D70A21" w:rsidP="00D70A21">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6108480"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NSI_prov.cf(Conn_ID, Corr_ID) to the parent</w:t>
      </w:r>
    </w:p>
    <w:p w14:paraId="52B808B4" w14:textId="77777777" w:rsidR="00D70A21" w:rsidRPr="006C7966" w:rsidRDefault="00D70A21" w:rsidP="00D70A21">
      <w:pPr>
        <w:rPr>
          <w:rFonts w:ascii="Courier New" w:hAnsi="Courier New"/>
          <w:sz w:val="16"/>
          <w:szCs w:val="16"/>
        </w:rPr>
      </w:pPr>
    </w:p>
    <w:p w14:paraId="7932B1EF" w14:textId="77777777" w:rsidR="00D70A21" w:rsidRPr="006C7966" w:rsidRDefault="00D70A21" w:rsidP="00D70A21">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28E12825"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NSI_rel.cf(Conn_ID, Corr_ID) to the parent</w:t>
      </w:r>
    </w:p>
    <w:p w14:paraId="60CDD2E7" w14:textId="77777777" w:rsidR="00D70A21" w:rsidRPr="006C7966" w:rsidRDefault="00D70A21" w:rsidP="00D70A21">
      <w:pPr>
        <w:rPr>
          <w:rFonts w:ascii="Courier New" w:hAnsi="Courier New"/>
          <w:sz w:val="16"/>
          <w:szCs w:val="16"/>
        </w:rPr>
      </w:pPr>
    </w:p>
    <w:p w14:paraId="5320E25A" w14:textId="77777777" w:rsidR="00D70A21" w:rsidRPr="006C7966" w:rsidRDefault="00D70A21" w:rsidP="00D70A21">
      <w:pPr>
        <w:rPr>
          <w:rFonts w:ascii="Courier New" w:hAnsi="Courier New"/>
          <w:sz w:val="16"/>
          <w:szCs w:val="16"/>
        </w:rPr>
      </w:pPr>
    </w:p>
    <w:p w14:paraId="2F9868E5"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04FCD6A3" w14:textId="71D2CA97" w:rsidR="00D70A21" w:rsidRPr="006C7966" w:rsidDel="00DC52A8" w:rsidRDefault="00D70A21" w:rsidP="00D70A21">
      <w:pPr>
        <w:rPr>
          <w:del w:id="1329" w:author="John MacAuley" w:date="2016-01-08T16:34:00Z"/>
          <w:rFonts w:ascii="Courier New" w:hAnsi="Courier New"/>
          <w:sz w:val="16"/>
          <w:szCs w:val="16"/>
        </w:rPr>
      </w:pPr>
      <w:r w:rsidRPr="006C7966">
        <w:rPr>
          <w:rFonts w:ascii="Courier New" w:hAnsi="Courier New"/>
          <w:sz w:val="16"/>
          <w:szCs w:val="16"/>
        </w:rPr>
        <w:t xml:space="preserve">    create entry for all children in request_segment_list(Conn_ID,</w:t>
      </w:r>
      <w:ins w:id="1330" w:author="John MacAuley" w:date="2016-01-08T16:34:00Z">
        <w:r w:rsidR="00DC52A8">
          <w:rPr>
            <w:rFonts w:ascii="Courier New" w:hAnsi="Courier New"/>
            <w:sz w:val="16"/>
            <w:szCs w:val="16"/>
          </w:rPr>
          <w:t xml:space="preserve"> </w:t>
        </w:r>
      </w:ins>
    </w:p>
    <w:p w14:paraId="72C2DC97" w14:textId="785BB8F0" w:rsidR="00D70A21" w:rsidRPr="006C7966" w:rsidRDefault="00D70A21" w:rsidP="00D70A21">
      <w:pPr>
        <w:rPr>
          <w:rFonts w:ascii="Courier New" w:hAnsi="Courier New"/>
          <w:sz w:val="16"/>
          <w:szCs w:val="16"/>
        </w:rPr>
      </w:pPr>
      <w:del w:id="1331" w:author="John MacAuley" w:date="2016-01-08T16:34:00Z">
        <w:r w:rsidRPr="006C7966" w:rsidDel="00DC52A8">
          <w:rPr>
            <w:rFonts w:ascii="Courier New" w:hAnsi="Courier New"/>
            <w:sz w:val="16"/>
            <w:szCs w:val="16"/>
          </w:rPr>
          <w:delText xml:space="preserve">      </w:delText>
        </w:r>
      </w:del>
      <w:r w:rsidRPr="006C7966">
        <w:rPr>
          <w:rFonts w:ascii="Courier New" w:hAnsi="Courier New"/>
          <w:sz w:val="16"/>
          <w:szCs w:val="16"/>
        </w:rPr>
        <w:t>Child_NSA, Corr_ID)</w:t>
      </w:r>
    </w:p>
    <w:p w14:paraId="38958198"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send NSI_term.rq(Conn_ID, Corr_ID) to children in</w:t>
      </w:r>
    </w:p>
    <w:p w14:paraId="5A997E0E" w14:textId="77777777" w:rsidR="00D70A21" w:rsidRPr="006C7966" w:rsidRDefault="00D70A21" w:rsidP="00D70A21">
      <w:pPr>
        <w:rPr>
          <w:rFonts w:ascii="Courier New" w:hAnsi="Courier New"/>
          <w:sz w:val="16"/>
          <w:szCs w:val="16"/>
        </w:rPr>
      </w:pPr>
      <w:r w:rsidRPr="006C7966">
        <w:rPr>
          <w:rFonts w:ascii="Courier New" w:hAnsi="Courier New"/>
          <w:sz w:val="16"/>
          <w:szCs w:val="16"/>
        </w:rPr>
        <w:t xml:space="preserve">      connection_segment_list(Conn_ID, Child_NSA)</w:t>
      </w:r>
    </w:p>
    <w:p w14:paraId="4D85D71F" w14:textId="77777777" w:rsidR="00D70A21" w:rsidRPr="006C7966" w:rsidRDefault="00D70A21" w:rsidP="00D70A21">
      <w:pPr>
        <w:rPr>
          <w:rFonts w:ascii="Courier New" w:hAnsi="Courier New"/>
          <w:sz w:val="16"/>
          <w:szCs w:val="16"/>
        </w:rPr>
      </w:pPr>
    </w:p>
    <w:p w14:paraId="229A99A7" w14:textId="77777777" w:rsidR="00D70A21" w:rsidRPr="006C7966" w:rsidRDefault="00D70A21" w:rsidP="00D70A21">
      <w:pPr>
        <w:rPr>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00569E5" w14:textId="01D2F25A" w:rsidR="00D70A21" w:rsidRPr="006C7966" w:rsidDel="00CD58E4" w:rsidRDefault="00D70A21" w:rsidP="00D70A21">
      <w:pPr>
        <w:rPr>
          <w:del w:id="1332" w:author="John MacAuley" w:date="2016-01-08T16:09:00Z"/>
          <w:rFonts w:ascii="Courier New" w:hAnsi="Courier New"/>
          <w:sz w:val="16"/>
          <w:szCs w:val="16"/>
        </w:rPr>
      </w:pPr>
      <w:del w:id="1333" w:author="John MacAuley" w:date="2016-01-08T16:09:00Z">
        <w:r w:rsidRPr="006C7966" w:rsidDel="00CD58E4">
          <w:rPr>
            <w:rFonts w:ascii="Courier New" w:hAnsi="Courier New"/>
            <w:sz w:val="16"/>
            <w:szCs w:val="16"/>
          </w:rPr>
          <w:delText xml:space="preserve">    clean up everything related to Conn_ID</w:delText>
        </w:r>
      </w:del>
    </w:p>
    <w:p w14:paraId="0ABC41F3" w14:textId="77777777" w:rsidR="00FF3DA8" w:rsidRPr="006C7966" w:rsidRDefault="00D70A21"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33AACE3" w14:textId="77777777" w:rsidR="00FF3DA8" w:rsidRPr="006C7966" w:rsidRDefault="00FF3DA8" w:rsidP="00390E9B">
      <w:pPr>
        <w:rPr>
          <w:sz w:val="16"/>
          <w:szCs w:val="16"/>
        </w:rPr>
      </w:pPr>
    </w:p>
    <w:p w14:paraId="2D0787B6" w14:textId="77777777" w:rsidR="00FF3DA8" w:rsidRPr="00862476" w:rsidRDefault="00FF3DA8" w:rsidP="00390E9B">
      <w:pPr>
        <w:pStyle w:val="Heading2"/>
      </w:pPr>
      <w:bookmarkStart w:id="1334" w:name="_Toc437518675"/>
      <w:r w:rsidRPr="006C7966">
        <w:t xml:space="preserve">Ultimate </w:t>
      </w:r>
      <w:r w:rsidR="00075FC8" w:rsidRPr="007040F7">
        <w:t>PA</w:t>
      </w:r>
      <w:bookmarkEnd w:id="1334"/>
    </w:p>
    <w:p w14:paraId="14EE25B7" w14:textId="77777777" w:rsidR="00FF3DA8" w:rsidRDefault="00FF3DA8" w:rsidP="00390E9B">
      <w:pPr>
        <w:pStyle w:val="Heading3"/>
      </w:pPr>
      <w:bookmarkStart w:id="1335" w:name="_Toc437518676"/>
      <w:r w:rsidRPr="006C7966">
        <w:t>Processing of NSI Requests</w:t>
      </w:r>
      <w:bookmarkEnd w:id="1335"/>
    </w:p>
    <w:p w14:paraId="0F2993BB" w14:textId="77777777" w:rsidR="007C2681" w:rsidRPr="002F008A" w:rsidRDefault="007C2681" w:rsidP="007C2681">
      <w:pPr>
        <w:pStyle w:val="nobreak"/>
      </w:pPr>
      <w:r>
        <w:t xml:space="preserve">The following outlines the messages received by the uPA’s Coordinator from external NSAs (e.g. parent NSAs), and the corresponding interactions between the Coordinator and various internal state machine functions. </w:t>
      </w:r>
    </w:p>
    <w:p w14:paraId="491533E4" w14:textId="77777777" w:rsidR="00FF3DA8" w:rsidRPr="006C7966" w:rsidRDefault="00FF3DA8" w:rsidP="00390E9B">
      <w:pPr>
        <w:pStyle w:val="nobreak"/>
      </w:pPr>
    </w:p>
    <w:p w14:paraId="4D748C31" w14:textId="77777777" w:rsidR="00C2768B" w:rsidRPr="006C7966" w:rsidRDefault="00C2768B" w:rsidP="00C2768B">
      <w:pPr>
        <w:rPr>
          <w:rFonts w:ascii="Courier New" w:hAnsi="Courier New"/>
          <w:sz w:val="16"/>
          <w:szCs w:val="16"/>
        </w:rPr>
      </w:pPr>
      <w:r w:rsidRPr="006C7966">
        <w:rPr>
          <w:rFonts w:ascii="Courier New" w:hAnsi="Courier New"/>
          <w:b/>
          <w:sz w:val="16"/>
          <w:szCs w:val="16"/>
        </w:rPr>
        <w:t xml:space="preserve">NSI_rsv.rq(Conn_ID,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0B330F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if (new Conn_ID) then</w:t>
      </w:r>
    </w:p>
    <w:p w14:paraId="40F55A5F"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1F98BF5D"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create state machines RSM(Conn_ID), PSM(Conn_ID), LSM(Conn_ID)</w:t>
      </w:r>
    </w:p>
    <w:p w14:paraId="1840CB67" w14:textId="404987E1" w:rsidR="003C1BF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10EA486" w14:textId="2EE5C87F" w:rsidR="003C1BFB" w:rsidRPr="00A90E22" w:rsidRDefault="00C2768B" w:rsidP="00C2768B">
      <w:pPr>
        <w:rPr>
          <w:ins w:id="1336" w:author="John MacAuley" w:date="2016-01-08T11:58:00Z"/>
          <w:rFonts w:ascii="Courier New" w:hAnsi="Courier New"/>
          <w:color w:val="FF0000"/>
          <w:sz w:val="16"/>
          <w:szCs w:val="16"/>
          <w:rPrChange w:id="1337" w:author="John MacAuley" w:date="2016-01-08T16:20:00Z">
            <w:rPr>
              <w:ins w:id="1338" w:author="John MacAuley" w:date="2016-01-08T11:58:00Z"/>
              <w:rFonts w:ascii="Courier New" w:hAnsi="Courier New"/>
              <w:sz w:val="16"/>
              <w:szCs w:val="16"/>
            </w:rPr>
          </w:rPrChange>
        </w:rPr>
      </w:pPr>
      <w:r w:rsidRPr="006C7966">
        <w:rPr>
          <w:rFonts w:ascii="Courier New" w:hAnsi="Courier New"/>
          <w:sz w:val="16"/>
          <w:szCs w:val="16"/>
        </w:rPr>
        <w:t xml:space="preserve">    send r</w:t>
      </w:r>
      <w:ins w:id="1339" w:author="John MacAuley" w:date="2016-01-08T16:13:00Z">
        <w:r w:rsidR="00384D92">
          <w:rPr>
            <w:rFonts w:ascii="Courier New" w:hAnsi="Courier New"/>
            <w:sz w:val="16"/>
            <w:szCs w:val="16"/>
          </w:rPr>
          <w:t>sv</w:t>
        </w:r>
      </w:ins>
      <w:del w:id="1340" w:author="John MacAuley" w:date="2016-01-08T16:13:00Z">
        <w:r w:rsidRPr="006C7966" w:rsidDel="00384D92">
          <w:rPr>
            <w:rFonts w:ascii="Courier New" w:hAnsi="Courier New"/>
            <w:sz w:val="16"/>
            <w:szCs w:val="16"/>
          </w:rPr>
          <w:delText>es</w:delText>
        </w:r>
      </w:del>
      <w:r w:rsidRPr="006C7966">
        <w:rPr>
          <w:rFonts w:ascii="Courier New" w:hAnsi="Courier New"/>
          <w:sz w:val="16"/>
          <w:szCs w:val="16"/>
        </w:rPr>
        <w:t>.rq(Corr_ID, Ver) to RSM(Conn_ID</w:t>
      </w:r>
      <w:ins w:id="1341" w:author="John MacAuley" w:date="2016-01-08T16:13:00Z">
        <w:r w:rsidR="00384D92">
          <w:rPr>
            <w:rFonts w:ascii="Courier New" w:hAnsi="Courier New"/>
            <w:sz w:val="16"/>
            <w:szCs w:val="16"/>
          </w:rPr>
          <w:t>)</w:t>
        </w:r>
      </w:ins>
      <w:del w:id="1342" w:author="John MacAuley" w:date="2016-01-08T16:13:00Z">
        <w:r w:rsidRPr="006C7966" w:rsidDel="00384D92">
          <w:rPr>
            <w:rFonts w:ascii="Courier New" w:hAnsi="Courier New"/>
            <w:sz w:val="16"/>
            <w:szCs w:val="16"/>
          </w:rPr>
          <w:delText>)</w:delText>
        </w:r>
      </w:del>
    </w:p>
    <w:p w14:paraId="0AA75C19" w14:textId="7B66B975" w:rsidR="00384D92" w:rsidRPr="006C7966" w:rsidRDefault="00384D92" w:rsidP="00C2768B">
      <w:pPr>
        <w:rPr>
          <w:rFonts w:ascii="Courier New" w:hAnsi="Courier New"/>
          <w:sz w:val="16"/>
          <w:szCs w:val="16"/>
        </w:rPr>
      </w:pPr>
      <w:ins w:id="1343" w:author="John MacAuley" w:date="2016-01-08T16:13:00Z">
        <w:r>
          <w:rPr>
            <w:rFonts w:ascii="Courier New" w:hAnsi="Courier New"/>
            <w:color w:val="FF0000"/>
            <w:sz w:val="16"/>
            <w:szCs w:val="16"/>
          </w:rPr>
          <w:t xml:space="preserve">    </w:t>
        </w:r>
        <w:r>
          <w:rPr>
            <w:rFonts w:ascii="Courier New" w:hAnsi="Courier New"/>
            <w:sz w:val="16"/>
            <w:szCs w:val="16"/>
          </w:rPr>
          <w:t>create</w:t>
        </w:r>
        <w:r w:rsidRPr="006C7966">
          <w:rPr>
            <w:rFonts w:ascii="Courier New" w:hAnsi="Courier New"/>
            <w:sz w:val="16"/>
            <w:szCs w:val="16"/>
          </w:rPr>
          <w:t xml:space="preserve"> the reservation(Conn_ID, Ver)</w:t>
        </w:r>
      </w:ins>
      <w:ins w:id="1344" w:author="John MacAuley" w:date="2016-01-08T16:14:00Z">
        <w:r>
          <w:rPr>
            <w:rFonts w:ascii="Courier New" w:hAnsi="Courier New"/>
            <w:sz w:val="16"/>
            <w:szCs w:val="16"/>
          </w:rPr>
          <w:t xml:space="preserve"> /* to NRM */</w:t>
        </w:r>
      </w:ins>
    </w:p>
    <w:p w14:paraId="1F17DD07" w14:textId="1206E8AE" w:rsidR="00C2768B" w:rsidRPr="009B1356" w:rsidRDefault="00C2768B" w:rsidP="00C2768B">
      <w:pPr>
        <w:rPr>
          <w:rFonts w:ascii="Courier New" w:hAnsi="Courier New"/>
          <w:color w:val="FF0000"/>
          <w:sz w:val="16"/>
          <w:szCs w:val="16"/>
          <w:rPrChange w:id="1345" w:author="John MacAuley" w:date="2016-01-08T12:01:00Z">
            <w:rPr>
              <w:rFonts w:ascii="Courier New" w:hAnsi="Courier New"/>
              <w:sz w:val="16"/>
              <w:szCs w:val="16"/>
            </w:rPr>
          </w:rPrChange>
        </w:rPr>
      </w:pPr>
      <w:r w:rsidRPr="006C7966">
        <w:rPr>
          <w:rFonts w:ascii="Courier New" w:hAnsi="Courier New"/>
          <w:sz w:val="16"/>
          <w:szCs w:val="16"/>
        </w:rPr>
        <w:t xml:space="preserve">    if </w:t>
      </w:r>
      <w:del w:id="1346" w:author="John MacAuley" w:date="2016-01-08T16:14:00Z">
        <w:r w:rsidRPr="006C7966" w:rsidDel="00384D92">
          <w:rPr>
            <w:rFonts w:ascii="Courier New" w:hAnsi="Courier New"/>
            <w:sz w:val="16"/>
            <w:szCs w:val="16"/>
          </w:rPr>
          <w:delText>reservation is made by checking the Reservation DB</w:delText>
        </w:r>
      </w:del>
      <w:ins w:id="1347" w:author="John MacAuley" w:date="2016-01-08T16:14:00Z">
        <w:r w:rsidR="00384D92">
          <w:rPr>
            <w:rFonts w:ascii="Courier New" w:hAnsi="Courier New"/>
            <w:sz w:val="16"/>
            <w:szCs w:val="16"/>
          </w:rPr>
          <w:t>reservation created</w:t>
        </w:r>
      </w:ins>
      <w:r w:rsidRPr="006C7966">
        <w:rPr>
          <w:rFonts w:ascii="Courier New" w:hAnsi="Courier New"/>
          <w:sz w:val="16"/>
          <w:szCs w:val="16"/>
        </w:rPr>
        <w:t xml:space="preserve"> then</w:t>
      </w:r>
    </w:p>
    <w:p w14:paraId="718721E4"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682C2B8D" w14:textId="2E191488"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ins w:id="1348" w:author="John MacAuley" w:date="2016-01-08T16:15:00Z">
        <w:r w:rsidR="00384D92">
          <w:rPr>
            <w:rFonts w:ascii="Courier New" w:hAnsi="Courier New"/>
            <w:sz w:val="16"/>
            <w:szCs w:val="16"/>
          </w:rPr>
          <w:t>sv</w:t>
        </w:r>
      </w:ins>
      <w:del w:id="1349" w:author="John MacAuley" w:date="2016-01-08T16:15:00Z">
        <w:r w:rsidRPr="006C7966" w:rsidDel="00384D92">
          <w:rPr>
            <w:rFonts w:ascii="Courier New" w:hAnsi="Courier New"/>
            <w:sz w:val="16"/>
            <w:szCs w:val="16"/>
          </w:rPr>
          <w:delText>es</w:delText>
        </w:r>
      </w:del>
      <w:r w:rsidRPr="006C7966">
        <w:rPr>
          <w:rFonts w:ascii="Courier New" w:hAnsi="Courier New"/>
          <w:sz w:val="16"/>
          <w:szCs w:val="16"/>
        </w:rPr>
        <w:t>.cf(Corr_ID, Ver) to RSM(Conn_ID)</w:t>
      </w:r>
    </w:p>
    <w:p w14:paraId="018FA6A7"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EF913C1"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else</w:t>
      </w:r>
    </w:p>
    <w:p w14:paraId="3477D112"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739C6B97" w14:textId="13357D86"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w:t>
      </w:r>
      <w:ins w:id="1350" w:author="John MacAuley" w:date="2016-01-08T16:15:00Z">
        <w:r w:rsidR="00384D92">
          <w:rPr>
            <w:rFonts w:ascii="Courier New" w:hAnsi="Courier New"/>
            <w:sz w:val="16"/>
            <w:szCs w:val="16"/>
          </w:rPr>
          <w:t>sv</w:t>
        </w:r>
      </w:ins>
      <w:del w:id="1351" w:author="John MacAuley" w:date="2016-01-08T16:15:00Z">
        <w:r w:rsidRPr="006C7966" w:rsidDel="00384D92">
          <w:rPr>
            <w:rFonts w:ascii="Courier New" w:hAnsi="Courier New"/>
            <w:sz w:val="16"/>
            <w:szCs w:val="16"/>
          </w:rPr>
          <w:delText>es</w:delText>
        </w:r>
      </w:del>
      <w:r w:rsidRPr="006C7966">
        <w:rPr>
          <w:rFonts w:ascii="Courier New" w:hAnsi="Courier New"/>
          <w:sz w:val="16"/>
          <w:szCs w:val="16"/>
        </w:rPr>
        <w:t>.fl(Corr_ID, Ver) to RSM(Conn_ID)</w:t>
      </w:r>
    </w:p>
    <w:p w14:paraId="52D867B5"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w:t>
      </w:r>
    </w:p>
    <w:p w14:paraId="530F5B4D" w14:textId="77777777" w:rsidR="00C2768B" w:rsidRPr="006C7966" w:rsidRDefault="00C2768B" w:rsidP="00C2768B">
      <w:pPr>
        <w:rPr>
          <w:rFonts w:ascii="Courier New" w:hAnsi="Courier New"/>
          <w:sz w:val="16"/>
          <w:szCs w:val="16"/>
        </w:rPr>
      </w:pPr>
    </w:p>
    <w:p w14:paraId="7F09F090" w14:textId="2C7474DB" w:rsidR="009B1356" w:rsidRPr="00D5423B" w:rsidRDefault="00C2768B" w:rsidP="00C2768B">
      <w:pPr>
        <w:rPr>
          <w:rFonts w:ascii="Courier New" w:hAnsi="Courier New"/>
          <w:sz w:val="16"/>
          <w:szCs w:val="16"/>
        </w:rPr>
      </w:pPr>
      <w:r w:rsidRPr="006C7966">
        <w:rPr>
          <w:rFonts w:ascii="Courier New" w:hAnsi="Courier New"/>
          <w:b/>
          <w:sz w:val="16"/>
          <w:szCs w:val="16"/>
        </w:rPr>
        <w:t>NSI_rsvcommit.rq(Conn_ID, Corr_ID, Ver)</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01F06E6C" w14:textId="24416259" w:rsidR="00614B89" w:rsidRDefault="00C2768B" w:rsidP="00C2768B">
      <w:pPr>
        <w:rPr>
          <w:ins w:id="1352" w:author="John MacAuley" w:date="2016-01-08T12:06:00Z"/>
          <w:rFonts w:ascii="Courier New" w:hAnsi="Courier New"/>
          <w:sz w:val="16"/>
          <w:szCs w:val="16"/>
        </w:rPr>
      </w:pPr>
      <w:r w:rsidRPr="006C7966">
        <w:rPr>
          <w:rFonts w:ascii="Courier New" w:hAnsi="Courier New"/>
          <w:sz w:val="16"/>
          <w:szCs w:val="16"/>
        </w:rPr>
        <w:t xml:space="preserve">    send rsvcommit.rq(Corr_ID, Ver) to RSM(Conn_ID)</w:t>
      </w:r>
    </w:p>
    <w:p w14:paraId="2223A231" w14:textId="20B393FF" w:rsidR="009B1356" w:rsidRPr="006C7966" w:rsidRDefault="00614B89" w:rsidP="009B1356">
      <w:pPr>
        <w:rPr>
          <w:ins w:id="1353" w:author="John MacAuley" w:date="2016-01-08T12:06:00Z"/>
          <w:rFonts w:ascii="Courier New" w:hAnsi="Courier New"/>
          <w:sz w:val="16"/>
          <w:szCs w:val="16"/>
        </w:rPr>
      </w:pPr>
      <w:ins w:id="1354" w:author="John MacAuley" w:date="2016-01-08T12:19:00Z">
        <w:r>
          <w:rPr>
            <w:rFonts w:ascii="Courier New" w:hAnsi="Courier New"/>
            <w:sz w:val="16"/>
            <w:szCs w:val="16"/>
          </w:rPr>
          <w:t xml:space="preserve">    </w:t>
        </w:r>
      </w:ins>
      <w:ins w:id="1355" w:author="John MacAuley" w:date="2016-01-08T12:06:00Z">
        <w:r w:rsidR="009B1356" w:rsidRPr="006C7966">
          <w:rPr>
            <w:rFonts w:ascii="Courier New" w:hAnsi="Courier New"/>
            <w:sz w:val="16"/>
            <w:szCs w:val="16"/>
          </w:rPr>
          <w:t>commit the reservation(Conn_ID, Ver)</w:t>
        </w:r>
      </w:ins>
      <w:ins w:id="1356" w:author="John MacAuley" w:date="2016-01-08T16:20:00Z">
        <w:r w:rsidR="00A90E22">
          <w:rPr>
            <w:rFonts w:ascii="Courier New" w:hAnsi="Courier New"/>
            <w:sz w:val="16"/>
            <w:szCs w:val="16"/>
          </w:rPr>
          <w:t xml:space="preserve"> /* to NRM */</w:t>
        </w:r>
      </w:ins>
    </w:p>
    <w:p w14:paraId="7F9F7F2C" w14:textId="444D61D8" w:rsidR="009B1356" w:rsidRDefault="00614B89" w:rsidP="00C2768B">
      <w:pPr>
        <w:rPr>
          <w:ins w:id="1357" w:author="John MacAuley" w:date="2016-01-08T12:20:00Z"/>
          <w:rFonts w:ascii="Courier New" w:hAnsi="Courier New"/>
          <w:sz w:val="16"/>
          <w:szCs w:val="16"/>
        </w:rPr>
      </w:pPr>
      <w:ins w:id="1358" w:author="John MacAuley" w:date="2016-01-08T12:19:00Z">
        <w:r>
          <w:rPr>
            <w:rFonts w:ascii="Courier New" w:hAnsi="Courier New"/>
            <w:sz w:val="16"/>
            <w:szCs w:val="16"/>
          </w:rPr>
          <w:lastRenderedPageBreak/>
          <w:t xml:space="preserve">    </w:t>
        </w:r>
      </w:ins>
      <w:ins w:id="1359" w:author="John MacAuley" w:date="2016-01-08T12:06:00Z">
        <w:r w:rsidR="00384D92">
          <w:rPr>
            <w:rFonts w:ascii="Courier New" w:hAnsi="Courier New"/>
            <w:sz w:val="16"/>
            <w:szCs w:val="16"/>
          </w:rPr>
          <w:t xml:space="preserve">if </w:t>
        </w:r>
      </w:ins>
      <w:ins w:id="1360" w:author="John MacAuley" w:date="2016-01-08T12:20:00Z">
        <w:r>
          <w:rPr>
            <w:rFonts w:ascii="Courier New" w:hAnsi="Courier New"/>
            <w:sz w:val="16"/>
            <w:szCs w:val="16"/>
          </w:rPr>
          <w:t xml:space="preserve">commit </w:t>
        </w:r>
      </w:ins>
      <w:ins w:id="1361" w:author="John MacAuley" w:date="2016-01-08T12:06:00Z">
        <w:r w:rsidR="00384D92">
          <w:rPr>
            <w:rFonts w:ascii="Courier New" w:hAnsi="Courier New"/>
            <w:sz w:val="16"/>
            <w:szCs w:val="16"/>
          </w:rPr>
          <w:t>successful</w:t>
        </w:r>
      </w:ins>
      <w:ins w:id="1362" w:author="John MacAuley" w:date="2016-01-08T12:20:00Z">
        <w:r>
          <w:rPr>
            <w:rFonts w:ascii="Courier New" w:hAnsi="Courier New"/>
            <w:sz w:val="16"/>
            <w:szCs w:val="16"/>
          </w:rPr>
          <w:t xml:space="preserve"> then</w:t>
        </w:r>
      </w:ins>
    </w:p>
    <w:p w14:paraId="21DC8E96" w14:textId="0E0D42BC" w:rsidR="00614B89" w:rsidRDefault="00614B89" w:rsidP="00C2768B">
      <w:pPr>
        <w:rPr>
          <w:ins w:id="1363" w:author="John MacAuley" w:date="2016-01-08T12:06:00Z"/>
          <w:rFonts w:ascii="Courier New" w:hAnsi="Courier New"/>
          <w:sz w:val="16"/>
          <w:szCs w:val="16"/>
        </w:rPr>
      </w:pPr>
      <w:ins w:id="1364" w:author="John MacAuley" w:date="2016-01-08T12:20:00Z">
        <w:r>
          <w:rPr>
            <w:rFonts w:ascii="Courier New" w:hAnsi="Courier New"/>
            <w:sz w:val="16"/>
            <w:szCs w:val="16"/>
          </w:rPr>
          <w:t xml:space="preserve">    {</w:t>
        </w:r>
      </w:ins>
    </w:p>
    <w:p w14:paraId="4C11F11D" w14:textId="4455F3E1" w:rsidR="009B1356" w:rsidRDefault="00614B89" w:rsidP="00C2768B">
      <w:pPr>
        <w:rPr>
          <w:ins w:id="1365" w:author="John MacAuley" w:date="2016-01-08T12:06:00Z"/>
          <w:rFonts w:ascii="Courier New" w:hAnsi="Courier New"/>
          <w:sz w:val="16"/>
          <w:szCs w:val="16"/>
        </w:rPr>
      </w:pPr>
      <w:ins w:id="1366" w:author="John MacAuley" w:date="2016-01-08T12:06:00Z">
        <w:r>
          <w:rPr>
            <w:rFonts w:ascii="Courier New" w:hAnsi="Courier New"/>
            <w:sz w:val="16"/>
            <w:szCs w:val="16"/>
          </w:rPr>
          <w:t xml:space="preserve">        </w:t>
        </w:r>
      </w:ins>
      <w:ins w:id="1367" w:author="Chin Guok" w:date="2016-01-09T20:47:00Z">
        <w:r w:rsidR="00630386">
          <w:rPr>
            <w:rFonts w:ascii="Courier New" w:hAnsi="Courier New"/>
            <w:sz w:val="16"/>
            <w:szCs w:val="16"/>
          </w:rPr>
          <w:t xml:space="preserve">send </w:t>
        </w:r>
      </w:ins>
      <w:ins w:id="1368" w:author="John MacAuley" w:date="2016-01-08T12:06:00Z">
        <w:r w:rsidR="009B1356">
          <w:rPr>
            <w:rFonts w:ascii="Courier New" w:hAnsi="Courier New"/>
            <w:sz w:val="16"/>
            <w:szCs w:val="16"/>
          </w:rPr>
          <w:t>rsvcommit.cf</w:t>
        </w:r>
      </w:ins>
      <w:ins w:id="1369" w:author="John MacAuley" w:date="2016-01-08T16:16:00Z">
        <w:r w:rsidR="00384D92" w:rsidRPr="006C7966">
          <w:rPr>
            <w:rFonts w:ascii="Courier New" w:hAnsi="Courier New"/>
            <w:sz w:val="16"/>
            <w:szCs w:val="16"/>
          </w:rPr>
          <w:t>(Corr_ID, Ver)</w:t>
        </w:r>
      </w:ins>
      <w:ins w:id="1370" w:author="Chin Guok" w:date="2016-01-09T20:47:00Z">
        <w:r w:rsidR="00630386">
          <w:rPr>
            <w:rFonts w:ascii="Courier New" w:hAnsi="Courier New"/>
            <w:sz w:val="16"/>
            <w:szCs w:val="16"/>
          </w:rPr>
          <w:t xml:space="preserve"> </w:t>
        </w:r>
        <w:r w:rsidR="00630386" w:rsidRPr="006C7966">
          <w:rPr>
            <w:rFonts w:ascii="Courier New" w:hAnsi="Courier New"/>
            <w:sz w:val="16"/>
            <w:szCs w:val="16"/>
          </w:rPr>
          <w:t>to RSM(Conn_ID)</w:t>
        </w:r>
      </w:ins>
    </w:p>
    <w:p w14:paraId="2DC5CD09" w14:textId="77777777" w:rsidR="00614B89" w:rsidRDefault="00614B89" w:rsidP="00C2768B">
      <w:pPr>
        <w:rPr>
          <w:ins w:id="1371" w:author="John MacAuley" w:date="2016-01-08T12:20:00Z"/>
          <w:rFonts w:ascii="Courier New" w:hAnsi="Courier New"/>
          <w:sz w:val="16"/>
          <w:szCs w:val="16"/>
        </w:rPr>
      </w:pPr>
      <w:ins w:id="1372" w:author="John MacAuley" w:date="2016-01-08T12:19:00Z">
        <w:r>
          <w:rPr>
            <w:rFonts w:ascii="Courier New" w:hAnsi="Courier New"/>
            <w:sz w:val="16"/>
            <w:szCs w:val="16"/>
          </w:rPr>
          <w:t xml:space="preserve">    </w:t>
        </w:r>
      </w:ins>
      <w:ins w:id="1373" w:author="John MacAuley" w:date="2016-01-08T12:20:00Z">
        <w:r>
          <w:rPr>
            <w:rFonts w:ascii="Courier New" w:hAnsi="Courier New"/>
            <w:sz w:val="16"/>
            <w:szCs w:val="16"/>
          </w:rPr>
          <w:t>}</w:t>
        </w:r>
      </w:ins>
    </w:p>
    <w:p w14:paraId="40254AF5" w14:textId="77777777" w:rsidR="00614B89" w:rsidRDefault="00614B89" w:rsidP="00C2768B">
      <w:pPr>
        <w:rPr>
          <w:ins w:id="1374" w:author="John MacAuley" w:date="2016-01-08T12:21:00Z"/>
          <w:rFonts w:ascii="Courier New" w:hAnsi="Courier New"/>
          <w:sz w:val="16"/>
          <w:szCs w:val="16"/>
        </w:rPr>
      </w:pPr>
      <w:ins w:id="1375" w:author="John MacAuley" w:date="2016-01-08T12:20:00Z">
        <w:r>
          <w:rPr>
            <w:rFonts w:ascii="Courier New" w:hAnsi="Courier New"/>
            <w:sz w:val="16"/>
            <w:szCs w:val="16"/>
          </w:rPr>
          <w:t xml:space="preserve">    </w:t>
        </w:r>
      </w:ins>
      <w:ins w:id="1376" w:author="John MacAuley" w:date="2016-01-08T12:06:00Z">
        <w:r w:rsidR="009B1356">
          <w:rPr>
            <w:rFonts w:ascii="Courier New" w:hAnsi="Courier New"/>
            <w:sz w:val="16"/>
            <w:szCs w:val="16"/>
          </w:rPr>
          <w:t>else</w:t>
        </w:r>
      </w:ins>
    </w:p>
    <w:p w14:paraId="48955758" w14:textId="708EF020" w:rsidR="009B1356" w:rsidRDefault="00614B89" w:rsidP="00C2768B">
      <w:pPr>
        <w:rPr>
          <w:ins w:id="1377" w:author="John MacAuley" w:date="2016-01-08T12:06:00Z"/>
          <w:rFonts w:ascii="Courier New" w:hAnsi="Courier New"/>
          <w:sz w:val="16"/>
          <w:szCs w:val="16"/>
        </w:rPr>
      </w:pPr>
      <w:ins w:id="1378" w:author="John MacAuley" w:date="2016-01-08T12:21:00Z">
        <w:r>
          <w:rPr>
            <w:rFonts w:ascii="Courier New" w:hAnsi="Courier New"/>
            <w:sz w:val="16"/>
            <w:szCs w:val="16"/>
          </w:rPr>
          <w:t xml:space="preserve">    {</w:t>
        </w:r>
      </w:ins>
    </w:p>
    <w:p w14:paraId="79D4FAF6" w14:textId="4CF7FD21" w:rsidR="009B1356" w:rsidRDefault="00614B89" w:rsidP="00C2768B">
      <w:pPr>
        <w:rPr>
          <w:ins w:id="1379" w:author="John MacAuley" w:date="2016-01-08T12:21:00Z"/>
          <w:rFonts w:ascii="Courier New" w:hAnsi="Courier New"/>
          <w:sz w:val="16"/>
          <w:szCs w:val="16"/>
        </w:rPr>
      </w:pPr>
      <w:ins w:id="1380" w:author="John MacAuley" w:date="2016-01-08T12:07:00Z">
        <w:r>
          <w:rPr>
            <w:rFonts w:ascii="Courier New" w:hAnsi="Courier New"/>
            <w:sz w:val="16"/>
            <w:szCs w:val="16"/>
          </w:rPr>
          <w:t xml:space="preserve">        </w:t>
        </w:r>
      </w:ins>
      <w:ins w:id="1381" w:author="Chin Guok" w:date="2016-01-09T20:47:00Z">
        <w:r w:rsidR="00630386">
          <w:rPr>
            <w:rFonts w:ascii="Courier New" w:hAnsi="Courier New"/>
            <w:sz w:val="16"/>
            <w:szCs w:val="16"/>
          </w:rPr>
          <w:t xml:space="preserve">send </w:t>
        </w:r>
      </w:ins>
      <w:ins w:id="1382" w:author="John MacAuley" w:date="2016-01-08T12:07:00Z">
        <w:r w:rsidR="009B1356">
          <w:rPr>
            <w:rFonts w:ascii="Courier New" w:hAnsi="Courier New"/>
            <w:sz w:val="16"/>
            <w:szCs w:val="16"/>
          </w:rPr>
          <w:t>rsvcommit.fl</w:t>
        </w:r>
      </w:ins>
      <w:ins w:id="1383" w:author="John MacAuley" w:date="2016-01-08T16:16:00Z">
        <w:r w:rsidR="00384D92" w:rsidRPr="006C7966">
          <w:rPr>
            <w:rFonts w:ascii="Courier New" w:hAnsi="Courier New"/>
            <w:sz w:val="16"/>
            <w:szCs w:val="16"/>
          </w:rPr>
          <w:t>(Corr_ID, Ver)</w:t>
        </w:r>
      </w:ins>
      <w:ins w:id="1384" w:author="Chin Guok" w:date="2016-01-09T20:47:00Z">
        <w:r w:rsidR="00630386">
          <w:rPr>
            <w:rFonts w:ascii="Courier New" w:hAnsi="Courier New"/>
            <w:sz w:val="16"/>
            <w:szCs w:val="16"/>
          </w:rPr>
          <w:t xml:space="preserve"> </w:t>
        </w:r>
        <w:r w:rsidR="00630386" w:rsidRPr="006C7966">
          <w:rPr>
            <w:rFonts w:ascii="Courier New" w:hAnsi="Courier New"/>
            <w:sz w:val="16"/>
            <w:szCs w:val="16"/>
          </w:rPr>
          <w:t>to RSM(Conn_ID)</w:t>
        </w:r>
      </w:ins>
      <w:bookmarkStart w:id="1385" w:name="_GoBack"/>
      <w:bookmarkEnd w:id="1385"/>
    </w:p>
    <w:p w14:paraId="3623D42F" w14:textId="178FE2C6" w:rsidR="00614B89" w:rsidRPr="006C7966" w:rsidRDefault="00614B89" w:rsidP="00C2768B">
      <w:pPr>
        <w:rPr>
          <w:rFonts w:ascii="Courier New" w:hAnsi="Courier New"/>
          <w:sz w:val="16"/>
          <w:szCs w:val="16"/>
        </w:rPr>
      </w:pPr>
      <w:ins w:id="1386" w:author="John MacAuley" w:date="2016-01-08T12:21:00Z">
        <w:r>
          <w:rPr>
            <w:rFonts w:ascii="Courier New" w:hAnsi="Courier New"/>
            <w:sz w:val="16"/>
            <w:szCs w:val="16"/>
          </w:rPr>
          <w:t xml:space="preserve">    }</w:t>
        </w:r>
      </w:ins>
    </w:p>
    <w:p w14:paraId="6C62196C" w14:textId="77777777" w:rsidR="00C2768B" w:rsidRPr="006C7966" w:rsidRDefault="00C2768B" w:rsidP="00C2768B">
      <w:pPr>
        <w:rPr>
          <w:rFonts w:ascii="Courier New" w:hAnsi="Courier New"/>
          <w:sz w:val="16"/>
          <w:szCs w:val="16"/>
        </w:rPr>
      </w:pPr>
    </w:p>
    <w:p w14:paraId="0A76450A" w14:textId="77777777" w:rsidR="00C2768B" w:rsidRDefault="00C2768B" w:rsidP="00C2768B">
      <w:pPr>
        <w:rPr>
          <w:ins w:id="1387" w:author="John MacAuley" w:date="2016-01-08T12:43:00Z"/>
          <w:rFonts w:ascii="Courier New" w:hAnsi="Courier New"/>
          <w:sz w:val="16"/>
          <w:szCs w:val="16"/>
        </w:rPr>
      </w:pPr>
      <w:r w:rsidRPr="006C7966">
        <w:rPr>
          <w:rFonts w:ascii="Courier New" w:hAnsi="Courier New"/>
          <w:b/>
          <w:sz w:val="16"/>
          <w:szCs w:val="16"/>
        </w:rPr>
        <w:t xml:space="preserve">NSI_rsvabort.rq(Conn_ID, Corr_ID, Ver)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7262B5D8" w14:textId="6C9ACA90" w:rsidR="00FA26D6" w:rsidRDefault="00FA26D6" w:rsidP="00C2768B">
      <w:pPr>
        <w:rPr>
          <w:ins w:id="1388" w:author="John MacAuley" w:date="2016-01-08T12:28:00Z"/>
          <w:rFonts w:ascii="Courier New" w:hAnsi="Courier New"/>
          <w:sz w:val="16"/>
          <w:szCs w:val="16"/>
        </w:rPr>
      </w:pPr>
      <w:ins w:id="1389" w:author="John MacAuley" w:date="2016-01-08T12:43:00Z">
        <w:r>
          <w:rPr>
            <w:rFonts w:ascii="Courier New" w:hAnsi="Courier New"/>
            <w:sz w:val="16"/>
            <w:szCs w:val="16"/>
          </w:rPr>
          <w:t xml:space="preserve">    </w:t>
        </w:r>
        <w:r w:rsidRPr="006C7966">
          <w:rPr>
            <w:rFonts w:ascii="Courier New" w:hAnsi="Courier New"/>
            <w:sz w:val="16"/>
            <w:szCs w:val="16"/>
          </w:rPr>
          <w:t>send rsvabort.rq(Corr_ID, Ver) to RSM(Conn_ID)</w:t>
        </w:r>
      </w:ins>
    </w:p>
    <w:p w14:paraId="3F22E423" w14:textId="2914DEC9" w:rsidR="00EC730A" w:rsidRPr="006C7966" w:rsidDel="00EC730A" w:rsidRDefault="00EC730A" w:rsidP="00EC730A">
      <w:pPr>
        <w:rPr>
          <w:del w:id="1390" w:author="John MacAuley" w:date="2016-01-08T12:28:00Z"/>
          <w:rFonts w:ascii="Courier New" w:hAnsi="Courier New"/>
          <w:sz w:val="16"/>
          <w:szCs w:val="16"/>
        </w:rPr>
      </w:pPr>
      <w:moveToRangeStart w:id="1391" w:author="John MacAuley" w:date="2016-01-08T12:28:00Z" w:name="move313875411"/>
      <w:moveTo w:id="1392" w:author="John MacAuley" w:date="2016-01-08T12:28:00Z">
        <w:r w:rsidRPr="006C7966">
          <w:rPr>
            <w:rFonts w:ascii="Courier New" w:hAnsi="Courier New"/>
            <w:sz w:val="16"/>
            <w:szCs w:val="16"/>
          </w:rPr>
          <w:t xml:space="preserve">    abort the reservation(Conn_ID, Ver)</w:t>
        </w:r>
      </w:moveTo>
      <w:ins w:id="1393" w:author="John MacAuley" w:date="2016-01-08T16:20:00Z">
        <w:r w:rsidR="00A90E22">
          <w:rPr>
            <w:rFonts w:ascii="Courier New" w:hAnsi="Courier New"/>
            <w:sz w:val="16"/>
            <w:szCs w:val="16"/>
          </w:rPr>
          <w:t xml:space="preserve"> /* to NRM */</w:t>
        </w:r>
      </w:ins>
    </w:p>
    <w:moveToRangeEnd w:id="1391"/>
    <w:p w14:paraId="778EDF8C" w14:textId="77777777" w:rsidR="00EC730A" w:rsidRPr="006C7966" w:rsidRDefault="00EC730A" w:rsidP="00C2768B">
      <w:pPr>
        <w:rPr>
          <w:rFonts w:ascii="Courier New" w:hAnsi="Courier New"/>
          <w:b/>
          <w:sz w:val="16"/>
          <w:szCs w:val="16"/>
        </w:rPr>
      </w:pPr>
    </w:p>
    <w:p w14:paraId="76434D66" w14:textId="0959E2D0"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rsvabort.</w:t>
      </w:r>
      <w:ins w:id="1394" w:author="John MacAuley" w:date="2016-01-08T12:43:00Z">
        <w:r w:rsidR="00FA26D6">
          <w:rPr>
            <w:rFonts w:ascii="Courier New" w:hAnsi="Courier New"/>
            <w:sz w:val="16"/>
            <w:szCs w:val="16"/>
          </w:rPr>
          <w:t>cf</w:t>
        </w:r>
      </w:ins>
      <w:del w:id="1395" w:author="John MacAuley" w:date="2016-01-08T12:43:00Z">
        <w:r w:rsidRPr="006C7966" w:rsidDel="00FA26D6">
          <w:rPr>
            <w:rFonts w:ascii="Courier New" w:hAnsi="Courier New"/>
            <w:sz w:val="16"/>
            <w:szCs w:val="16"/>
          </w:rPr>
          <w:delText>rq</w:delText>
        </w:r>
      </w:del>
      <w:r w:rsidRPr="006C7966">
        <w:rPr>
          <w:rFonts w:ascii="Courier New" w:hAnsi="Courier New"/>
          <w:sz w:val="16"/>
          <w:szCs w:val="16"/>
        </w:rPr>
        <w:t>(Corr_ID, Ver) to RSM(Conn_ID)</w:t>
      </w:r>
    </w:p>
    <w:p w14:paraId="0EFD27D0" w14:textId="77777777" w:rsidR="00C2768B" w:rsidRPr="006C7966" w:rsidRDefault="00C2768B" w:rsidP="00C2768B">
      <w:pPr>
        <w:rPr>
          <w:rFonts w:ascii="Courier New" w:hAnsi="Courier New"/>
          <w:sz w:val="16"/>
          <w:szCs w:val="16"/>
        </w:rPr>
      </w:pPr>
    </w:p>
    <w:p w14:paraId="20ECFD74"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NSI_prov.rq(Conn_ID,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EC40908" w14:textId="77777777" w:rsidR="00C2768B" w:rsidRDefault="00C2768B" w:rsidP="00C2768B">
      <w:pPr>
        <w:rPr>
          <w:ins w:id="1396" w:author="John MacAuley" w:date="2016-01-08T12:27:00Z"/>
          <w:rFonts w:ascii="Courier New" w:hAnsi="Courier New"/>
          <w:sz w:val="16"/>
          <w:szCs w:val="16"/>
        </w:rPr>
      </w:pPr>
      <w:r w:rsidRPr="006C7966">
        <w:rPr>
          <w:rFonts w:ascii="Courier New" w:hAnsi="Courier New"/>
          <w:sz w:val="16"/>
          <w:szCs w:val="16"/>
        </w:rPr>
        <w:t xml:space="preserve">    send prov.rq(Corr_ID) to PSM(Conn_ID)</w:t>
      </w:r>
    </w:p>
    <w:p w14:paraId="06CA6D90" w14:textId="77777777" w:rsidR="00EC730A" w:rsidRDefault="00EC730A" w:rsidP="00EC730A">
      <w:pPr>
        <w:rPr>
          <w:ins w:id="1397" w:author="Chin Guok" w:date="2016-01-09T20:42:00Z"/>
          <w:rFonts w:ascii="Courier New" w:hAnsi="Courier New"/>
          <w:sz w:val="16"/>
          <w:szCs w:val="16"/>
        </w:rPr>
      </w:pPr>
      <w:moveToRangeStart w:id="1398" w:author="John MacAuley" w:date="2016-01-08T12:27:00Z" w:name="move313875374"/>
      <w:moveTo w:id="1399" w:author="John MacAuley" w:date="2016-01-08T12:27:00Z">
        <w:r w:rsidRPr="006C7966">
          <w:rPr>
            <w:rFonts w:ascii="Courier New" w:hAnsi="Courier New"/>
            <w:sz w:val="16"/>
            <w:szCs w:val="16"/>
          </w:rPr>
          <w:t xml:space="preserve">    set prov_flag(Conn_ID) </w:t>
        </w:r>
      </w:moveTo>
    </w:p>
    <w:p w14:paraId="6D7CF714" w14:textId="51B7658C" w:rsidR="00A45D8A" w:rsidRPr="006C7966" w:rsidRDefault="00A45D8A" w:rsidP="00EC730A">
      <w:pPr>
        <w:rPr>
          <w:rFonts w:ascii="Courier New" w:hAnsi="Courier New"/>
          <w:sz w:val="16"/>
          <w:szCs w:val="16"/>
        </w:rPr>
      </w:pPr>
      <w:ins w:id="1400" w:author="Chin Guok" w:date="2016-01-09T20:42:00Z">
        <w:r>
          <w:rPr>
            <w:rFonts w:ascii="Courier New" w:hAnsi="Courier New"/>
            <w:sz w:val="16"/>
            <w:szCs w:val="16"/>
          </w:rPr>
          <w:t xml:space="preserve">    </w:t>
        </w:r>
        <w:r w:rsidRPr="006C7966">
          <w:rPr>
            <w:rFonts w:ascii="Courier New" w:hAnsi="Courier New"/>
            <w:sz w:val="16"/>
            <w:szCs w:val="16"/>
          </w:rPr>
          <w:t>send prov.cf(Corr_ID) to PSM(Conn_ID)</w:t>
        </w:r>
      </w:ins>
    </w:p>
    <w:p w14:paraId="1ED9E6B6" w14:textId="77777777" w:rsidR="00EC730A" w:rsidRPr="006C7966" w:rsidRDefault="00EC730A" w:rsidP="00EC730A">
      <w:pPr>
        <w:rPr>
          <w:rFonts w:ascii="Courier New" w:hAnsi="Courier New"/>
          <w:sz w:val="16"/>
          <w:szCs w:val="16"/>
        </w:rPr>
      </w:pPr>
      <w:moveTo w:id="1401" w:author="John MacAuley" w:date="2016-01-08T12:27:00Z">
        <w:r w:rsidRPr="006C7966">
          <w:rPr>
            <w:rFonts w:ascii="Courier New" w:hAnsi="Courier New"/>
            <w:sz w:val="16"/>
            <w:szCs w:val="16"/>
          </w:rPr>
          <w:t xml:space="preserve">    if in_period_flag is set then</w:t>
        </w:r>
      </w:moveTo>
    </w:p>
    <w:p w14:paraId="28748CD7" w14:textId="77777777" w:rsidR="00EC730A" w:rsidRPr="006C7966" w:rsidRDefault="00EC730A" w:rsidP="00EC730A">
      <w:pPr>
        <w:rPr>
          <w:rFonts w:ascii="Courier New" w:hAnsi="Courier New"/>
          <w:sz w:val="16"/>
          <w:szCs w:val="16"/>
        </w:rPr>
      </w:pPr>
      <w:moveTo w:id="1402" w:author="John MacAuley" w:date="2016-01-08T12:27:00Z">
        <w:r w:rsidRPr="006C7966">
          <w:rPr>
            <w:rFonts w:ascii="Courier New" w:hAnsi="Courier New"/>
            <w:sz w:val="16"/>
            <w:szCs w:val="16"/>
          </w:rPr>
          <w:t xml:space="preserve">    {</w:t>
        </w:r>
      </w:moveTo>
    </w:p>
    <w:p w14:paraId="1A4BDAD7" w14:textId="201D77CF" w:rsidR="00EC730A" w:rsidRPr="006C7966" w:rsidDel="005E4E9B" w:rsidRDefault="00EC730A" w:rsidP="00EC730A">
      <w:pPr>
        <w:rPr>
          <w:del w:id="1403" w:author="John MacAuley" w:date="2016-01-08T12:50:00Z"/>
          <w:rFonts w:ascii="Courier New" w:hAnsi="Courier New"/>
          <w:sz w:val="16"/>
          <w:szCs w:val="16"/>
        </w:rPr>
      </w:pPr>
      <w:moveTo w:id="1404" w:author="John MacAuley" w:date="2016-01-08T12:27:00Z">
        <w:r w:rsidRPr="006C7966">
          <w:rPr>
            <w:rFonts w:ascii="Courier New" w:hAnsi="Courier New"/>
            <w:sz w:val="16"/>
            <w:szCs w:val="16"/>
          </w:rPr>
          <w:t xml:space="preserve">        activate data plane according to the latest reservation</w:t>
        </w:r>
      </w:moveTo>
      <w:ins w:id="1405" w:author="John MacAuley" w:date="2016-01-08T16:20:00Z">
        <w:r w:rsidR="00A90E22">
          <w:rPr>
            <w:rFonts w:ascii="Courier New" w:hAnsi="Courier New"/>
            <w:sz w:val="16"/>
            <w:szCs w:val="16"/>
          </w:rPr>
          <w:t xml:space="preserve"> /* to NRM */</w:t>
        </w:r>
      </w:ins>
    </w:p>
    <w:p w14:paraId="6B172F90" w14:textId="475760D0" w:rsidR="00EC730A" w:rsidRPr="006C7966" w:rsidRDefault="00EC730A" w:rsidP="00EC730A">
      <w:pPr>
        <w:rPr>
          <w:rFonts w:ascii="Courier New" w:hAnsi="Courier New"/>
          <w:sz w:val="16"/>
          <w:szCs w:val="16"/>
        </w:rPr>
      </w:pPr>
      <w:moveTo w:id="1406" w:author="John MacAuley" w:date="2016-01-08T12:27:00Z">
        <w:del w:id="1407" w:author="John MacAuley" w:date="2016-01-08T12:50:00Z">
          <w:r w:rsidRPr="006C7966" w:rsidDel="005E4E9B">
            <w:rPr>
              <w:rFonts w:ascii="Courier New" w:hAnsi="Courier New"/>
              <w:sz w:val="16"/>
              <w:szCs w:val="16"/>
            </w:rPr>
            <w:delText xml:space="preserve">    </w:delText>
          </w:r>
        </w:del>
        <w:del w:id="1408" w:author="John MacAuley" w:date="2016-01-08T16:20:00Z">
          <w:r w:rsidRPr="006C7966" w:rsidDel="00A90E22">
            <w:rPr>
              <w:rFonts w:ascii="Courier New" w:hAnsi="Courier New"/>
              <w:sz w:val="16"/>
              <w:szCs w:val="16"/>
            </w:rPr>
            <w:delText xml:space="preserve">    </w:delText>
          </w:r>
        </w:del>
        <w:del w:id="1409" w:author="John MacAuley" w:date="2016-01-08T12:50:00Z">
          <w:r w:rsidRPr="006C7966" w:rsidDel="005E4E9B">
            <w:rPr>
              <w:rFonts w:ascii="Courier New" w:hAnsi="Courier New"/>
              <w:sz w:val="16"/>
              <w:szCs w:val="16"/>
            </w:rPr>
            <w:delText>send prov.cf(Corr_ID) to PSM(Conn_ID)</w:delText>
          </w:r>
        </w:del>
      </w:moveTo>
    </w:p>
    <w:p w14:paraId="73888FC2" w14:textId="77777777" w:rsidR="00EC730A" w:rsidDel="005E4E9B" w:rsidRDefault="00EC730A" w:rsidP="00EC730A">
      <w:pPr>
        <w:rPr>
          <w:del w:id="1410" w:author="John MacAuley" w:date="2016-01-08T12:27:00Z"/>
          <w:rFonts w:ascii="Courier New" w:hAnsi="Courier New"/>
          <w:sz w:val="16"/>
          <w:szCs w:val="16"/>
        </w:rPr>
      </w:pPr>
      <w:moveTo w:id="1411" w:author="John MacAuley" w:date="2016-01-08T12:27:00Z">
        <w:r w:rsidRPr="006C7966">
          <w:rPr>
            <w:rFonts w:ascii="Courier New" w:hAnsi="Courier New"/>
            <w:sz w:val="16"/>
            <w:szCs w:val="16"/>
          </w:rPr>
          <w:t xml:space="preserve">    }</w:t>
        </w:r>
      </w:moveTo>
    </w:p>
    <w:p w14:paraId="02D30632" w14:textId="77777777" w:rsidR="005E4E9B" w:rsidRDefault="005E4E9B" w:rsidP="00C2768B">
      <w:pPr>
        <w:rPr>
          <w:ins w:id="1412" w:author="John MacAuley" w:date="2016-01-08T12:50:00Z"/>
          <w:rFonts w:ascii="Courier New" w:hAnsi="Courier New"/>
          <w:sz w:val="16"/>
          <w:szCs w:val="16"/>
        </w:rPr>
      </w:pPr>
    </w:p>
    <w:p w14:paraId="7E29F283" w14:textId="118748A5" w:rsidR="005E4E9B" w:rsidRPr="006C7966" w:rsidDel="00A45D8A" w:rsidRDefault="005E4E9B" w:rsidP="00EC730A">
      <w:pPr>
        <w:rPr>
          <w:ins w:id="1413" w:author="John MacAuley" w:date="2016-01-08T12:50:00Z"/>
          <w:del w:id="1414" w:author="Chin Guok" w:date="2016-01-09T20:42:00Z"/>
          <w:rFonts w:ascii="Courier New" w:hAnsi="Courier New"/>
          <w:sz w:val="16"/>
          <w:szCs w:val="16"/>
        </w:rPr>
      </w:pPr>
      <w:ins w:id="1415" w:author="John MacAuley" w:date="2016-01-08T12:50:00Z">
        <w:del w:id="1416" w:author="Chin Guok" w:date="2016-01-09T20:42:00Z">
          <w:r w:rsidDel="00A45D8A">
            <w:rPr>
              <w:rFonts w:ascii="Courier New" w:hAnsi="Courier New"/>
              <w:sz w:val="16"/>
              <w:szCs w:val="16"/>
            </w:rPr>
            <w:delText xml:space="preserve">    </w:delText>
          </w:r>
          <w:r w:rsidRPr="006C7966" w:rsidDel="00A45D8A">
            <w:rPr>
              <w:rFonts w:ascii="Courier New" w:hAnsi="Courier New"/>
              <w:sz w:val="16"/>
              <w:szCs w:val="16"/>
            </w:rPr>
            <w:delText>send prov.cf(Corr_ID) to PSM(Conn_ID)</w:delText>
          </w:r>
        </w:del>
      </w:ins>
    </w:p>
    <w:moveToRangeEnd w:id="1398"/>
    <w:p w14:paraId="14792699" w14:textId="77777777" w:rsidR="00EC730A" w:rsidRPr="006C7966" w:rsidRDefault="00EC730A" w:rsidP="00C2768B">
      <w:pPr>
        <w:rPr>
          <w:rFonts w:ascii="Courier New" w:hAnsi="Courier New"/>
          <w:sz w:val="16"/>
          <w:szCs w:val="16"/>
        </w:rPr>
      </w:pPr>
    </w:p>
    <w:p w14:paraId="019B5319" w14:textId="77777777" w:rsidR="00C2768B" w:rsidRPr="006C7966" w:rsidRDefault="00C2768B" w:rsidP="00C2768B">
      <w:pPr>
        <w:rPr>
          <w:rFonts w:ascii="Courier New" w:hAnsi="Courier New"/>
          <w:sz w:val="16"/>
          <w:szCs w:val="16"/>
        </w:rPr>
      </w:pPr>
    </w:p>
    <w:p w14:paraId="3ECF9BBB" w14:textId="77777777" w:rsidR="00C2768B" w:rsidRPr="006C7966" w:rsidRDefault="00C2768B" w:rsidP="00C2768B">
      <w:pPr>
        <w:rPr>
          <w:rFonts w:ascii="Courier New" w:hAnsi="Courier New"/>
          <w:sz w:val="16"/>
          <w:szCs w:val="16"/>
        </w:rPr>
      </w:pPr>
      <w:r w:rsidRPr="006C7966">
        <w:rPr>
          <w:rFonts w:ascii="Courier New" w:hAnsi="Courier New"/>
          <w:b/>
          <w:sz w:val="16"/>
          <w:szCs w:val="16"/>
        </w:rPr>
        <w:t>NSI_rel.rq(Conn_ID, Corr_ID)</w:t>
      </w:r>
      <w:r w:rsidRPr="006C7966">
        <w:rPr>
          <w:rFonts w:ascii="Courier New" w:hAnsi="Courier New"/>
          <w:sz w:val="16"/>
          <w:szCs w:val="16"/>
        </w:rPr>
        <w:t xml:space="preserve">  /*</w:t>
      </w:r>
      <w:r w:rsidRPr="006C7966">
        <w:rPr>
          <w:rFonts w:ascii="Courier New" w:hAnsi="Courier New"/>
          <w:b/>
          <w:i/>
          <w:sz w:val="16"/>
          <w:szCs w:val="16"/>
        </w:rPr>
        <w:t xml:space="preserve"> from parent NSA </w:t>
      </w:r>
      <w:r w:rsidRPr="006C7966">
        <w:rPr>
          <w:rFonts w:ascii="Courier New" w:hAnsi="Courier New"/>
          <w:sz w:val="16"/>
          <w:szCs w:val="16"/>
        </w:rPr>
        <w:t>*/</w:t>
      </w:r>
    </w:p>
    <w:p w14:paraId="3D9630DF" w14:textId="77777777" w:rsidR="00C2768B" w:rsidRDefault="00C2768B" w:rsidP="00C2768B">
      <w:pPr>
        <w:rPr>
          <w:ins w:id="1417" w:author="John MacAuley" w:date="2016-01-08T12:28:00Z"/>
          <w:rFonts w:ascii="Courier New" w:hAnsi="Courier New"/>
          <w:sz w:val="16"/>
          <w:szCs w:val="16"/>
        </w:rPr>
      </w:pPr>
      <w:r w:rsidRPr="006C7966">
        <w:rPr>
          <w:rFonts w:ascii="Courier New" w:hAnsi="Courier New"/>
          <w:sz w:val="16"/>
          <w:szCs w:val="16"/>
        </w:rPr>
        <w:t xml:space="preserve">    send rel.rq(Corr_ID) to PSM(Conn_ID)</w:t>
      </w:r>
    </w:p>
    <w:p w14:paraId="308C4AE1" w14:textId="77777777" w:rsidR="00EC730A" w:rsidRPr="006C7966" w:rsidRDefault="00EC730A" w:rsidP="00EC730A">
      <w:pPr>
        <w:rPr>
          <w:rFonts w:ascii="Courier New" w:hAnsi="Courier New"/>
          <w:sz w:val="16"/>
          <w:szCs w:val="16"/>
        </w:rPr>
      </w:pPr>
      <w:moveToRangeStart w:id="1418" w:author="John MacAuley" w:date="2016-01-08T12:28:00Z" w:name="move313875459"/>
      <w:moveTo w:id="1419" w:author="John MacAuley" w:date="2016-01-08T12:28:00Z">
        <w:r w:rsidRPr="006C7966">
          <w:rPr>
            <w:rFonts w:ascii="Courier New" w:hAnsi="Courier New"/>
            <w:sz w:val="16"/>
            <w:szCs w:val="16"/>
          </w:rPr>
          <w:t xml:space="preserve">    reset prov_flag(Conn_ID)</w:t>
        </w:r>
      </w:moveTo>
    </w:p>
    <w:p w14:paraId="112156CF" w14:textId="23B99D56" w:rsidR="00EC730A" w:rsidRPr="006C7966" w:rsidRDefault="00EC730A" w:rsidP="00EC730A">
      <w:pPr>
        <w:rPr>
          <w:rFonts w:ascii="Courier New" w:hAnsi="Courier New"/>
          <w:sz w:val="16"/>
          <w:szCs w:val="16"/>
        </w:rPr>
      </w:pPr>
      <w:moveTo w:id="1420" w:author="John MacAuley" w:date="2016-01-08T12:28:00Z">
        <w:r w:rsidRPr="006C7966">
          <w:rPr>
            <w:rFonts w:ascii="Courier New" w:hAnsi="Courier New"/>
            <w:sz w:val="16"/>
            <w:szCs w:val="16"/>
          </w:rPr>
          <w:t xml:space="preserve">    deactivate data plane</w:t>
        </w:r>
      </w:moveTo>
      <w:ins w:id="1421" w:author="John MacAuley" w:date="2016-01-08T16:21:00Z">
        <w:r w:rsidR="00A90E22">
          <w:rPr>
            <w:rFonts w:ascii="Courier New" w:hAnsi="Courier New"/>
            <w:sz w:val="16"/>
            <w:szCs w:val="16"/>
          </w:rPr>
          <w:t xml:space="preserve"> /* to NRM */</w:t>
        </w:r>
      </w:ins>
    </w:p>
    <w:p w14:paraId="470BF819" w14:textId="77777777" w:rsidR="00EC730A" w:rsidRPr="006C7966" w:rsidDel="00EC730A" w:rsidRDefault="00EC730A" w:rsidP="00EC730A">
      <w:pPr>
        <w:rPr>
          <w:del w:id="1422" w:author="John MacAuley" w:date="2016-01-08T12:28:00Z"/>
          <w:rFonts w:ascii="Courier New" w:hAnsi="Courier New"/>
          <w:sz w:val="16"/>
          <w:szCs w:val="16"/>
        </w:rPr>
      </w:pPr>
      <w:moveTo w:id="1423" w:author="John MacAuley" w:date="2016-01-08T12:28:00Z">
        <w:r w:rsidRPr="006C7966">
          <w:rPr>
            <w:rFonts w:ascii="Courier New" w:hAnsi="Courier New"/>
            <w:sz w:val="16"/>
            <w:szCs w:val="16"/>
          </w:rPr>
          <w:t xml:space="preserve">    send rel.cf(Corr_ID) to PSM(Conn_ID)</w:t>
        </w:r>
      </w:moveTo>
    </w:p>
    <w:moveToRangeEnd w:id="1418"/>
    <w:p w14:paraId="6948FFDA" w14:textId="77777777" w:rsidR="00EC730A" w:rsidRPr="006C7966" w:rsidRDefault="00EC730A" w:rsidP="00C2768B">
      <w:pPr>
        <w:rPr>
          <w:rFonts w:ascii="Courier New" w:hAnsi="Courier New"/>
          <w:sz w:val="16"/>
          <w:szCs w:val="16"/>
        </w:rPr>
      </w:pPr>
    </w:p>
    <w:p w14:paraId="45DDBB72" w14:textId="77777777" w:rsidR="00C2768B" w:rsidRPr="006C7966" w:rsidRDefault="00C2768B" w:rsidP="00C2768B">
      <w:pPr>
        <w:rPr>
          <w:rFonts w:ascii="Courier New" w:hAnsi="Courier New"/>
          <w:sz w:val="16"/>
          <w:szCs w:val="16"/>
        </w:rPr>
      </w:pPr>
      <w:r w:rsidRPr="006C7966">
        <w:rPr>
          <w:rFonts w:ascii="Courier New" w:hAnsi="Courier New"/>
          <w:sz w:val="16"/>
          <w:szCs w:val="16"/>
        </w:rPr>
        <w:tab/>
      </w:r>
    </w:p>
    <w:p w14:paraId="666CD57C" w14:textId="77777777" w:rsidR="00C2768B" w:rsidRDefault="00C2768B" w:rsidP="00C2768B">
      <w:pPr>
        <w:rPr>
          <w:ins w:id="1424" w:author="John MacAuley" w:date="2016-01-08T12:29:00Z"/>
          <w:rFonts w:ascii="Courier New" w:hAnsi="Courier New"/>
          <w:sz w:val="16"/>
          <w:szCs w:val="16"/>
        </w:rPr>
      </w:pPr>
      <w:r w:rsidRPr="006C7966">
        <w:rPr>
          <w:rFonts w:ascii="Courier New" w:hAnsi="Courier New"/>
          <w:b/>
          <w:sz w:val="16"/>
          <w:szCs w:val="16"/>
        </w:rPr>
        <w:t xml:space="preserve">NSI_term.rq(Conn_ID, Corr_ID)  </w:t>
      </w:r>
      <w:r w:rsidRPr="006C7966">
        <w:rPr>
          <w:rFonts w:ascii="Courier New" w:hAnsi="Courier New"/>
          <w:sz w:val="16"/>
          <w:szCs w:val="16"/>
        </w:rPr>
        <w:t>/*</w:t>
      </w:r>
      <w:r w:rsidRPr="006C7966">
        <w:rPr>
          <w:rFonts w:ascii="Courier New" w:hAnsi="Courier New"/>
          <w:b/>
          <w:i/>
          <w:sz w:val="16"/>
          <w:szCs w:val="16"/>
        </w:rPr>
        <w:t xml:space="preserve"> from parent NSA </w:t>
      </w:r>
      <w:r w:rsidRPr="006C7966">
        <w:rPr>
          <w:rFonts w:ascii="Courier New" w:hAnsi="Courier New"/>
          <w:sz w:val="16"/>
          <w:szCs w:val="16"/>
        </w:rPr>
        <w:t>*/</w:t>
      </w:r>
    </w:p>
    <w:p w14:paraId="62C35663" w14:textId="218091BE" w:rsidR="00390EA3" w:rsidRPr="006C7966" w:rsidDel="00390EA3" w:rsidRDefault="00390EA3" w:rsidP="00C2768B">
      <w:pPr>
        <w:rPr>
          <w:del w:id="1425" w:author="John MacAuley" w:date="2016-01-08T12:30:00Z"/>
          <w:rFonts w:ascii="Courier New" w:hAnsi="Courier New"/>
          <w:sz w:val="16"/>
          <w:szCs w:val="16"/>
        </w:rPr>
      </w:pPr>
    </w:p>
    <w:p w14:paraId="7846E46A" w14:textId="7E035083" w:rsidR="00C2768B" w:rsidRPr="006C7966" w:rsidRDefault="00C2768B" w:rsidP="00C2768B">
      <w:pPr>
        <w:rPr>
          <w:rFonts w:ascii="Courier New" w:hAnsi="Courier New"/>
          <w:sz w:val="16"/>
          <w:szCs w:val="16"/>
        </w:rPr>
      </w:pPr>
      <w:del w:id="1426" w:author="John MacAuley" w:date="2016-01-08T12:30:00Z">
        <w:r w:rsidRPr="006C7966" w:rsidDel="00390EA3">
          <w:rPr>
            <w:rFonts w:ascii="Courier New" w:hAnsi="Courier New"/>
            <w:sz w:val="16"/>
            <w:szCs w:val="16"/>
          </w:rPr>
          <w:delText xml:space="preserve">    </w:delText>
        </w:r>
      </w:del>
      <w:ins w:id="1427" w:author="John MacAuley" w:date="2016-01-08T12:30:00Z">
        <w:r w:rsidR="00390EA3">
          <w:rPr>
            <w:rFonts w:ascii="Courier New" w:hAnsi="Courier New"/>
            <w:sz w:val="16"/>
            <w:szCs w:val="16"/>
          </w:rPr>
          <w:t xml:space="preserve">    </w:t>
        </w:r>
      </w:ins>
      <w:r w:rsidRPr="006C7966">
        <w:rPr>
          <w:rFonts w:ascii="Courier New" w:hAnsi="Courier New"/>
          <w:sz w:val="16"/>
          <w:szCs w:val="16"/>
        </w:rPr>
        <w:t>send term.rq(Corr_ID) to LSM(Conn_ID)</w:t>
      </w:r>
    </w:p>
    <w:p w14:paraId="52B5A5B3" w14:textId="77777777" w:rsidR="00C2768B" w:rsidRPr="006C7966" w:rsidRDefault="00C2768B" w:rsidP="00C2768B">
      <w:pPr>
        <w:rPr>
          <w:rFonts w:ascii="Courier New" w:hAnsi="Courier New"/>
          <w:sz w:val="16"/>
          <w:szCs w:val="16"/>
        </w:rPr>
      </w:pPr>
      <w:r w:rsidRPr="006C7966">
        <w:rPr>
          <w:rFonts w:ascii="Courier New" w:hAnsi="Courier New"/>
          <w:sz w:val="16"/>
          <w:szCs w:val="16"/>
        </w:rPr>
        <w:t xml:space="preserve">    send term.rq to RSM(Conn_ID), PSM(Conn_ID), ASM(Conn_ID)</w:t>
      </w:r>
    </w:p>
    <w:p w14:paraId="1DA2B326" w14:textId="77777777" w:rsidR="00FF3DA8" w:rsidRDefault="00C2768B" w:rsidP="00390E9B">
      <w:pPr>
        <w:rPr>
          <w:ins w:id="1428" w:author="John MacAuley" w:date="2016-01-08T12:30:00Z"/>
          <w:rFonts w:ascii="Courier New" w:hAnsi="Courier New"/>
          <w:sz w:val="16"/>
          <w:szCs w:val="16"/>
        </w:rPr>
      </w:pPr>
      <w:r w:rsidRPr="006C7966">
        <w:rPr>
          <w:rFonts w:ascii="Courier New" w:hAnsi="Courier New"/>
          <w:sz w:val="16"/>
          <w:szCs w:val="16"/>
        </w:rPr>
        <w:t xml:space="preserve">      /* if RSM, PSM and ASM exist */</w:t>
      </w:r>
    </w:p>
    <w:p w14:paraId="6147C279" w14:textId="6326C66F" w:rsidR="00390EA3" w:rsidRDefault="00390EA3" w:rsidP="00390EA3">
      <w:pPr>
        <w:rPr>
          <w:ins w:id="1429" w:author="John MacAuley" w:date="2016-01-08T12:31:00Z"/>
          <w:rFonts w:ascii="Courier New" w:hAnsi="Courier New"/>
          <w:sz w:val="16"/>
          <w:szCs w:val="16"/>
        </w:rPr>
      </w:pPr>
      <w:ins w:id="1430" w:author="John MacAuley" w:date="2016-01-08T12:30:00Z">
        <w:r>
          <w:rPr>
            <w:rFonts w:ascii="Courier New" w:hAnsi="Courier New"/>
            <w:sz w:val="16"/>
            <w:szCs w:val="16"/>
          </w:rPr>
          <w:t xml:space="preserve">    </w:t>
        </w:r>
        <w:r w:rsidRPr="006C7966">
          <w:rPr>
            <w:rFonts w:ascii="Courier New" w:hAnsi="Courier New"/>
            <w:sz w:val="16"/>
            <w:szCs w:val="16"/>
          </w:rPr>
          <w:t>clean up everything related to Conn_ID</w:t>
        </w:r>
      </w:ins>
      <w:ins w:id="1431" w:author="John MacAuley" w:date="2016-01-08T16:22:00Z">
        <w:r w:rsidR="00A90E22">
          <w:rPr>
            <w:rFonts w:ascii="Courier New" w:hAnsi="Courier New"/>
            <w:sz w:val="16"/>
            <w:szCs w:val="16"/>
          </w:rPr>
          <w:t xml:space="preserve"> /* to NRM */</w:t>
        </w:r>
      </w:ins>
    </w:p>
    <w:p w14:paraId="24029B83" w14:textId="1B51218E" w:rsidR="00390EA3" w:rsidRPr="00D5423B" w:rsidRDefault="00390EA3" w:rsidP="00390EA3">
      <w:pPr>
        <w:rPr>
          <w:ins w:id="1432" w:author="John MacAuley" w:date="2016-01-08T12:30:00Z"/>
          <w:rFonts w:ascii="Courier New" w:hAnsi="Courier New"/>
          <w:sz w:val="16"/>
          <w:szCs w:val="16"/>
        </w:rPr>
      </w:pPr>
      <w:ins w:id="1433" w:author="John MacAuley" w:date="2016-01-08T12:31:00Z">
        <w:r>
          <w:rPr>
            <w:rFonts w:ascii="Courier New" w:hAnsi="Courier New"/>
            <w:sz w:val="16"/>
            <w:szCs w:val="16"/>
          </w:rPr>
          <w:t xml:space="preserve">    send </w:t>
        </w:r>
        <w:r w:rsidRPr="00390EA3">
          <w:rPr>
            <w:rFonts w:ascii="Courier New" w:hAnsi="Courier New"/>
            <w:sz w:val="16"/>
            <w:szCs w:val="16"/>
            <w:rPrChange w:id="1434" w:author="John MacAuley" w:date="2016-01-08T12:31:00Z">
              <w:rPr>
                <w:rFonts w:ascii="Courier New" w:hAnsi="Courier New"/>
                <w:b/>
                <w:sz w:val="16"/>
                <w:szCs w:val="16"/>
              </w:rPr>
            </w:rPrChange>
          </w:rPr>
          <w:t>term.cf(Corr_ID)</w:t>
        </w:r>
      </w:ins>
    </w:p>
    <w:p w14:paraId="6034B670" w14:textId="18FC895B" w:rsidR="00390EA3" w:rsidRPr="006C7966" w:rsidRDefault="00390EA3" w:rsidP="00390E9B">
      <w:pPr>
        <w:rPr>
          <w:rFonts w:ascii="Courier New" w:hAnsi="Courier New"/>
          <w:sz w:val="16"/>
          <w:szCs w:val="16"/>
        </w:rPr>
      </w:pPr>
      <w:ins w:id="1435" w:author="John MacAuley" w:date="2016-01-08T12:30:00Z">
        <w:r>
          <w:rPr>
            <w:rFonts w:ascii="Courier New" w:hAnsi="Courier New"/>
            <w:sz w:val="16"/>
            <w:szCs w:val="16"/>
          </w:rPr>
          <w:t xml:space="preserve">    </w:t>
        </w:r>
      </w:ins>
    </w:p>
    <w:p w14:paraId="05BF7A98" w14:textId="77777777" w:rsidR="00FF3DA8" w:rsidRPr="006C7966" w:rsidRDefault="00FF3DA8" w:rsidP="00390E9B">
      <w:pPr>
        <w:rPr>
          <w:rFonts w:ascii="Courier New" w:hAnsi="Courier New"/>
          <w:sz w:val="16"/>
          <w:szCs w:val="16"/>
        </w:rPr>
      </w:pPr>
    </w:p>
    <w:p w14:paraId="1DCEDF21" w14:textId="77777777" w:rsidR="00FF3DA8" w:rsidRPr="006C7966" w:rsidRDefault="00FF3DA8" w:rsidP="00390E9B">
      <w:pPr>
        <w:pStyle w:val="Heading3"/>
      </w:pPr>
      <w:bookmarkStart w:id="1436" w:name="_Toc437518677"/>
      <w:r w:rsidRPr="006C7966">
        <w:t>Requests from State Machines</w:t>
      </w:r>
      <w:bookmarkEnd w:id="1436"/>
    </w:p>
    <w:p w14:paraId="2452BA86" w14:textId="77777777" w:rsidR="007C2681" w:rsidRPr="002F008A" w:rsidRDefault="007C2681" w:rsidP="007C2681">
      <w:pPr>
        <w:pStyle w:val="nobreak"/>
      </w:pPr>
      <w:r>
        <w:t xml:space="preserve">The following outlines the messages received by the uPA’s Coordinator from internal state machine functions, and the corresponding actions and messages to external NSAs (e.g. parent NSAs). </w:t>
      </w:r>
    </w:p>
    <w:p w14:paraId="14CA6FBD" w14:textId="77777777" w:rsidR="00FF3DA8" w:rsidRPr="006C7966" w:rsidRDefault="00FF3DA8" w:rsidP="00390E9B">
      <w:pPr>
        <w:rPr>
          <w:rFonts w:ascii="Courier New" w:hAnsi="Courier New"/>
          <w:sz w:val="16"/>
          <w:szCs w:val="16"/>
        </w:rPr>
      </w:pPr>
    </w:p>
    <w:p w14:paraId="352D5CF5"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2853FE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96278C7" w14:textId="77777777" w:rsidR="00702107" w:rsidRPr="006C7966" w:rsidRDefault="00702107" w:rsidP="00702107">
      <w:pPr>
        <w:rPr>
          <w:rFonts w:ascii="Courier New" w:hAnsi="Courier New"/>
          <w:sz w:val="16"/>
          <w:szCs w:val="16"/>
        </w:rPr>
      </w:pPr>
    </w:p>
    <w:p w14:paraId="11C04BA1"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rsvcommit.rq(Corr_ID,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9221118"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4AF682A3" w14:textId="77777777" w:rsidR="00702107" w:rsidRPr="006C7966" w:rsidRDefault="00702107" w:rsidP="00702107">
      <w:pPr>
        <w:rPr>
          <w:rFonts w:ascii="Courier New" w:hAnsi="Courier New"/>
          <w:sz w:val="16"/>
          <w:szCs w:val="16"/>
        </w:rPr>
      </w:pPr>
    </w:p>
    <w:p w14:paraId="6DFE748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rsvabort.rq(Corr_ID,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55C9BD5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37722333" w14:textId="77777777" w:rsidR="00702107" w:rsidRPr="006C7966" w:rsidRDefault="00702107" w:rsidP="00702107">
      <w:pPr>
        <w:rPr>
          <w:rFonts w:ascii="Courier New" w:hAnsi="Courier New"/>
          <w:sz w:val="16"/>
          <w:szCs w:val="16"/>
        </w:rPr>
      </w:pPr>
    </w:p>
    <w:p w14:paraId="30BD3EE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rsv.cf(Corr_ID)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7223865"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26DA61CB"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NSI_rsv.cf(Conn_ID, Corr_ID, Ver) to the parent</w:t>
      </w:r>
    </w:p>
    <w:p w14:paraId="22E68031" w14:textId="77777777" w:rsidR="00702107" w:rsidRPr="006C7966" w:rsidRDefault="00702107" w:rsidP="00702107">
      <w:pPr>
        <w:rPr>
          <w:rFonts w:ascii="Courier New" w:hAnsi="Courier New"/>
          <w:sz w:val="16"/>
          <w:szCs w:val="16"/>
        </w:rPr>
      </w:pPr>
    </w:p>
    <w:p w14:paraId="7FD08A4D"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rsv.fl(Corr_ID)</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7E56962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5ACAF21D"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NSI_rsv.fl(Conn_ID, Corr_ID) to the parent</w:t>
      </w:r>
    </w:p>
    <w:p w14:paraId="36B7394C" w14:textId="77777777" w:rsidR="00702107" w:rsidRPr="006C7966" w:rsidRDefault="00702107" w:rsidP="00702107">
      <w:pPr>
        <w:rPr>
          <w:rFonts w:ascii="Courier New" w:hAnsi="Courier New"/>
          <w:sz w:val="16"/>
          <w:szCs w:val="16"/>
        </w:rPr>
      </w:pPr>
    </w:p>
    <w:p w14:paraId="2E1DEEA1" w14:textId="77777777" w:rsidR="00702107" w:rsidRDefault="00702107" w:rsidP="00702107">
      <w:pPr>
        <w:rPr>
          <w:ins w:id="1437" w:author="John MacAuley" w:date="2016-01-08T12:00:00Z"/>
          <w:rFonts w:ascii="Courier New" w:hAnsi="Courier New"/>
          <w:sz w:val="16"/>
          <w:szCs w:val="16"/>
        </w:rPr>
      </w:pPr>
      <w:r w:rsidRPr="006C7966">
        <w:rPr>
          <w:rFonts w:ascii="Courier New" w:hAnsi="Courier New"/>
          <w:b/>
          <w:sz w:val="16"/>
          <w:szCs w:val="16"/>
        </w:rPr>
        <w:t>rsvcommit.cf(Corr_ID,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3B4A28DC" w14:textId="70BC322D" w:rsidR="009B1356" w:rsidRPr="009B1356" w:rsidDel="003824C7" w:rsidRDefault="003824C7" w:rsidP="00702107">
      <w:pPr>
        <w:rPr>
          <w:del w:id="1438" w:author="John MacAuley" w:date="2016-01-08T12:18:00Z"/>
          <w:rFonts w:ascii="Courier New" w:hAnsi="Courier New"/>
          <w:color w:val="FF0000"/>
          <w:sz w:val="16"/>
          <w:szCs w:val="16"/>
          <w:rPrChange w:id="1439" w:author="John MacAuley" w:date="2016-01-08T12:01:00Z">
            <w:rPr>
              <w:del w:id="1440" w:author="John MacAuley" w:date="2016-01-08T12:18:00Z"/>
              <w:rFonts w:ascii="Courier New" w:hAnsi="Courier New"/>
              <w:sz w:val="16"/>
              <w:szCs w:val="16"/>
            </w:rPr>
          </w:rPrChange>
        </w:rPr>
      </w:pPr>
      <w:ins w:id="1441" w:author="John MacAuley" w:date="2016-01-08T12:18:00Z">
        <w:r>
          <w:rPr>
            <w:rFonts w:ascii="Courier New" w:hAnsi="Courier New"/>
            <w:color w:val="FF0000"/>
            <w:sz w:val="16"/>
            <w:szCs w:val="16"/>
          </w:rPr>
          <w:t xml:space="preserve">    </w:t>
        </w:r>
      </w:ins>
    </w:p>
    <w:p w14:paraId="4D585E0B" w14:textId="1794171B" w:rsidR="00702107" w:rsidRPr="006C7966" w:rsidDel="003824C7" w:rsidRDefault="00702107" w:rsidP="00702107">
      <w:pPr>
        <w:rPr>
          <w:del w:id="1442" w:author="John MacAuley" w:date="2016-01-08T12:18:00Z"/>
          <w:rFonts w:ascii="Courier New" w:hAnsi="Courier New"/>
          <w:sz w:val="16"/>
          <w:szCs w:val="16"/>
        </w:rPr>
      </w:pPr>
      <w:del w:id="1443" w:author="John MacAuley" w:date="2016-01-08T12:18:00Z">
        <w:r w:rsidRPr="006C7966" w:rsidDel="003824C7">
          <w:rPr>
            <w:rFonts w:ascii="Courier New" w:hAnsi="Courier New"/>
            <w:sz w:val="16"/>
            <w:szCs w:val="16"/>
          </w:rPr>
          <w:delText xml:space="preserve">    commit the reservation(Conn_ID, Ver)</w:delText>
        </w:r>
      </w:del>
    </w:p>
    <w:p w14:paraId="521CB7BE" w14:textId="27472DFE" w:rsidR="00702107" w:rsidRPr="006C7966" w:rsidRDefault="00702107" w:rsidP="00702107">
      <w:pPr>
        <w:rPr>
          <w:rFonts w:ascii="Courier New" w:hAnsi="Courier New"/>
          <w:sz w:val="16"/>
          <w:szCs w:val="16"/>
        </w:rPr>
      </w:pPr>
      <w:del w:id="1444" w:author="John MacAuley" w:date="2016-01-08T12:18:00Z">
        <w:r w:rsidRPr="006C7966" w:rsidDel="003824C7">
          <w:rPr>
            <w:rFonts w:ascii="Courier New" w:hAnsi="Courier New"/>
            <w:sz w:val="16"/>
            <w:szCs w:val="16"/>
          </w:rPr>
          <w:delText xml:space="preserve">    </w:delText>
        </w:r>
      </w:del>
      <w:r w:rsidRPr="006C7966">
        <w:rPr>
          <w:rFonts w:ascii="Courier New" w:hAnsi="Courier New"/>
          <w:sz w:val="16"/>
          <w:szCs w:val="16"/>
        </w:rPr>
        <w:t>set REPLIED(Corr_ID)</w:t>
      </w:r>
    </w:p>
    <w:p w14:paraId="32C1D582"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NSI_rsvcommit.cf(Conn_ID, Corr_ID, Ver) to the parent</w:t>
      </w:r>
    </w:p>
    <w:p w14:paraId="51289BC4" w14:textId="77777777" w:rsidR="00702107" w:rsidRPr="006C7966" w:rsidRDefault="00702107" w:rsidP="00702107">
      <w:pPr>
        <w:rPr>
          <w:rFonts w:ascii="Courier New" w:hAnsi="Courier New"/>
          <w:b/>
          <w:sz w:val="16"/>
          <w:szCs w:val="16"/>
        </w:rPr>
      </w:pPr>
    </w:p>
    <w:p w14:paraId="1DEC893E" w14:textId="77777777" w:rsidR="00702107" w:rsidRPr="006C7966" w:rsidDel="003824C7" w:rsidRDefault="00702107" w:rsidP="00702107">
      <w:pPr>
        <w:rPr>
          <w:del w:id="1445" w:author="John MacAuley" w:date="2016-01-08T12:18:00Z"/>
          <w:rFonts w:ascii="Courier New" w:hAnsi="Courier New"/>
          <w:sz w:val="16"/>
          <w:szCs w:val="16"/>
        </w:rPr>
      </w:pPr>
      <w:r w:rsidRPr="006C7966">
        <w:rPr>
          <w:rFonts w:ascii="Courier New" w:hAnsi="Courier New"/>
          <w:b/>
          <w:sz w:val="16"/>
          <w:szCs w:val="16"/>
        </w:rPr>
        <w:t>rsvcommit.fl(Corr_ID,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1659DD9A" w14:textId="392C82DA" w:rsidR="00702107" w:rsidRPr="006C7966" w:rsidRDefault="00702107" w:rsidP="00702107">
      <w:pPr>
        <w:rPr>
          <w:rFonts w:ascii="Courier New" w:hAnsi="Courier New"/>
          <w:sz w:val="16"/>
          <w:szCs w:val="16"/>
        </w:rPr>
      </w:pPr>
      <w:del w:id="1446" w:author="John MacAuley" w:date="2016-01-08T12:18:00Z">
        <w:r w:rsidRPr="006C7966" w:rsidDel="003824C7">
          <w:rPr>
            <w:rFonts w:ascii="Courier New" w:hAnsi="Courier New"/>
            <w:sz w:val="16"/>
            <w:szCs w:val="16"/>
          </w:rPr>
          <w:delText xml:space="preserve">    commit the reservation(Conn_ID, Ver)</w:delText>
        </w:r>
      </w:del>
    </w:p>
    <w:p w14:paraId="10971AC4"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set REPLIED(Corr_ID)</w:t>
      </w:r>
    </w:p>
    <w:p w14:paraId="0FEA7F10"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NSI_rsvcommit.fl(Conn_ID, Corr_ID, Ver) to the parent</w:t>
      </w:r>
    </w:p>
    <w:p w14:paraId="32194295" w14:textId="77777777" w:rsidR="00702107" w:rsidRPr="006C7966" w:rsidRDefault="00702107" w:rsidP="00702107">
      <w:pPr>
        <w:rPr>
          <w:rFonts w:ascii="Courier New" w:hAnsi="Courier New"/>
          <w:sz w:val="16"/>
          <w:szCs w:val="16"/>
        </w:rPr>
      </w:pPr>
    </w:p>
    <w:p w14:paraId="0E1C29B2"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rsvabort.cf(Corr_ID, Ver)</w:t>
      </w:r>
      <w:r w:rsidRPr="006C7966">
        <w:rPr>
          <w:rFonts w:ascii="Courier New" w:hAnsi="Courier New"/>
          <w:sz w:val="16"/>
          <w:szCs w:val="16"/>
        </w:rPr>
        <w:t xml:space="preserve">  /* </w:t>
      </w:r>
      <w:r w:rsidRPr="006C7966">
        <w:rPr>
          <w:rFonts w:ascii="Courier New" w:hAnsi="Courier New"/>
          <w:b/>
          <w:i/>
          <w:sz w:val="16"/>
          <w:szCs w:val="16"/>
        </w:rPr>
        <w:t>from RSM(Conn_ID)</w:t>
      </w:r>
      <w:r w:rsidRPr="006C7966">
        <w:rPr>
          <w:rFonts w:ascii="Courier New" w:hAnsi="Courier New"/>
          <w:sz w:val="16"/>
          <w:szCs w:val="16"/>
        </w:rPr>
        <w:t xml:space="preserve"> */</w:t>
      </w:r>
    </w:p>
    <w:p w14:paraId="697843CA" w14:textId="721D27FD" w:rsidR="00702107" w:rsidRPr="006C7966" w:rsidDel="00EC730A" w:rsidRDefault="00702107" w:rsidP="00702107">
      <w:pPr>
        <w:rPr>
          <w:rFonts w:ascii="Courier New" w:hAnsi="Courier New"/>
          <w:sz w:val="16"/>
          <w:szCs w:val="16"/>
        </w:rPr>
      </w:pPr>
      <w:moveFromRangeStart w:id="1447" w:author="John MacAuley" w:date="2016-01-08T12:28:00Z" w:name="move313875411"/>
      <w:moveFrom w:id="1448" w:author="John MacAuley" w:date="2016-01-08T12:28:00Z">
        <w:r w:rsidRPr="006C7966" w:rsidDel="00EC730A">
          <w:rPr>
            <w:rFonts w:ascii="Courier New" w:hAnsi="Courier New"/>
            <w:sz w:val="16"/>
            <w:szCs w:val="16"/>
          </w:rPr>
          <w:t xml:space="preserve">    abort the reservation(Conn_ID, Ver)</w:t>
        </w:r>
      </w:moveFrom>
    </w:p>
    <w:p w14:paraId="45CD8A14" w14:textId="407F87F0" w:rsidR="00702107" w:rsidRPr="006C7966" w:rsidRDefault="00702107" w:rsidP="00702107">
      <w:pPr>
        <w:rPr>
          <w:rFonts w:ascii="Courier New" w:hAnsi="Courier New"/>
          <w:sz w:val="16"/>
          <w:szCs w:val="16"/>
        </w:rPr>
      </w:pPr>
      <w:moveFrom w:id="1449" w:author="John MacAuley" w:date="2016-01-08T12:28:00Z">
        <w:r w:rsidRPr="006C7966" w:rsidDel="00EC730A">
          <w:rPr>
            <w:rFonts w:ascii="Courier New" w:hAnsi="Courier New"/>
            <w:sz w:val="16"/>
            <w:szCs w:val="16"/>
          </w:rPr>
          <w:t xml:space="preserve">    </w:t>
        </w:r>
      </w:moveFrom>
      <w:moveFromRangeEnd w:id="1447"/>
      <w:ins w:id="1450" w:author="John MacAuley" w:date="2016-01-08T12:27:00Z">
        <w:r w:rsidR="00EC730A">
          <w:rPr>
            <w:rFonts w:ascii="Courier New" w:hAnsi="Courier New"/>
            <w:sz w:val="16"/>
            <w:szCs w:val="16"/>
          </w:rPr>
          <w:t xml:space="preserve">    </w:t>
        </w:r>
      </w:ins>
      <w:r w:rsidRPr="006C7966">
        <w:rPr>
          <w:rFonts w:ascii="Courier New" w:hAnsi="Courier New"/>
          <w:sz w:val="16"/>
          <w:szCs w:val="16"/>
        </w:rPr>
        <w:t>set REPLIED(Corr_ID)</w:t>
      </w:r>
    </w:p>
    <w:p w14:paraId="7936F81B" w14:textId="77777777" w:rsidR="00702107" w:rsidRPr="006C7966" w:rsidRDefault="00702107" w:rsidP="00702107">
      <w:pPr>
        <w:rPr>
          <w:rFonts w:ascii="Courier New" w:hAnsi="Courier New"/>
          <w:sz w:val="16"/>
          <w:szCs w:val="16"/>
        </w:rPr>
      </w:pPr>
      <w:r w:rsidRPr="006C7966">
        <w:rPr>
          <w:rFonts w:ascii="Courier New" w:hAnsi="Courier New"/>
          <w:sz w:val="16"/>
          <w:szCs w:val="16"/>
        </w:rPr>
        <w:lastRenderedPageBreak/>
        <w:t xml:space="preserve">    send NSI_rsvabort.cf(Conn_ID, Corr_ID, Ver) to the parent</w:t>
      </w:r>
    </w:p>
    <w:p w14:paraId="4CD911A7" w14:textId="77777777" w:rsidR="00702107" w:rsidRPr="006C7966" w:rsidRDefault="00702107" w:rsidP="00702107">
      <w:pPr>
        <w:rPr>
          <w:rFonts w:ascii="Courier New" w:hAnsi="Courier New"/>
          <w:sz w:val="16"/>
          <w:szCs w:val="16"/>
        </w:rPr>
      </w:pPr>
    </w:p>
    <w:p w14:paraId="3E871899"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5FC772C2" w14:textId="205D923A" w:rsidR="00702107" w:rsidRPr="006C7966" w:rsidDel="00EC730A" w:rsidRDefault="00702107" w:rsidP="00702107">
      <w:pPr>
        <w:rPr>
          <w:rFonts w:ascii="Courier New" w:hAnsi="Courier New"/>
          <w:sz w:val="16"/>
          <w:szCs w:val="16"/>
        </w:rPr>
      </w:pPr>
      <w:moveFromRangeStart w:id="1451" w:author="John MacAuley" w:date="2016-01-08T12:27:00Z" w:name="move313875374"/>
      <w:moveFrom w:id="1452" w:author="John MacAuley" w:date="2016-01-08T12:27:00Z">
        <w:r w:rsidRPr="006C7966" w:rsidDel="00EC730A">
          <w:rPr>
            <w:rFonts w:ascii="Courier New" w:hAnsi="Courier New"/>
            <w:sz w:val="16"/>
            <w:szCs w:val="16"/>
          </w:rPr>
          <w:t xml:space="preserve">    set prov_flag(Conn_ID) </w:t>
        </w:r>
      </w:moveFrom>
    </w:p>
    <w:p w14:paraId="018A59C4" w14:textId="40BF8E04" w:rsidR="00702107" w:rsidRPr="006C7966" w:rsidDel="00EC730A" w:rsidRDefault="00702107" w:rsidP="00702107">
      <w:pPr>
        <w:rPr>
          <w:rFonts w:ascii="Courier New" w:hAnsi="Courier New"/>
          <w:sz w:val="16"/>
          <w:szCs w:val="16"/>
        </w:rPr>
      </w:pPr>
      <w:moveFrom w:id="1453" w:author="John MacAuley" w:date="2016-01-08T12:27:00Z">
        <w:r w:rsidRPr="006C7966" w:rsidDel="00EC730A">
          <w:rPr>
            <w:rFonts w:ascii="Courier New" w:hAnsi="Courier New"/>
            <w:sz w:val="16"/>
            <w:szCs w:val="16"/>
          </w:rPr>
          <w:t xml:space="preserve">    if in_period_flag is set then</w:t>
        </w:r>
      </w:moveFrom>
    </w:p>
    <w:p w14:paraId="33A26D26" w14:textId="0FB80C38" w:rsidR="00702107" w:rsidRPr="006C7966" w:rsidDel="00EC730A" w:rsidRDefault="00702107" w:rsidP="00702107">
      <w:pPr>
        <w:rPr>
          <w:rFonts w:ascii="Courier New" w:hAnsi="Courier New"/>
          <w:sz w:val="16"/>
          <w:szCs w:val="16"/>
        </w:rPr>
      </w:pPr>
      <w:moveFrom w:id="1454" w:author="John MacAuley" w:date="2016-01-08T12:27:00Z">
        <w:r w:rsidRPr="006C7966" w:rsidDel="00EC730A">
          <w:rPr>
            <w:rFonts w:ascii="Courier New" w:hAnsi="Courier New"/>
            <w:sz w:val="16"/>
            <w:szCs w:val="16"/>
          </w:rPr>
          <w:t xml:space="preserve">    {</w:t>
        </w:r>
      </w:moveFrom>
    </w:p>
    <w:p w14:paraId="79422671" w14:textId="22B96EE0" w:rsidR="00702107" w:rsidRPr="006C7966" w:rsidDel="00EC730A" w:rsidRDefault="00702107" w:rsidP="00702107">
      <w:pPr>
        <w:rPr>
          <w:rFonts w:ascii="Courier New" w:hAnsi="Courier New"/>
          <w:sz w:val="16"/>
          <w:szCs w:val="16"/>
        </w:rPr>
      </w:pPr>
      <w:moveFrom w:id="1455" w:author="John MacAuley" w:date="2016-01-08T12:27:00Z">
        <w:r w:rsidRPr="006C7966" w:rsidDel="00EC730A">
          <w:rPr>
            <w:rFonts w:ascii="Courier New" w:hAnsi="Courier New"/>
            <w:sz w:val="16"/>
            <w:szCs w:val="16"/>
          </w:rPr>
          <w:t xml:space="preserve">        activate data plane according to the latest reservation</w:t>
        </w:r>
      </w:moveFrom>
    </w:p>
    <w:p w14:paraId="79C9A802" w14:textId="197939FA" w:rsidR="00702107" w:rsidRPr="006C7966" w:rsidDel="00EC730A" w:rsidRDefault="00702107" w:rsidP="00702107">
      <w:pPr>
        <w:rPr>
          <w:rFonts w:ascii="Courier New" w:hAnsi="Courier New"/>
          <w:sz w:val="16"/>
          <w:szCs w:val="16"/>
        </w:rPr>
      </w:pPr>
      <w:moveFrom w:id="1456" w:author="John MacAuley" w:date="2016-01-08T12:27:00Z">
        <w:r w:rsidRPr="006C7966" w:rsidDel="00EC730A">
          <w:rPr>
            <w:rFonts w:ascii="Courier New" w:hAnsi="Courier New"/>
            <w:sz w:val="16"/>
            <w:szCs w:val="16"/>
          </w:rPr>
          <w:t xml:space="preserve">        send prov.cf(Corr_ID) to PSM(Conn_ID)</w:t>
        </w:r>
      </w:moveFrom>
    </w:p>
    <w:p w14:paraId="483F4CFC" w14:textId="5AB1E151" w:rsidR="00702107" w:rsidRPr="006C7966" w:rsidDel="00EC730A" w:rsidRDefault="00702107" w:rsidP="00702107">
      <w:pPr>
        <w:rPr>
          <w:rFonts w:ascii="Courier New" w:hAnsi="Courier New"/>
          <w:sz w:val="16"/>
          <w:szCs w:val="16"/>
        </w:rPr>
      </w:pPr>
      <w:moveFrom w:id="1457" w:author="John MacAuley" w:date="2016-01-08T12:27:00Z">
        <w:r w:rsidRPr="006C7966" w:rsidDel="00EC730A">
          <w:rPr>
            <w:rFonts w:ascii="Courier New" w:hAnsi="Courier New"/>
            <w:sz w:val="16"/>
            <w:szCs w:val="16"/>
          </w:rPr>
          <w:t xml:space="preserve">    }</w:t>
        </w:r>
      </w:moveFrom>
    </w:p>
    <w:moveFromRangeEnd w:id="1451"/>
    <w:p w14:paraId="3F794DEB" w14:textId="060E2FB6" w:rsidR="00702107" w:rsidRDefault="00EC730A" w:rsidP="00702107">
      <w:pPr>
        <w:rPr>
          <w:ins w:id="1458" w:author="John MacAuley" w:date="2016-01-08T12:28:00Z"/>
          <w:rFonts w:ascii="Courier New" w:hAnsi="Courier New"/>
          <w:sz w:val="16"/>
          <w:szCs w:val="16"/>
        </w:rPr>
      </w:pPr>
      <w:ins w:id="1459" w:author="John MacAuley" w:date="2016-01-08T12:27:00Z">
        <w:r>
          <w:rPr>
            <w:rFonts w:ascii="Courier New" w:hAnsi="Courier New"/>
            <w:sz w:val="16"/>
            <w:szCs w:val="16"/>
          </w:rPr>
          <w:t xml:space="preserve">    ignore</w:t>
        </w:r>
      </w:ins>
    </w:p>
    <w:p w14:paraId="30EFBECD" w14:textId="77777777" w:rsidR="00EC730A" w:rsidRPr="006C7966" w:rsidRDefault="00EC730A" w:rsidP="00702107">
      <w:pPr>
        <w:rPr>
          <w:rFonts w:ascii="Courier New" w:hAnsi="Courier New"/>
          <w:sz w:val="16"/>
          <w:szCs w:val="16"/>
        </w:rPr>
      </w:pPr>
    </w:p>
    <w:p w14:paraId="2BAEF934"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rel.rq(Corr_ID)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729B08A5" w14:textId="1807644B" w:rsidR="00702107" w:rsidRPr="006C7966" w:rsidDel="00EC730A" w:rsidRDefault="00702107" w:rsidP="00702107">
      <w:pPr>
        <w:rPr>
          <w:rFonts w:ascii="Courier New" w:hAnsi="Courier New"/>
          <w:sz w:val="16"/>
          <w:szCs w:val="16"/>
        </w:rPr>
      </w:pPr>
      <w:moveFromRangeStart w:id="1460" w:author="John MacAuley" w:date="2016-01-08T12:28:00Z" w:name="move313875459"/>
      <w:moveFrom w:id="1461" w:author="John MacAuley" w:date="2016-01-08T12:28:00Z">
        <w:r w:rsidRPr="006C7966" w:rsidDel="00EC730A">
          <w:rPr>
            <w:rFonts w:ascii="Courier New" w:hAnsi="Courier New"/>
            <w:sz w:val="16"/>
            <w:szCs w:val="16"/>
          </w:rPr>
          <w:t xml:space="preserve">    reset prov_flag(Conn_ID)</w:t>
        </w:r>
      </w:moveFrom>
    </w:p>
    <w:p w14:paraId="40A78A18" w14:textId="6E9F538E" w:rsidR="00702107" w:rsidRPr="006C7966" w:rsidDel="00EC730A" w:rsidRDefault="00702107" w:rsidP="00702107">
      <w:pPr>
        <w:rPr>
          <w:rFonts w:ascii="Courier New" w:hAnsi="Courier New"/>
          <w:sz w:val="16"/>
          <w:szCs w:val="16"/>
        </w:rPr>
      </w:pPr>
      <w:moveFrom w:id="1462" w:author="John MacAuley" w:date="2016-01-08T12:28:00Z">
        <w:r w:rsidRPr="006C7966" w:rsidDel="00EC730A">
          <w:rPr>
            <w:rFonts w:ascii="Courier New" w:hAnsi="Courier New"/>
            <w:sz w:val="16"/>
            <w:szCs w:val="16"/>
          </w:rPr>
          <w:t xml:space="preserve">    deactivate data plane</w:t>
        </w:r>
      </w:moveFrom>
    </w:p>
    <w:p w14:paraId="766980C6" w14:textId="71556545" w:rsidR="00702107" w:rsidRPr="006C7966" w:rsidDel="00EC730A" w:rsidRDefault="00702107" w:rsidP="00702107">
      <w:pPr>
        <w:rPr>
          <w:rFonts w:ascii="Courier New" w:hAnsi="Courier New"/>
          <w:sz w:val="16"/>
          <w:szCs w:val="16"/>
        </w:rPr>
      </w:pPr>
      <w:moveFrom w:id="1463" w:author="John MacAuley" w:date="2016-01-08T12:28:00Z">
        <w:r w:rsidRPr="006C7966" w:rsidDel="00EC730A">
          <w:rPr>
            <w:rFonts w:ascii="Courier New" w:hAnsi="Courier New"/>
            <w:sz w:val="16"/>
            <w:szCs w:val="16"/>
          </w:rPr>
          <w:t xml:space="preserve">    send rel.cf(Corr_ID) to PSM(Conn_ID)</w:t>
        </w:r>
      </w:moveFrom>
    </w:p>
    <w:moveFromRangeEnd w:id="1460"/>
    <w:p w14:paraId="487E25C3" w14:textId="28C88DAC" w:rsidR="00702107" w:rsidRDefault="00EC730A" w:rsidP="00702107">
      <w:pPr>
        <w:rPr>
          <w:ins w:id="1464" w:author="John MacAuley" w:date="2016-01-08T12:28:00Z"/>
          <w:rFonts w:ascii="Courier New" w:hAnsi="Courier New"/>
          <w:sz w:val="16"/>
          <w:szCs w:val="16"/>
        </w:rPr>
      </w:pPr>
      <w:ins w:id="1465" w:author="John MacAuley" w:date="2016-01-08T12:28:00Z">
        <w:r>
          <w:rPr>
            <w:rFonts w:ascii="Courier New" w:hAnsi="Courier New"/>
            <w:sz w:val="16"/>
            <w:szCs w:val="16"/>
          </w:rPr>
          <w:t xml:space="preserve">    ignore</w:t>
        </w:r>
      </w:ins>
    </w:p>
    <w:p w14:paraId="741AFD7A" w14:textId="77777777" w:rsidR="00EC730A" w:rsidRPr="006C7966" w:rsidRDefault="00EC730A" w:rsidP="00702107">
      <w:pPr>
        <w:rPr>
          <w:rFonts w:ascii="Courier New" w:hAnsi="Courier New"/>
          <w:sz w:val="16"/>
          <w:szCs w:val="16"/>
        </w:rPr>
      </w:pPr>
    </w:p>
    <w:p w14:paraId="2A7B912B" w14:textId="77777777" w:rsidR="00702107" w:rsidRPr="006C7966" w:rsidRDefault="00702107" w:rsidP="00702107">
      <w:pPr>
        <w:rPr>
          <w:rFonts w:ascii="Courier New" w:hAnsi="Courier New"/>
          <w:sz w:val="16"/>
          <w:szCs w:val="16"/>
        </w:rPr>
      </w:pPr>
      <w:r w:rsidRPr="006C7966">
        <w:rPr>
          <w:rFonts w:ascii="Courier New" w:hAnsi="Courier New"/>
          <w:b/>
          <w:sz w:val="16"/>
          <w:szCs w:val="16"/>
        </w:rPr>
        <w:t>prov.cf(Corr_ID)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617CE49A"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NSI_prov.cf(Conn_ID, Corr_ID) to the parent</w:t>
      </w:r>
    </w:p>
    <w:p w14:paraId="0F5ADAD0" w14:textId="77777777" w:rsidR="00702107" w:rsidRPr="006C7966" w:rsidRDefault="00702107" w:rsidP="00702107">
      <w:pPr>
        <w:rPr>
          <w:rFonts w:ascii="Courier New" w:hAnsi="Courier New"/>
          <w:sz w:val="16"/>
          <w:szCs w:val="16"/>
        </w:rPr>
      </w:pPr>
    </w:p>
    <w:p w14:paraId="2B892280" w14:textId="77777777" w:rsidR="00702107" w:rsidRPr="006C7966" w:rsidRDefault="00702107" w:rsidP="00702107">
      <w:pPr>
        <w:rPr>
          <w:rFonts w:ascii="Courier New" w:hAnsi="Courier New"/>
          <w:sz w:val="16"/>
          <w:szCs w:val="16"/>
        </w:rPr>
      </w:pPr>
      <w:r w:rsidRPr="006C7966">
        <w:rPr>
          <w:rFonts w:ascii="Courier New" w:hAnsi="Courier New"/>
          <w:b/>
          <w:sz w:val="16"/>
          <w:szCs w:val="16"/>
        </w:rPr>
        <w:t>rel.cf(Corr_ID)</w:t>
      </w:r>
      <w:r w:rsidRPr="006C7966">
        <w:rPr>
          <w:rFonts w:ascii="Courier New" w:hAnsi="Courier New"/>
          <w:sz w:val="16"/>
          <w:szCs w:val="16"/>
        </w:rPr>
        <w:t xml:space="preserve">  /* </w:t>
      </w:r>
      <w:r w:rsidRPr="006C7966">
        <w:rPr>
          <w:rFonts w:ascii="Courier New" w:hAnsi="Courier New"/>
          <w:b/>
          <w:i/>
          <w:sz w:val="16"/>
          <w:szCs w:val="16"/>
        </w:rPr>
        <w:t>from PSM(Conn_ID)</w:t>
      </w:r>
      <w:r w:rsidRPr="006C7966">
        <w:rPr>
          <w:rFonts w:ascii="Courier New" w:hAnsi="Courier New"/>
          <w:sz w:val="16"/>
          <w:szCs w:val="16"/>
        </w:rPr>
        <w:t xml:space="preserve"> */</w:t>
      </w:r>
    </w:p>
    <w:p w14:paraId="46FD402C"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send NSI_rel.cf(Conn_ID, Corr_ID) to the parent</w:t>
      </w:r>
    </w:p>
    <w:p w14:paraId="7C93B03F" w14:textId="77777777" w:rsidR="00702107" w:rsidRPr="006C7966" w:rsidRDefault="00702107" w:rsidP="00702107">
      <w:pPr>
        <w:rPr>
          <w:rFonts w:ascii="Courier New" w:hAnsi="Courier New"/>
          <w:sz w:val="16"/>
          <w:szCs w:val="16"/>
        </w:rPr>
      </w:pPr>
    </w:p>
    <w:p w14:paraId="48DD600A" w14:textId="77777777" w:rsidR="00702107" w:rsidRPr="006C7966" w:rsidRDefault="00702107" w:rsidP="00702107">
      <w:pPr>
        <w:rPr>
          <w:rFonts w:ascii="Courier New" w:hAnsi="Courier New"/>
          <w:sz w:val="16"/>
          <w:szCs w:val="16"/>
        </w:rPr>
      </w:pPr>
      <w:r w:rsidRPr="006C7966">
        <w:rPr>
          <w:rFonts w:ascii="Courier New" w:hAnsi="Courier New"/>
          <w:b/>
          <w:sz w:val="16"/>
          <w:szCs w:val="16"/>
        </w:rPr>
        <w:t>term.rq(Corr_ID)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6FBA42E9" w14:textId="77777777" w:rsidR="00702107" w:rsidRPr="006C7966" w:rsidRDefault="00702107" w:rsidP="00702107">
      <w:pPr>
        <w:rPr>
          <w:rFonts w:ascii="Courier New" w:hAnsi="Courier New"/>
          <w:sz w:val="16"/>
          <w:szCs w:val="16"/>
        </w:rPr>
      </w:pPr>
      <w:r w:rsidRPr="006C7966">
        <w:rPr>
          <w:rFonts w:ascii="Courier New" w:hAnsi="Courier New"/>
          <w:sz w:val="16"/>
          <w:szCs w:val="16"/>
        </w:rPr>
        <w:t xml:space="preserve">    ignore</w:t>
      </w:r>
    </w:p>
    <w:p w14:paraId="57A5D855" w14:textId="77777777" w:rsidR="00702107" w:rsidRPr="006C7966" w:rsidRDefault="00702107" w:rsidP="00702107">
      <w:pPr>
        <w:rPr>
          <w:rFonts w:ascii="Courier New" w:hAnsi="Courier New"/>
          <w:sz w:val="16"/>
          <w:szCs w:val="16"/>
        </w:rPr>
      </w:pPr>
    </w:p>
    <w:p w14:paraId="1069201B" w14:textId="77777777" w:rsidR="00702107" w:rsidRPr="006C7966" w:rsidDel="00390EA3" w:rsidRDefault="00702107" w:rsidP="00702107">
      <w:pPr>
        <w:rPr>
          <w:del w:id="1466" w:author="John MacAuley" w:date="2016-01-08T12:30:00Z"/>
          <w:rFonts w:ascii="Courier New" w:hAnsi="Courier New"/>
          <w:sz w:val="16"/>
          <w:szCs w:val="16"/>
        </w:rPr>
      </w:pPr>
      <w:r w:rsidRPr="006C7966">
        <w:rPr>
          <w:rFonts w:ascii="Courier New" w:hAnsi="Courier New"/>
          <w:b/>
          <w:sz w:val="16"/>
          <w:szCs w:val="16"/>
        </w:rPr>
        <w:t>term.cf(Corr_ID)</w:t>
      </w:r>
      <w:r w:rsidRPr="006C7966">
        <w:rPr>
          <w:rFonts w:ascii="Courier New" w:hAnsi="Courier New"/>
          <w:sz w:val="16"/>
          <w:szCs w:val="16"/>
        </w:rPr>
        <w:t xml:space="preserve">  /* </w:t>
      </w:r>
      <w:r w:rsidRPr="006C7966">
        <w:rPr>
          <w:rFonts w:ascii="Courier New" w:hAnsi="Courier New"/>
          <w:b/>
          <w:i/>
          <w:sz w:val="16"/>
          <w:szCs w:val="16"/>
        </w:rPr>
        <w:t>from LSM(Conn_ID)</w:t>
      </w:r>
      <w:r w:rsidRPr="006C7966">
        <w:rPr>
          <w:rFonts w:ascii="Courier New" w:hAnsi="Courier New"/>
          <w:sz w:val="16"/>
          <w:szCs w:val="16"/>
        </w:rPr>
        <w:t xml:space="preserve"> */</w:t>
      </w:r>
    </w:p>
    <w:p w14:paraId="2C015C83" w14:textId="536848F2" w:rsidR="00702107" w:rsidRPr="006C7966" w:rsidRDefault="00702107" w:rsidP="00702107">
      <w:pPr>
        <w:rPr>
          <w:rFonts w:ascii="Courier New" w:hAnsi="Courier New"/>
          <w:sz w:val="16"/>
          <w:szCs w:val="16"/>
        </w:rPr>
      </w:pPr>
      <w:del w:id="1467" w:author="John MacAuley" w:date="2016-01-08T12:30:00Z">
        <w:r w:rsidRPr="006C7966" w:rsidDel="00390EA3">
          <w:rPr>
            <w:rFonts w:ascii="Courier New" w:hAnsi="Courier New"/>
            <w:sz w:val="16"/>
            <w:szCs w:val="16"/>
          </w:rPr>
          <w:delText xml:space="preserve">    </w:delText>
        </w:r>
      </w:del>
      <w:del w:id="1468" w:author="John MacAuley" w:date="2016-01-08T12:29:00Z">
        <w:r w:rsidRPr="006C7966" w:rsidDel="00390EA3">
          <w:rPr>
            <w:rFonts w:ascii="Courier New" w:hAnsi="Courier New"/>
            <w:sz w:val="16"/>
            <w:szCs w:val="16"/>
          </w:rPr>
          <w:delText>clean up everything related to Conn_ID</w:delText>
        </w:r>
      </w:del>
    </w:p>
    <w:p w14:paraId="4B46E9FA" w14:textId="77777777" w:rsidR="00FF3DA8" w:rsidRPr="006C7966" w:rsidRDefault="00702107" w:rsidP="00390E9B">
      <w:pPr>
        <w:rPr>
          <w:rFonts w:ascii="Courier New" w:hAnsi="Courier New"/>
          <w:sz w:val="16"/>
          <w:szCs w:val="16"/>
        </w:rPr>
      </w:pPr>
      <w:r w:rsidRPr="006C7966">
        <w:rPr>
          <w:rFonts w:ascii="Courier New" w:hAnsi="Courier New"/>
          <w:sz w:val="16"/>
          <w:szCs w:val="16"/>
        </w:rPr>
        <w:t xml:space="preserve">    send NSI_term.cf(Conn_ID, Corr_ID) to the parent</w:t>
      </w:r>
    </w:p>
    <w:p w14:paraId="7A8AF43C" w14:textId="77777777" w:rsidR="00FF3DA8" w:rsidRPr="006C7966" w:rsidRDefault="00FF3DA8" w:rsidP="0028295D"/>
    <w:p w14:paraId="3FC88886" w14:textId="3B5E589F" w:rsidR="00FF3DA8" w:rsidRDefault="003D5C8D" w:rsidP="00B22F2D">
      <w:pPr>
        <w:pStyle w:val="Heading1"/>
      </w:pPr>
      <w:bookmarkStart w:id="1469" w:name="_Ref437518383"/>
      <w:bookmarkStart w:id="1470" w:name="_Toc437518678"/>
      <w:bookmarkEnd w:id="1269"/>
      <w:r w:rsidRPr="006C7966">
        <w:t xml:space="preserve">Appendix </w:t>
      </w:r>
      <w:r>
        <w:t>E</w:t>
      </w:r>
      <w:r w:rsidRPr="006C7966">
        <w:t xml:space="preserve">: </w:t>
      </w:r>
      <w:del w:id="1471" w:author="Guy Roberts" w:date="2015-12-10T13:38:00Z">
        <w:r w:rsidR="00A86A23" w:rsidDel="000732C4">
          <w:delText>Service</w:delText>
        </w:r>
        <w:r w:rsidR="00741569" w:rsidDel="000732C4">
          <w:delText>-</w:delText>
        </w:r>
        <w:r w:rsidR="00A86A23" w:rsidDel="000732C4">
          <w:delText>Specific</w:delText>
        </w:r>
      </w:del>
      <w:ins w:id="1472" w:author="Guy Roberts" w:date="2015-12-10T13:38:00Z">
        <w:r w:rsidR="000732C4">
          <w:t>Service Definion</w:t>
        </w:r>
      </w:ins>
      <w:r w:rsidR="00A86A23">
        <w:t xml:space="preserve"> Schema</w:t>
      </w:r>
      <w:ins w:id="1473" w:author="Guy Roberts" w:date="2015-12-10T13:42:00Z">
        <w:r w:rsidR="00EE2026">
          <w:t>s</w:t>
        </w:r>
      </w:ins>
      <w:bookmarkEnd w:id="1469"/>
      <w:bookmarkEnd w:id="1470"/>
    </w:p>
    <w:p w14:paraId="0B2A57B9" w14:textId="75EA055C" w:rsidR="00B91A7B" w:rsidRPr="00B91A7B" w:rsidRDefault="002C649E" w:rsidP="002C649E">
      <w:pPr>
        <w:pStyle w:val="nobreak"/>
      </w:pPr>
      <w:r>
        <w:t>O</w:t>
      </w:r>
      <w:r w:rsidR="003B1A86">
        <w:t>ne of the</w:t>
      </w:r>
      <w:r w:rsidR="00DF4F30">
        <w:t xml:space="preserve"> </w:t>
      </w:r>
      <w:r w:rsidR="00DF4F30" w:rsidRPr="00DF4F30">
        <w:t xml:space="preserve">primary </w:t>
      </w:r>
      <w:r>
        <w:t xml:space="preserve">objectives of NSI CS is </w:t>
      </w:r>
      <w:r w:rsidR="00DF4F30" w:rsidRPr="00DF4F30">
        <w:t xml:space="preserve">to remove the dependencies of </w:t>
      </w:r>
      <w:del w:id="1474" w:author="Guy Roberts" w:date="2015-12-10T13:33:00Z">
        <w:r w:rsidR="00B91A7B" w:rsidDel="000732C4">
          <w:delText xml:space="preserve">data </w:delText>
        </w:r>
      </w:del>
      <w:ins w:id="1475" w:author="Guy Roberts" w:date="2015-12-10T13:36:00Z">
        <w:r w:rsidR="000732C4">
          <w:t>data plane</w:t>
        </w:r>
      </w:ins>
      <w:del w:id="1476" w:author="Guy Roberts" w:date="2015-12-10T13:33:00Z">
        <w:r w:rsidR="00B91A7B" w:rsidDel="000732C4">
          <w:delText>p</w:delText>
        </w:r>
      </w:del>
      <w:del w:id="1477" w:author="Guy Roberts" w:date="2015-12-10T13:36:00Z">
        <w:r w:rsidR="00B91A7B" w:rsidDel="000732C4">
          <w:delText>lane</w:delText>
        </w:r>
      </w:del>
      <w:r w:rsidR="00B91A7B">
        <w:t xml:space="preserve"> </w:t>
      </w:r>
      <w:ins w:id="1478" w:author="Guy Roberts" w:date="2015-12-10T13:38:00Z">
        <w:r w:rsidR="000732C4">
          <w:t>S</w:t>
        </w:r>
      </w:ins>
      <w:del w:id="1479" w:author="Guy Roberts" w:date="2015-12-10T13:38:00Z">
        <w:r w:rsidR="00DF4F30" w:rsidRPr="00DF4F30" w:rsidDel="000732C4">
          <w:delText>s</w:delText>
        </w:r>
      </w:del>
      <w:r w:rsidR="00DF4F30" w:rsidRPr="00DF4F30">
        <w:t xml:space="preserve">ervice </w:t>
      </w:r>
      <w:del w:id="1480" w:author="Guy Roberts" w:date="2015-12-10T13:38:00Z">
        <w:r w:rsidR="00DF4F30" w:rsidRPr="00DF4F30" w:rsidDel="000732C4">
          <w:delText xml:space="preserve">specification </w:delText>
        </w:r>
      </w:del>
      <w:ins w:id="1481" w:author="Guy Roberts" w:date="2015-12-10T13:38:00Z">
        <w:r w:rsidR="000732C4">
          <w:t>Definition</w:t>
        </w:r>
        <w:r w:rsidR="000732C4" w:rsidRPr="00DF4F30">
          <w:t xml:space="preserve"> </w:t>
        </w:r>
      </w:ins>
      <w:r w:rsidR="00DF4F30" w:rsidRPr="00DF4F30">
        <w:t>from the core NSI CS protocol</w:t>
      </w:r>
      <w:del w:id="1482" w:author="Guy Roberts" w:date="2015-12-10T13:33:00Z">
        <w:r w:rsidDel="000732C4">
          <w:delText xml:space="preserve"> (this is new in NSI CS v2.0 compared to earlier versions</w:delText>
        </w:r>
        <w:r w:rsidR="00314B73" w:rsidDel="000732C4">
          <w:delText xml:space="preserve"> of NSI</w:delText>
        </w:r>
        <w:r w:rsidDel="000732C4">
          <w:delText>)</w:delText>
        </w:r>
      </w:del>
      <w:r w:rsidR="00DF4F30" w:rsidRPr="00DF4F30">
        <w:t>.</w:t>
      </w:r>
      <w:r w:rsidR="00E411A9">
        <w:t xml:space="preserve"> </w:t>
      </w:r>
      <w:r>
        <w:t>T</w:t>
      </w:r>
      <w:r w:rsidR="00B91A7B">
        <w:t xml:space="preserve">his decoupling </w:t>
      </w:r>
      <w:r w:rsidR="00DF4F30" w:rsidRPr="00DF4F30">
        <w:t>allow</w:t>
      </w:r>
      <w:r w:rsidR="00B91A7B">
        <w:t>s</w:t>
      </w:r>
      <w:r w:rsidR="00DF4F30" w:rsidRPr="00DF4F30">
        <w:t xml:space="preserve"> the existing NSI CS protocol to remain stable while permitting changes to the services offered by </w:t>
      </w:r>
      <w:r w:rsidR="00B91A7B">
        <w:t>a network provider</w:t>
      </w:r>
      <w:r w:rsidR="003B1A86">
        <w:t xml:space="preserve"> without impacting the existing protocol</w:t>
      </w:r>
      <w:r w:rsidR="00B91A7B">
        <w:t>.</w:t>
      </w:r>
      <w:r w:rsidR="00E411A9">
        <w:t xml:space="preserve"> </w:t>
      </w:r>
      <w:r w:rsidR="003B1A86">
        <w:t xml:space="preserve">This section documents the decoupled Point-to-Point </w:t>
      </w:r>
      <w:r w:rsidR="003605EE">
        <w:t>S</w:t>
      </w:r>
      <w:r w:rsidR="003B1A86">
        <w:t xml:space="preserve">ervice </w:t>
      </w:r>
      <w:r w:rsidR="003605EE">
        <w:t>S</w:t>
      </w:r>
      <w:r w:rsidR="003B1A86">
        <w:t>chema.</w:t>
      </w:r>
    </w:p>
    <w:p w14:paraId="7273FBEB" w14:textId="77777777" w:rsidR="003B1A86" w:rsidRDefault="003B1A86" w:rsidP="003B1A86">
      <w:pPr>
        <w:pStyle w:val="Heading2"/>
        <w:tabs>
          <w:tab w:val="clear" w:pos="576"/>
        </w:tabs>
        <w:spacing w:before="240" w:after="240"/>
      </w:pPr>
      <w:r>
        <w:tab/>
      </w:r>
      <w:bookmarkStart w:id="1483" w:name="_Toc236848494"/>
      <w:bookmarkStart w:id="1484" w:name="_Toc437518679"/>
      <w:r>
        <w:t xml:space="preserve">Restructuring </w:t>
      </w:r>
      <w:r w:rsidRPr="00471C13">
        <w:rPr>
          <w:i/>
        </w:rPr>
        <w:t>criteria</w:t>
      </w:r>
      <w:r>
        <w:t xml:space="preserve"> element</w:t>
      </w:r>
      <w:bookmarkEnd w:id="1483"/>
      <w:bookmarkEnd w:id="1484"/>
      <w:r>
        <w:t xml:space="preserve"> </w:t>
      </w:r>
    </w:p>
    <w:p w14:paraId="66944A8C" w14:textId="7B494E79" w:rsidR="00DF4F30" w:rsidRDefault="003B1A86" w:rsidP="00FF0E80">
      <w:r>
        <w:t>In NSI CS 2.0</w:t>
      </w:r>
      <w:r w:rsidR="00FF0E80">
        <w:t xml:space="preserve"> the </w:t>
      </w:r>
      <w:r w:rsidR="000371FD">
        <w:t>P</w:t>
      </w:r>
      <w:r w:rsidR="00FF0E80">
        <w:t>oint-to-</w:t>
      </w:r>
      <w:r w:rsidR="000371FD">
        <w:t>P</w:t>
      </w:r>
      <w:r>
        <w:t xml:space="preserve">oint </w:t>
      </w:r>
      <w:r w:rsidR="00FF0E80">
        <w:t>service</w:t>
      </w:r>
      <w:r w:rsidR="00741569">
        <w:t>-</w:t>
      </w:r>
      <w:r>
        <w:t xml:space="preserve">specific </w:t>
      </w:r>
      <w:r w:rsidR="00735C7F">
        <w:rPr>
          <w:i/>
        </w:rPr>
        <w:t>capacity</w:t>
      </w:r>
      <w:r>
        <w:t xml:space="preserve">, </w:t>
      </w:r>
      <w:r w:rsidRPr="00B22F2D">
        <w:rPr>
          <w:i/>
        </w:rPr>
        <w:t>path</w:t>
      </w:r>
      <w:r>
        <w:t xml:space="preserve">, and </w:t>
      </w:r>
      <w:r w:rsidRPr="00B22F2D">
        <w:rPr>
          <w:i/>
        </w:rPr>
        <w:t>serviceAttributes</w:t>
      </w:r>
      <w:r>
        <w:t xml:space="preserve"> </w:t>
      </w:r>
      <w:r w:rsidR="00FF0E80">
        <w:t>elements</w:t>
      </w:r>
      <w:r>
        <w:t xml:space="preserve"> </w:t>
      </w:r>
      <w:r w:rsidR="002C649E">
        <w:t>are</w:t>
      </w:r>
      <w:r>
        <w:t xml:space="preserve"> removed from the </w:t>
      </w:r>
      <w:r w:rsidRPr="00B22F2D">
        <w:rPr>
          <w:i/>
        </w:rPr>
        <w:t>criteria</w:t>
      </w:r>
      <w:r>
        <w:t xml:space="preserve"> element</w:t>
      </w:r>
      <w:r w:rsidR="00D555E0">
        <w:t>, used for example in the reserve message elements</w:t>
      </w:r>
      <w:r w:rsidR="00FF0E80">
        <w:t>.</w:t>
      </w:r>
      <w:r w:rsidR="00E411A9">
        <w:t xml:space="preserve"> </w:t>
      </w:r>
      <w:r w:rsidR="00FF0E80">
        <w:t xml:space="preserve">These </w:t>
      </w:r>
      <w:r w:rsidR="000371FD">
        <w:t>P</w:t>
      </w:r>
      <w:r w:rsidR="00FF0E80">
        <w:t>oint-to-</w:t>
      </w:r>
      <w:r w:rsidR="000371FD">
        <w:t>P</w:t>
      </w:r>
      <w:r w:rsidR="00FF0E80">
        <w:t>oint service</w:t>
      </w:r>
      <w:r w:rsidR="00741569">
        <w:t>-</w:t>
      </w:r>
      <w:r w:rsidR="00FF0E80">
        <w:t>specific elements are repackaged into a separate service</w:t>
      </w:r>
      <w:r w:rsidR="00741569">
        <w:t>-</w:t>
      </w:r>
      <w:r w:rsidR="00FF0E80">
        <w:t>specific schema definition</w:t>
      </w:r>
      <w:r w:rsidR="00A95011">
        <w:t>, which</w:t>
      </w:r>
      <w:r w:rsidR="003605EE">
        <w:t xml:space="preserve"> is </w:t>
      </w:r>
      <w:r w:rsidR="00FF0E80">
        <w:t xml:space="preserve">allocated </w:t>
      </w:r>
      <w:r w:rsidR="001B7F6F">
        <w:t>a</w:t>
      </w:r>
      <w:r>
        <w:t xml:space="preserve"> dedicated namespace</w:t>
      </w:r>
      <w:r w:rsidR="00A95011">
        <w:t xml:space="preserve"> for use when referencing the contained elements</w:t>
      </w:r>
      <w:r w:rsidR="00FF0E80">
        <w:t>.</w:t>
      </w:r>
      <w:r w:rsidR="00E411A9">
        <w:t xml:space="preserve"> </w:t>
      </w:r>
      <w:r w:rsidR="00FF0E80">
        <w:t xml:space="preserve">The </w:t>
      </w:r>
      <w:r w:rsidR="00FF0E80" w:rsidRPr="00B22F2D">
        <w:rPr>
          <w:i/>
        </w:rPr>
        <w:t>criteria</w:t>
      </w:r>
      <w:r w:rsidR="00FF0E80">
        <w:t xml:space="preserve"> element was extended to include </w:t>
      </w:r>
      <w:r>
        <w:t xml:space="preserve">an </w:t>
      </w:r>
      <w:r w:rsidRPr="00314B73">
        <w:rPr>
          <w:i/>
        </w:rPr>
        <w:t>ANY</w:t>
      </w:r>
      <w:r>
        <w:t xml:space="preserve"> child element allow</w:t>
      </w:r>
      <w:r w:rsidR="00FF0E80">
        <w:t>ing</w:t>
      </w:r>
      <w:r>
        <w:t xml:space="preserve"> generic inclusion of e</w:t>
      </w:r>
      <w:r w:rsidR="00FF0E80">
        <w:t>xternal service schemas.</w:t>
      </w:r>
      <w:r w:rsidR="00E411A9">
        <w:t xml:space="preserve"> </w:t>
      </w:r>
      <w:r>
        <w:t xml:space="preserve">In addition to the </w:t>
      </w:r>
      <w:del w:id="1485" w:author="Guy Roberts" w:date="2015-12-10T13:38:00Z">
        <w:r w:rsidDel="000732C4">
          <w:delText>service specification</w:delText>
        </w:r>
      </w:del>
      <w:ins w:id="1486" w:author="Guy Roberts" w:date="2015-12-10T13:38:00Z">
        <w:r w:rsidR="000732C4">
          <w:t>Service Defini</w:t>
        </w:r>
      </w:ins>
      <w:ins w:id="1487" w:author="Guy Roberts" w:date="2015-12-10T13:39:00Z">
        <w:r w:rsidR="000732C4">
          <w:t>ti</w:t>
        </w:r>
      </w:ins>
      <w:ins w:id="1488" w:author="Guy Roberts" w:date="2015-12-10T13:38:00Z">
        <w:r w:rsidR="000732C4">
          <w:t>on</w:t>
        </w:r>
      </w:ins>
      <w:r>
        <w:t xml:space="preserve"> decoupling, </w:t>
      </w:r>
      <w:r w:rsidR="00CC20D4">
        <w:t>the CS</w:t>
      </w:r>
      <w:r>
        <w:t xml:space="preserve"> </w:t>
      </w:r>
      <w:r w:rsidR="002C649E">
        <w:t xml:space="preserve">uses an </w:t>
      </w:r>
      <w:r w:rsidR="00FF0E80">
        <w:t>element</w:t>
      </w:r>
      <w:r>
        <w:t xml:space="preserve"> called </w:t>
      </w:r>
      <w:r w:rsidRPr="00B22F2D">
        <w:rPr>
          <w:i/>
        </w:rPr>
        <w:t>serviceType</w:t>
      </w:r>
      <w:r>
        <w:t xml:space="preserve">, which </w:t>
      </w:r>
      <w:r w:rsidR="00FF0E80">
        <w:t>is</w:t>
      </w:r>
      <w:r>
        <w:t xml:space="preserve"> described in the next section.</w:t>
      </w:r>
      <w:r w:rsidR="00E411A9">
        <w:t xml:space="preserve"> </w:t>
      </w:r>
      <w:r w:rsidR="00FF0E80">
        <w:t xml:space="preserve">These criteria are shown in Section </w:t>
      </w:r>
      <w:r w:rsidR="00075FC8">
        <w:fldChar w:fldCharType="begin"/>
      </w:r>
      <w:r w:rsidR="00FF0E80">
        <w:instrText xml:space="preserve"> REF _Ref240644529 \r \h </w:instrText>
      </w:r>
      <w:r w:rsidR="00075FC8">
        <w:fldChar w:fldCharType="separate"/>
      </w:r>
      <w:ins w:id="1489" w:author="John MacAuley" w:date="2016-01-08T16:24:00Z">
        <w:r w:rsidR="00D5423B">
          <w:t>8.5.1.29</w:t>
        </w:r>
      </w:ins>
      <w:del w:id="1490" w:author="John MacAuley" w:date="2016-01-08T16:24:00Z">
        <w:r w:rsidR="00BD4BAA" w:rsidDel="00D5423B">
          <w:delText>8.5.1.30</w:delText>
        </w:r>
      </w:del>
      <w:r w:rsidR="00075FC8">
        <w:fldChar w:fldCharType="end"/>
      </w:r>
      <w:r w:rsidR="00FF0E80">
        <w:t>.</w:t>
      </w:r>
    </w:p>
    <w:p w14:paraId="61FCD784" w14:textId="77777777" w:rsidR="00FF0E80" w:rsidRDefault="00FF0E80" w:rsidP="00FF0E80">
      <w:pPr>
        <w:pStyle w:val="Heading2"/>
        <w:tabs>
          <w:tab w:val="clear" w:pos="576"/>
        </w:tabs>
        <w:spacing w:before="240" w:after="240"/>
      </w:pPr>
      <w:bookmarkStart w:id="1491" w:name="_Toc236848495"/>
      <w:bookmarkStart w:id="1492" w:name="_Toc437518680"/>
      <w:r>
        <w:t xml:space="preserve">The </w:t>
      </w:r>
      <w:r w:rsidRPr="00471C13">
        <w:rPr>
          <w:i/>
        </w:rPr>
        <w:t>serviceType</w:t>
      </w:r>
      <w:r>
        <w:t xml:space="preserve"> element</w:t>
      </w:r>
      <w:bookmarkEnd w:id="1491"/>
      <w:bookmarkEnd w:id="1492"/>
    </w:p>
    <w:p w14:paraId="3BE4CA0E" w14:textId="78224453" w:rsidR="00FF0E80" w:rsidRDefault="00FF0E80" w:rsidP="00FF0E80">
      <w:r>
        <w:t xml:space="preserve">The </w:t>
      </w:r>
      <w:r w:rsidRPr="00B22F2D">
        <w:rPr>
          <w:i/>
        </w:rPr>
        <w:t>serviceType</w:t>
      </w:r>
      <w:r>
        <w:t xml:space="preserve"> element names the specific service type requested in the reservation.</w:t>
      </w:r>
      <w:r w:rsidR="00E411A9">
        <w:t xml:space="preserve"> </w:t>
      </w:r>
      <w:r>
        <w:t>This service type string maps to a specific Service Definition template defined by the network providers describing the type of service offered, parameters supported in a reservation request (mandatory and optional), defaults for parameters if not specified (as well as maximums</w:t>
      </w:r>
      <w:r w:rsidRPr="00C1562B">
        <w:t xml:space="preserve"> </w:t>
      </w:r>
      <w:r>
        <w:t>and minimums), and other attributes relating to the service offering.</w:t>
      </w:r>
      <w:r w:rsidR="00E411A9">
        <w:t xml:space="preserve"> </w:t>
      </w:r>
      <w:r>
        <w:t xml:space="preserve">The NSA in turn uses this information to determine the specific service parameters carried in the </w:t>
      </w:r>
      <w:r w:rsidRPr="00B22F2D">
        <w:rPr>
          <w:i/>
        </w:rPr>
        <w:t>criteria</w:t>
      </w:r>
      <w:r>
        <w:t xml:space="preserve"> element as part of the reservation request.</w:t>
      </w:r>
      <w:r w:rsidR="00E411A9">
        <w:t xml:space="preserve"> </w:t>
      </w:r>
    </w:p>
    <w:p w14:paraId="53285287" w14:textId="77777777" w:rsidR="00FF0E80" w:rsidRDefault="00FF0E80" w:rsidP="00FF0E80"/>
    <w:p w14:paraId="4CF2DDE8" w14:textId="4078461D" w:rsidR="00FF0E80" w:rsidRDefault="00FF0E80" w:rsidP="00FF0E80">
      <w:r>
        <w:t>The Service Definition template is an important component in the solution, linking the opaque information carried in the NSI CS protocol to the concrete parameters needed to satisfy a specific service request.</w:t>
      </w:r>
      <w:r w:rsidR="00E411A9">
        <w:t xml:space="preserve"> </w:t>
      </w:r>
    </w:p>
    <w:p w14:paraId="1C37F775" w14:textId="77777777" w:rsidR="006B098C" w:rsidRDefault="006B098C" w:rsidP="00FF0E80"/>
    <w:p w14:paraId="2A1D05BE" w14:textId="77777777" w:rsidR="006B098C" w:rsidRDefault="006B098C" w:rsidP="00B22F2D">
      <w:pPr>
        <w:pStyle w:val="Heading2"/>
      </w:pPr>
      <w:bookmarkStart w:id="1493" w:name="_Toc437518681"/>
      <w:r>
        <w:lastRenderedPageBreak/>
        <w:t>Service</w:t>
      </w:r>
      <w:r w:rsidR="00741569">
        <w:t>-</w:t>
      </w:r>
      <w:r>
        <w:t>specific errors</w:t>
      </w:r>
      <w:bookmarkEnd w:id="1493"/>
    </w:p>
    <w:p w14:paraId="36721361" w14:textId="77777777" w:rsidR="006B098C" w:rsidRDefault="006B098C" w:rsidP="00B22F2D">
      <w:pPr>
        <w:pStyle w:val="nobreak"/>
      </w:pPr>
    </w:p>
    <w:p w14:paraId="515E4368" w14:textId="39B51A35" w:rsidR="006B098C" w:rsidRDefault="006B098C">
      <w:r>
        <w:t xml:space="preserve">The NSI </w:t>
      </w:r>
      <w:r w:rsidRPr="006B098C">
        <w:t>CS protocol</w:t>
      </w:r>
      <w:r w:rsidR="003767A9">
        <w:t xml:space="preserve"> </w:t>
      </w:r>
      <w:r w:rsidR="003767A9" w:rsidRPr="006B098C">
        <w:t>commonly</w:t>
      </w:r>
      <w:r w:rsidRPr="006B098C">
        <w:t xml:space="preserve"> utilizes the </w:t>
      </w:r>
      <w:r w:rsidRPr="00B22F2D">
        <w:rPr>
          <w:i/>
        </w:rPr>
        <w:t>ServiceExceptionType</w:t>
      </w:r>
      <w:r w:rsidRPr="006B098C">
        <w:t xml:space="preserve"> structure to convey error information </w:t>
      </w:r>
      <w:r w:rsidR="003767A9">
        <w:t>associated with</w:t>
      </w:r>
      <w:r w:rsidR="003767A9" w:rsidRPr="006B098C">
        <w:t xml:space="preserve"> </w:t>
      </w:r>
      <w:r w:rsidR="00075FC8" w:rsidRPr="007040F7">
        <w:t>SOAP faults,</w:t>
      </w:r>
      <w:r w:rsidRPr="003767A9">
        <w:t xml:space="preserve"> </w:t>
      </w:r>
      <w:r w:rsidR="009D08DD">
        <w:t xml:space="preserve">failed messages, and </w:t>
      </w:r>
      <w:r w:rsidRPr="003767A9">
        <w:t>error messages</w:t>
      </w:r>
      <w:r w:rsidRPr="006B098C">
        <w:t>.</w:t>
      </w:r>
      <w:r w:rsidR="00E411A9">
        <w:t xml:space="preserve"> </w:t>
      </w:r>
      <w:r w:rsidRPr="006B098C">
        <w:t>The structure is extremely flexible and able to handle both simple high-level error information, as well as detailed errors down to the individual attribute value causing a problem.</w:t>
      </w:r>
      <w:r w:rsidR="00E411A9">
        <w:t xml:space="preserve"> </w:t>
      </w:r>
      <w:r w:rsidRPr="006B098C">
        <w:t xml:space="preserve">The current </w:t>
      </w:r>
      <w:r w:rsidRPr="00B22F2D">
        <w:rPr>
          <w:i/>
        </w:rPr>
        <w:t>ServiceExceptionType</w:t>
      </w:r>
      <w:r w:rsidRPr="006B098C">
        <w:t xml:space="preserve"> is</w:t>
      </w:r>
      <w:r>
        <w:t xml:space="preserve"> defined in Section </w:t>
      </w:r>
      <w:r w:rsidR="00075FC8">
        <w:fldChar w:fldCharType="begin"/>
      </w:r>
      <w:r>
        <w:instrText xml:space="preserve"> REF _Ref240688898 \r \h </w:instrText>
      </w:r>
      <w:r w:rsidR="00075FC8">
        <w:fldChar w:fldCharType="separate"/>
      </w:r>
      <w:r w:rsidR="00D5423B">
        <w:t>8.3.1</w:t>
      </w:r>
      <w:r w:rsidR="00075FC8">
        <w:fldChar w:fldCharType="end"/>
      </w:r>
      <w:r>
        <w:t>.</w:t>
      </w:r>
    </w:p>
    <w:p w14:paraId="284CDE73" w14:textId="77777777" w:rsidR="006B098C" w:rsidRDefault="006B098C"/>
    <w:p w14:paraId="27FEAA4F" w14:textId="332A1340" w:rsidR="00674B22" w:rsidRDefault="006B098C" w:rsidP="006B098C">
      <w:r>
        <w:t xml:space="preserve">The </w:t>
      </w:r>
      <w:r w:rsidRPr="006B098C">
        <w:t>NSI</w:t>
      </w:r>
      <w:r>
        <w:t xml:space="preserve"> </w:t>
      </w:r>
      <w:r w:rsidRPr="006B098C">
        <w:t xml:space="preserve">CS </w:t>
      </w:r>
      <w:r>
        <w:t xml:space="preserve">protocol </w:t>
      </w:r>
      <w:r w:rsidRPr="006B098C">
        <w:t>uses a hierarchal error code structure to group related error codes together under a common parent error code value.</w:t>
      </w:r>
      <w:r w:rsidR="00E411A9">
        <w:t xml:space="preserve"> </w:t>
      </w:r>
      <w:r w:rsidR="00674B22">
        <w:t>A service</w:t>
      </w:r>
      <w:r w:rsidR="00741569">
        <w:t>-</w:t>
      </w:r>
      <w:r w:rsidR="00674B22">
        <w:t xml:space="preserve">specific parent error code </w:t>
      </w:r>
      <w:r w:rsidR="00674B22" w:rsidRPr="00314B73">
        <w:rPr>
          <w:i/>
        </w:rPr>
        <w:t>SERVICE_ERROR</w:t>
      </w:r>
      <w:r w:rsidR="00674B22">
        <w:t xml:space="preserve">(00700) has been defined for use by individual </w:t>
      </w:r>
      <w:del w:id="1494" w:author="Guy Roberts" w:date="2015-12-10T13:39:00Z">
        <w:r w:rsidR="00674B22" w:rsidDel="000732C4">
          <w:delText>service specification</w:delText>
        </w:r>
      </w:del>
      <w:ins w:id="1495" w:author="Guy Roberts" w:date="2015-12-10T13:39:00Z">
        <w:r w:rsidR="000732C4">
          <w:t>Service Definitions</w:t>
        </w:r>
      </w:ins>
      <w:r w:rsidR="00674B22">
        <w:t>.</w:t>
      </w:r>
      <w:r w:rsidR="00E411A9">
        <w:t xml:space="preserve"> </w:t>
      </w:r>
      <w:r w:rsidRPr="006B098C">
        <w:t>As new services are offered, and existing ones modified,</w:t>
      </w:r>
      <w:r w:rsidR="00674B22">
        <w:t xml:space="preserve"> these service</w:t>
      </w:r>
      <w:r w:rsidR="00741569">
        <w:t>-</w:t>
      </w:r>
      <w:r w:rsidR="00674B22">
        <w:t xml:space="preserve">specific errors can be modified as needed with no impact </w:t>
      </w:r>
      <w:r w:rsidR="00A1536A">
        <w:t xml:space="preserve">on </w:t>
      </w:r>
      <w:r w:rsidR="00674B22">
        <w:t>the core NSI CS protocol.</w:t>
      </w:r>
    </w:p>
    <w:p w14:paraId="6FD86BF1" w14:textId="77777777" w:rsidR="00674B22" w:rsidRDefault="00674B22" w:rsidP="006B098C"/>
    <w:p w14:paraId="5CB1F52F" w14:textId="6F711369" w:rsidR="00674B22" w:rsidRDefault="00674B22" w:rsidP="00674B22">
      <w:r>
        <w:t xml:space="preserve">Context </w:t>
      </w:r>
      <w:r w:rsidR="00A1536A">
        <w:t xml:space="preserve">for </w:t>
      </w:r>
      <w:r>
        <w:t>these service</w:t>
      </w:r>
      <w:r w:rsidR="00741569">
        <w:t>-</w:t>
      </w:r>
      <w:r>
        <w:t xml:space="preserve">specific errors is provided by the </w:t>
      </w:r>
      <w:r w:rsidRPr="00314B73">
        <w:rPr>
          <w:i/>
        </w:rPr>
        <w:t>serviceType</w:t>
      </w:r>
      <w:r>
        <w:t xml:space="preserve"> element included in the </w:t>
      </w:r>
      <w:r w:rsidRPr="00BC3052">
        <w:rPr>
          <w:i/>
        </w:rPr>
        <w:t>ServiceExceptionType</w:t>
      </w:r>
      <w:r w:rsidRPr="006B098C">
        <w:t xml:space="preserve"> </w:t>
      </w:r>
      <w:r>
        <w:t>structure returned when an NSA generates a service</w:t>
      </w:r>
      <w:r w:rsidR="00741569">
        <w:t>-</w:t>
      </w:r>
      <w:r>
        <w:t>specific error.</w:t>
      </w:r>
      <w:r w:rsidR="00E411A9">
        <w:t xml:space="preserve"> </w:t>
      </w:r>
      <w:r>
        <w:t xml:space="preserve">This </w:t>
      </w:r>
      <w:r w:rsidRPr="00B22F2D">
        <w:rPr>
          <w:i/>
        </w:rPr>
        <w:t>serviceType</w:t>
      </w:r>
      <w:r>
        <w:t xml:space="preserve"> element maps into the service definition used for the service request</w:t>
      </w:r>
      <w:r>
        <w:rPr>
          <w:rStyle w:val="FootnoteReference"/>
        </w:rPr>
        <w:footnoteReference w:id="1"/>
      </w:r>
      <w:r>
        <w:t xml:space="preserve"> on this failed segment and</w:t>
      </w:r>
      <w:r w:rsidR="00A1536A">
        <w:t>,</w:t>
      </w:r>
      <w:r>
        <w:t xml:space="preserve"> in turn, to a detailed description of the service</w:t>
      </w:r>
      <w:r w:rsidR="00741569">
        <w:t>-</w:t>
      </w:r>
      <w:r>
        <w:t>specific error.</w:t>
      </w:r>
      <w:r w:rsidR="00E411A9">
        <w:t xml:space="preserve"> </w:t>
      </w:r>
      <w:r w:rsidR="00075FC8">
        <w:fldChar w:fldCharType="begin"/>
      </w:r>
      <w:r>
        <w:instrText xml:space="preserve"> REF _Ref236457956 \h </w:instrText>
      </w:r>
      <w:r w:rsidR="00075FC8">
        <w:fldChar w:fldCharType="separate"/>
      </w:r>
      <w:ins w:id="1496" w:author="John MacAuley" w:date="2016-01-08T16:24:00Z">
        <w:r w:rsidR="00D5423B">
          <w:t xml:space="preserve">Table </w:t>
        </w:r>
        <w:r w:rsidR="00D5423B">
          <w:rPr>
            <w:noProof/>
          </w:rPr>
          <w:t>103</w:t>
        </w:r>
        <w:r w:rsidR="00D5423B" w:rsidDel="00D5423B">
          <w:rPr>
            <w:noProof/>
          </w:rPr>
          <w:t>105</w:t>
        </w:r>
      </w:ins>
      <w:del w:id="1497" w:author="John MacAuley" w:date="2016-01-08T16:24:00Z">
        <w:r w:rsidR="00BD4BAA" w:rsidDel="00D5423B">
          <w:delText xml:space="preserve">Table </w:delText>
        </w:r>
        <w:r w:rsidR="00BD4BAA" w:rsidDel="00D5423B">
          <w:rPr>
            <w:noProof/>
          </w:rPr>
          <w:delText>105</w:delText>
        </w:r>
      </w:del>
      <w:r w:rsidR="00075FC8">
        <w:fldChar w:fldCharType="end"/>
      </w:r>
      <w:r>
        <w:t xml:space="preserve"> shows the service</w:t>
      </w:r>
      <w:r w:rsidR="00741569">
        <w:t>-</w:t>
      </w:r>
      <w:r>
        <w:t>specific errors defined for the basic point-to-point service.</w:t>
      </w:r>
    </w:p>
    <w:p w14:paraId="3217F700" w14:textId="77777777" w:rsidR="00674B22" w:rsidRDefault="00674B22" w:rsidP="00674B22"/>
    <w:tbl>
      <w:tblPr>
        <w:tblStyle w:val="TableGrid"/>
        <w:tblW w:w="8647" w:type="dxa"/>
        <w:tblInd w:w="250" w:type="dxa"/>
        <w:tblLook w:val="04A0" w:firstRow="1" w:lastRow="0" w:firstColumn="1" w:lastColumn="0" w:noHBand="0" w:noVBand="1"/>
      </w:tblPr>
      <w:tblGrid>
        <w:gridCol w:w="3557"/>
        <w:gridCol w:w="1185"/>
        <w:gridCol w:w="3905"/>
      </w:tblGrid>
      <w:tr w:rsidR="00674B22" w:rsidRPr="00E83FA2" w14:paraId="2CD7F8DF" w14:textId="77777777">
        <w:tc>
          <w:tcPr>
            <w:tcW w:w="3557" w:type="dxa"/>
            <w:shd w:val="clear" w:color="auto" w:fill="A7CAFF"/>
          </w:tcPr>
          <w:p w14:paraId="5C6B7631"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text</w:t>
            </w:r>
          </w:p>
        </w:tc>
        <w:tc>
          <w:tcPr>
            <w:tcW w:w="1185" w:type="dxa"/>
            <w:shd w:val="clear" w:color="auto" w:fill="A7CAFF"/>
          </w:tcPr>
          <w:p w14:paraId="21A222AC"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errorId</w:t>
            </w:r>
          </w:p>
        </w:tc>
        <w:tc>
          <w:tcPr>
            <w:tcW w:w="3905" w:type="dxa"/>
            <w:shd w:val="clear" w:color="auto" w:fill="A7CAFF"/>
          </w:tcPr>
          <w:p w14:paraId="6418F766" w14:textId="77777777" w:rsidR="00674B22" w:rsidRPr="00E83FA2" w:rsidRDefault="00674B22" w:rsidP="00E83FA2">
            <w:pPr>
              <w:pStyle w:val="NoSpacing"/>
              <w:rPr>
                <w:rFonts w:asciiTheme="majorHAnsi" w:hAnsiTheme="majorHAnsi" w:cstheme="majorHAnsi"/>
                <w:b/>
                <w:sz w:val="20"/>
                <w:szCs w:val="20"/>
              </w:rPr>
            </w:pPr>
            <w:r w:rsidRPr="00E83FA2">
              <w:rPr>
                <w:rFonts w:asciiTheme="majorHAnsi" w:hAnsiTheme="majorHAnsi" w:cstheme="majorHAnsi"/>
                <w:b/>
                <w:sz w:val="20"/>
                <w:szCs w:val="20"/>
              </w:rPr>
              <w:t>Description</w:t>
            </w:r>
          </w:p>
        </w:tc>
      </w:tr>
      <w:tr w:rsidR="00674B22" w:rsidRPr="003604FC" w14:paraId="1029565E" w14:textId="77777777">
        <w:tc>
          <w:tcPr>
            <w:tcW w:w="3557" w:type="dxa"/>
          </w:tcPr>
          <w:p w14:paraId="74733D4E" w14:textId="77777777" w:rsidR="00674B22" w:rsidRPr="003604FC" w:rsidRDefault="00674B22" w:rsidP="00674B22">
            <w:pPr>
              <w:ind w:left="113"/>
              <w:rPr>
                <w:rFonts w:cs="Arial"/>
                <w:sz w:val="16"/>
                <w:szCs w:val="18"/>
              </w:rPr>
            </w:pPr>
            <w:r>
              <w:rPr>
                <w:sz w:val="16"/>
              </w:rPr>
              <w:t>SERVICE</w:t>
            </w:r>
            <w:r w:rsidRPr="00924576">
              <w:rPr>
                <w:sz w:val="16"/>
              </w:rPr>
              <w:t>_ERROR</w:t>
            </w:r>
          </w:p>
        </w:tc>
        <w:tc>
          <w:tcPr>
            <w:tcW w:w="1185" w:type="dxa"/>
          </w:tcPr>
          <w:p w14:paraId="0403BF51" w14:textId="77777777" w:rsidR="00674B22" w:rsidRPr="00924576" w:rsidRDefault="00674B22" w:rsidP="00674B22">
            <w:pPr>
              <w:ind w:left="113"/>
              <w:rPr>
                <w:rFonts w:cs="Arial"/>
                <w:color w:val="000000"/>
                <w:sz w:val="16"/>
                <w:szCs w:val="18"/>
              </w:rPr>
            </w:pPr>
            <w:r>
              <w:rPr>
                <w:rFonts w:cs="Arial"/>
                <w:color w:val="000000"/>
                <w:sz w:val="16"/>
                <w:szCs w:val="18"/>
              </w:rPr>
              <w:t>007</w:t>
            </w:r>
            <w:r w:rsidRPr="00924576">
              <w:rPr>
                <w:rFonts w:cs="Arial"/>
                <w:color w:val="000000"/>
                <w:sz w:val="16"/>
                <w:szCs w:val="18"/>
              </w:rPr>
              <w:t>00</w:t>
            </w:r>
          </w:p>
        </w:tc>
        <w:tc>
          <w:tcPr>
            <w:tcW w:w="3905" w:type="dxa"/>
          </w:tcPr>
          <w:p w14:paraId="1ECF4225" w14:textId="77777777" w:rsidR="00674B22" w:rsidRPr="00924576" w:rsidRDefault="00674B22" w:rsidP="00674B22">
            <w:pPr>
              <w:ind w:left="113"/>
              <w:rPr>
                <w:rFonts w:cs="Arial"/>
                <w:color w:val="000000"/>
                <w:sz w:val="16"/>
                <w:szCs w:val="18"/>
              </w:rPr>
            </w:pPr>
            <w:r>
              <w:rPr>
                <w:rFonts w:cs="Arial"/>
                <w:color w:val="000000"/>
                <w:sz w:val="16"/>
                <w:szCs w:val="18"/>
              </w:rPr>
              <w:t>Parent error classification for a service</w:t>
            </w:r>
            <w:r w:rsidR="00741569">
              <w:rPr>
                <w:rFonts w:cs="Arial"/>
                <w:color w:val="000000"/>
                <w:sz w:val="16"/>
                <w:szCs w:val="18"/>
              </w:rPr>
              <w:t>-</w:t>
            </w:r>
            <w:r>
              <w:rPr>
                <w:rFonts w:cs="Arial"/>
                <w:color w:val="000000"/>
                <w:sz w:val="16"/>
                <w:szCs w:val="18"/>
              </w:rPr>
              <w:t>specific error.</w:t>
            </w:r>
          </w:p>
        </w:tc>
      </w:tr>
      <w:tr w:rsidR="00674B22" w:rsidRPr="003604FC" w14:paraId="2FACF392" w14:textId="77777777">
        <w:tc>
          <w:tcPr>
            <w:tcW w:w="3557" w:type="dxa"/>
          </w:tcPr>
          <w:p w14:paraId="1CE30E38" w14:textId="77777777" w:rsidR="00674B22" w:rsidRDefault="00674B22" w:rsidP="00674B22">
            <w:pPr>
              <w:ind w:left="113"/>
              <w:rPr>
                <w:sz w:val="16"/>
              </w:rPr>
            </w:pPr>
            <w:r w:rsidRPr="00924576">
              <w:rPr>
                <w:sz w:val="16"/>
              </w:rPr>
              <w:t>UNKNOWN_STP</w:t>
            </w:r>
          </w:p>
        </w:tc>
        <w:tc>
          <w:tcPr>
            <w:tcW w:w="1185" w:type="dxa"/>
          </w:tcPr>
          <w:p w14:paraId="4DA54B6A" w14:textId="77777777" w:rsidR="00674B22" w:rsidRDefault="00674B22" w:rsidP="00674B22">
            <w:pPr>
              <w:ind w:left="113"/>
              <w:rPr>
                <w:rFonts w:cs="Arial"/>
                <w:color w:val="000000"/>
                <w:sz w:val="16"/>
                <w:szCs w:val="18"/>
              </w:rPr>
            </w:pPr>
            <w:r>
              <w:rPr>
                <w:rFonts w:cs="Arial"/>
                <w:color w:val="000000"/>
                <w:sz w:val="16"/>
                <w:szCs w:val="18"/>
              </w:rPr>
              <w:t>00701</w:t>
            </w:r>
          </w:p>
        </w:tc>
        <w:tc>
          <w:tcPr>
            <w:tcW w:w="3905" w:type="dxa"/>
          </w:tcPr>
          <w:p w14:paraId="594B0FE0" w14:textId="77777777" w:rsidR="00674B22" w:rsidRDefault="00674B22" w:rsidP="00674B22">
            <w:pPr>
              <w:ind w:left="113"/>
              <w:rPr>
                <w:rFonts w:cs="Arial"/>
                <w:color w:val="000000"/>
                <w:sz w:val="16"/>
                <w:szCs w:val="18"/>
              </w:rPr>
            </w:pPr>
            <w:r w:rsidRPr="00924576">
              <w:rPr>
                <w:rFonts w:cs="Arial"/>
                <w:color w:val="000000"/>
                <w:sz w:val="16"/>
                <w:szCs w:val="18"/>
              </w:rPr>
              <w:t>Could not find STP in topology database.</w:t>
            </w:r>
          </w:p>
        </w:tc>
      </w:tr>
      <w:tr w:rsidR="00674B22" w:rsidRPr="003604FC" w14:paraId="054D9EC5" w14:textId="77777777">
        <w:tc>
          <w:tcPr>
            <w:tcW w:w="3557" w:type="dxa"/>
          </w:tcPr>
          <w:p w14:paraId="1908F0CC" w14:textId="77777777" w:rsidR="00674B22" w:rsidRDefault="00674B22" w:rsidP="00674B22">
            <w:pPr>
              <w:ind w:left="113"/>
              <w:rPr>
                <w:sz w:val="16"/>
              </w:rPr>
            </w:pPr>
            <w:r w:rsidRPr="00924576">
              <w:rPr>
                <w:sz w:val="16"/>
              </w:rPr>
              <w:t>STP_RESOLUTION_ERROR</w:t>
            </w:r>
          </w:p>
        </w:tc>
        <w:tc>
          <w:tcPr>
            <w:tcW w:w="1185" w:type="dxa"/>
          </w:tcPr>
          <w:p w14:paraId="070A83E6" w14:textId="77777777" w:rsidR="00674B22" w:rsidRDefault="00674B22" w:rsidP="00674B22">
            <w:pPr>
              <w:ind w:left="113"/>
              <w:rPr>
                <w:rFonts w:cs="Arial"/>
                <w:color w:val="000000"/>
                <w:sz w:val="16"/>
                <w:szCs w:val="18"/>
              </w:rPr>
            </w:pPr>
            <w:r>
              <w:rPr>
                <w:rFonts w:cs="Arial"/>
                <w:color w:val="000000"/>
                <w:sz w:val="16"/>
                <w:szCs w:val="18"/>
              </w:rPr>
              <w:t>00702</w:t>
            </w:r>
          </w:p>
        </w:tc>
        <w:tc>
          <w:tcPr>
            <w:tcW w:w="3905" w:type="dxa"/>
          </w:tcPr>
          <w:p w14:paraId="3972D477" w14:textId="77777777" w:rsidR="00674B22" w:rsidRDefault="00674B22" w:rsidP="00674B22">
            <w:pPr>
              <w:ind w:left="113"/>
              <w:rPr>
                <w:rFonts w:cs="Arial"/>
                <w:color w:val="000000"/>
                <w:sz w:val="16"/>
                <w:szCs w:val="18"/>
              </w:rPr>
            </w:pPr>
            <w:r w:rsidRPr="00924576">
              <w:rPr>
                <w:rFonts w:cs="Arial"/>
                <w:color w:val="000000"/>
                <w:sz w:val="16"/>
                <w:szCs w:val="18"/>
              </w:rPr>
              <w:t>Could not resolve STP to a managing NSA.</w:t>
            </w:r>
          </w:p>
        </w:tc>
      </w:tr>
      <w:tr w:rsidR="00674B22" w:rsidRPr="003604FC" w14:paraId="4ECBC165" w14:textId="77777777">
        <w:tc>
          <w:tcPr>
            <w:tcW w:w="3557" w:type="dxa"/>
          </w:tcPr>
          <w:p w14:paraId="0DD08E43" w14:textId="77777777" w:rsidR="00674B22" w:rsidRDefault="00674B22" w:rsidP="00674B22">
            <w:pPr>
              <w:ind w:left="113"/>
              <w:rPr>
                <w:sz w:val="16"/>
              </w:rPr>
            </w:pPr>
            <w:r w:rsidRPr="00924576">
              <w:rPr>
                <w:rFonts w:cs="Arial"/>
                <w:color w:val="000000"/>
                <w:sz w:val="16"/>
                <w:szCs w:val="18"/>
              </w:rPr>
              <w:t>VLANID_INTERCANGE_NOT_SUPPORTED</w:t>
            </w:r>
          </w:p>
        </w:tc>
        <w:tc>
          <w:tcPr>
            <w:tcW w:w="1185" w:type="dxa"/>
          </w:tcPr>
          <w:p w14:paraId="14EE57A4" w14:textId="77777777" w:rsidR="00674B22" w:rsidRDefault="00674B22" w:rsidP="00674B22">
            <w:pPr>
              <w:ind w:left="113"/>
              <w:rPr>
                <w:rFonts w:cs="Arial"/>
                <w:color w:val="000000"/>
                <w:sz w:val="16"/>
                <w:szCs w:val="18"/>
              </w:rPr>
            </w:pPr>
            <w:r>
              <w:rPr>
                <w:rFonts w:cs="Arial"/>
                <w:color w:val="000000"/>
                <w:sz w:val="16"/>
                <w:szCs w:val="18"/>
              </w:rPr>
              <w:t>00703</w:t>
            </w:r>
          </w:p>
        </w:tc>
        <w:tc>
          <w:tcPr>
            <w:tcW w:w="3905" w:type="dxa"/>
          </w:tcPr>
          <w:p w14:paraId="16A4E401" w14:textId="77777777" w:rsidR="00674B22" w:rsidRDefault="00674B22" w:rsidP="00674B22">
            <w:pPr>
              <w:ind w:left="113"/>
              <w:rPr>
                <w:rFonts w:cs="Arial"/>
                <w:color w:val="000000"/>
                <w:sz w:val="16"/>
                <w:szCs w:val="18"/>
              </w:rPr>
            </w:pPr>
            <w:r>
              <w:rPr>
                <w:rFonts w:cs="Arial"/>
                <w:color w:val="000000"/>
                <w:sz w:val="16"/>
                <w:szCs w:val="18"/>
              </w:rPr>
              <w:t xml:space="preserve">VLAN </w:t>
            </w:r>
            <w:r w:rsidRPr="00924576">
              <w:rPr>
                <w:rFonts w:cs="Arial"/>
                <w:color w:val="000000"/>
                <w:sz w:val="16"/>
                <w:szCs w:val="18"/>
              </w:rPr>
              <w:t>interchange not supported for requested path.</w:t>
            </w:r>
          </w:p>
        </w:tc>
      </w:tr>
      <w:tr w:rsidR="00674B22" w:rsidRPr="003604FC" w14:paraId="77F00F45" w14:textId="77777777">
        <w:tc>
          <w:tcPr>
            <w:tcW w:w="3557" w:type="dxa"/>
          </w:tcPr>
          <w:p w14:paraId="79C72105" w14:textId="77777777" w:rsidR="00674B22" w:rsidRDefault="00674B22" w:rsidP="00674B22">
            <w:pPr>
              <w:ind w:left="113"/>
              <w:rPr>
                <w:sz w:val="16"/>
              </w:rPr>
            </w:pPr>
            <w:r w:rsidRPr="00EC5A5C">
              <w:rPr>
                <w:rFonts w:cs="Arial"/>
                <w:color w:val="000000"/>
                <w:sz w:val="16"/>
                <w:szCs w:val="18"/>
              </w:rPr>
              <w:t>STP_UNAVALABLE</w:t>
            </w:r>
          </w:p>
        </w:tc>
        <w:tc>
          <w:tcPr>
            <w:tcW w:w="1185" w:type="dxa"/>
          </w:tcPr>
          <w:p w14:paraId="674ABB25" w14:textId="77777777" w:rsidR="00674B22" w:rsidRDefault="00674B22" w:rsidP="00674B22">
            <w:pPr>
              <w:ind w:left="113"/>
              <w:rPr>
                <w:rFonts w:cs="Arial"/>
                <w:color w:val="000000"/>
                <w:sz w:val="16"/>
                <w:szCs w:val="18"/>
              </w:rPr>
            </w:pPr>
            <w:r>
              <w:rPr>
                <w:rFonts w:cs="Arial"/>
                <w:color w:val="000000"/>
                <w:sz w:val="16"/>
                <w:szCs w:val="18"/>
              </w:rPr>
              <w:t>00704</w:t>
            </w:r>
          </w:p>
        </w:tc>
        <w:tc>
          <w:tcPr>
            <w:tcW w:w="3905" w:type="dxa"/>
          </w:tcPr>
          <w:p w14:paraId="38FA5DDF" w14:textId="77777777" w:rsidR="00674B22" w:rsidRDefault="00674B22" w:rsidP="00674B22">
            <w:pPr>
              <w:ind w:left="113"/>
              <w:rPr>
                <w:rFonts w:cs="Arial"/>
                <w:color w:val="000000"/>
                <w:sz w:val="16"/>
                <w:szCs w:val="18"/>
              </w:rPr>
            </w:pPr>
            <w:r>
              <w:rPr>
                <w:rFonts w:cs="Arial"/>
                <w:color w:val="000000"/>
                <w:sz w:val="16"/>
                <w:szCs w:val="18"/>
              </w:rPr>
              <w:t>Specified STP already in use.</w:t>
            </w:r>
          </w:p>
        </w:tc>
      </w:tr>
      <w:tr w:rsidR="00674B22" w:rsidRPr="003604FC" w14:paraId="2558B995" w14:textId="77777777">
        <w:tc>
          <w:tcPr>
            <w:tcW w:w="3557" w:type="dxa"/>
          </w:tcPr>
          <w:p w14:paraId="4F86D369" w14:textId="77777777" w:rsidR="00674B22" w:rsidRDefault="00735C7F" w:rsidP="00674B22">
            <w:pPr>
              <w:ind w:left="113"/>
              <w:rPr>
                <w:sz w:val="16"/>
              </w:rPr>
            </w:pPr>
            <w:r>
              <w:rPr>
                <w:rFonts w:cs="Arial"/>
                <w:color w:val="000000"/>
                <w:sz w:val="16"/>
                <w:szCs w:val="18"/>
              </w:rPr>
              <w:t>CAPACITY</w:t>
            </w:r>
            <w:r w:rsidR="00674B22" w:rsidRPr="00EC5A5C">
              <w:rPr>
                <w:rFonts w:cs="Arial"/>
                <w:color w:val="000000"/>
                <w:sz w:val="16"/>
                <w:szCs w:val="18"/>
              </w:rPr>
              <w:t>_UNAVAILABLE</w:t>
            </w:r>
          </w:p>
        </w:tc>
        <w:tc>
          <w:tcPr>
            <w:tcW w:w="1185" w:type="dxa"/>
          </w:tcPr>
          <w:p w14:paraId="02693B0A" w14:textId="77777777" w:rsidR="00674B22" w:rsidRDefault="00674B22" w:rsidP="00674B22">
            <w:pPr>
              <w:ind w:left="113"/>
              <w:rPr>
                <w:rFonts w:cs="Arial"/>
                <w:color w:val="000000"/>
                <w:sz w:val="16"/>
                <w:szCs w:val="18"/>
              </w:rPr>
            </w:pPr>
            <w:r>
              <w:rPr>
                <w:rFonts w:cs="Arial"/>
                <w:color w:val="000000"/>
                <w:sz w:val="16"/>
                <w:szCs w:val="18"/>
              </w:rPr>
              <w:t>00705</w:t>
            </w:r>
          </w:p>
        </w:tc>
        <w:tc>
          <w:tcPr>
            <w:tcW w:w="3905" w:type="dxa"/>
          </w:tcPr>
          <w:p w14:paraId="1A0AA495" w14:textId="77777777" w:rsidR="00674B22" w:rsidRDefault="00674B22" w:rsidP="00674B22">
            <w:pPr>
              <w:ind w:left="113"/>
              <w:rPr>
                <w:rFonts w:cs="Arial"/>
                <w:color w:val="000000"/>
                <w:sz w:val="16"/>
                <w:szCs w:val="18"/>
              </w:rPr>
            </w:pPr>
            <w:r>
              <w:rPr>
                <w:rFonts w:cs="Arial"/>
                <w:color w:val="000000"/>
                <w:sz w:val="16"/>
                <w:szCs w:val="18"/>
              </w:rPr>
              <w:t xml:space="preserve">Insufficient </w:t>
            </w:r>
            <w:r w:rsidR="00735C7F">
              <w:rPr>
                <w:rFonts w:cs="Arial"/>
                <w:color w:val="000000"/>
                <w:sz w:val="16"/>
                <w:szCs w:val="18"/>
              </w:rPr>
              <w:t>capacity</w:t>
            </w:r>
            <w:r>
              <w:rPr>
                <w:rFonts w:cs="Arial"/>
                <w:color w:val="000000"/>
                <w:sz w:val="16"/>
                <w:szCs w:val="18"/>
              </w:rPr>
              <w:t xml:space="preserve"> available for reservation.</w:t>
            </w:r>
          </w:p>
        </w:tc>
      </w:tr>
    </w:tbl>
    <w:p w14:paraId="57D43E40" w14:textId="60029243" w:rsidR="00674B22" w:rsidRDefault="00674B22" w:rsidP="00C51B5E">
      <w:pPr>
        <w:pStyle w:val="Caption"/>
        <w:jc w:val="center"/>
      </w:pPr>
      <w:bookmarkStart w:id="1498" w:name="_Ref236457956"/>
      <w:bookmarkStart w:id="1499" w:name="_Ref236457952"/>
      <w:r>
        <w:t xml:space="preserve">Table </w:t>
      </w:r>
      <w:fldSimple w:instr=" SEQ Table \* ARABIC ">
        <w:ins w:id="1500" w:author="John MacAuley" w:date="2016-01-08T16:24:00Z">
          <w:r w:rsidR="00D5423B">
            <w:rPr>
              <w:noProof/>
            </w:rPr>
            <w:t>103</w:t>
          </w:r>
        </w:ins>
        <w:del w:id="1501" w:author="John MacAuley" w:date="2016-01-08T16:24:00Z">
          <w:r w:rsidR="00BD4BAA" w:rsidDel="00D5423B">
            <w:rPr>
              <w:noProof/>
            </w:rPr>
            <w:delText>105</w:delText>
          </w:r>
        </w:del>
      </w:fldSimple>
      <w:bookmarkEnd w:id="1498"/>
      <w:r>
        <w:t xml:space="preserve"> – NSI-CS point-to-point service</w:t>
      </w:r>
      <w:r w:rsidR="00741569">
        <w:t>-</w:t>
      </w:r>
      <w:r>
        <w:t>specific errors.</w:t>
      </w:r>
      <w:bookmarkEnd w:id="1499"/>
    </w:p>
    <w:p w14:paraId="04651524" w14:textId="25C97E6F" w:rsidR="007D09DC" w:rsidRDefault="002E29BD" w:rsidP="007D09DC">
      <w:pPr>
        <w:pStyle w:val="Heading2"/>
        <w:tabs>
          <w:tab w:val="clear" w:pos="576"/>
        </w:tabs>
        <w:spacing w:before="240" w:after="240"/>
      </w:pPr>
      <w:bookmarkStart w:id="1502" w:name="_Toc236848496"/>
      <w:bookmarkStart w:id="1503" w:name="_Toc437518682"/>
      <w:r>
        <w:t>Point-to-</w:t>
      </w:r>
      <w:r w:rsidR="002D7496">
        <w:t>p</w:t>
      </w:r>
      <w:r>
        <w:t xml:space="preserve">oint </w:t>
      </w:r>
      <w:ins w:id="1504" w:author="Guy Roberts" w:date="2015-12-10T13:45:00Z">
        <w:r w:rsidR="00EE2026">
          <w:t xml:space="preserve">Ethernet </w:t>
        </w:r>
      </w:ins>
      <w:del w:id="1505" w:author="Guy Roberts" w:date="2015-12-10T13:39:00Z">
        <w:r w:rsidDel="000732C4">
          <w:delText>s</w:delText>
        </w:r>
        <w:r w:rsidR="007D09DC" w:rsidDel="000732C4">
          <w:delText>ervice</w:delText>
        </w:r>
        <w:r w:rsidR="00741569" w:rsidDel="000732C4">
          <w:delText>-</w:delText>
        </w:r>
        <w:r w:rsidR="007D09DC" w:rsidDel="000732C4">
          <w:delText>specific</w:delText>
        </w:r>
      </w:del>
      <w:ins w:id="1506" w:author="Guy Roberts" w:date="2015-12-10T13:39:00Z">
        <w:r w:rsidR="000732C4">
          <w:t>Service Definition</w:t>
        </w:r>
      </w:ins>
      <w:r w:rsidR="007D09DC">
        <w:t xml:space="preserve"> schema</w:t>
      </w:r>
      <w:bookmarkEnd w:id="1502"/>
      <w:bookmarkEnd w:id="1503"/>
    </w:p>
    <w:p w14:paraId="34E8AB2B" w14:textId="7BC3E808" w:rsidR="002E29BD" w:rsidRDefault="002E29BD" w:rsidP="00B22F2D">
      <w:pPr>
        <w:tabs>
          <w:tab w:val="left" w:pos="3110"/>
        </w:tabs>
      </w:pPr>
      <w:r>
        <w:t>All service cap</w:t>
      </w:r>
      <w:r w:rsidR="002C649E">
        <w:t xml:space="preserve">abilities of earlier versions of the NSI CS </w:t>
      </w:r>
      <w:r>
        <w:t xml:space="preserve">have been captured in </w:t>
      </w:r>
      <w:r w:rsidR="00CC20D4">
        <w:t>the</w:t>
      </w:r>
      <w:r>
        <w:t xml:space="preserve"> service</w:t>
      </w:r>
      <w:r w:rsidR="00741569">
        <w:t>-</w:t>
      </w:r>
      <w:r>
        <w:t>specific schema for NSI CS.</w:t>
      </w:r>
      <w:r w:rsidR="00E411A9">
        <w:t xml:space="preserve"> </w:t>
      </w:r>
      <w:r>
        <w:t>Service parameters must be encapsulated in a</w:t>
      </w:r>
      <w:r w:rsidR="00E34832">
        <w:t>n XML element for inclusion in</w:t>
      </w:r>
      <w:r>
        <w:t xml:space="preserve"> the </w:t>
      </w:r>
      <w:r w:rsidRPr="00B22F2D">
        <w:rPr>
          <w:i/>
        </w:rPr>
        <w:t>criteria</w:t>
      </w:r>
      <w:r>
        <w:t xml:space="preserve"> element of a reservation request.</w:t>
      </w:r>
      <w:r w:rsidR="00E411A9">
        <w:t xml:space="preserve"> </w:t>
      </w:r>
      <w:r>
        <w:t xml:space="preserve">In addition, any modifiable parameters of the reservation must also be defined as XML elements for inclusion in </w:t>
      </w:r>
      <w:r w:rsidR="00E34832">
        <w:t xml:space="preserve">the </w:t>
      </w:r>
      <w:r w:rsidR="00E34832" w:rsidRPr="00BC3052">
        <w:rPr>
          <w:i/>
        </w:rPr>
        <w:t>criteria</w:t>
      </w:r>
      <w:r w:rsidR="00E34832">
        <w:t xml:space="preserve"> element of a modification request.</w:t>
      </w:r>
      <w:r w:rsidR="00E411A9">
        <w:t xml:space="preserve"> </w:t>
      </w:r>
    </w:p>
    <w:p w14:paraId="5CFB6716" w14:textId="77777777" w:rsidR="00844628" w:rsidRDefault="00844628" w:rsidP="00B22F2D">
      <w:pPr>
        <w:tabs>
          <w:tab w:val="left" w:pos="3110"/>
        </w:tabs>
      </w:pPr>
    </w:p>
    <w:p w14:paraId="33AEA85C" w14:textId="77777777" w:rsidR="00844628" w:rsidRDefault="00844628" w:rsidP="00844628">
      <w:pPr>
        <w:tabs>
          <w:tab w:val="left" w:pos="3110"/>
        </w:tabs>
        <w:rPr>
          <w:u w:val="single"/>
        </w:rPr>
      </w:pPr>
      <w:r w:rsidRPr="00844628">
        <w:rPr>
          <w:b/>
          <w:i/>
        </w:rPr>
        <w:t>Namespace definition:</w:t>
      </w:r>
      <w:r w:rsidRPr="00844628">
        <w:t xml:space="preserve"> </w:t>
      </w:r>
      <w:hyperlink r:id="rId140" w:history="1">
        <w:r w:rsidR="008E14E2" w:rsidRPr="00EB4208">
          <w:rPr>
            <w:rStyle w:val="Hyperlink"/>
          </w:rPr>
          <w:t>http://schemas.ogf.org/nsi/2013/12/services/point2point</w:t>
        </w:r>
      </w:hyperlink>
    </w:p>
    <w:p w14:paraId="4E7DA471" w14:textId="77777777" w:rsidR="00844628" w:rsidRDefault="00844628" w:rsidP="00B22F2D">
      <w:pPr>
        <w:tabs>
          <w:tab w:val="left" w:pos="3110"/>
        </w:tabs>
      </w:pPr>
    </w:p>
    <w:p w14:paraId="451A66C8" w14:textId="77777777" w:rsidR="00970962" w:rsidRDefault="004540E2" w:rsidP="00B22F2D">
      <w:pPr>
        <w:pStyle w:val="Heading3"/>
      </w:pPr>
      <w:bookmarkStart w:id="1507" w:name="_Toc437518683"/>
      <w:r>
        <w:t xml:space="preserve">Service </w:t>
      </w:r>
      <w:r w:rsidR="00970962">
        <w:t>Elements</w:t>
      </w:r>
      <w:bookmarkEnd w:id="1507"/>
    </w:p>
    <w:p w14:paraId="20E5D76E" w14:textId="77777777" w:rsidR="00844628" w:rsidRPr="007040F7" w:rsidRDefault="00075FC8" w:rsidP="00B22F2D">
      <w:pPr>
        <w:pStyle w:val="Heading4"/>
        <w:rPr>
          <w:i/>
        </w:rPr>
      </w:pPr>
      <w:r w:rsidRPr="007040F7">
        <w:rPr>
          <w:i/>
        </w:rPr>
        <w:t>p2ps</w:t>
      </w:r>
    </w:p>
    <w:p w14:paraId="2C866975" w14:textId="114A3AFB" w:rsidR="00844628" w:rsidRDefault="00844628" w:rsidP="00B22F2D">
      <w:pPr>
        <w:pStyle w:val="nobreak"/>
      </w:pPr>
      <w:r w:rsidRPr="00844628">
        <w:t xml:space="preserve">This </w:t>
      </w:r>
      <w:r w:rsidR="002D7496">
        <w:t>p</w:t>
      </w:r>
      <w:r w:rsidRPr="00844628">
        <w:t>oint-to-</w:t>
      </w:r>
      <w:r w:rsidR="002D7496">
        <w:t>p</w:t>
      </w:r>
      <w:r w:rsidRPr="00844628">
        <w:t xml:space="preserve">oint </w:t>
      </w:r>
      <w:r w:rsidR="002D7496">
        <w:t>s</w:t>
      </w:r>
      <w:r w:rsidRPr="00844628">
        <w:t>ervice eleme</w:t>
      </w:r>
      <w:r>
        <w:t xml:space="preserve">nt is used within the </w:t>
      </w:r>
      <w:r w:rsidRPr="00B22F2D">
        <w:rPr>
          <w:i/>
        </w:rPr>
        <w:t>criteria</w:t>
      </w:r>
      <w:r>
        <w:t xml:space="preserve"> element to specify a generic </w:t>
      </w:r>
      <w:r w:rsidRPr="00844628">
        <w:t>point-to-point service request in the NSI CS protocol.</w:t>
      </w:r>
      <w:r w:rsidR="00E411A9">
        <w:t xml:space="preserve"> </w:t>
      </w:r>
      <w:r>
        <w:t xml:space="preserve">It provides functional equivalent to the point-to-point service </w:t>
      </w:r>
      <w:r w:rsidR="00E4039B">
        <w:t>int</w:t>
      </w:r>
      <w:r w:rsidR="002C649E">
        <w:t>egrated in earlier versions of NS CS</w:t>
      </w:r>
      <w:r w:rsidR="00E4039B">
        <w:t>, and can be used for point-to-point Ethernet service offerings.</w:t>
      </w:r>
    </w:p>
    <w:p w14:paraId="3B8886D2" w14:textId="77777777" w:rsidR="00844628" w:rsidRDefault="00844628"/>
    <w:p w14:paraId="7FA8ED8B" w14:textId="77777777" w:rsidR="00844628" w:rsidRDefault="008A307A" w:rsidP="00B22F2D">
      <w:pPr>
        <w:jc w:val="center"/>
      </w:pPr>
      <w:r w:rsidRPr="00B22F2D">
        <w:rPr>
          <w:rFonts w:ascii="Helvetica" w:hAnsi="Helvetica" w:cs="Helvetica"/>
          <w:noProof/>
          <w:sz w:val="24"/>
          <w:szCs w:val="24"/>
        </w:rPr>
        <w:lastRenderedPageBreak/>
        <w:drawing>
          <wp:inline distT="0" distB="0" distL="0" distR="0" wp14:anchorId="323D90E2" wp14:editId="7EEBED43">
            <wp:extent cx="4130040" cy="3467100"/>
            <wp:effectExtent l="0" t="0" r="10160" b="1270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0040" cy="3467100"/>
                    </a:xfrm>
                    <a:prstGeom prst="rect">
                      <a:avLst/>
                    </a:prstGeom>
                    <a:noFill/>
                    <a:ln>
                      <a:noFill/>
                    </a:ln>
                  </pic:spPr>
                </pic:pic>
              </a:graphicData>
            </a:graphic>
          </wp:inline>
        </w:drawing>
      </w:r>
    </w:p>
    <w:p w14:paraId="0EADE3BC" w14:textId="67C55997" w:rsidR="00844628" w:rsidRPr="00B22F2D" w:rsidRDefault="00844628"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08" w:author="John MacAuley" w:date="2016-01-08T16:24:00Z">
        <w:r w:rsidR="00D5423B">
          <w:rPr>
            <w:b/>
            <w:noProof/>
          </w:rPr>
          <w:t>135</w:t>
        </w:r>
      </w:ins>
      <w:ins w:id="1509" w:author="Chin Guok" w:date="2015-07-31T14:57:00Z">
        <w:del w:id="1510" w:author="John MacAuley" w:date="2016-01-08T16:24:00Z">
          <w:r w:rsidR="00B33177" w:rsidDel="00D5423B">
            <w:rPr>
              <w:b/>
              <w:noProof/>
            </w:rPr>
            <w:delText>135</w:delText>
          </w:r>
        </w:del>
      </w:ins>
      <w:del w:id="1511" w:author="John MacAuley" w:date="2016-01-08T16:24:00Z">
        <w:r w:rsidR="00BD4BAA" w:rsidDel="00D5423B">
          <w:rPr>
            <w:b/>
            <w:noProof/>
          </w:rPr>
          <w:delText>136</w:delText>
        </w:r>
      </w:del>
      <w:r w:rsidR="00075FC8" w:rsidRPr="006C7966">
        <w:rPr>
          <w:b/>
        </w:rPr>
        <w:fldChar w:fldCharType="end"/>
      </w:r>
      <w:r w:rsidRPr="006C7966">
        <w:rPr>
          <w:b/>
        </w:rPr>
        <w:t xml:space="preserve"> – </w:t>
      </w:r>
      <w:r>
        <w:rPr>
          <w:b/>
          <w:bCs/>
          <w:i/>
        </w:rPr>
        <w:t>p2p</w:t>
      </w:r>
      <w:r w:rsidR="00F4535C">
        <w:rPr>
          <w:b/>
          <w:bCs/>
          <w:i/>
        </w:rPr>
        <w:t>s</w:t>
      </w:r>
      <w:r>
        <w:rPr>
          <w:b/>
          <w:bCs/>
          <w:i/>
        </w:rPr>
        <w:t xml:space="preserve"> </w:t>
      </w:r>
      <w:r w:rsidR="00075FC8" w:rsidRPr="007040F7">
        <w:rPr>
          <w:b/>
          <w:bCs/>
        </w:rPr>
        <w:t>service element</w:t>
      </w:r>
      <w:r w:rsidRPr="006C7966">
        <w:rPr>
          <w:b/>
        </w:rPr>
        <w:t>.</w:t>
      </w:r>
    </w:p>
    <w:p w14:paraId="40066F0D" w14:textId="77777777" w:rsidR="00844628" w:rsidRPr="006C7966" w:rsidRDefault="00844628" w:rsidP="00844628">
      <w:pPr>
        <w:spacing w:before="120" w:after="120"/>
        <w:rPr>
          <w:b/>
          <w:i/>
          <w:iCs/>
          <w:color w:val="808080" w:themeColor="text1" w:themeTint="7F"/>
          <w:u w:val="single"/>
        </w:rPr>
      </w:pPr>
      <w:r w:rsidRPr="006C7966">
        <w:rPr>
          <w:b/>
          <w:i/>
          <w:iCs/>
          <w:color w:val="808080" w:themeColor="text1" w:themeTint="7F"/>
          <w:u w:val="single"/>
        </w:rPr>
        <w:t>Parameters</w:t>
      </w:r>
    </w:p>
    <w:p w14:paraId="51DF11B3" w14:textId="77777777" w:rsidR="00844628" w:rsidRPr="006C7966" w:rsidRDefault="00844628" w:rsidP="00844628">
      <w:r w:rsidRPr="006C7966">
        <w:t xml:space="preserve">The </w:t>
      </w:r>
      <w:r w:rsidR="00B97428">
        <w:rPr>
          <w:i/>
        </w:rPr>
        <w:t>p2p</w:t>
      </w:r>
      <w:r w:rsidR="00E4039B">
        <w:rPr>
          <w:i/>
        </w:rPr>
        <w:t>s</w:t>
      </w:r>
      <w:r w:rsidR="00B97428">
        <w:rPr>
          <w:i/>
        </w:rPr>
        <w:t xml:space="preserve"> service element</w:t>
      </w:r>
      <w:r w:rsidRPr="006C7966">
        <w:t xml:space="preserve"> has the following parameters:</w:t>
      </w:r>
    </w:p>
    <w:p w14:paraId="75B6E0E8" w14:textId="77777777" w:rsidR="00844628" w:rsidRPr="006C7966" w:rsidRDefault="00844628" w:rsidP="00844628"/>
    <w:tbl>
      <w:tblPr>
        <w:tblStyle w:val="TableGrid"/>
        <w:tblW w:w="0" w:type="auto"/>
        <w:tblInd w:w="250" w:type="dxa"/>
        <w:tblLook w:val="04A0" w:firstRow="1" w:lastRow="0" w:firstColumn="1" w:lastColumn="0" w:noHBand="0" w:noVBand="1"/>
      </w:tblPr>
      <w:tblGrid>
        <w:gridCol w:w="2410"/>
        <w:gridCol w:w="5953"/>
      </w:tblGrid>
      <w:tr w:rsidR="00844628" w:rsidRPr="006C7966" w14:paraId="2CF45FFF" w14:textId="77777777">
        <w:tc>
          <w:tcPr>
            <w:tcW w:w="2410" w:type="dxa"/>
            <w:shd w:val="clear" w:color="auto" w:fill="A7CAFF"/>
          </w:tcPr>
          <w:p w14:paraId="03DF1F2B" w14:textId="77777777" w:rsidR="00844628" w:rsidRPr="006C7966" w:rsidRDefault="00844628" w:rsidP="00844628">
            <w:pPr>
              <w:ind w:left="113"/>
              <w:rPr>
                <w:rFonts w:eastAsia="Times New Roman"/>
                <w:sz w:val="16"/>
                <w:szCs w:val="16"/>
              </w:rPr>
            </w:pPr>
            <w:r w:rsidRPr="006C7966">
              <w:rPr>
                <w:rFonts w:eastAsia="Times New Roman"/>
                <w:sz w:val="16"/>
                <w:szCs w:val="16"/>
              </w:rPr>
              <w:t>Parameter</w:t>
            </w:r>
          </w:p>
        </w:tc>
        <w:tc>
          <w:tcPr>
            <w:tcW w:w="5953" w:type="dxa"/>
            <w:shd w:val="clear" w:color="auto" w:fill="A7CAFF"/>
          </w:tcPr>
          <w:p w14:paraId="21BB63E7" w14:textId="77777777" w:rsidR="00844628" w:rsidRPr="006C7966" w:rsidRDefault="00844628" w:rsidP="00844628">
            <w:pPr>
              <w:ind w:left="113"/>
              <w:rPr>
                <w:rFonts w:eastAsia="Times New Roman"/>
                <w:sz w:val="16"/>
                <w:szCs w:val="16"/>
              </w:rPr>
            </w:pPr>
            <w:r w:rsidRPr="006C7966">
              <w:rPr>
                <w:rFonts w:eastAsia="Times New Roman"/>
                <w:sz w:val="16"/>
                <w:szCs w:val="16"/>
              </w:rPr>
              <w:t>Description</w:t>
            </w:r>
          </w:p>
        </w:tc>
      </w:tr>
      <w:tr w:rsidR="00844628" w:rsidRPr="006C7966" w14:paraId="05A73D73" w14:textId="77777777">
        <w:tc>
          <w:tcPr>
            <w:tcW w:w="2410" w:type="dxa"/>
          </w:tcPr>
          <w:p w14:paraId="361393A0" w14:textId="77777777" w:rsidR="00844628" w:rsidRPr="006C7966" w:rsidRDefault="00B97428" w:rsidP="00844628">
            <w:pPr>
              <w:ind w:left="113"/>
              <w:rPr>
                <w:rFonts w:eastAsia="Times New Roman" w:cs="Arial"/>
                <w:b/>
                <w:sz w:val="16"/>
                <w:szCs w:val="16"/>
              </w:rPr>
            </w:pPr>
            <w:r>
              <w:rPr>
                <w:rFonts w:eastAsia="Times New Roman" w:cs="Arial"/>
                <w:i/>
                <w:color w:val="000000"/>
                <w:sz w:val="16"/>
                <w:szCs w:val="16"/>
              </w:rPr>
              <w:t>capacity</w:t>
            </w:r>
          </w:p>
        </w:tc>
        <w:tc>
          <w:tcPr>
            <w:tcW w:w="5953" w:type="dxa"/>
          </w:tcPr>
          <w:p w14:paraId="281340BC" w14:textId="190AEEB8" w:rsidR="00844628" w:rsidRPr="006C7966" w:rsidRDefault="00B97428" w:rsidP="00B97428">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844628" w:rsidRPr="006C7966" w14:paraId="15819AD7" w14:textId="77777777">
        <w:tc>
          <w:tcPr>
            <w:tcW w:w="2410" w:type="dxa"/>
          </w:tcPr>
          <w:p w14:paraId="7BED0D63"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directionality</w:t>
            </w:r>
          </w:p>
        </w:tc>
        <w:tc>
          <w:tcPr>
            <w:tcW w:w="5953" w:type="dxa"/>
          </w:tcPr>
          <w:p w14:paraId="50277A09" w14:textId="77777777" w:rsidR="00844628" w:rsidRPr="00F30E79" w:rsidRDefault="00B97428" w:rsidP="00844628">
            <w:pPr>
              <w:ind w:left="113"/>
              <w:rPr>
                <w:rFonts w:eastAsia="Times New Roman" w:cs="Arial"/>
                <w:color w:val="000000"/>
                <w:sz w:val="16"/>
                <w:szCs w:val="16"/>
              </w:rPr>
            </w:pPr>
            <w:r w:rsidRPr="00B97428">
              <w:rPr>
                <w:rFonts w:eastAsia="Times New Roman" w:cs="Arial"/>
                <w:color w:val="000000"/>
                <w:sz w:val="16"/>
                <w:szCs w:val="16"/>
              </w:rPr>
              <w:t>The (uni or bi) directionality of the service.</w:t>
            </w:r>
          </w:p>
        </w:tc>
      </w:tr>
      <w:tr w:rsidR="00844628" w:rsidRPr="006C7966" w14:paraId="34398FF3" w14:textId="77777777">
        <w:tc>
          <w:tcPr>
            <w:tcW w:w="2410" w:type="dxa"/>
          </w:tcPr>
          <w:p w14:paraId="281DEF57"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symmetricPath</w:t>
            </w:r>
          </w:p>
        </w:tc>
        <w:tc>
          <w:tcPr>
            <w:tcW w:w="5953" w:type="dxa"/>
          </w:tcPr>
          <w:p w14:paraId="1F73B027" w14:textId="4055485E" w:rsidR="00844628" w:rsidRPr="00F30E79" w:rsidRDefault="00B97428" w:rsidP="00B97428">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844628" w:rsidRPr="006C7966" w14:paraId="66AD74C5" w14:textId="77777777">
        <w:tc>
          <w:tcPr>
            <w:tcW w:w="2410" w:type="dxa"/>
          </w:tcPr>
          <w:p w14:paraId="1F543791"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sourceSTP</w:t>
            </w:r>
          </w:p>
        </w:tc>
        <w:tc>
          <w:tcPr>
            <w:tcW w:w="5953" w:type="dxa"/>
          </w:tcPr>
          <w:p w14:paraId="7CE48ACA"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6BDCFF1B" w14:textId="77777777">
        <w:tc>
          <w:tcPr>
            <w:tcW w:w="2410" w:type="dxa"/>
          </w:tcPr>
          <w:p w14:paraId="2765A07B"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destSTP</w:t>
            </w:r>
          </w:p>
        </w:tc>
        <w:tc>
          <w:tcPr>
            <w:tcW w:w="5953" w:type="dxa"/>
          </w:tcPr>
          <w:p w14:paraId="00CA4C47" w14:textId="77777777" w:rsidR="00844628" w:rsidRPr="00F30E79" w:rsidRDefault="007F0C7C" w:rsidP="00844628">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8A307A">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844628" w:rsidRPr="006C7966" w14:paraId="583F1011" w14:textId="77777777">
        <w:tc>
          <w:tcPr>
            <w:tcW w:w="2410" w:type="dxa"/>
          </w:tcPr>
          <w:p w14:paraId="18339B4F" w14:textId="77777777" w:rsidR="00844628" w:rsidRPr="00F30E79" w:rsidRDefault="00B97428" w:rsidP="00844628">
            <w:pPr>
              <w:ind w:left="113"/>
              <w:rPr>
                <w:rFonts w:eastAsia="Times New Roman" w:cs="Arial"/>
                <w:i/>
                <w:color w:val="000000"/>
                <w:sz w:val="16"/>
                <w:szCs w:val="16"/>
              </w:rPr>
            </w:pPr>
            <w:r>
              <w:rPr>
                <w:rFonts w:eastAsia="Times New Roman" w:cs="Arial"/>
                <w:i/>
                <w:color w:val="000000"/>
                <w:sz w:val="16"/>
                <w:szCs w:val="16"/>
              </w:rPr>
              <w:t>ero</w:t>
            </w:r>
          </w:p>
        </w:tc>
        <w:tc>
          <w:tcPr>
            <w:tcW w:w="5953" w:type="dxa"/>
          </w:tcPr>
          <w:p w14:paraId="0ED9E551" w14:textId="22C60E06" w:rsidR="00844628" w:rsidRPr="00F30E79" w:rsidRDefault="007F0C7C" w:rsidP="007F0C7C">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d list of STP</w:t>
            </w:r>
            <w:r w:rsidR="00A1536A">
              <w:rPr>
                <w:rFonts w:eastAsia="Times New Roman" w:cs="Arial"/>
                <w:color w:val="000000"/>
                <w:sz w:val="16"/>
                <w:szCs w:val="16"/>
              </w:rPr>
              <w:t>s</w:t>
            </w:r>
            <w:r>
              <w:rPr>
                <w:rFonts w:eastAsia="Times New Roman" w:cs="Arial"/>
                <w:color w:val="000000"/>
                <w:sz w:val="16"/>
                <w:szCs w:val="16"/>
              </w:rPr>
              <w:t xml:space="preserve">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E4039B" w:rsidRPr="006C7966" w14:paraId="0C780138" w14:textId="77777777">
        <w:tc>
          <w:tcPr>
            <w:tcW w:w="2410" w:type="dxa"/>
          </w:tcPr>
          <w:p w14:paraId="06584C7F"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parameter</w:t>
            </w:r>
          </w:p>
        </w:tc>
        <w:tc>
          <w:tcPr>
            <w:tcW w:w="5953" w:type="dxa"/>
          </w:tcPr>
          <w:p w14:paraId="047B6255" w14:textId="2314C7C9" w:rsidR="00E4039B" w:rsidRPr="007F0C7C" w:rsidRDefault="00E4039B" w:rsidP="00A1536A">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00A1536A">
              <w:rPr>
                <w:rFonts w:eastAsia="Times New Roman" w:cs="Arial"/>
                <w:color w:val="000000"/>
                <w:sz w:val="16"/>
                <w:szCs w:val="16"/>
              </w:rPr>
              <w:t>-</w:t>
            </w:r>
            <w:r w:rsidRPr="00E4039B">
              <w:rPr>
                <w:rFonts w:eastAsia="Times New Roman" w:cs="Arial"/>
                <w:color w:val="000000"/>
                <w:sz w:val="16"/>
                <w:szCs w:val="16"/>
              </w:rPr>
              <w:t>specific schema.</w:t>
            </w:r>
          </w:p>
        </w:tc>
      </w:tr>
      <w:tr w:rsidR="00E4039B" w:rsidRPr="006C7966" w14:paraId="173F4EB8" w14:textId="77777777">
        <w:tc>
          <w:tcPr>
            <w:tcW w:w="2410" w:type="dxa"/>
          </w:tcPr>
          <w:p w14:paraId="72D36681" w14:textId="77777777" w:rsidR="00E4039B" w:rsidRDefault="00E4039B" w:rsidP="00844628">
            <w:pPr>
              <w:ind w:left="113"/>
              <w:rPr>
                <w:rFonts w:eastAsia="Times New Roman" w:cs="Arial"/>
                <w:i/>
                <w:color w:val="000000"/>
                <w:sz w:val="16"/>
                <w:szCs w:val="16"/>
              </w:rPr>
            </w:pPr>
            <w:r>
              <w:rPr>
                <w:rFonts w:eastAsia="Times New Roman" w:cs="Arial"/>
                <w:i/>
                <w:color w:val="000000"/>
                <w:sz w:val="16"/>
                <w:szCs w:val="16"/>
              </w:rPr>
              <w:t>##other</w:t>
            </w:r>
          </w:p>
        </w:tc>
        <w:tc>
          <w:tcPr>
            <w:tcW w:w="5953" w:type="dxa"/>
          </w:tcPr>
          <w:p w14:paraId="331066AA" w14:textId="77777777" w:rsidR="00E4039B" w:rsidRPr="007F0C7C" w:rsidRDefault="00E4039B" w:rsidP="007F0C7C">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72BB9CD7" w14:textId="6F41280F" w:rsidR="00844628" w:rsidRPr="006C7966" w:rsidRDefault="00844628" w:rsidP="00844628">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1512" w:author="John MacAuley" w:date="2016-01-08T16:24:00Z">
        <w:r w:rsidR="00D5423B">
          <w:rPr>
            <w:b/>
            <w:noProof/>
          </w:rPr>
          <w:t>104</w:t>
        </w:r>
      </w:ins>
      <w:del w:id="1513" w:author="John MacAuley" w:date="2016-01-08T16:24:00Z">
        <w:r w:rsidR="00BD4BAA" w:rsidDel="00D5423B">
          <w:rPr>
            <w:b/>
            <w:noProof/>
          </w:rPr>
          <w:delText>106</w:delText>
        </w:r>
      </w:del>
      <w:r w:rsidR="00075FC8" w:rsidRPr="006C7966">
        <w:rPr>
          <w:b/>
        </w:rPr>
        <w:fldChar w:fldCharType="end"/>
      </w:r>
      <w:r w:rsidRPr="006C7966">
        <w:rPr>
          <w:b/>
        </w:rPr>
        <w:t xml:space="preserve"> </w:t>
      </w:r>
      <w:r w:rsidR="00B97428">
        <w:rPr>
          <w:b/>
          <w:i/>
        </w:rPr>
        <w:t>p2p</w:t>
      </w:r>
      <w:r w:rsidR="001970B4">
        <w:rPr>
          <w:b/>
          <w:i/>
        </w:rPr>
        <w:t>s</w:t>
      </w:r>
      <w:r w:rsidR="00B97428">
        <w:rPr>
          <w:b/>
          <w:i/>
        </w:rPr>
        <w:t xml:space="preserve"> service element</w:t>
      </w:r>
      <w:r w:rsidRPr="006C7966">
        <w:t xml:space="preserve"> </w:t>
      </w:r>
      <w:r w:rsidRPr="006C7966">
        <w:rPr>
          <w:b/>
        </w:rPr>
        <w:t>parameters</w:t>
      </w:r>
    </w:p>
    <w:p w14:paraId="227CE68F" w14:textId="77777777" w:rsidR="002E29BD" w:rsidRPr="007040F7" w:rsidRDefault="00075FC8" w:rsidP="00B22F2D">
      <w:pPr>
        <w:pStyle w:val="Heading4"/>
        <w:rPr>
          <w:i/>
        </w:rPr>
      </w:pPr>
      <w:r w:rsidRPr="007040F7">
        <w:rPr>
          <w:i/>
        </w:rPr>
        <w:t>capacity</w:t>
      </w:r>
    </w:p>
    <w:p w14:paraId="2CA5B891" w14:textId="31AAB093" w:rsidR="002E29BD" w:rsidRDefault="00F4535C" w:rsidP="002E29BD">
      <w:pPr>
        <w:pStyle w:val="nobreak"/>
      </w:pPr>
      <w:r>
        <w:t>The</w:t>
      </w:r>
      <w:r w:rsidR="002E29BD" w:rsidRPr="00844628">
        <w:t xml:space="preserve"> </w:t>
      </w:r>
      <w:r w:rsidR="00075FC8" w:rsidRPr="007040F7">
        <w:rPr>
          <w:i/>
        </w:rPr>
        <w:t>capacity</w:t>
      </w:r>
      <w:r w:rsidR="002E29BD" w:rsidRPr="00844628">
        <w:t xml:space="preserve"> eleme</w:t>
      </w:r>
      <w:r w:rsidR="002E29BD">
        <w:t xml:space="preserve">nt </w:t>
      </w:r>
      <w:r w:rsidRPr="00F4535C">
        <w:t xml:space="preserve">is defined for a </w:t>
      </w:r>
      <w:r>
        <w:t>modification of the capacity of an existing</w:t>
      </w:r>
      <w:r w:rsidRPr="00F4535C">
        <w:t xml:space="preserve"> service.</w:t>
      </w:r>
      <w:r w:rsidR="00E411A9">
        <w:t xml:space="preserve"> </w:t>
      </w:r>
      <w:r w:rsidRPr="00F4535C">
        <w:t>The unit of capac</w:t>
      </w:r>
      <w:r>
        <w:t xml:space="preserve">ity is specified in the Service </w:t>
      </w:r>
      <w:r w:rsidRPr="00F4535C">
        <w:t>Definition associated with the requested service.</w:t>
      </w:r>
    </w:p>
    <w:p w14:paraId="6CA66A7D" w14:textId="77777777" w:rsidR="002E29BD" w:rsidRDefault="002E29BD" w:rsidP="002E29BD"/>
    <w:p w14:paraId="4750391E" w14:textId="77777777" w:rsidR="002E29BD" w:rsidRDefault="002E29BD" w:rsidP="002E29BD">
      <w:pPr>
        <w:jc w:val="center"/>
      </w:pPr>
      <w:r w:rsidRPr="00B22F2D">
        <w:rPr>
          <w:rFonts w:ascii="Helvetica" w:hAnsi="Helvetica" w:cs="Helvetica"/>
          <w:noProof/>
          <w:sz w:val="24"/>
          <w:szCs w:val="24"/>
        </w:rPr>
        <w:drawing>
          <wp:inline distT="0" distB="0" distL="0" distR="0" wp14:anchorId="3BFA2843" wp14:editId="06E7752D">
            <wp:extent cx="2367280" cy="447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7280" cy="447040"/>
                    </a:xfrm>
                    <a:prstGeom prst="rect">
                      <a:avLst/>
                    </a:prstGeom>
                    <a:noFill/>
                    <a:ln>
                      <a:noFill/>
                    </a:ln>
                  </pic:spPr>
                </pic:pic>
              </a:graphicData>
            </a:graphic>
          </wp:inline>
        </w:drawing>
      </w:r>
    </w:p>
    <w:p w14:paraId="6BAC098A" w14:textId="7C44CB3E" w:rsidR="00844628" w:rsidRDefault="002E29BD" w:rsidP="00B22F2D">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14" w:author="John MacAuley" w:date="2016-01-08T16:24:00Z">
        <w:r w:rsidR="00D5423B">
          <w:rPr>
            <w:b/>
            <w:noProof/>
          </w:rPr>
          <w:t>136</w:t>
        </w:r>
      </w:ins>
      <w:ins w:id="1515" w:author="Chin Guok" w:date="2015-07-31T14:57:00Z">
        <w:del w:id="1516" w:author="John MacAuley" w:date="2016-01-08T16:24:00Z">
          <w:r w:rsidR="00B33177" w:rsidDel="00D5423B">
            <w:rPr>
              <w:b/>
              <w:noProof/>
            </w:rPr>
            <w:delText>136</w:delText>
          </w:r>
        </w:del>
      </w:ins>
      <w:del w:id="1517" w:author="John MacAuley" w:date="2016-01-08T16:24:00Z">
        <w:r w:rsidR="00BD4BAA" w:rsidDel="00D5423B">
          <w:rPr>
            <w:b/>
            <w:noProof/>
          </w:rPr>
          <w:delText>137</w:delText>
        </w:r>
      </w:del>
      <w:r w:rsidR="00075FC8" w:rsidRPr="006C7966">
        <w:rPr>
          <w:b/>
        </w:rPr>
        <w:fldChar w:fldCharType="end"/>
      </w:r>
      <w:r w:rsidRPr="006C7966">
        <w:rPr>
          <w:b/>
        </w:rPr>
        <w:t xml:space="preserve"> – </w:t>
      </w:r>
      <w:r>
        <w:rPr>
          <w:b/>
          <w:bCs/>
          <w:i/>
        </w:rPr>
        <w:t xml:space="preserve">capacity </w:t>
      </w:r>
      <w:r w:rsidR="00075FC8" w:rsidRPr="007040F7">
        <w:rPr>
          <w:b/>
          <w:bCs/>
        </w:rPr>
        <w:t>service element</w:t>
      </w:r>
      <w:r w:rsidRPr="006C7966">
        <w:rPr>
          <w:b/>
        </w:rPr>
        <w:t>.</w:t>
      </w:r>
    </w:p>
    <w:p w14:paraId="41F6E493" w14:textId="77777777" w:rsidR="00F4535C" w:rsidRPr="007040F7" w:rsidRDefault="00075FC8" w:rsidP="00F4535C">
      <w:pPr>
        <w:pStyle w:val="Heading4"/>
        <w:rPr>
          <w:i/>
        </w:rPr>
      </w:pPr>
      <w:r w:rsidRPr="007040F7">
        <w:rPr>
          <w:i/>
        </w:rPr>
        <w:lastRenderedPageBreak/>
        <w:t>parameter</w:t>
      </w:r>
    </w:p>
    <w:p w14:paraId="37ABB58B" w14:textId="7636138A" w:rsidR="002C384B" w:rsidRDefault="002C384B" w:rsidP="00F4535C">
      <w:pPr>
        <w:pStyle w:val="nobreak"/>
      </w:pPr>
      <w:r>
        <w:t>The</w:t>
      </w:r>
      <w:r w:rsidR="00F4535C" w:rsidRPr="00844628">
        <w:t xml:space="preserve"> </w:t>
      </w:r>
      <w:r w:rsidR="00075FC8" w:rsidRPr="007040F7">
        <w:rPr>
          <w:i/>
        </w:rPr>
        <w:t>parameter</w:t>
      </w:r>
      <w:r w:rsidR="00F4535C" w:rsidRPr="00844628">
        <w:t xml:space="preserve"> eleme</w:t>
      </w:r>
      <w:r w:rsidR="00F4535C">
        <w:t>nt</w:t>
      </w:r>
      <w:r w:rsidR="00B34049">
        <w:t>,</w:t>
      </w:r>
      <w:r w:rsidR="00F4535C">
        <w:t xml:space="preserve"> </w:t>
      </w:r>
      <w:r>
        <w:t xml:space="preserve">as a member of the </w:t>
      </w:r>
      <w:r w:rsidRPr="00B22F2D">
        <w:rPr>
          <w:i/>
        </w:rPr>
        <w:t>p2ps</w:t>
      </w:r>
      <w:r>
        <w:t xml:space="preserve"> service element</w:t>
      </w:r>
      <w:r w:rsidR="00B34049">
        <w:t>,</w:t>
      </w:r>
      <w:r>
        <w:t xml:space="preserve"> </w:t>
      </w:r>
      <w:r w:rsidR="00F4535C">
        <w:t xml:space="preserve">is used </w:t>
      </w:r>
      <w:r>
        <w:t>to add additional service parameters not explicitly defined in the schema, but specified in the Service Definition.</w:t>
      </w:r>
      <w:r w:rsidR="00E411A9">
        <w:t xml:space="preserve"> </w:t>
      </w:r>
    </w:p>
    <w:p w14:paraId="51605CAD" w14:textId="77777777" w:rsidR="00F4535C" w:rsidRDefault="00B34049" w:rsidP="00F4535C">
      <w:pPr>
        <w:pStyle w:val="nobreak"/>
      </w:pPr>
      <w:r>
        <w:t xml:space="preserve">The </w:t>
      </w:r>
      <w:r w:rsidR="00075FC8" w:rsidRPr="007040F7">
        <w:rPr>
          <w:i/>
        </w:rPr>
        <w:t>parameter</w:t>
      </w:r>
      <w:r>
        <w:t xml:space="preserve"> element is specified individually </w:t>
      </w:r>
      <w:r w:rsidR="00F4535C">
        <w:t xml:space="preserve">within the </w:t>
      </w:r>
      <w:r w:rsidR="00F4535C" w:rsidRPr="00BC3052">
        <w:rPr>
          <w:i/>
        </w:rPr>
        <w:t>criteria</w:t>
      </w:r>
      <w:r w:rsidR="00F4535C">
        <w:t xml:space="preserve"> element when a modification to </w:t>
      </w:r>
      <w:r>
        <w:t xml:space="preserve">one of these Service Definition defined parameters is required in an </w:t>
      </w:r>
      <w:r w:rsidR="00F4535C">
        <w:t>existing reserv</w:t>
      </w:r>
      <w:r>
        <w:t>ation</w:t>
      </w:r>
      <w:r w:rsidR="00F4535C">
        <w:t xml:space="preserve">. </w:t>
      </w:r>
    </w:p>
    <w:p w14:paraId="78D0481D" w14:textId="77777777" w:rsidR="00F4535C" w:rsidRDefault="00F4535C" w:rsidP="00F4535C"/>
    <w:p w14:paraId="696B769F" w14:textId="77777777" w:rsidR="00F4535C" w:rsidRDefault="00217FF7" w:rsidP="00F4535C">
      <w:pPr>
        <w:jc w:val="center"/>
      </w:pPr>
      <w:r w:rsidRPr="00B22F2D">
        <w:rPr>
          <w:rFonts w:ascii="Helvetica" w:hAnsi="Helvetica" w:cs="Helvetica"/>
          <w:noProof/>
          <w:sz w:val="24"/>
          <w:szCs w:val="24"/>
        </w:rPr>
        <w:drawing>
          <wp:inline distT="0" distB="0" distL="0" distR="0" wp14:anchorId="7886E2DC" wp14:editId="69BA15DE">
            <wp:extent cx="2918460" cy="1173480"/>
            <wp:effectExtent l="0" t="0" r="254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18460" cy="1173480"/>
                    </a:xfrm>
                    <a:prstGeom prst="rect">
                      <a:avLst/>
                    </a:prstGeom>
                    <a:noFill/>
                    <a:ln>
                      <a:noFill/>
                    </a:ln>
                  </pic:spPr>
                </pic:pic>
              </a:graphicData>
            </a:graphic>
          </wp:inline>
        </w:drawing>
      </w:r>
    </w:p>
    <w:p w14:paraId="5AB295CA" w14:textId="13988574" w:rsidR="00F4535C" w:rsidRDefault="00F4535C" w:rsidP="00F4535C">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18" w:author="John MacAuley" w:date="2016-01-08T16:24:00Z">
        <w:r w:rsidR="00D5423B">
          <w:rPr>
            <w:b/>
            <w:noProof/>
          </w:rPr>
          <w:t>137</w:t>
        </w:r>
      </w:ins>
      <w:ins w:id="1519" w:author="Chin Guok" w:date="2015-07-31T14:57:00Z">
        <w:del w:id="1520" w:author="John MacAuley" w:date="2016-01-08T16:24:00Z">
          <w:r w:rsidR="00B33177" w:rsidDel="00D5423B">
            <w:rPr>
              <w:b/>
              <w:noProof/>
            </w:rPr>
            <w:delText>137</w:delText>
          </w:r>
        </w:del>
      </w:ins>
      <w:del w:id="1521" w:author="John MacAuley" w:date="2016-01-08T16:24:00Z">
        <w:r w:rsidR="00BD4BAA" w:rsidDel="00D5423B">
          <w:rPr>
            <w:b/>
            <w:noProof/>
          </w:rPr>
          <w:delText>138</w:delText>
        </w:r>
      </w:del>
      <w:r w:rsidR="00075FC8" w:rsidRPr="006C7966">
        <w:rPr>
          <w:b/>
        </w:rPr>
        <w:fldChar w:fldCharType="end"/>
      </w:r>
      <w:r w:rsidRPr="006C7966">
        <w:rPr>
          <w:b/>
        </w:rPr>
        <w:t xml:space="preserve"> – </w:t>
      </w:r>
      <w:r w:rsidR="00217FF7">
        <w:rPr>
          <w:b/>
          <w:bCs/>
          <w:i/>
        </w:rPr>
        <w:t>parameter</w:t>
      </w:r>
      <w:r>
        <w:rPr>
          <w:b/>
          <w:bCs/>
          <w:i/>
        </w:rPr>
        <w:t xml:space="preserve"> </w:t>
      </w:r>
      <w:r w:rsidR="00075FC8" w:rsidRPr="007040F7">
        <w:rPr>
          <w:b/>
          <w:bCs/>
        </w:rPr>
        <w:t>service element</w:t>
      </w:r>
      <w:r w:rsidRPr="006C7966">
        <w:rPr>
          <w:b/>
        </w:rPr>
        <w:t>.</w:t>
      </w:r>
    </w:p>
    <w:p w14:paraId="10295308" w14:textId="77777777" w:rsidR="00F4535C" w:rsidRDefault="00F4535C" w:rsidP="00B22F2D">
      <w:pPr>
        <w:spacing w:before="120" w:after="120"/>
        <w:jc w:val="center"/>
        <w:rPr>
          <w:b/>
        </w:rPr>
      </w:pPr>
    </w:p>
    <w:p w14:paraId="1C631BEC" w14:textId="77777777" w:rsidR="00970962" w:rsidRDefault="00970962" w:rsidP="00B22F2D">
      <w:pPr>
        <w:pStyle w:val="Heading3"/>
      </w:pPr>
      <w:bookmarkStart w:id="1522" w:name="_Toc437518684"/>
      <w:r>
        <w:t>Complex Types</w:t>
      </w:r>
      <w:bookmarkEnd w:id="1522"/>
    </w:p>
    <w:p w14:paraId="2132E130" w14:textId="77777777" w:rsidR="00F65085" w:rsidRPr="00F65085" w:rsidRDefault="00F65085" w:rsidP="00B22F2D">
      <w:pPr>
        <w:pStyle w:val="nobreak"/>
      </w:pPr>
      <w:r w:rsidRPr="00F65085">
        <w:t>These complex type definitions are utilized by the service</w:t>
      </w:r>
      <w:r w:rsidR="00741569">
        <w:t>-</w:t>
      </w:r>
      <w:r w:rsidRPr="00F65085">
        <w:t xml:space="preserve">specific schema </w:t>
      </w:r>
      <w:r>
        <w:t>element</w:t>
      </w:r>
      <w:r w:rsidRPr="00F65085">
        <w:t xml:space="preserve"> definitions.</w:t>
      </w:r>
    </w:p>
    <w:p w14:paraId="37F5A79C" w14:textId="77777777" w:rsidR="00970962" w:rsidRPr="007040F7" w:rsidRDefault="00075FC8" w:rsidP="00B22F2D">
      <w:pPr>
        <w:pStyle w:val="Heading4"/>
        <w:rPr>
          <w:i/>
        </w:rPr>
      </w:pPr>
      <w:r w:rsidRPr="007040F7">
        <w:rPr>
          <w:i/>
        </w:rPr>
        <w:t>P2PServiceBaseType</w:t>
      </w:r>
    </w:p>
    <w:p w14:paraId="662BD5D9" w14:textId="0047A8CB" w:rsidR="00970962" w:rsidRDefault="007D4E12" w:rsidP="00970962">
      <w:r>
        <w:t xml:space="preserve">The </w:t>
      </w:r>
      <w:r w:rsidR="00075FC8" w:rsidRPr="007040F7">
        <w:rPr>
          <w:i/>
        </w:rPr>
        <w:t>P2PServiceBaseType</w:t>
      </w:r>
      <w:r>
        <w:t xml:space="preserve"> is a structure for a g</w:t>
      </w:r>
      <w:r w:rsidR="00970962" w:rsidRPr="00970962">
        <w:t>eneric point-</w:t>
      </w:r>
      <w:r w:rsidR="00970962">
        <w:t xml:space="preserve">to-point </w:t>
      </w:r>
      <w:del w:id="1523" w:author="Guy Roberts" w:date="2015-12-10T13:39:00Z">
        <w:r w:rsidR="00970962" w:rsidDel="000732C4">
          <w:delText>service specification</w:delText>
        </w:r>
      </w:del>
      <w:ins w:id="1524" w:author="Guy Roberts" w:date="2015-12-10T13:39:00Z">
        <w:r w:rsidR="000732C4">
          <w:t>Service Definition</w:t>
        </w:r>
      </w:ins>
      <w:r w:rsidR="00970962">
        <w:t>.</w:t>
      </w:r>
      <w:r w:rsidR="00E411A9">
        <w:t xml:space="preserve"> </w:t>
      </w:r>
      <w:r w:rsidR="00970962" w:rsidRPr="00970962">
        <w:t>At the moment this type support</w:t>
      </w:r>
      <w:r w:rsidR="00970962">
        <w:t xml:space="preserve">s a unidirectional or </w:t>
      </w:r>
      <w:r w:rsidR="00970962" w:rsidRPr="00970962">
        <w:t>bidirectional service.</w:t>
      </w:r>
    </w:p>
    <w:p w14:paraId="3AB7DF4B" w14:textId="77777777" w:rsidR="00970962" w:rsidRDefault="00970962" w:rsidP="00970962"/>
    <w:p w14:paraId="3AFE0495" w14:textId="77777777" w:rsidR="00970962" w:rsidRDefault="005A0E13" w:rsidP="00970962">
      <w:pPr>
        <w:jc w:val="center"/>
      </w:pPr>
      <w:r w:rsidRPr="00B22F2D">
        <w:rPr>
          <w:rFonts w:ascii="Helvetica" w:hAnsi="Helvetica" w:cs="Helvetica"/>
          <w:noProof/>
          <w:sz w:val="24"/>
          <w:szCs w:val="24"/>
        </w:rPr>
        <w:drawing>
          <wp:inline distT="0" distB="0" distL="0" distR="0" wp14:anchorId="22E5E0E8" wp14:editId="67F1F667">
            <wp:extent cx="3733800" cy="3108960"/>
            <wp:effectExtent l="0" t="0" r="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3800" cy="3108960"/>
                    </a:xfrm>
                    <a:prstGeom prst="rect">
                      <a:avLst/>
                    </a:prstGeom>
                    <a:noFill/>
                    <a:ln>
                      <a:noFill/>
                    </a:ln>
                  </pic:spPr>
                </pic:pic>
              </a:graphicData>
            </a:graphic>
          </wp:inline>
        </w:drawing>
      </w:r>
    </w:p>
    <w:p w14:paraId="3E0294C8" w14:textId="25BF7A73" w:rsidR="00970962" w:rsidRPr="00BC3052" w:rsidRDefault="00970962" w:rsidP="00970962">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25" w:author="John MacAuley" w:date="2016-01-08T16:24:00Z">
        <w:r w:rsidR="00D5423B">
          <w:rPr>
            <w:b/>
            <w:noProof/>
          </w:rPr>
          <w:t>138</w:t>
        </w:r>
      </w:ins>
      <w:ins w:id="1526" w:author="Chin Guok" w:date="2015-07-31T14:57:00Z">
        <w:del w:id="1527" w:author="John MacAuley" w:date="2016-01-08T16:24:00Z">
          <w:r w:rsidR="00B33177" w:rsidDel="00D5423B">
            <w:rPr>
              <w:b/>
              <w:noProof/>
            </w:rPr>
            <w:delText>138</w:delText>
          </w:r>
        </w:del>
      </w:ins>
      <w:del w:id="1528" w:author="John MacAuley" w:date="2016-01-08T16:24:00Z">
        <w:r w:rsidR="00BD4BAA" w:rsidDel="00D5423B">
          <w:rPr>
            <w:b/>
            <w:noProof/>
          </w:rPr>
          <w:delText>139</w:delText>
        </w:r>
      </w:del>
      <w:r w:rsidR="00075FC8" w:rsidRPr="006C7966">
        <w:rPr>
          <w:b/>
        </w:rPr>
        <w:fldChar w:fldCharType="end"/>
      </w:r>
      <w:r w:rsidRPr="006C7966">
        <w:rPr>
          <w:b/>
        </w:rPr>
        <w:t xml:space="preserve"> – </w:t>
      </w:r>
      <w:r w:rsidRPr="00970962">
        <w:rPr>
          <w:b/>
          <w:bCs/>
          <w:i/>
        </w:rPr>
        <w:t>P2PServiceBaseType</w:t>
      </w:r>
      <w:r w:rsidRPr="006C7966">
        <w:rPr>
          <w:b/>
        </w:rPr>
        <w:t>.</w:t>
      </w:r>
    </w:p>
    <w:p w14:paraId="04128F88" w14:textId="77777777" w:rsidR="00970962" w:rsidRPr="006C7966" w:rsidRDefault="00970962" w:rsidP="00970962">
      <w:pPr>
        <w:spacing w:before="120" w:after="120"/>
        <w:rPr>
          <w:b/>
          <w:i/>
          <w:iCs/>
          <w:color w:val="808080" w:themeColor="text1" w:themeTint="7F"/>
          <w:u w:val="single"/>
        </w:rPr>
      </w:pPr>
      <w:r w:rsidRPr="006C7966">
        <w:rPr>
          <w:b/>
          <w:i/>
          <w:iCs/>
          <w:color w:val="808080" w:themeColor="text1" w:themeTint="7F"/>
          <w:u w:val="single"/>
        </w:rPr>
        <w:t>Parameters</w:t>
      </w:r>
    </w:p>
    <w:p w14:paraId="571903D6" w14:textId="77777777" w:rsidR="00970962" w:rsidRPr="006C7966" w:rsidRDefault="00970962" w:rsidP="00970962">
      <w:r w:rsidRPr="006C7966">
        <w:t xml:space="preserve">The </w:t>
      </w:r>
      <w:r w:rsidRPr="00970962">
        <w:rPr>
          <w:i/>
        </w:rPr>
        <w:t xml:space="preserve">P2PServiceBaseType </w:t>
      </w:r>
      <w:r w:rsidRPr="006C7966">
        <w:t xml:space="preserve">has the following </w:t>
      </w:r>
      <w:r w:rsidR="007D4E12" w:rsidRPr="006C7966">
        <w:t>parameter</w:t>
      </w:r>
      <w:r w:rsidR="007D4E12">
        <w:t>s (M = Mandatory, O = Optional)</w:t>
      </w:r>
      <w:r w:rsidRPr="006C7966">
        <w:t>:</w:t>
      </w:r>
    </w:p>
    <w:p w14:paraId="75B501C1" w14:textId="77777777" w:rsidR="007D4E12" w:rsidRPr="006C7966" w:rsidRDefault="007D4E12" w:rsidP="007D4E12"/>
    <w:tbl>
      <w:tblPr>
        <w:tblStyle w:val="TableGrid"/>
        <w:tblW w:w="0" w:type="auto"/>
        <w:tblInd w:w="250" w:type="dxa"/>
        <w:tblLook w:val="04A0" w:firstRow="1" w:lastRow="0" w:firstColumn="1" w:lastColumn="0" w:noHBand="0" w:noVBand="1"/>
      </w:tblPr>
      <w:tblGrid>
        <w:gridCol w:w="1896"/>
        <w:gridCol w:w="656"/>
        <w:gridCol w:w="6054"/>
      </w:tblGrid>
      <w:tr w:rsidR="007D4E12" w:rsidRPr="006C7966" w14:paraId="47A28653" w14:textId="77777777">
        <w:tc>
          <w:tcPr>
            <w:tcW w:w="1896" w:type="dxa"/>
            <w:shd w:val="clear" w:color="auto" w:fill="A7CAFF"/>
          </w:tcPr>
          <w:p w14:paraId="3C114139" w14:textId="77777777" w:rsidR="007D4E12" w:rsidRPr="006C7966" w:rsidRDefault="007D4E12" w:rsidP="007D4E12">
            <w:pPr>
              <w:ind w:left="113"/>
              <w:rPr>
                <w:rFonts w:eastAsia="Times New Roman"/>
                <w:sz w:val="16"/>
                <w:szCs w:val="16"/>
              </w:rPr>
            </w:pPr>
            <w:r w:rsidRPr="006C7966">
              <w:rPr>
                <w:rFonts w:eastAsia="Times New Roman"/>
                <w:sz w:val="16"/>
                <w:szCs w:val="16"/>
              </w:rPr>
              <w:t>Parameter</w:t>
            </w:r>
          </w:p>
        </w:tc>
        <w:tc>
          <w:tcPr>
            <w:tcW w:w="656" w:type="dxa"/>
            <w:shd w:val="clear" w:color="auto" w:fill="A7CAFF"/>
          </w:tcPr>
          <w:p w14:paraId="7D000823" w14:textId="77777777" w:rsidR="007D4E12" w:rsidRPr="006C7966" w:rsidRDefault="007D4E12" w:rsidP="00B22F2D">
            <w:pPr>
              <w:ind w:left="113"/>
              <w:jc w:val="center"/>
              <w:rPr>
                <w:rFonts w:eastAsia="Times New Roman"/>
                <w:sz w:val="16"/>
                <w:szCs w:val="16"/>
              </w:rPr>
            </w:pPr>
            <w:r>
              <w:rPr>
                <w:rFonts w:eastAsia="Times New Roman"/>
                <w:sz w:val="16"/>
                <w:szCs w:val="16"/>
              </w:rPr>
              <w:t>M/O</w:t>
            </w:r>
          </w:p>
        </w:tc>
        <w:tc>
          <w:tcPr>
            <w:tcW w:w="6054" w:type="dxa"/>
            <w:shd w:val="clear" w:color="auto" w:fill="A7CAFF"/>
          </w:tcPr>
          <w:p w14:paraId="05451E28" w14:textId="77777777" w:rsidR="007D4E12" w:rsidRPr="006C7966" w:rsidRDefault="007D4E12" w:rsidP="007D4E12">
            <w:pPr>
              <w:ind w:left="113"/>
              <w:rPr>
                <w:rFonts w:eastAsia="Times New Roman"/>
                <w:sz w:val="16"/>
                <w:szCs w:val="16"/>
              </w:rPr>
            </w:pPr>
            <w:r w:rsidRPr="006C7966">
              <w:rPr>
                <w:rFonts w:eastAsia="Times New Roman"/>
                <w:sz w:val="16"/>
                <w:szCs w:val="16"/>
              </w:rPr>
              <w:t>Description</w:t>
            </w:r>
          </w:p>
        </w:tc>
      </w:tr>
      <w:tr w:rsidR="007D4E12" w:rsidRPr="006C7966" w14:paraId="1C34AB40" w14:textId="77777777">
        <w:tc>
          <w:tcPr>
            <w:tcW w:w="1896" w:type="dxa"/>
          </w:tcPr>
          <w:p w14:paraId="4107F4EB" w14:textId="77777777" w:rsidR="007D4E12" w:rsidRPr="006C7966" w:rsidRDefault="007D4E12" w:rsidP="007D4E12">
            <w:pPr>
              <w:ind w:left="113"/>
              <w:rPr>
                <w:rFonts w:eastAsia="Times New Roman" w:cs="Arial"/>
                <w:b/>
                <w:sz w:val="16"/>
                <w:szCs w:val="16"/>
              </w:rPr>
            </w:pPr>
            <w:r>
              <w:rPr>
                <w:rFonts w:eastAsia="Times New Roman" w:cs="Arial"/>
                <w:i/>
                <w:color w:val="000000"/>
                <w:sz w:val="16"/>
                <w:szCs w:val="16"/>
              </w:rPr>
              <w:t>capacity</w:t>
            </w:r>
          </w:p>
        </w:tc>
        <w:tc>
          <w:tcPr>
            <w:tcW w:w="656" w:type="dxa"/>
          </w:tcPr>
          <w:p w14:paraId="694BC23F"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1A67D3CA" w14:textId="3DC9552F" w:rsidR="007D4E12" w:rsidRPr="006C7966" w:rsidRDefault="007D4E12" w:rsidP="007D4E12">
            <w:pPr>
              <w:ind w:left="113"/>
              <w:rPr>
                <w:rFonts w:eastAsia="Times New Roman" w:cs="Arial"/>
                <w:b/>
                <w:sz w:val="16"/>
                <w:szCs w:val="16"/>
              </w:rPr>
            </w:pPr>
            <w:r w:rsidRPr="00B97428">
              <w:rPr>
                <w:rFonts w:eastAsia="Times New Roman" w:cs="Arial"/>
                <w:color w:val="000000"/>
                <w:sz w:val="16"/>
                <w:szCs w:val="16"/>
              </w:rPr>
              <w:t>Capacity of the service</w:t>
            </w:r>
            <w:r>
              <w:rPr>
                <w:rFonts w:eastAsia="Times New Roman" w:cs="Arial"/>
                <w:color w:val="000000"/>
                <w:sz w:val="16"/>
                <w:szCs w:val="16"/>
              </w:rPr>
              <w:t>.</w:t>
            </w:r>
            <w:r w:rsidR="00E411A9">
              <w:rPr>
                <w:rFonts w:eastAsia="Times New Roman" w:cs="Arial"/>
                <w:color w:val="000000"/>
                <w:sz w:val="16"/>
                <w:szCs w:val="16"/>
              </w:rPr>
              <w:t xml:space="preserve"> </w:t>
            </w:r>
            <w:r>
              <w:rPr>
                <w:rFonts w:eastAsia="Times New Roman" w:cs="Arial"/>
                <w:color w:val="000000"/>
                <w:sz w:val="16"/>
                <w:szCs w:val="16"/>
              </w:rPr>
              <w:t>Units for the capacity parameter are defined in the associated service definition.</w:t>
            </w:r>
          </w:p>
        </w:tc>
      </w:tr>
      <w:tr w:rsidR="007D4E12" w:rsidRPr="006C7966" w14:paraId="4C9C3565" w14:textId="77777777">
        <w:tc>
          <w:tcPr>
            <w:tcW w:w="1896" w:type="dxa"/>
          </w:tcPr>
          <w:p w14:paraId="2B9A78F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directionality</w:t>
            </w:r>
          </w:p>
        </w:tc>
        <w:tc>
          <w:tcPr>
            <w:tcW w:w="656" w:type="dxa"/>
          </w:tcPr>
          <w:p w14:paraId="601E5BFD"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07BBD9B9" w14:textId="77777777"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The (uni</w:t>
            </w:r>
            <w:r w:rsidR="00AB5590">
              <w:rPr>
                <w:rFonts w:eastAsia="Times New Roman" w:cs="Arial"/>
                <w:color w:val="000000"/>
                <w:sz w:val="16"/>
                <w:szCs w:val="16"/>
              </w:rPr>
              <w:t>-</w:t>
            </w:r>
            <w:r w:rsidRPr="00B97428">
              <w:rPr>
                <w:rFonts w:eastAsia="Times New Roman" w:cs="Arial"/>
                <w:color w:val="000000"/>
                <w:sz w:val="16"/>
                <w:szCs w:val="16"/>
              </w:rPr>
              <w:t xml:space="preserve"> or bi</w:t>
            </w:r>
            <w:r w:rsidR="00AB5590">
              <w:rPr>
                <w:rFonts w:eastAsia="Times New Roman" w:cs="Arial"/>
                <w:color w:val="000000"/>
                <w:sz w:val="16"/>
                <w:szCs w:val="16"/>
              </w:rPr>
              <w:t>-</w:t>
            </w:r>
            <w:r w:rsidRPr="00B97428">
              <w:rPr>
                <w:rFonts w:eastAsia="Times New Roman" w:cs="Arial"/>
                <w:color w:val="000000"/>
                <w:sz w:val="16"/>
                <w:szCs w:val="16"/>
              </w:rPr>
              <w:t>) directionality of the service.</w:t>
            </w:r>
          </w:p>
        </w:tc>
      </w:tr>
      <w:tr w:rsidR="007D4E12" w:rsidRPr="006C7966" w14:paraId="40A95F0E" w14:textId="77777777">
        <w:tc>
          <w:tcPr>
            <w:tcW w:w="1896" w:type="dxa"/>
          </w:tcPr>
          <w:p w14:paraId="1FB93D75"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symmetricPath</w:t>
            </w:r>
          </w:p>
        </w:tc>
        <w:tc>
          <w:tcPr>
            <w:tcW w:w="656" w:type="dxa"/>
          </w:tcPr>
          <w:p w14:paraId="20777C36" w14:textId="77777777" w:rsidR="007D4E12" w:rsidRPr="00B97428"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2E4DAC4" w14:textId="77AECCD3" w:rsidR="007D4E12" w:rsidRPr="00F30E79" w:rsidRDefault="007D4E12" w:rsidP="007D4E12">
            <w:pPr>
              <w:ind w:left="113"/>
              <w:rPr>
                <w:rFonts w:eastAsia="Times New Roman" w:cs="Arial"/>
                <w:color w:val="000000"/>
                <w:sz w:val="16"/>
                <w:szCs w:val="16"/>
              </w:rPr>
            </w:pPr>
            <w:r w:rsidRPr="00B97428">
              <w:rPr>
                <w:rFonts w:eastAsia="Times New Roman" w:cs="Arial"/>
                <w:color w:val="000000"/>
                <w:sz w:val="16"/>
                <w:szCs w:val="16"/>
              </w:rPr>
              <w:t>An indic</w:t>
            </w:r>
            <w:r>
              <w:rPr>
                <w:rFonts w:eastAsia="Times New Roman" w:cs="Arial"/>
                <w:color w:val="000000"/>
                <w:sz w:val="16"/>
                <w:szCs w:val="16"/>
              </w:rPr>
              <w:t xml:space="preserve">ation that both directions of a </w:t>
            </w:r>
            <w:r w:rsidRPr="00B97428">
              <w:rPr>
                <w:rFonts w:eastAsia="Times New Roman" w:cs="Arial"/>
                <w:color w:val="000000"/>
                <w:sz w:val="16"/>
                <w:szCs w:val="16"/>
              </w:rPr>
              <w:t>bidirectional circuit m</w:t>
            </w:r>
            <w:r>
              <w:rPr>
                <w:rFonts w:eastAsia="Times New Roman" w:cs="Arial"/>
                <w:color w:val="000000"/>
                <w:sz w:val="16"/>
                <w:szCs w:val="16"/>
              </w:rPr>
              <w:t xml:space="preserve">ust </w:t>
            </w:r>
            <w:r w:rsidR="005F1FC2">
              <w:rPr>
                <w:rFonts w:eastAsia="Times New Roman" w:cs="Arial"/>
                <w:color w:val="000000"/>
                <w:sz w:val="16"/>
                <w:szCs w:val="16"/>
              </w:rPr>
              <w:t>follow</w:t>
            </w:r>
            <w:r>
              <w:rPr>
                <w:rFonts w:eastAsia="Times New Roman" w:cs="Arial"/>
                <w:color w:val="000000"/>
                <w:sz w:val="16"/>
                <w:szCs w:val="16"/>
              </w:rPr>
              <w:t xml:space="preserve"> the same </w:t>
            </w:r>
            <w:r>
              <w:rPr>
                <w:rFonts w:eastAsia="Times New Roman" w:cs="Arial"/>
                <w:color w:val="000000"/>
                <w:sz w:val="16"/>
                <w:szCs w:val="16"/>
              </w:rPr>
              <w:lastRenderedPageBreak/>
              <w:t>path.</w:t>
            </w:r>
            <w:r w:rsidR="00E411A9">
              <w:rPr>
                <w:rFonts w:eastAsia="Times New Roman" w:cs="Arial"/>
                <w:color w:val="000000"/>
                <w:sz w:val="16"/>
                <w:szCs w:val="16"/>
              </w:rPr>
              <w:t xml:space="preserve"> </w:t>
            </w:r>
            <w:r>
              <w:rPr>
                <w:rFonts w:eastAsia="Times New Roman" w:cs="Arial"/>
                <w:color w:val="000000"/>
                <w:sz w:val="16"/>
                <w:szCs w:val="16"/>
              </w:rPr>
              <w:t xml:space="preserve">Only </w:t>
            </w:r>
            <w:r w:rsidRPr="00B97428">
              <w:rPr>
                <w:rFonts w:eastAsia="Times New Roman" w:cs="Arial"/>
                <w:color w:val="000000"/>
                <w:sz w:val="16"/>
                <w:szCs w:val="16"/>
              </w:rPr>
              <w:t>applicable when directional</w:t>
            </w:r>
            <w:r>
              <w:rPr>
                <w:rFonts w:eastAsia="Times New Roman" w:cs="Arial"/>
                <w:color w:val="000000"/>
                <w:sz w:val="16"/>
                <w:szCs w:val="16"/>
              </w:rPr>
              <w:t>ity is "Bidirectional".</w:t>
            </w:r>
            <w:r w:rsidR="00E411A9">
              <w:rPr>
                <w:rFonts w:eastAsia="Times New Roman" w:cs="Arial"/>
                <w:color w:val="000000"/>
                <w:sz w:val="16"/>
                <w:szCs w:val="16"/>
              </w:rPr>
              <w:t xml:space="preserve"> </w:t>
            </w:r>
            <w:r>
              <w:rPr>
                <w:rFonts w:eastAsia="Times New Roman" w:cs="Arial"/>
                <w:color w:val="000000"/>
                <w:sz w:val="16"/>
                <w:szCs w:val="16"/>
              </w:rPr>
              <w:t xml:space="preserve">If not </w:t>
            </w:r>
            <w:r w:rsidRPr="00B97428">
              <w:rPr>
                <w:rFonts w:eastAsia="Times New Roman" w:cs="Arial"/>
                <w:color w:val="000000"/>
                <w:sz w:val="16"/>
                <w:szCs w:val="16"/>
              </w:rPr>
              <w:t>specified then value is assumed to be false.</w:t>
            </w:r>
          </w:p>
        </w:tc>
      </w:tr>
      <w:tr w:rsidR="007D4E12" w:rsidRPr="006C7966" w14:paraId="5F0F84A3" w14:textId="77777777">
        <w:tc>
          <w:tcPr>
            <w:tcW w:w="1896" w:type="dxa"/>
          </w:tcPr>
          <w:p w14:paraId="3CB06B5C"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lastRenderedPageBreak/>
              <w:t>sourceSTP</w:t>
            </w:r>
          </w:p>
        </w:tc>
        <w:tc>
          <w:tcPr>
            <w:tcW w:w="656" w:type="dxa"/>
          </w:tcPr>
          <w:p w14:paraId="57138901"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237BCA6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Source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5CAE9E8F" w14:textId="77777777">
        <w:tc>
          <w:tcPr>
            <w:tcW w:w="1896" w:type="dxa"/>
          </w:tcPr>
          <w:p w14:paraId="71605128"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destSTP</w:t>
            </w:r>
          </w:p>
        </w:tc>
        <w:tc>
          <w:tcPr>
            <w:tcW w:w="656" w:type="dxa"/>
          </w:tcPr>
          <w:p w14:paraId="1716539C"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M</w:t>
            </w:r>
          </w:p>
        </w:tc>
        <w:tc>
          <w:tcPr>
            <w:tcW w:w="6054" w:type="dxa"/>
          </w:tcPr>
          <w:p w14:paraId="4E9246B0" w14:textId="77777777"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 xml:space="preserve">Destination STP </w:t>
            </w:r>
            <w:r w:rsidR="005A0E13">
              <w:rPr>
                <w:rFonts w:eastAsia="Times New Roman" w:cs="Arial"/>
                <w:color w:val="000000"/>
                <w:sz w:val="16"/>
                <w:szCs w:val="16"/>
              </w:rPr>
              <w:t xml:space="preserve">identifier </w:t>
            </w:r>
            <w:r w:rsidRPr="007F0C7C">
              <w:rPr>
                <w:rFonts w:eastAsia="Times New Roman" w:cs="Arial"/>
                <w:color w:val="000000"/>
                <w:sz w:val="16"/>
                <w:szCs w:val="16"/>
              </w:rPr>
              <w:t>of the service.</w:t>
            </w:r>
          </w:p>
        </w:tc>
      </w:tr>
      <w:tr w:rsidR="007D4E12" w:rsidRPr="006C7966" w14:paraId="6584DEC6" w14:textId="77777777">
        <w:tc>
          <w:tcPr>
            <w:tcW w:w="1896" w:type="dxa"/>
          </w:tcPr>
          <w:p w14:paraId="3205BEE0" w14:textId="77777777" w:rsidR="007D4E12" w:rsidRPr="00F30E79" w:rsidRDefault="007D4E12" w:rsidP="007D4E12">
            <w:pPr>
              <w:ind w:left="113"/>
              <w:rPr>
                <w:rFonts w:eastAsia="Times New Roman" w:cs="Arial"/>
                <w:i/>
                <w:color w:val="000000"/>
                <w:sz w:val="16"/>
                <w:szCs w:val="16"/>
              </w:rPr>
            </w:pPr>
            <w:r>
              <w:rPr>
                <w:rFonts w:eastAsia="Times New Roman" w:cs="Arial"/>
                <w:i/>
                <w:color w:val="000000"/>
                <w:sz w:val="16"/>
                <w:szCs w:val="16"/>
              </w:rPr>
              <w:t>ero</w:t>
            </w:r>
          </w:p>
        </w:tc>
        <w:tc>
          <w:tcPr>
            <w:tcW w:w="656" w:type="dxa"/>
          </w:tcPr>
          <w:p w14:paraId="21785292" w14:textId="77777777" w:rsidR="007D4E12" w:rsidRPr="007F0C7C"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2004718D" w14:textId="07F49FE2" w:rsidR="007D4E12" w:rsidRPr="00F30E79" w:rsidRDefault="007D4E12" w:rsidP="007D4E12">
            <w:pPr>
              <w:ind w:left="113"/>
              <w:rPr>
                <w:rFonts w:eastAsia="Times New Roman" w:cs="Arial"/>
                <w:color w:val="000000"/>
                <w:sz w:val="16"/>
                <w:szCs w:val="16"/>
              </w:rPr>
            </w:pPr>
            <w:r w:rsidRPr="007F0C7C">
              <w:rPr>
                <w:rFonts w:eastAsia="Times New Roman" w:cs="Arial"/>
                <w:color w:val="000000"/>
                <w:sz w:val="16"/>
                <w:szCs w:val="16"/>
              </w:rPr>
              <w:t>A hop-by-hop ordere</w:t>
            </w:r>
            <w:r>
              <w:rPr>
                <w:rFonts w:eastAsia="Times New Roman" w:cs="Arial"/>
                <w:color w:val="000000"/>
                <w:sz w:val="16"/>
                <w:szCs w:val="16"/>
              </w:rPr>
              <w:t xml:space="preserve">d list of STP from sourceSTP to </w:t>
            </w:r>
            <w:r w:rsidRPr="007F0C7C">
              <w:rPr>
                <w:rFonts w:eastAsia="Times New Roman" w:cs="Arial"/>
                <w:color w:val="000000"/>
                <w:sz w:val="16"/>
                <w:szCs w:val="16"/>
              </w:rPr>
              <w:t>destSTP representing a path t</w:t>
            </w:r>
            <w:r>
              <w:rPr>
                <w:rFonts w:eastAsia="Times New Roman" w:cs="Arial"/>
                <w:color w:val="000000"/>
                <w:sz w:val="16"/>
                <w:szCs w:val="16"/>
              </w:rPr>
              <w:t>hat the connection must follow.</w:t>
            </w:r>
            <w:r w:rsidR="00E411A9">
              <w:rPr>
                <w:rFonts w:eastAsia="Times New Roman" w:cs="Arial"/>
                <w:color w:val="000000"/>
                <w:sz w:val="16"/>
                <w:szCs w:val="16"/>
              </w:rPr>
              <w:t xml:space="preserve"> </w:t>
            </w:r>
            <w:r w:rsidRPr="007F0C7C">
              <w:rPr>
                <w:rFonts w:eastAsia="Times New Roman" w:cs="Arial"/>
                <w:color w:val="000000"/>
                <w:sz w:val="16"/>
                <w:szCs w:val="16"/>
              </w:rPr>
              <w:t>This list does not include sourceSTP or destSTP.</w:t>
            </w:r>
          </w:p>
        </w:tc>
      </w:tr>
      <w:tr w:rsidR="007D4E12" w:rsidRPr="006C7966" w14:paraId="4DFEC771" w14:textId="77777777">
        <w:tc>
          <w:tcPr>
            <w:tcW w:w="1896" w:type="dxa"/>
          </w:tcPr>
          <w:p w14:paraId="356346B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parameter</w:t>
            </w:r>
          </w:p>
        </w:tc>
        <w:tc>
          <w:tcPr>
            <w:tcW w:w="656" w:type="dxa"/>
          </w:tcPr>
          <w:p w14:paraId="3C9DC7AE"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0C024431"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A flexible non</w:t>
            </w:r>
            <w:r>
              <w:rPr>
                <w:rFonts w:eastAsia="Times New Roman" w:cs="Arial"/>
                <w:color w:val="000000"/>
                <w:sz w:val="16"/>
                <w:szCs w:val="16"/>
              </w:rPr>
              <w:t>-specific parameters definition</w:t>
            </w:r>
            <w:r w:rsidRPr="00E4039B">
              <w:rPr>
                <w:rFonts w:eastAsia="Times New Roman" w:cs="Arial"/>
                <w:color w:val="000000"/>
                <w:sz w:val="16"/>
                <w:szCs w:val="16"/>
              </w:rPr>
              <w:t xml:space="preserve"> allowing for specificati</w:t>
            </w:r>
            <w:r>
              <w:rPr>
                <w:rFonts w:eastAsia="Times New Roman" w:cs="Arial"/>
                <w:color w:val="000000"/>
                <w:sz w:val="16"/>
                <w:szCs w:val="16"/>
              </w:rPr>
              <w:t xml:space="preserve">on of parameters in the Service </w:t>
            </w:r>
            <w:r w:rsidRPr="00E4039B">
              <w:rPr>
                <w:rFonts w:eastAsia="Times New Roman" w:cs="Arial"/>
                <w:color w:val="000000"/>
                <w:sz w:val="16"/>
                <w:szCs w:val="16"/>
              </w:rPr>
              <w:t xml:space="preserve">Definition that are not </w:t>
            </w:r>
            <w:r>
              <w:rPr>
                <w:rFonts w:eastAsia="Times New Roman" w:cs="Arial"/>
                <w:color w:val="000000"/>
                <w:sz w:val="16"/>
                <w:szCs w:val="16"/>
              </w:rPr>
              <w:t>defined directly in the service</w:t>
            </w:r>
            <w:r w:rsidRPr="00E4039B">
              <w:rPr>
                <w:rFonts w:eastAsia="Times New Roman" w:cs="Arial"/>
                <w:color w:val="000000"/>
                <w:sz w:val="16"/>
                <w:szCs w:val="16"/>
              </w:rPr>
              <w:t xml:space="preserve"> specific schema.</w:t>
            </w:r>
          </w:p>
        </w:tc>
      </w:tr>
      <w:tr w:rsidR="007D4E12" w:rsidRPr="006C7966" w14:paraId="531FBBE2" w14:textId="77777777">
        <w:tc>
          <w:tcPr>
            <w:tcW w:w="1896" w:type="dxa"/>
          </w:tcPr>
          <w:p w14:paraId="42362A5E" w14:textId="77777777" w:rsidR="007D4E12" w:rsidRDefault="007D4E12" w:rsidP="007D4E12">
            <w:pPr>
              <w:ind w:left="113"/>
              <w:rPr>
                <w:rFonts w:eastAsia="Times New Roman" w:cs="Arial"/>
                <w:i/>
                <w:color w:val="000000"/>
                <w:sz w:val="16"/>
                <w:szCs w:val="16"/>
              </w:rPr>
            </w:pPr>
            <w:r>
              <w:rPr>
                <w:rFonts w:eastAsia="Times New Roman" w:cs="Arial"/>
                <w:i/>
                <w:color w:val="000000"/>
                <w:sz w:val="16"/>
                <w:szCs w:val="16"/>
              </w:rPr>
              <w:t>##other</w:t>
            </w:r>
          </w:p>
        </w:tc>
        <w:tc>
          <w:tcPr>
            <w:tcW w:w="656" w:type="dxa"/>
          </w:tcPr>
          <w:p w14:paraId="33043CB4" w14:textId="77777777" w:rsidR="007D4E12" w:rsidRPr="00E4039B" w:rsidRDefault="007D4E12" w:rsidP="00B22F2D">
            <w:pPr>
              <w:ind w:left="113"/>
              <w:jc w:val="center"/>
              <w:rPr>
                <w:rFonts w:eastAsia="Times New Roman" w:cs="Arial"/>
                <w:color w:val="000000"/>
                <w:sz w:val="16"/>
                <w:szCs w:val="16"/>
              </w:rPr>
            </w:pPr>
            <w:r>
              <w:rPr>
                <w:rFonts w:eastAsia="Times New Roman" w:cs="Arial"/>
                <w:color w:val="000000"/>
                <w:sz w:val="16"/>
                <w:szCs w:val="16"/>
              </w:rPr>
              <w:t>O</w:t>
            </w:r>
          </w:p>
        </w:tc>
        <w:tc>
          <w:tcPr>
            <w:tcW w:w="6054" w:type="dxa"/>
          </w:tcPr>
          <w:p w14:paraId="44999617" w14:textId="77777777" w:rsidR="007D4E12" w:rsidRPr="007F0C7C" w:rsidRDefault="007D4E12" w:rsidP="007D4E12">
            <w:pPr>
              <w:ind w:left="113"/>
              <w:rPr>
                <w:rFonts w:eastAsia="Times New Roman" w:cs="Arial"/>
                <w:color w:val="000000"/>
                <w:sz w:val="16"/>
                <w:szCs w:val="16"/>
              </w:rPr>
            </w:pPr>
            <w:r w:rsidRPr="00E4039B">
              <w:rPr>
                <w:rFonts w:eastAsia="Times New Roman" w:cs="Arial"/>
                <w:color w:val="000000"/>
                <w:sz w:val="16"/>
                <w:szCs w:val="16"/>
              </w:rPr>
              <w:t>For future expansion and extensibility.</w:t>
            </w:r>
          </w:p>
        </w:tc>
      </w:tr>
    </w:tbl>
    <w:p w14:paraId="0377AA8B" w14:textId="4EA663DD" w:rsidR="00970962" w:rsidRPr="006C7966" w:rsidRDefault="00970962" w:rsidP="00970962">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1529" w:author="John MacAuley" w:date="2016-01-08T16:24:00Z">
        <w:r w:rsidR="00D5423B">
          <w:rPr>
            <w:b/>
            <w:noProof/>
          </w:rPr>
          <w:t>105</w:t>
        </w:r>
      </w:ins>
      <w:del w:id="1530" w:author="John MacAuley" w:date="2016-01-08T16:24:00Z">
        <w:r w:rsidR="00BD4BAA" w:rsidDel="00D5423B">
          <w:rPr>
            <w:b/>
            <w:noProof/>
          </w:rPr>
          <w:delText>107</w:delText>
        </w:r>
      </w:del>
      <w:r w:rsidR="00075FC8" w:rsidRPr="006C7966">
        <w:rPr>
          <w:b/>
        </w:rPr>
        <w:fldChar w:fldCharType="end"/>
      </w:r>
      <w:r w:rsidRPr="006C7966">
        <w:rPr>
          <w:b/>
        </w:rPr>
        <w:t xml:space="preserve"> </w:t>
      </w:r>
      <w:r w:rsidRPr="00970962">
        <w:rPr>
          <w:b/>
          <w:i/>
        </w:rPr>
        <w:t xml:space="preserve">P2PServiceBaseType </w:t>
      </w:r>
      <w:r w:rsidRPr="006C7966">
        <w:rPr>
          <w:b/>
        </w:rPr>
        <w:t>parameters</w:t>
      </w:r>
      <w:r w:rsidR="00EA161E">
        <w:rPr>
          <w:b/>
        </w:rPr>
        <w:t>.</w:t>
      </w:r>
    </w:p>
    <w:p w14:paraId="20D63704" w14:textId="77777777" w:rsidR="006B098C" w:rsidRDefault="006B098C" w:rsidP="00B22F2D">
      <w:pPr>
        <w:pStyle w:val="Heading2"/>
        <w:numPr>
          <w:ilvl w:val="0"/>
          <w:numId w:val="0"/>
        </w:numPr>
      </w:pPr>
    </w:p>
    <w:p w14:paraId="550967D9" w14:textId="77777777" w:rsidR="00970962" w:rsidRDefault="00970962" w:rsidP="00B22F2D">
      <w:pPr>
        <w:pStyle w:val="Heading2"/>
      </w:pPr>
      <w:bookmarkStart w:id="1531" w:name="_Toc437518685"/>
      <w:r>
        <w:t>Generic Service Types</w:t>
      </w:r>
      <w:bookmarkEnd w:id="1531"/>
    </w:p>
    <w:p w14:paraId="64E1D00A" w14:textId="6051E90E" w:rsidR="00BA4423" w:rsidRPr="00BA4423" w:rsidRDefault="00BA4423" w:rsidP="00B22F2D">
      <w:pPr>
        <w:pStyle w:val="nobreak"/>
      </w:pPr>
      <w:r>
        <w:t>These are generic service type definitions that can be used to build service</w:t>
      </w:r>
      <w:r w:rsidR="00741569">
        <w:t>-</w:t>
      </w:r>
      <w:r>
        <w:t>specific schema.</w:t>
      </w:r>
      <w:r w:rsidR="00E411A9">
        <w:t xml:space="preserve"> </w:t>
      </w:r>
      <w:r>
        <w:t>These definitions are currently used by the point-to-point service definitions.</w:t>
      </w:r>
    </w:p>
    <w:p w14:paraId="45F6F22A" w14:textId="77777777" w:rsidR="00BA4423" w:rsidRPr="00BA4423" w:rsidRDefault="00BA4423" w:rsidP="00B22F2D">
      <w:pPr>
        <w:pStyle w:val="nobreak"/>
      </w:pPr>
    </w:p>
    <w:p w14:paraId="2DB509A1" w14:textId="77777777" w:rsidR="00BA4423" w:rsidRDefault="00BA4423" w:rsidP="00BA4423">
      <w:pPr>
        <w:tabs>
          <w:tab w:val="left" w:pos="3110"/>
        </w:tabs>
        <w:rPr>
          <w:u w:val="single"/>
        </w:rPr>
      </w:pPr>
      <w:r w:rsidRPr="00844628">
        <w:rPr>
          <w:b/>
          <w:i/>
        </w:rPr>
        <w:t>Namespace definition:</w:t>
      </w:r>
      <w:r w:rsidRPr="00844628">
        <w:t xml:space="preserve"> </w:t>
      </w:r>
      <w:hyperlink r:id="rId145" w:history="1">
        <w:r w:rsidR="008E14E2" w:rsidRPr="00EB4208">
          <w:rPr>
            <w:rStyle w:val="Hyperlink"/>
          </w:rPr>
          <w:t>http://schemas.ogf.org/nsi/2013/12/services/types</w:t>
        </w:r>
      </w:hyperlink>
    </w:p>
    <w:p w14:paraId="153F2D33" w14:textId="77777777" w:rsidR="007F4867" w:rsidRPr="007F4867" w:rsidRDefault="007F4867" w:rsidP="00B22F2D">
      <w:pPr>
        <w:pStyle w:val="nobreak"/>
      </w:pPr>
    </w:p>
    <w:p w14:paraId="33B5AA7C" w14:textId="77777777" w:rsidR="007F4867" w:rsidRDefault="007F4867" w:rsidP="00B22F2D">
      <w:pPr>
        <w:pStyle w:val="Heading3"/>
      </w:pPr>
      <w:bookmarkStart w:id="1532" w:name="_Toc437518686"/>
      <w:r>
        <w:t>Complex Types</w:t>
      </w:r>
      <w:bookmarkEnd w:id="1532"/>
    </w:p>
    <w:p w14:paraId="5B5A3049" w14:textId="77777777" w:rsidR="007F4867" w:rsidRPr="007F4867" w:rsidRDefault="007F4867" w:rsidP="007F4867">
      <w:pPr>
        <w:pStyle w:val="nobreak"/>
      </w:pPr>
      <w:r w:rsidRPr="007F4867">
        <w:t xml:space="preserve">These </w:t>
      </w:r>
      <w:r>
        <w:t>complex</w:t>
      </w:r>
      <w:r w:rsidRPr="007F4867">
        <w:t xml:space="preserve"> type definitions are utilized by the service</w:t>
      </w:r>
      <w:r w:rsidR="00741569">
        <w:t>-</w:t>
      </w:r>
      <w:r w:rsidRPr="007F4867">
        <w:t xml:space="preserve">specific schema </w:t>
      </w:r>
      <w:r w:rsidR="00BA4423">
        <w:t>complex type</w:t>
      </w:r>
      <w:r>
        <w:t xml:space="preserve"> </w:t>
      </w:r>
      <w:r w:rsidRPr="007F4867">
        <w:t>definitions.</w:t>
      </w:r>
    </w:p>
    <w:p w14:paraId="2DFB472C" w14:textId="77777777" w:rsidR="00A86A23" w:rsidRPr="007040F7" w:rsidRDefault="00075FC8" w:rsidP="00A86A23">
      <w:pPr>
        <w:pStyle w:val="Heading4"/>
        <w:rPr>
          <w:i/>
        </w:rPr>
      </w:pPr>
      <w:r w:rsidRPr="007040F7">
        <w:rPr>
          <w:i/>
        </w:rPr>
        <w:t>OrderedStpType</w:t>
      </w:r>
    </w:p>
    <w:p w14:paraId="1BE636FB" w14:textId="77777777" w:rsidR="00A86A23" w:rsidRPr="006C7966" w:rsidRDefault="00A86A23" w:rsidP="00A86A23">
      <w:r w:rsidRPr="006C7966">
        <w:t xml:space="preserve">A Service Termination Point (STP) that can be ordered in a list for use in </w:t>
      </w:r>
      <w:r w:rsidR="0015357D">
        <w:rPr>
          <w:i/>
        </w:rPr>
        <w:t xml:space="preserve">ero </w:t>
      </w:r>
      <w:r w:rsidRPr="00A81FD4">
        <w:rPr>
          <w:i/>
        </w:rPr>
        <w:t>Object</w:t>
      </w:r>
      <w:r w:rsidRPr="006C7966">
        <w:t xml:space="preserve"> definition.</w:t>
      </w:r>
    </w:p>
    <w:p w14:paraId="69D80669" w14:textId="77777777" w:rsidR="00A86A23" w:rsidRPr="006C7966" w:rsidRDefault="00A86A23" w:rsidP="00A86A23"/>
    <w:p w14:paraId="1F7AD213" w14:textId="77777777" w:rsidR="00A86A23" w:rsidRPr="006C7966" w:rsidRDefault="000114EF" w:rsidP="00A86A23">
      <w:pPr>
        <w:jc w:val="center"/>
      </w:pPr>
      <w:r w:rsidRPr="000114EF">
        <w:rPr>
          <w:rFonts w:ascii="Helvetica" w:hAnsi="Helvetica" w:cs="Helvetica"/>
          <w:sz w:val="24"/>
          <w:szCs w:val="24"/>
        </w:rPr>
        <w:t xml:space="preserve"> </w:t>
      </w:r>
      <w:r w:rsidR="00647A6E" w:rsidRPr="00B22F2D">
        <w:rPr>
          <w:rFonts w:ascii="Helvetica" w:hAnsi="Helvetica" w:cs="Helvetica"/>
          <w:noProof/>
          <w:sz w:val="24"/>
          <w:szCs w:val="24"/>
        </w:rPr>
        <w:drawing>
          <wp:inline distT="0" distB="0" distL="0" distR="0" wp14:anchorId="4886AA41" wp14:editId="713E5B79">
            <wp:extent cx="2834640" cy="1074420"/>
            <wp:effectExtent l="0" t="0" r="10160" b="0"/>
            <wp:docPr id="5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4640" cy="1074420"/>
                    </a:xfrm>
                    <a:prstGeom prst="rect">
                      <a:avLst/>
                    </a:prstGeom>
                    <a:noFill/>
                    <a:ln>
                      <a:noFill/>
                    </a:ln>
                  </pic:spPr>
                </pic:pic>
              </a:graphicData>
            </a:graphic>
          </wp:inline>
        </w:drawing>
      </w:r>
    </w:p>
    <w:p w14:paraId="45D9D3E8" w14:textId="41669AC6" w:rsidR="00A86A23" w:rsidRPr="006C7966" w:rsidRDefault="00A86A23" w:rsidP="00A86A23">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33" w:author="John MacAuley" w:date="2016-01-08T16:24:00Z">
        <w:r w:rsidR="00D5423B">
          <w:rPr>
            <w:b/>
            <w:noProof/>
          </w:rPr>
          <w:t>139</w:t>
        </w:r>
      </w:ins>
      <w:ins w:id="1534" w:author="Chin Guok" w:date="2015-07-31T14:58:00Z">
        <w:del w:id="1535" w:author="John MacAuley" w:date="2016-01-08T16:24:00Z">
          <w:r w:rsidR="00B33177" w:rsidDel="00D5423B">
            <w:rPr>
              <w:b/>
              <w:noProof/>
            </w:rPr>
            <w:delText>139</w:delText>
          </w:r>
        </w:del>
      </w:ins>
      <w:del w:id="1536" w:author="John MacAuley" w:date="2016-01-08T16:24:00Z">
        <w:r w:rsidR="00BD4BAA" w:rsidDel="00D5423B">
          <w:rPr>
            <w:b/>
            <w:noProof/>
          </w:rPr>
          <w:delText>140</w:delText>
        </w:r>
      </w:del>
      <w:r w:rsidR="00075FC8" w:rsidRPr="006C7966">
        <w:rPr>
          <w:b/>
        </w:rPr>
        <w:fldChar w:fldCharType="end"/>
      </w:r>
      <w:r w:rsidRPr="006C7966">
        <w:rPr>
          <w:b/>
        </w:rPr>
        <w:t xml:space="preserve"> – </w:t>
      </w:r>
      <w:r w:rsidRPr="003E2DD6">
        <w:rPr>
          <w:b/>
          <w:bCs/>
          <w:i/>
        </w:rPr>
        <w:t>OrderedStpType</w:t>
      </w:r>
      <w:r w:rsidRPr="006C7966">
        <w:rPr>
          <w:b/>
        </w:rPr>
        <w:t>.</w:t>
      </w:r>
    </w:p>
    <w:p w14:paraId="50A33D2D" w14:textId="77777777" w:rsidR="00A86A23" w:rsidRPr="006C7966" w:rsidRDefault="00A86A23" w:rsidP="00A86A23">
      <w:pPr>
        <w:spacing w:before="120" w:after="120"/>
        <w:rPr>
          <w:b/>
          <w:i/>
          <w:iCs/>
          <w:color w:val="808080" w:themeColor="text1" w:themeTint="7F"/>
          <w:u w:val="single"/>
        </w:rPr>
      </w:pPr>
      <w:r w:rsidRPr="006C7966">
        <w:rPr>
          <w:b/>
          <w:i/>
          <w:iCs/>
          <w:color w:val="808080" w:themeColor="text1" w:themeTint="7F"/>
          <w:u w:val="single"/>
        </w:rPr>
        <w:t>Parameters</w:t>
      </w:r>
    </w:p>
    <w:p w14:paraId="216ED5A5" w14:textId="77777777" w:rsidR="00A86A23" w:rsidRPr="006C7966" w:rsidRDefault="00A86A23" w:rsidP="00A86A23">
      <w:r w:rsidRPr="006C7966">
        <w:t xml:space="preserve">The </w:t>
      </w:r>
      <w:r w:rsidRPr="003E2DD6">
        <w:rPr>
          <w:bCs/>
          <w:i/>
        </w:rPr>
        <w:t>OrderedStpType</w:t>
      </w:r>
      <w:r w:rsidRPr="006C7966">
        <w:rPr>
          <w:b/>
          <w:bCs/>
        </w:rPr>
        <w:t xml:space="preserve"> </w:t>
      </w:r>
      <w:r w:rsidRPr="006C7966">
        <w:t>has the following parameters (M = Mandatory, O = Optional):</w:t>
      </w:r>
    </w:p>
    <w:p w14:paraId="3406DCCE" w14:textId="77777777" w:rsidR="00A86A23" w:rsidRPr="006C7966" w:rsidRDefault="00A86A23" w:rsidP="00A86A23"/>
    <w:tbl>
      <w:tblPr>
        <w:tblStyle w:val="TableGrid"/>
        <w:tblW w:w="0" w:type="auto"/>
        <w:tblInd w:w="250" w:type="dxa"/>
        <w:tblLook w:val="04A0" w:firstRow="1" w:lastRow="0" w:firstColumn="1" w:lastColumn="0" w:noHBand="0" w:noVBand="1"/>
      </w:tblPr>
      <w:tblGrid>
        <w:gridCol w:w="1697"/>
        <w:gridCol w:w="632"/>
        <w:gridCol w:w="6277"/>
      </w:tblGrid>
      <w:tr w:rsidR="00A86A23" w:rsidRPr="006C7966" w14:paraId="5A7167E7" w14:textId="77777777">
        <w:tc>
          <w:tcPr>
            <w:tcW w:w="1697" w:type="dxa"/>
            <w:shd w:val="clear" w:color="auto" w:fill="A7CAFF"/>
          </w:tcPr>
          <w:p w14:paraId="065197B7" w14:textId="77777777" w:rsidR="00A86A23" w:rsidRPr="006C7966" w:rsidRDefault="00A86A23" w:rsidP="00790109">
            <w:pPr>
              <w:ind w:left="113"/>
              <w:rPr>
                <w:rFonts w:eastAsia="Times New Roman"/>
                <w:sz w:val="16"/>
              </w:rPr>
            </w:pPr>
            <w:r w:rsidRPr="006C7966">
              <w:rPr>
                <w:rFonts w:eastAsia="Times New Roman"/>
                <w:sz w:val="16"/>
              </w:rPr>
              <w:t>Parameter</w:t>
            </w:r>
          </w:p>
        </w:tc>
        <w:tc>
          <w:tcPr>
            <w:tcW w:w="632" w:type="dxa"/>
            <w:shd w:val="clear" w:color="auto" w:fill="A7CAFF"/>
          </w:tcPr>
          <w:p w14:paraId="033608E6" w14:textId="77777777" w:rsidR="00A86A23" w:rsidRPr="006C7966" w:rsidRDefault="00A86A23" w:rsidP="00790109">
            <w:pPr>
              <w:ind w:left="113"/>
              <w:rPr>
                <w:rFonts w:eastAsia="Times New Roman"/>
                <w:sz w:val="16"/>
              </w:rPr>
            </w:pPr>
            <w:r w:rsidRPr="006C7966">
              <w:rPr>
                <w:rFonts w:eastAsia="Times New Roman"/>
                <w:sz w:val="16"/>
              </w:rPr>
              <w:t>M/O</w:t>
            </w:r>
          </w:p>
        </w:tc>
        <w:tc>
          <w:tcPr>
            <w:tcW w:w="6277" w:type="dxa"/>
            <w:shd w:val="clear" w:color="auto" w:fill="A7CAFF"/>
          </w:tcPr>
          <w:p w14:paraId="4B00029F" w14:textId="77777777" w:rsidR="00A86A23" w:rsidRPr="006C7966" w:rsidRDefault="00A86A23" w:rsidP="00790109">
            <w:pPr>
              <w:ind w:left="113"/>
              <w:rPr>
                <w:rFonts w:eastAsia="Times New Roman"/>
                <w:sz w:val="16"/>
              </w:rPr>
            </w:pPr>
            <w:r w:rsidRPr="006C7966">
              <w:rPr>
                <w:rFonts w:eastAsia="Times New Roman"/>
                <w:sz w:val="16"/>
              </w:rPr>
              <w:t>Description</w:t>
            </w:r>
          </w:p>
        </w:tc>
      </w:tr>
      <w:tr w:rsidR="00A86A23" w:rsidRPr="006C7966" w14:paraId="56E06526" w14:textId="77777777">
        <w:tc>
          <w:tcPr>
            <w:tcW w:w="1697" w:type="dxa"/>
          </w:tcPr>
          <w:p w14:paraId="4BABE71A" w14:textId="77777777" w:rsidR="00A86A23" w:rsidRPr="00A81FD4" w:rsidRDefault="00A86A23" w:rsidP="00790109">
            <w:pPr>
              <w:ind w:left="113"/>
              <w:rPr>
                <w:rFonts w:eastAsia="Times New Roman" w:cs="Arial"/>
                <w:i/>
                <w:sz w:val="16"/>
                <w:szCs w:val="18"/>
              </w:rPr>
            </w:pPr>
            <w:r w:rsidRPr="00A81FD4">
              <w:rPr>
                <w:rFonts w:eastAsia="Times New Roman"/>
                <w:i/>
                <w:sz w:val="16"/>
              </w:rPr>
              <w:t>order</w:t>
            </w:r>
          </w:p>
        </w:tc>
        <w:tc>
          <w:tcPr>
            <w:tcW w:w="632" w:type="dxa"/>
          </w:tcPr>
          <w:p w14:paraId="1CCDB6A6"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1AE4CEDB" w14:textId="77777777" w:rsidR="00A86A23" w:rsidRPr="006C7966" w:rsidRDefault="00A86A23" w:rsidP="00790109">
            <w:pPr>
              <w:ind w:left="113"/>
              <w:rPr>
                <w:rFonts w:eastAsia="Times New Roman" w:cs="Arial"/>
                <w:b/>
                <w:sz w:val="16"/>
                <w:szCs w:val="18"/>
              </w:rPr>
            </w:pPr>
            <w:r w:rsidRPr="006C7966">
              <w:rPr>
                <w:rFonts w:eastAsia="Times New Roman" w:cs="Arial"/>
                <w:color w:val="000000"/>
                <w:sz w:val="16"/>
                <w:szCs w:val="18"/>
              </w:rPr>
              <w:t xml:space="preserve">Order attribute is provided only when the STP is part of an </w:t>
            </w:r>
            <w:r w:rsidRPr="003E2DD6">
              <w:rPr>
                <w:rFonts w:eastAsia="Times New Roman" w:cs="Arial"/>
                <w:i/>
                <w:color w:val="000000"/>
                <w:sz w:val="16"/>
                <w:szCs w:val="18"/>
              </w:rPr>
              <w:t>orderedSTP</w:t>
            </w:r>
            <w:r w:rsidRPr="006C7966">
              <w:rPr>
                <w:rFonts w:eastAsia="Times New Roman" w:cs="Arial"/>
                <w:color w:val="000000"/>
                <w:sz w:val="16"/>
                <w:szCs w:val="18"/>
              </w:rPr>
              <w:t>List.</w:t>
            </w:r>
          </w:p>
        </w:tc>
      </w:tr>
      <w:tr w:rsidR="00A86A23" w:rsidRPr="006C7966" w14:paraId="0E90D2F0" w14:textId="77777777">
        <w:tc>
          <w:tcPr>
            <w:tcW w:w="1697" w:type="dxa"/>
          </w:tcPr>
          <w:p w14:paraId="7995487B" w14:textId="77777777" w:rsidR="00A86A23" w:rsidRPr="00A81FD4" w:rsidRDefault="00A86A23" w:rsidP="00790109">
            <w:pPr>
              <w:ind w:left="113"/>
              <w:rPr>
                <w:rFonts w:eastAsia="Times New Roman"/>
                <w:i/>
                <w:sz w:val="16"/>
              </w:rPr>
            </w:pPr>
            <w:r w:rsidRPr="00A81FD4">
              <w:rPr>
                <w:rFonts w:eastAsia="Times New Roman"/>
                <w:i/>
                <w:sz w:val="16"/>
              </w:rPr>
              <w:t>stp</w:t>
            </w:r>
          </w:p>
        </w:tc>
        <w:tc>
          <w:tcPr>
            <w:tcW w:w="632" w:type="dxa"/>
          </w:tcPr>
          <w:p w14:paraId="6F0A832D"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M</w:t>
            </w:r>
          </w:p>
        </w:tc>
        <w:tc>
          <w:tcPr>
            <w:tcW w:w="6277" w:type="dxa"/>
          </w:tcPr>
          <w:p w14:paraId="01575627" w14:textId="77777777" w:rsidR="00A86A23" w:rsidRPr="006C7966" w:rsidRDefault="00A86A23" w:rsidP="00790109">
            <w:pPr>
              <w:ind w:left="113"/>
              <w:rPr>
                <w:rFonts w:eastAsia="Times New Roman" w:cs="Arial"/>
                <w:color w:val="000000"/>
                <w:sz w:val="16"/>
                <w:szCs w:val="18"/>
              </w:rPr>
            </w:pPr>
            <w:r w:rsidRPr="006C7966">
              <w:rPr>
                <w:rFonts w:eastAsia="Times New Roman" w:cs="Arial"/>
                <w:color w:val="000000"/>
                <w:sz w:val="16"/>
                <w:szCs w:val="18"/>
              </w:rPr>
              <w:t>The Service Termination Point (STP).</w:t>
            </w:r>
          </w:p>
        </w:tc>
      </w:tr>
    </w:tbl>
    <w:p w14:paraId="64F90093" w14:textId="184C6BDC" w:rsidR="00A86A23" w:rsidRPr="006C7966" w:rsidRDefault="00A86A23" w:rsidP="00A86A23">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1537" w:author="John MacAuley" w:date="2016-01-08T16:24:00Z">
        <w:r w:rsidR="00D5423B">
          <w:rPr>
            <w:b/>
            <w:noProof/>
          </w:rPr>
          <w:t>106</w:t>
        </w:r>
      </w:ins>
      <w:del w:id="1538" w:author="John MacAuley" w:date="2016-01-08T16:24:00Z">
        <w:r w:rsidR="00BD4BAA" w:rsidDel="00D5423B">
          <w:rPr>
            <w:b/>
            <w:noProof/>
          </w:rPr>
          <w:delText>108</w:delText>
        </w:r>
      </w:del>
      <w:r w:rsidR="00075FC8" w:rsidRPr="006C7966">
        <w:rPr>
          <w:b/>
        </w:rPr>
        <w:fldChar w:fldCharType="end"/>
      </w:r>
      <w:r w:rsidRPr="006C7966">
        <w:rPr>
          <w:b/>
        </w:rPr>
        <w:t xml:space="preserve"> </w:t>
      </w:r>
      <w:r w:rsidRPr="003E2DD6">
        <w:rPr>
          <w:b/>
          <w:bCs/>
          <w:i/>
        </w:rPr>
        <w:t>OrderedStpType</w:t>
      </w:r>
      <w:r w:rsidRPr="006C7966">
        <w:rPr>
          <w:b/>
          <w:bCs/>
        </w:rPr>
        <w:t xml:space="preserve"> </w:t>
      </w:r>
      <w:r w:rsidRPr="006C7966">
        <w:rPr>
          <w:b/>
        </w:rPr>
        <w:t>parameters</w:t>
      </w:r>
      <w:r w:rsidR="000114EF">
        <w:rPr>
          <w:b/>
        </w:rPr>
        <w:t>.</w:t>
      </w:r>
    </w:p>
    <w:p w14:paraId="3F98065E" w14:textId="77777777" w:rsidR="009E0E27" w:rsidRPr="007040F7" w:rsidRDefault="00075FC8" w:rsidP="009E0E27">
      <w:pPr>
        <w:pStyle w:val="Heading4"/>
        <w:rPr>
          <w:i/>
        </w:rPr>
      </w:pPr>
      <w:r w:rsidRPr="007040F7">
        <w:rPr>
          <w:i/>
        </w:rPr>
        <w:t>StpListType</w:t>
      </w:r>
    </w:p>
    <w:p w14:paraId="46392927" w14:textId="158A42F0" w:rsidR="009E0E27" w:rsidRPr="006C7966" w:rsidRDefault="009E0E27" w:rsidP="009E0E27">
      <w:r>
        <w:t>This type is a</w:t>
      </w:r>
      <w:r w:rsidRPr="006C7966">
        <w:t xml:space="preserve"> simple ordered list type of Service Termination Point</w:t>
      </w:r>
      <w:r>
        <w:t>s</w:t>
      </w:r>
      <w:r w:rsidRPr="006C7966">
        <w:t xml:space="preserve"> (STP</w:t>
      </w:r>
      <w:r>
        <w:t>s</w:t>
      </w:r>
      <w:r w:rsidRPr="006C7966">
        <w:t>).</w:t>
      </w:r>
      <w:r w:rsidR="00E411A9">
        <w:t xml:space="preserve"> </w:t>
      </w:r>
      <w:r>
        <w:t>The l</w:t>
      </w:r>
      <w:r w:rsidRPr="006C7966">
        <w:t xml:space="preserve">ist order is determined by the integer order attribute in the </w:t>
      </w:r>
      <w:r w:rsidRPr="003E2DD6">
        <w:rPr>
          <w:i/>
        </w:rPr>
        <w:t>orderedSTP</w:t>
      </w:r>
      <w:r w:rsidRPr="006C7966">
        <w:t xml:space="preserve"> element.</w:t>
      </w:r>
    </w:p>
    <w:p w14:paraId="19EC9151" w14:textId="77777777" w:rsidR="009E0E27" w:rsidRPr="006C7966" w:rsidRDefault="009E0E27" w:rsidP="009E0E27"/>
    <w:p w14:paraId="238F833B" w14:textId="77777777" w:rsidR="009E0E27" w:rsidRPr="006C7966" w:rsidRDefault="00647A6E" w:rsidP="009E0E27">
      <w:pPr>
        <w:jc w:val="center"/>
      </w:pPr>
      <w:r w:rsidRPr="00B22F2D">
        <w:rPr>
          <w:rFonts w:ascii="Helvetica" w:hAnsi="Helvetica" w:cs="Helvetica"/>
          <w:noProof/>
          <w:sz w:val="24"/>
          <w:szCs w:val="24"/>
        </w:rPr>
        <w:drawing>
          <wp:inline distT="0" distB="0" distL="0" distR="0" wp14:anchorId="00482553" wp14:editId="6ACC9813">
            <wp:extent cx="3139440" cy="335280"/>
            <wp:effectExtent l="0" t="0" r="10160" b="0"/>
            <wp:docPr id="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39440" cy="335280"/>
                    </a:xfrm>
                    <a:prstGeom prst="rect">
                      <a:avLst/>
                    </a:prstGeom>
                    <a:noFill/>
                    <a:ln>
                      <a:noFill/>
                    </a:ln>
                  </pic:spPr>
                </pic:pic>
              </a:graphicData>
            </a:graphic>
          </wp:inline>
        </w:drawing>
      </w:r>
    </w:p>
    <w:p w14:paraId="53AA27C1" w14:textId="7436AA34" w:rsidR="009E0E27" w:rsidRPr="006C7966" w:rsidRDefault="009E0E27" w:rsidP="009E0E27">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39" w:author="John MacAuley" w:date="2016-01-08T16:24:00Z">
        <w:r w:rsidR="00D5423B">
          <w:rPr>
            <w:b/>
            <w:noProof/>
          </w:rPr>
          <w:t>140</w:t>
        </w:r>
      </w:ins>
      <w:ins w:id="1540" w:author="Chin Guok" w:date="2015-07-31T14:58:00Z">
        <w:del w:id="1541" w:author="John MacAuley" w:date="2016-01-08T16:24:00Z">
          <w:r w:rsidR="00B33177" w:rsidDel="00D5423B">
            <w:rPr>
              <w:b/>
              <w:noProof/>
            </w:rPr>
            <w:delText>140</w:delText>
          </w:r>
        </w:del>
      </w:ins>
      <w:del w:id="1542" w:author="John MacAuley" w:date="2016-01-08T16:24:00Z">
        <w:r w:rsidR="00BD4BAA" w:rsidDel="00D5423B">
          <w:rPr>
            <w:b/>
            <w:noProof/>
          </w:rPr>
          <w:delText>141</w:delText>
        </w:r>
      </w:del>
      <w:r w:rsidR="00075FC8" w:rsidRPr="006C7966">
        <w:rPr>
          <w:b/>
        </w:rPr>
        <w:fldChar w:fldCharType="end"/>
      </w:r>
      <w:r w:rsidRPr="006C7966">
        <w:rPr>
          <w:b/>
        </w:rPr>
        <w:t xml:space="preserve"> – </w:t>
      </w:r>
      <w:r w:rsidRPr="003E2DD6">
        <w:rPr>
          <w:b/>
          <w:bCs/>
          <w:i/>
        </w:rPr>
        <w:t>StpListType</w:t>
      </w:r>
      <w:r w:rsidRPr="006C7966">
        <w:rPr>
          <w:b/>
        </w:rPr>
        <w:t>.</w:t>
      </w:r>
    </w:p>
    <w:p w14:paraId="41C3EF3B" w14:textId="77777777" w:rsidR="009E0E27" w:rsidRPr="006C7966" w:rsidRDefault="009E0E27" w:rsidP="009E0E27">
      <w:pPr>
        <w:spacing w:before="120" w:after="120"/>
        <w:rPr>
          <w:b/>
          <w:i/>
          <w:iCs/>
          <w:color w:val="808080" w:themeColor="text1" w:themeTint="7F"/>
          <w:u w:val="single"/>
        </w:rPr>
      </w:pPr>
      <w:r w:rsidRPr="006C7966">
        <w:rPr>
          <w:b/>
          <w:i/>
          <w:iCs/>
          <w:color w:val="808080" w:themeColor="text1" w:themeTint="7F"/>
          <w:u w:val="single"/>
        </w:rPr>
        <w:t>Parameters</w:t>
      </w:r>
    </w:p>
    <w:p w14:paraId="14BD754A" w14:textId="77777777" w:rsidR="009E0E27" w:rsidRDefault="009E0E27" w:rsidP="009E0E27">
      <w:r w:rsidRPr="006C7966">
        <w:t xml:space="preserve">The </w:t>
      </w:r>
      <w:r w:rsidRPr="003E2DD6">
        <w:rPr>
          <w:bCs/>
          <w:i/>
        </w:rPr>
        <w:t>StpListType</w:t>
      </w:r>
      <w:r w:rsidRPr="006C7966">
        <w:rPr>
          <w:b/>
          <w:bCs/>
        </w:rPr>
        <w:t xml:space="preserve"> </w:t>
      </w:r>
      <w:r w:rsidRPr="006C7966">
        <w:t>has the following parameters (M = Mandatory, O = Optional):</w:t>
      </w:r>
    </w:p>
    <w:p w14:paraId="065CEBD2" w14:textId="77777777" w:rsidR="00E5619F" w:rsidRPr="006C7966" w:rsidRDefault="00E5619F" w:rsidP="009E0E27"/>
    <w:p w14:paraId="43495CF8" w14:textId="77777777" w:rsidR="009E0E27" w:rsidRPr="006C7966" w:rsidRDefault="009E0E27" w:rsidP="009E0E27"/>
    <w:tbl>
      <w:tblPr>
        <w:tblStyle w:val="TableGrid"/>
        <w:tblW w:w="0" w:type="auto"/>
        <w:tblInd w:w="250" w:type="dxa"/>
        <w:tblLook w:val="04A0" w:firstRow="1" w:lastRow="0" w:firstColumn="1" w:lastColumn="0" w:noHBand="0" w:noVBand="1"/>
      </w:tblPr>
      <w:tblGrid>
        <w:gridCol w:w="1698"/>
        <w:gridCol w:w="632"/>
        <w:gridCol w:w="6276"/>
      </w:tblGrid>
      <w:tr w:rsidR="009E0E27" w:rsidRPr="006C7966" w14:paraId="5BA28C85" w14:textId="77777777">
        <w:tc>
          <w:tcPr>
            <w:tcW w:w="1698" w:type="dxa"/>
            <w:shd w:val="clear" w:color="auto" w:fill="A7CAFF"/>
          </w:tcPr>
          <w:p w14:paraId="70805BB3" w14:textId="77777777" w:rsidR="009E0E27" w:rsidRPr="006C7966" w:rsidRDefault="009E0E27" w:rsidP="005F6755">
            <w:pPr>
              <w:ind w:left="113"/>
              <w:rPr>
                <w:rFonts w:eastAsia="Times New Roman"/>
                <w:sz w:val="16"/>
              </w:rPr>
            </w:pPr>
            <w:r w:rsidRPr="006C7966">
              <w:rPr>
                <w:rFonts w:eastAsia="Times New Roman"/>
                <w:sz w:val="16"/>
              </w:rPr>
              <w:lastRenderedPageBreak/>
              <w:t>Parameter</w:t>
            </w:r>
          </w:p>
        </w:tc>
        <w:tc>
          <w:tcPr>
            <w:tcW w:w="632" w:type="dxa"/>
            <w:shd w:val="clear" w:color="auto" w:fill="A7CAFF"/>
          </w:tcPr>
          <w:p w14:paraId="074AD86B" w14:textId="77777777" w:rsidR="009E0E27" w:rsidRPr="006C7966" w:rsidRDefault="009E0E27" w:rsidP="005F6755">
            <w:pPr>
              <w:ind w:left="113"/>
              <w:jc w:val="center"/>
              <w:rPr>
                <w:rFonts w:eastAsia="Times New Roman"/>
                <w:sz w:val="16"/>
              </w:rPr>
            </w:pPr>
            <w:r w:rsidRPr="006C7966">
              <w:rPr>
                <w:rFonts w:eastAsia="Times New Roman"/>
                <w:sz w:val="16"/>
              </w:rPr>
              <w:t>M/O</w:t>
            </w:r>
          </w:p>
        </w:tc>
        <w:tc>
          <w:tcPr>
            <w:tcW w:w="6276" w:type="dxa"/>
            <w:shd w:val="clear" w:color="auto" w:fill="A7CAFF"/>
          </w:tcPr>
          <w:p w14:paraId="5D5D340C" w14:textId="77777777" w:rsidR="009E0E27" w:rsidRPr="006C7966" w:rsidRDefault="009E0E27" w:rsidP="005F6755">
            <w:pPr>
              <w:ind w:left="113"/>
              <w:rPr>
                <w:rFonts w:eastAsia="Times New Roman"/>
                <w:sz w:val="16"/>
              </w:rPr>
            </w:pPr>
            <w:r w:rsidRPr="006C7966">
              <w:rPr>
                <w:rFonts w:eastAsia="Times New Roman"/>
                <w:sz w:val="16"/>
              </w:rPr>
              <w:t>Description</w:t>
            </w:r>
          </w:p>
        </w:tc>
      </w:tr>
      <w:tr w:rsidR="009E0E27" w:rsidRPr="006C7966" w14:paraId="4AFBBBC6" w14:textId="77777777">
        <w:tc>
          <w:tcPr>
            <w:tcW w:w="1698" w:type="dxa"/>
          </w:tcPr>
          <w:p w14:paraId="05F5B432" w14:textId="77777777" w:rsidR="009E0E27" w:rsidRPr="006C7966" w:rsidRDefault="009E0E27" w:rsidP="005F6755">
            <w:pPr>
              <w:ind w:left="113"/>
              <w:rPr>
                <w:rFonts w:eastAsia="Times New Roman" w:cs="Arial"/>
                <w:sz w:val="16"/>
                <w:szCs w:val="18"/>
              </w:rPr>
            </w:pPr>
            <w:r w:rsidRPr="003E2DD6">
              <w:rPr>
                <w:rFonts w:eastAsia="Times New Roman"/>
                <w:i/>
                <w:sz w:val="16"/>
              </w:rPr>
              <w:t>orderedSTP</w:t>
            </w:r>
          </w:p>
        </w:tc>
        <w:tc>
          <w:tcPr>
            <w:tcW w:w="632" w:type="dxa"/>
          </w:tcPr>
          <w:p w14:paraId="3E0E8887" w14:textId="77777777" w:rsidR="009E0E27" w:rsidRPr="006C7966" w:rsidRDefault="009E0E27" w:rsidP="005F6755">
            <w:pPr>
              <w:ind w:left="113"/>
              <w:jc w:val="center"/>
              <w:rPr>
                <w:rFonts w:eastAsia="Times New Roman" w:cs="Arial"/>
                <w:color w:val="000000"/>
                <w:sz w:val="16"/>
                <w:szCs w:val="18"/>
              </w:rPr>
            </w:pPr>
            <w:r w:rsidRPr="006C7966">
              <w:rPr>
                <w:rFonts w:eastAsia="Times New Roman" w:cs="Arial"/>
                <w:color w:val="000000"/>
                <w:sz w:val="16"/>
                <w:szCs w:val="18"/>
              </w:rPr>
              <w:t>O</w:t>
            </w:r>
          </w:p>
        </w:tc>
        <w:tc>
          <w:tcPr>
            <w:tcW w:w="6276" w:type="dxa"/>
          </w:tcPr>
          <w:p w14:paraId="4E987CE2" w14:textId="77777777" w:rsidR="009E0E27" w:rsidRPr="006C7966" w:rsidRDefault="009E0E27" w:rsidP="005F6755">
            <w:pPr>
              <w:ind w:left="113"/>
              <w:rPr>
                <w:rFonts w:eastAsia="Times New Roman" w:cs="Arial"/>
                <w:b/>
                <w:sz w:val="16"/>
                <w:szCs w:val="18"/>
              </w:rPr>
            </w:pPr>
            <w:r w:rsidRPr="006C7966">
              <w:rPr>
                <w:rFonts w:eastAsia="Times New Roman" w:cs="Arial"/>
                <w:color w:val="000000"/>
                <w:sz w:val="16"/>
                <w:szCs w:val="18"/>
              </w:rPr>
              <w:t>A list of STP ordered 0..n by their integer order attribute.</w:t>
            </w:r>
          </w:p>
        </w:tc>
      </w:tr>
    </w:tbl>
    <w:p w14:paraId="365F7452" w14:textId="702C95DB" w:rsidR="009E0E27" w:rsidRPr="006C7966" w:rsidRDefault="009E0E27" w:rsidP="009E0E27">
      <w:pPr>
        <w:spacing w:before="120" w:after="120"/>
        <w:jc w:val="center"/>
      </w:pPr>
      <w:r w:rsidRPr="006C7966">
        <w:rPr>
          <w:b/>
        </w:rPr>
        <w:t xml:space="preserve">Table </w:t>
      </w:r>
      <w:r w:rsidR="00075FC8" w:rsidRPr="006C7966">
        <w:rPr>
          <w:b/>
        </w:rPr>
        <w:fldChar w:fldCharType="begin"/>
      </w:r>
      <w:r w:rsidRPr="006C7966">
        <w:rPr>
          <w:b/>
        </w:rPr>
        <w:instrText xml:space="preserve"> SEQ Table \* ARABIC </w:instrText>
      </w:r>
      <w:r w:rsidR="00075FC8" w:rsidRPr="006C7966">
        <w:rPr>
          <w:b/>
        </w:rPr>
        <w:fldChar w:fldCharType="separate"/>
      </w:r>
      <w:ins w:id="1543" w:author="John MacAuley" w:date="2016-01-08T16:24:00Z">
        <w:r w:rsidR="00D5423B">
          <w:rPr>
            <w:b/>
            <w:noProof/>
          </w:rPr>
          <w:t>107</w:t>
        </w:r>
      </w:ins>
      <w:del w:id="1544" w:author="John MacAuley" w:date="2016-01-08T16:24:00Z">
        <w:r w:rsidR="00BD4BAA" w:rsidDel="00D5423B">
          <w:rPr>
            <w:b/>
            <w:noProof/>
          </w:rPr>
          <w:delText>109</w:delText>
        </w:r>
      </w:del>
      <w:r w:rsidR="00075FC8" w:rsidRPr="006C7966">
        <w:rPr>
          <w:b/>
        </w:rPr>
        <w:fldChar w:fldCharType="end"/>
      </w:r>
      <w:r w:rsidRPr="006C7966">
        <w:rPr>
          <w:b/>
        </w:rPr>
        <w:t xml:space="preserve"> </w:t>
      </w:r>
      <w:r w:rsidRPr="003E2DD6">
        <w:rPr>
          <w:b/>
          <w:bCs/>
          <w:i/>
        </w:rPr>
        <w:t>StpListType</w:t>
      </w:r>
      <w:r w:rsidRPr="006C7966">
        <w:rPr>
          <w:b/>
          <w:bCs/>
        </w:rPr>
        <w:t xml:space="preserve"> </w:t>
      </w:r>
      <w:r w:rsidRPr="006C7966">
        <w:rPr>
          <w:b/>
        </w:rPr>
        <w:t>message parameters</w:t>
      </w:r>
    </w:p>
    <w:p w14:paraId="06FE3C05" w14:textId="77777777" w:rsidR="00740228" w:rsidRPr="006C7966" w:rsidRDefault="00740228" w:rsidP="00740228">
      <w:pPr>
        <w:pStyle w:val="Heading3"/>
      </w:pPr>
      <w:bookmarkStart w:id="1545" w:name="_Toc437518687"/>
      <w:r w:rsidRPr="006C7966">
        <w:t>Simple Types</w:t>
      </w:r>
      <w:bookmarkEnd w:id="1545"/>
    </w:p>
    <w:p w14:paraId="62513134" w14:textId="77777777" w:rsidR="00740228" w:rsidRDefault="00740228" w:rsidP="00740228">
      <w:pPr>
        <w:spacing w:before="120" w:after="120"/>
      </w:pPr>
      <w:r w:rsidRPr="006C7966">
        <w:t xml:space="preserve">These simple type definitions are utilized by the </w:t>
      </w:r>
      <w:r w:rsidR="007F4867">
        <w:t>service</w:t>
      </w:r>
      <w:r w:rsidR="00741569">
        <w:t>-</w:t>
      </w:r>
      <w:r w:rsidR="007F4867">
        <w:t>specific schema</w:t>
      </w:r>
      <w:r w:rsidRPr="006C7966">
        <w:t xml:space="preserve"> complex type definitions.</w:t>
      </w:r>
    </w:p>
    <w:p w14:paraId="5FD98A3B" w14:textId="77777777" w:rsidR="00B50D90" w:rsidRPr="007040F7" w:rsidRDefault="00075FC8" w:rsidP="00B50D90">
      <w:pPr>
        <w:pStyle w:val="Heading4"/>
        <w:rPr>
          <w:i/>
        </w:rPr>
      </w:pPr>
      <w:r w:rsidRPr="007040F7">
        <w:rPr>
          <w:i/>
        </w:rPr>
        <w:t>StpIdType</w:t>
      </w:r>
    </w:p>
    <w:p w14:paraId="3798DA51" w14:textId="77777777" w:rsidR="00B50D90" w:rsidRPr="006C7966" w:rsidRDefault="00B50D90" w:rsidP="00B50D90">
      <w:r w:rsidRPr="006C7966">
        <w:t>T</w:t>
      </w:r>
      <w:r>
        <w:t>his is t</w:t>
      </w:r>
      <w:r w:rsidRPr="006C7966">
        <w:t xml:space="preserve">he Service Termination Point (STP) </w:t>
      </w:r>
      <w:r>
        <w:t xml:space="preserve">identifier </w:t>
      </w:r>
      <w:r w:rsidRPr="006C7966">
        <w:t xml:space="preserve">type used </w:t>
      </w:r>
      <w:r w:rsidR="00DD51BB">
        <w:t xml:space="preserve">in a service request for identifying endpoints in </w:t>
      </w:r>
      <w:r w:rsidRPr="006C7966">
        <w:t>path selection.</w:t>
      </w:r>
    </w:p>
    <w:p w14:paraId="7DFC29F1" w14:textId="77777777" w:rsidR="00B50D90" w:rsidRPr="006C7966" w:rsidRDefault="00B50D90" w:rsidP="00B50D90"/>
    <w:p w14:paraId="4DE1FE8E" w14:textId="77777777" w:rsidR="00B50D90" w:rsidRPr="006C7966" w:rsidRDefault="00B50D90" w:rsidP="00B50D90">
      <w:pPr>
        <w:jc w:val="center"/>
      </w:pPr>
      <w:r w:rsidRPr="00B22F2D">
        <w:rPr>
          <w:rFonts w:ascii="Helvetica" w:hAnsi="Helvetica" w:cs="Helvetica"/>
          <w:noProof/>
          <w:sz w:val="24"/>
          <w:szCs w:val="24"/>
        </w:rPr>
        <w:drawing>
          <wp:inline distT="0" distB="0" distL="0" distR="0" wp14:anchorId="45F2F036" wp14:editId="13F631A5">
            <wp:extent cx="2103120" cy="350520"/>
            <wp:effectExtent l="0" t="0" r="5080" b="508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03120" cy="350520"/>
                    </a:xfrm>
                    <a:prstGeom prst="rect">
                      <a:avLst/>
                    </a:prstGeom>
                    <a:noFill/>
                    <a:ln>
                      <a:noFill/>
                    </a:ln>
                  </pic:spPr>
                </pic:pic>
              </a:graphicData>
            </a:graphic>
          </wp:inline>
        </w:drawing>
      </w:r>
    </w:p>
    <w:p w14:paraId="71EF7F19" w14:textId="797DF442" w:rsidR="00B50D90" w:rsidRPr="006C7966" w:rsidRDefault="00B50D90" w:rsidP="00B50D90">
      <w:pPr>
        <w:spacing w:before="120" w:after="120"/>
        <w:jc w:val="center"/>
        <w:rPr>
          <w:b/>
        </w:rP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46" w:author="John MacAuley" w:date="2016-01-08T16:24:00Z">
        <w:r w:rsidR="00D5423B">
          <w:rPr>
            <w:b/>
            <w:noProof/>
          </w:rPr>
          <w:t>141</w:t>
        </w:r>
      </w:ins>
      <w:ins w:id="1547" w:author="Chin Guok" w:date="2015-07-31T14:58:00Z">
        <w:del w:id="1548" w:author="John MacAuley" w:date="2016-01-08T16:24:00Z">
          <w:r w:rsidR="00B33177" w:rsidDel="00D5423B">
            <w:rPr>
              <w:b/>
              <w:noProof/>
            </w:rPr>
            <w:delText>141</w:delText>
          </w:r>
        </w:del>
      </w:ins>
      <w:del w:id="1549" w:author="John MacAuley" w:date="2016-01-08T16:24:00Z">
        <w:r w:rsidR="00BD4BAA" w:rsidDel="00D5423B">
          <w:rPr>
            <w:b/>
            <w:noProof/>
          </w:rPr>
          <w:delText>142</w:delText>
        </w:r>
      </w:del>
      <w:r w:rsidR="00075FC8" w:rsidRPr="006C7966">
        <w:rPr>
          <w:b/>
        </w:rPr>
        <w:fldChar w:fldCharType="end"/>
      </w:r>
      <w:r w:rsidRPr="006C7966">
        <w:rPr>
          <w:b/>
        </w:rPr>
        <w:t xml:space="preserve"> – </w:t>
      </w:r>
      <w:r w:rsidRPr="003E2DD6">
        <w:rPr>
          <w:b/>
          <w:bCs/>
          <w:i/>
        </w:rPr>
        <w:t>Stp</w:t>
      </w:r>
      <w:r>
        <w:rPr>
          <w:b/>
          <w:bCs/>
          <w:i/>
        </w:rPr>
        <w:t>Id</w:t>
      </w:r>
      <w:r w:rsidRPr="003E2DD6">
        <w:rPr>
          <w:b/>
          <w:bCs/>
          <w:i/>
        </w:rPr>
        <w:t>Type</w:t>
      </w:r>
      <w:r w:rsidRPr="006C7966">
        <w:rPr>
          <w:b/>
        </w:rPr>
        <w:t>.</w:t>
      </w:r>
    </w:p>
    <w:p w14:paraId="0BEBE968" w14:textId="77777777" w:rsidR="00740228" w:rsidRPr="007040F7" w:rsidRDefault="00075FC8" w:rsidP="00740228">
      <w:pPr>
        <w:pStyle w:val="Heading4"/>
        <w:rPr>
          <w:i/>
        </w:rPr>
      </w:pPr>
      <w:r w:rsidRPr="007040F7">
        <w:rPr>
          <w:i/>
        </w:rPr>
        <w:t>DirectionalityType</w:t>
      </w:r>
    </w:p>
    <w:p w14:paraId="7465F00D" w14:textId="701071FF" w:rsidR="00740228" w:rsidRPr="006C7966" w:rsidRDefault="00740228" w:rsidP="00740228">
      <w:r>
        <w:t>This type is used to indicate the d</w:t>
      </w:r>
      <w:r w:rsidRPr="006C7966">
        <w:t>irectionality of the requested data service.</w:t>
      </w:r>
      <w:r w:rsidR="00E411A9">
        <w:t xml:space="preserve"> </w:t>
      </w:r>
      <w:r w:rsidRPr="006C7966">
        <w:t xml:space="preserve">Possible values are </w:t>
      </w:r>
      <w:r w:rsidRPr="003E2DD6">
        <w:rPr>
          <w:i/>
        </w:rPr>
        <w:t>Bidirectional</w:t>
      </w:r>
      <w:r w:rsidRPr="006C7966">
        <w:t xml:space="preserve"> for a b</w:t>
      </w:r>
      <w:r>
        <w:t xml:space="preserve">idirectional data service, and </w:t>
      </w:r>
      <w:r w:rsidRPr="003E2DD6">
        <w:rPr>
          <w:i/>
        </w:rPr>
        <w:t>Unidirectional</w:t>
      </w:r>
      <w:r w:rsidRPr="006C7966">
        <w:t xml:space="preserve"> for a unidirectional data service.</w:t>
      </w:r>
    </w:p>
    <w:p w14:paraId="05B7288C" w14:textId="77777777" w:rsidR="00740228" w:rsidRPr="006C7966" w:rsidRDefault="00740228" w:rsidP="00740228"/>
    <w:p w14:paraId="5E9B4638" w14:textId="77777777" w:rsidR="00740228" w:rsidRPr="006C7966" w:rsidRDefault="007F4867" w:rsidP="00740228">
      <w:pPr>
        <w:jc w:val="center"/>
      </w:pPr>
      <w:r>
        <w:rPr>
          <w:noProof/>
        </w:rPr>
        <w:drawing>
          <wp:inline distT="0" distB="0" distL="0" distR="0" wp14:anchorId="66DB3B3D" wp14:editId="037C8B20">
            <wp:extent cx="2217420" cy="754380"/>
            <wp:effectExtent l="0" t="0" r="0" b="7620"/>
            <wp:docPr id="59" name="Picture 59" descr="Macintosh HD:Users:hacksaw:Desktop:Screen Shot 2013-09-13 at 12.1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intosh HD:Users:hacksaw:Desktop:Screen Shot 2013-09-13 at 12.11.04 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17420" cy="754380"/>
                    </a:xfrm>
                    <a:prstGeom prst="rect">
                      <a:avLst/>
                    </a:prstGeom>
                    <a:noFill/>
                    <a:ln>
                      <a:noFill/>
                    </a:ln>
                  </pic:spPr>
                </pic:pic>
              </a:graphicData>
            </a:graphic>
          </wp:inline>
        </w:drawing>
      </w:r>
    </w:p>
    <w:p w14:paraId="05E1B780" w14:textId="41F244BD" w:rsidR="00740228" w:rsidRPr="006C7966" w:rsidRDefault="00740228" w:rsidP="00740228">
      <w:pPr>
        <w:spacing w:before="120" w:after="120"/>
        <w:jc w:val="center"/>
      </w:pPr>
      <w:r w:rsidRPr="006C7966">
        <w:rPr>
          <w:b/>
        </w:rPr>
        <w:t xml:space="preserve">Figure </w:t>
      </w:r>
      <w:r w:rsidR="00075FC8" w:rsidRPr="006C7966">
        <w:rPr>
          <w:b/>
        </w:rPr>
        <w:fldChar w:fldCharType="begin"/>
      </w:r>
      <w:r w:rsidRPr="006C7966">
        <w:rPr>
          <w:b/>
        </w:rPr>
        <w:instrText xml:space="preserve"> SEQ Figure \* ARABIC </w:instrText>
      </w:r>
      <w:r w:rsidR="00075FC8" w:rsidRPr="006C7966">
        <w:rPr>
          <w:b/>
        </w:rPr>
        <w:fldChar w:fldCharType="separate"/>
      </w:r>
      <w:ins w:id="1550" w:author="John MacAuley" w:date="2016-01-08T16:24:00Z">
        <w:r w:rsidR="00D5423B">
          <w:rPr>
            <w:b/>
            <w:noProof/>
          </w:rPr>
          <w:t>142</w:t>
        </w:r>
      </w:ins>
      <w:ins w:id="1551" w:author="Chin Guok" w:date="2015-07-31T14:52:00Z">
        <w:del w:id="1552" w:author="John MacAuley" w:date="2016-01-08T16:24:00Z">
          <w:r w:rsidR="00B33177" w:rsidDel="00D5423B">
            <w:rPr>
              <w:b/>
              <w:noProof/>
            </w:rPr>
            <w:delText>142</w:delText>
          </w:r>
        </w:del>
      </w:ins>
      <w:del w:id="1553" w:author="John MacAuley" w:date="2016-01-08T16:24:00Z">
        <w:r w:rsidR="00BD4BAA" w:rsidDel="00D5423B">
          <w:rPr>
            <w:b/>
            <w:noProof/>
          </w:rPr>
          <w:delText>143</w:delText>
        </w:r>
      </w:del>
      <w:r w:rsidR="00075FC8" w:rsidRPr="006C7966">
        <w:rPr>
          <w:b/>
        </w:rPr>
        <w:fldChar w:fldCharType="end"/>
      </w:r>
      <w:r w:rsidRPr="006C7966">
        <w:rPr>
          <w:b/>
        </w:rPr>
        <w:t xml:space="preserve"> – </w:t>
      </w:r>
      <w:r w:rsidRPr="003E2DD6">
        <w:rPr>
          <w:b/>
          <w:i/>
        </w:rPr>
        <w:t>DirectionalityType</w:t>
      </w:r>
      <w:r w:rsidRPr="006C7966">
        <w:rPr>
          <w:b/>
        </w:rPr>
        <w:t>.</w:t>
      </w:r>
    </w:p>
    <w:p w14:paraId="3F496538" w14:textId="77777777" w:rsidR="00156067" w:rsidRDefault="00717C59" w:rsidP="00B22F2D">
      <w:pPr>
        <w:pStyle w:val="Heading2"/>
      </w:pPr>
      <w:bookmarkStart w:id="1554" w:name="_Toc437518688"/>
      <w:r>
        <w:t>Reservation request</w:t>
      </w:r>
      <w:bookmarkEnd w:id="1554"/>
    </w:p>
    <w:p w14:paraId="7DBCE643" w14:textId="02B70D31" w:rsidR="00717C59" w:rsidRDefault="007E0601" w:rsidP="00B22F2D">
      <w:pPr>
        <w:pStyle w:val="nobreak"/>
        <w:tabs>
          <w:tab w:val="left" w:pos="1400"/>
        </w:tabs>
      </w:pPr>
      <w:r>
        <w:t xml:space="preserve">Here is </w:t>
      </w:r>
      <w:r w:rsidRPr="007E0601">
        <w:t xml:space="preserve">an example </w:t>
      </w:r>
      <w:r w:rsidRPr="007E0601">
        <w:rPr>
          <w:i/>
        </w:rPr>
        <w:t>reserve</w:t>
      </w:r>
      <w:r w:rsidRPr="007E0601">
        <w:t xml:space="preserve"> request XML message for a bidirectional service as </w:t>
      </w:r>
      <w:r>
        <w:t>defined in NSI CS version 2.</w:t>
      </w:r>
      <w:ins w:id="1555" w:author="Chin Guok" w:date="2015-07-31T15:24:00Z">
        <w:r w:rsidR="00A463B1">
          <w:t>1</w:t>
        </w:r>
      </w:ins>
      <w:del w:id="1556" w:author="Chin Guok" w:date="2015-07-31T15:24:00Z">
        <w:r w:rsidDel="00A463B1">
          <w:delText>0</w:delText>
        </w:r>
      </w:del>
      <w:r>
        <w:t>.</w:t>
      </w:r>
      <w:r w:rsidR="00E411A9">
        <w:t xml:space="preserve"> </w:t>
      </w:r>
      <w:r>
        <w:t>There are a few things to note:</w:t>
      </w:r>
    </w:p>
    <w:p w14:paraId="52DA9F23" w14:textId="77777777" w:rsidR="007E0601" w:rsidRPr="007E0601" w:rsidRDefault="007E0601" w:rsidP="007E0601"/>
    <w:p w14:paraId="2817D2DD" w14:textId="77777777" w:rsidR="007E0601" w:rsidRPr="007E0601" w:rsidRDefault="007E0601" w:rsidP="00B22F2D">
      <w:pPr>
        <w:numPr>
          <w:ilvl w:val="0"/>
          <w:numId w:val="31"/>
        </w:numPr>
      </w:pPr>
      <w:r w:rsidRPr="007E0601">
        <w:t xml:space="preserve">The </w:t>
      </w:r>
      <w:r w:rsidRPr="00B22F2D">
        <w:rPr>
          <w:i/>
        </w:rPr>
        <w:t>serviceType</w:t>
      </w:r>
      <w:r w:rsidRPr="007E0601">
        <w:t xml:space="preserve"> element is added to identify the desired service requested and will identify the specific service elements carried in </w:t>
      </w:r>
      <w:r w:rsidRPr="00B22F2D">
        <w:rPr>
          <w:i/>
        </w:rPr>
        <w:t>criteria</w:t>
      </w:r>
      <w:r w:rsidRPr="007E0601">
        <w:t>.</w:t>
      </w:r>
      <w:r>
        <w:t xml:space="preserve"> (in this case the </w:t>
      </w:r>
      <w:r w:rsidRPr="00B22F2D">
        <w:rPr>
          <w:i/>
        </w:rPr>
        <w:t>p2ps</w:t>
      </w:r>
      <w:r>
        <w:t xml:space="preserve"> element).</w:t>
      </w:r>
    </w:p>
    <w:p w14:paraId="35013743" w14:textId="77777777" w:rsidR="007E0601" w:rsidRPr="007E0601" w:rsidRDefault="007E0601" w:rsidP="00B22F2D">
      <w:pPr>
        <w:numPr>
          <w:ilvl w:val="0"/>
          <w:numId w:val="31"/>
        </w:numPr>
      </w:pPr>
      <w:r w:rsidRPr="007E0601">
        <w:t xml:space="preserve">The </w:t>
      </w:r>
      <w:r w:rsidRPr="007E0601">
        <w:rPr>
          <w:b/>
          <w:i/>
        </w:rPr>
        <w:t>p2p</w:t>
      </w:r>
      <w:r w:rsidRPr="007E0601">
        <w:t xml:space="preserve"> namespace is defined in the </w:t>
      </w:r>
      <w:r w:rsidRPr="00B22F2D">
        <w:rPr>
          <w:i/>
        </w:rPr>
        <w:t>reserve</w:t>
      </w:r>
      <w:r w:rsidRPr="007E0601">
        <w:t xml:space="preserve"> element using a unique URL defining the service XSD document. </w:t>
      </w:r>
      <w:r>
        <w:t>A</w:t>
      </w:r>
      <w:r w:rsidRPr="007E0601">
        <w:t xml:space="preserve">ll types needed for this </w:t>
      </w:r>
      <w:r>
        <w:t xml:space="preserve">point-to-point </w:t>
      </w:r>
      <w:r w:rsidRPr="007E0601">
        <w:t>service in that XSD document.</w:t>
      </w:r>
    </w:p>
    <w:p w14:paraId="0AB1CA0D" w14:textId="77777777" w:rsidR="007E0601" w:rsidRPr="007E0601" w:rsidRDefault="007E0601" w:rsidP="00B22F2D">
      <w:pPr>
        <w:pStyle w:val="ListParagraph"/>
        <w:numPr>
          <w:ilvl w:val="0"/>
          <w:numId w:val="32"/>
        </w:numPr>
      </w:pPr>
      <w:r>
        <w:t xml:space="preserve">The </w:t>
      </w:r>
      <w:r w:rsidRPr="00B22F2D">
        <w:rPr>
          <w:i/>
        </w:rPr>
        <w:t>p2ps</w:t>
      </w:r>
      <w:r>
        <w:t xml:space="preserve"> element is included in the </w:t>
      </w:r>
      <w:r w:rsidRPr="00B22F2D">
        <w:rPr>
          <w:i/>
        </w:rPr>
        <w:t>criteria</w:t>
      </w:r>
      <w:r>
        <w:t xml:space="preserve"> element and includes all service</w:t>
      </w:r>
      <w:r w:rsidR="00741569">
        <w:t>-</w:t>
      </w:r>
      <w:r>
        <w:t>specific parameters.</w:t>
      </w:r>
    </w:p>
    <w:p w14:paraId="61A11DDA" w14:textId="77777777" w:rsidR="007E0601" w:rsidRPr="007E0601" w:rsidRDefault="007E0601" w:rsidP="007E0601"/>
    <w:p w14:paraId="43642925" w14:textId="77777777" w:rsidR="006C2171" w:rsidRDefault="006C2171" w:rsidP="00B22F2D">
      <w:pPr>
        <w:ind w:left="720"/>
        <w:rPr>
          <w:ins w:id="1557" w:author="Chin Guok" w:date="2015-07-31T15:19:00Z"/>
          <w:rFonts w:asciiTheme="majorHAnsi" w:hAnsiTheme="majorHAnsi"/>
          <w:color w:val="000096"/>
          <w:sz w:val="16"/>
          <w:szCs w:val="16"/>
        </w:rPr>
      </w:pPr>
      <w:ins w:id="1558" w:author="Chin Guok" w:date="2015-07-31T15:19:00Z">
        <w:r w:rsidRPr="00657734">
          <w:rPr>
            <w:rFonts w:asciiTheme="majorHAnsi" w:hAnsiTheme="majorHAnsi"/>
            <w:color w:val="000096"/>
            <w:sz w:val="16"/>
            <w:szCs w:val="16"/>
          </w:rPr>
          <w:t>&lt;nsi:reserve</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urn:ogf:network:kddilabs.jp:2013:topology:bi-ps?vlan=1780-1782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urn:ogf:network:uvalight.net:2013:topology:ps?vlan=1780-1782</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&lt;/nsi:reserve&gt;</w:t>
        </w:r>
      </w:ins>
    </w:p>
    <w:p w14:paraId="7D0318D2" w14:textId="748B536B" w:rsidR="006A1520" w:rsidDel="006C2171" w:rsidRDefault="006A1520">
      <w:pPr>
        <w:rPr>
          <w:del w:id="1559" w:author="Chin Guok" w:date="2015-07-31T15:19:00Z"/>
          <w:rFonts w:asciiTheme="majorHAnsi" w:hAnsiTheme="majorHAnsi"/>
          <w:color w:val="000096"/>
          <w:sz w:val="18"/>
          <w:szCs w:val="18"/>
        </w:rPr>
        <w:pPrChange w:id="1560" w:author="Chin Guok" w:date="2015-07-31T15:19:00Z">
          <w:pPr>
            <w:ind w:left="720"/>
          </w:pPr>
        </w:pPrChange>
      </w:pPr>
      <w:del w:id="1561" w:author="Chin Guok" w:date="2015-07-31T15:19:00Z">
        <w:r w:rsidRPr="00793BDB" w:rsidDel="006C2171">
          <w:rPr>
            <w:rFonts w:asciiTheme="majorHAnsi" w:hAnsiTheme="majorHAnsi"/>
            <w:color w:val="000096"/>
            <w:sz w:val="18"/>
            <w:szCs w:val="18"/>
          </w:rPr>
          <w:delText>&lt;nsi:reserve</w:delText>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xmlns:nsi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/connection/types"</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xmlns:xsi</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"http://www.w3.org/2001/XMLSchema-instance"</w:delText>
        </w:r>
        <w:r w:rsidRPr="00793BDB" w:rsidDel="006C2171">
          <w:rPr>
            <w:rFonts w:asciiTheme="majorHAnsi" w:hAnsiTheme="majorHAnsi"/>
            <w:color w:val="000000"/>
            <w:sz w:val="18"/>
            <w:szCs w:val="18"/>
          </w:rPr>
          <w:br/>
        </w:r>
        <w:r w:rsidRPr="00793BDB" w:rsidDel="006C2171">
          <w:rPr>
            <w:rFonts w:asciiTheme="majorHAnsi" w:hAnsiTheme="majorHAnsi"/>
            <w:color w:val="F5844C"/>
            <w:sz w:val="18"/>
            <w:szCs w:val="18"/>
          </w:rPr>
          <w:delText xml:space="preserve">    </w:delText>
        </w:r>
        <w:r w:rsidRPr="00793BDB" w:rsidDel="006C2171">
          <w:rPr>
            <w:rFonts w:asciiTheme="majorHAnsi" w:hAnsiTheme="majorHAnsi"/>
            <w:color w:val="0099CC"/>
            <w:sz w:val="18"/>
            <w:szCs w:val="18"/>
          </w:rPr>
          <w:delText>xmlns:p2p</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"ht</w:delText>
        </w:r>
        <w:r w:rsidDel="006C2171">
          <w:rPr>
            <w:rFonts w:asciiTheme="majorHAnsi" w:hAnsiTheme="majorHAnsi"/>
            <w:color w:val="993300"/>
            <w:sz w:val="18"/>
            <w:szCs w:val="18"/>
          </w:rPr>
          <w:delText>tp://schemas.ogf.org/nsi/2013/12</w:delText>
        </w:r>
        <w:r w:rsidRPr="00793BDB" w:rsidDel="006C2171">
          <w:rPr>
            <w:rFonts w:asciiTheme="majorHAnsi" w:hAnsiTheme="majorHAnsi"/>
            <w:color w:val="993300"/>
            <w:sz w:val="18"/>
            <w:szCs w:val="18"/>
          </w:rPr>
          <w:delText>/services/point2point"</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delText>urn:uuid:4b4a71d0-3c71-47cf-a646-beacb14a4c72</w:delText>
        </w:r>
        <w:r w:rsidRPr="00793BDB" w:rsidDel="006C2171">
          <w:rPr>
            <w:rFonts w:asciiTheme="majorHAnsi" w:hAnsiTheme="majorHAnsi"/>
            <w:color w:val="000096"/>
            <w:sz w:val="18"/>
            <w:szCs w:val="18"/>
          </w:rPr>
          <w:delText>&lt;/connectionId&gt;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delText>urn:uuid:83fe4f36-5b38-41b6-bc46-a362a06a54ee</w:delText>
        </w:r>
        <w:r w:rsidRPr="00793BDB" w:rsidDel="006C2171">
          <w:rPr>
            <w:rFonts w:asciiTheme="majorHAnsi" w:hAnsiTheme="majorHAnsi"/>
            <w:color w:val="000096"/>
            <w:sz w:val="18"/>
            <w:szCs w:val="18"/>
          </w:rPr>
          <w:delText>&lt;/globalReservationId&gt;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delText>My example reservation</w:delText>
        </w:r>
        <w:r w:rsidDel="006C2171">
          <w:rPr>
            <w:rFonts w:asciiTheme="majorHAnsi" w:hAnsiTheme="majorHAnsi"/>
            <w:color w:val="000000"/>
            <w:sz w:val="18"/>
            <w:szCs w:val="18"/>
          </w:rPr>
          <w:delText xml:space="preserve"> using NSI CS 2.0.</w:delText>
        </w:r>
        <w:r w:rsidRPr="00793BDB" w:rsidDel="006C2171">
          <w:rPr>
            <w:rFonts w:asciiTheme="majorHAnsi" w:hAnsiTheme="majorHAnsi"/>
            <w:color w:val="000096"/>
            <w:sz w:val="18"/>
            <w:szCs w:val="18"/>
          </w:rPr>
          <w:delText>&lt;/description&gt;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w:delText>
        </w:r>
        <w:r w:rsidRPr="00793BDB" w:rsidDel="006C2171">
          <w:rPr>
            <w:rFonts w:asciiTheme="majorHAnsi" w:hAnsiTheme="majorHAnsi"/>
            <w:color w:val="F5844C"/>
            <w:sz w:val="18"/>
            <w:szCs w:val="18"/>
          </w:rPr>
          <w:delText xml:space="preserve"> version</w:delText>
        </w:r>
        <w:r w:rsidRPr="00793BDB" w:rsidDel="006C2171">
          <w:rPr>
            <w:rFonts w:asciiTheme="majorHAnsi" w:hAnsiTheme="majorHAnsi"/>
            <w:color w:val="FF8040"/>
            <w:sz w:val="18"/>
            <w:szCs w:val="18"/>
          </w:rPr>
          <w:delText>=</w:delText>
        </w:r>
        <w:r w:rsidRPr="00793BDB" w:rsidDel="006C2171">
          <w:rPr>
            <w:rFonts w:asciiTheme="majorHAnsi" w:hAnsiTheme="majorHAnsi"/>
            <w:color w:val="993300"/>
            <w:sz w:val="18"/>
            <w:szCs w:val="18"/>
          </w:rPr>
          <w:delText>"1"</w:delText>
        </w:r>
        <w:r w:rsidRPr="00793BDB" w:rsidDel="006C2171">
          <w:rPr>
            <w:rFonts w:asciiTheme="majorHAnsi" w:hAnsiTheme="majorHAnsi"/>
            <w:color w:val="000096"/>
            <w:sz w:val="18"/>
            <w:szCs w:val="18"/>
          </w:rPr>
          <w:delText>&gt;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&lt;startTime&gt;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-30T09:30:10Z</w:delText>
        </w:r>
        <w:r w:rsidRPr="00793BDB" w:rsidDel="006C2171">
          <w:rPr>
            <w:rFonts w:asciiTheme="majorHAnsi" w:hAnsiTheme="majorHAnsi"/>
            <w:color w:val="000096"/>
            <w:sz w:val="18"/>
            <w:szCs w:val="18"/>
          </w:rPr>
          <w:delText>&lt;/startTime&gt;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&lt;endTime&gt;</w:delText>
        </w:r>
        <w:r w:rsidDel="006C2171">
          <w:rPr>
            <w:rFonts w:asciiTheme="majorHAnsi" w:hAnsiTheme="majorHAnsi"/>
            <w:color w:val="000000"/>
            <w:sz w:val="18"/>
            <w:szCs w:val="18"/>
          </w:rPr>
          <w:delText>2013-12</w:delText>
        </w:r>
        <w:r w:rsidRPr="00793BDB" w:rsidDel="006C2171">
          <w:rPr>
            <w:rFonts w:asciiTheme="majorHAnsi" w:hAnsiTheme="majorHAnsi"/>
            <w:color w:val="000000"/>
            <w:sz w:val="18"/>
            <w:szCs w:val="18"/>
          </w:rPr>
          <w:delText>-30T10:30:10Z</w:delText>
        </w:r>
        <w:r w:rsidRPr="00793BDB" w:rsidDel="006C2171">
          <w:rPr>
            <w:rFonts w:asciiTheme="majorHAnsi" w:hAnsiTheme="majorHAnsi"/>
            <w:color w:val="000096"/>
            <w:sz w:val="18"/>
            <w:szCs w:val="18"/>
          </w:rPr>
          <w:delText>&lt;/endTime&gt;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&lt;/schedule&gt;</w:delText>
        </w:r>
      </w:del>
    </w:p>
    <w:p w14:paraId="7ADC2E51" w14:textId="7B68EF36" w:rsidR="006A1520" w:rsidDel="006C2171" w:rsidRDefault="006A1520" w:rsidP="006A1520">
      <w:pPr>
        <w:ind w:left="720"/>
        <w:rPr>
          <w:del w:id="1562" w:author="Chin Guok" w:date="2015-07-31T15:19:00Z"/>
          <w:rFonts w:asciiTheme="majorHAnsi" w:hAnsiTheme="majorHAnsi"/>
          <w:color w:val="000096"/>
          <w:sz w:val="18"/>
          <w:szCs w:val="18"/>
        </w:rPr>
      </w:pPr>
      <w:del w:id="1563" w:author="Chin Guok" w:date="2015-07-31T15:19:00Z">
        <w:r w:rsidDel="006C2171">
          <w:rPr>
            <w:rFonts w:asciiTheme="majorHAnsi" w:hAnsiTheme="majorHAnsi"/>
            <w:color w:val="000096"/>
            <w:sz w:val="18"/>
            <w:szCs w:val="18"/>
          </w:rPr>
          <w:delText xml:space="preserve">        &lt;serviceType&gt;</w:delText>
        </w:r>
        <w:r w:rsidRPr="007E0601" w:rsidDel="006C2171">
          <w:rPr>
            <w:rFonts w:asciiTheme="majorHAnsi" w:hAnsiTheme="majorHAnsi"/>
            <w:color w:val="000096"/>
            <w:sz w:val="18"/>
            <w:szCs w:val="18"/>
          </w:rPr>
          <w:delText>htt</w:delText>
        </w:r>
        <w:r w:rsidDel="006C2171">
          <w:rPr>
            <w:rFonts w:asciiTheme="majorHAnsi" w:hAnsiTheme="majorHAnsi"/>
            <w:color w:val="000096"/>
            <w:sz w:val="18"/>
            <w:szCs w:val="18"/>
          </w:rPr>
          <w:delText>p://services.ogf.org/nsi/2013/12</w:delText>
        </w:r>
        <w:r w:rsidRPr="007E0601" w:rsidDel="006C2171">
          <w:rPr>
            <w:rFonts w:asciiTheme="majorHAnsi" w:hAnsiTheme="majorHAnsi"/>
            <w:color w:val="000096"/>
            <w:sz w:val="18"/>
            <w:szCs w:val="18"/>
          </w:rPr>
          <w:delText>/descriptions/EVTS.A-GOLE</w:delText>
        </w:r>
        <w:r w:rsidDel="006C2171">
          <w:rPr>
            <w:rFonts w:asciiTheme="majorHAnsi" w:hAnsiTheme="majorHAnsi"/>
            <w:color w:val="000096"/>
            <w:sz w:val="18"/>
            <w:szCs w:val="18"/>
          </w:rPr>
          <w:delText>&lt;/serviceType&gt;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delText>1000</w:delText>
        </w:r>
        <w:r w:rsidRPr="00793BDB" w:rsidDel="006C2171">
          <w:rPr>
            <w:rFonts w:asciiTheme="majorHAnsi" w:hAnsiTheme="majorHAnsi"/>
            <w:color w:val="000096"/>
            <w:sz w:val="18"/>
            <w:szCs w:val="18"/>
          </w:rPr>
          <w:delText>&lt;/capacity&gt;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delText>Bidirectional</w:delText>
        </w:r>
        <w:r w:rsidRPr="00793BDB" w:rsidDel="006C2171">
          <w:rPr>
            <w:rFonts w:asciiTheme="majorHAnsi" w:hAnsiTheme="majorHAnsi"/>
            <w:color w:val="000096"/>
            <w:sz w:val="18"/>
            <w:szCs w:val="18"/>
          </w:rPr>
          <w:delText>&lt;/directionality&gt;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delText>true</w:delText>
        </w:r>
        <w:r w:rsidRPr="00793BDB" w:rsidDel="006C2171">
          <w:rPr>
            <w:rFonts w:asciiTheme="majorHAnsi" w:hAnsiTheme="majorHAnsi"/>
            <w:color w:val="000096"/>
            <w:sz w:val="18"/>
            <w:szCs w:val="18"/>
          </w:rPr>
          <w:delText>&lt;/symmetricPath&gt;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uvalight-netherlight</w:delText>
        </w:r>
        <w:r w:rsidRPr="00793BDB" w:rsidDel="006C2171">
          <w:rPr>
            <w:rFonts w:asciiTheme="majorHAnsi" w:hAnsiTheme="majorHAnsi"/>
            <w:color w:val="000096"/>
            <w:sz w:val="18"/>
            <w:szCs w:val="18"/>
          </w:rPr>
          <w:delText>&lt;/sourceSTP&gt;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&lt;destSTP&gt;</w:delText>
        </w:r>
        <w:r w:rsidRPr="00793BDB" w:rsidDel="006C2171">
          <w:rPr>
            <w:rFonts w:asciiTheme="majorHAnsi" w:hAnsiTheme="majorHAnsi"/>
            <w:color w:val="000000"/>
            <w:sz w:val="18"/>
            <w:szCs w:val="18"/>
          </w:rPr>
          <w:delText>urn:ogf:network:netherlight.net:2012</w:delText>
        </w:r>
        <w:r w:rsidDel="006C2171">
          <w:rPr>
            <w:rFonts w:asciiTheme="majorHAnsi" w:hAnsiTheme="majorHAnsi"/>
            <w:color w:val="000000"/>
            <w:sz w:val="18"/>
            <w:szCs w:val="18"/>
          </w:rPr>
          <w:delText>:</w:delText>
        </w:r>
        <w:r w:rsidRPr="00793BDB" w:rsidDel="006C2171">
          <w:rPr>
            <w:rFonts w:asciiTheme="majorHAnsi" w:hAnsiTheme="majorHAnsi"/>
            <w:color w:val="000000"/>
            <w:sz w:val="18"/>
            <w:szCs w:val="18"/>
          </w:rPr>
          <w:delText>netherlight-czechlight</w:delText>
        </w:r>
        <w:r w:rsidRPr="00793BDB" w:rsidDel="006C2171">
          <w:rPr>
            <w:rFonts w:asciiTheme="majorHAnsi" w:hAnsiTheme="majorHAnsi"/>
            <w:color w:val="000096"/>
            <w:sz w:val="18"/>
            <w:szCs w:val="18"/>
          </w:rPr>
          <w:delText>&lt;/destSTP&gt;</w:delText>
        </w:r>
      </w:del>
    </w:p>
    <w:p w14:paraId="336BA34A" w14:textId="200C2E0D" w:rsidR="006C2171" w:rsidRDefault="006A1520">
      <w:pPr>
        <w:ind w:left="720"/>
        <w:rPr>
          <w:ins w:id="1564" w:author="Chin Guok" w:date="2015-07-31T15:19:00Z"/>
        </w:rPr>
        <w:pPrChange w:id="1565" w:author="Chin Guok" w:date="2015-07-31T15:19:00Z">
          <w:pPr>
            <w:pStyle w:val="nobreak"/>
            <w:tabs>
              <w:tab w:val="left" w:pos="1400"/>
            </w:tabs>
          </w:pPr>
        </w:pPrChange>
      </w:pPr>
      <w:del w:id="1566" w:author="Chin Guok" w:date="2015-07-31T15:19:00Z">
        <w:r w:rsidDel="006C2171">
          <w:rPr>
            <w:rFonts w:asciiTheme="majorHAnsi" w:hAnsiTheme="majorHAnsi"/>
            <w:color w:val="000096"/>
            <w:sz w:val="18"/>
            <w:szCs w:val="18"/>
          </w:rPr>
          <w:delText xml:space="preserve">            &lt;parameter type=”mtu”&gt;9500&lt;/parameter&gt;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&lt;/p2p:p2ps&gt;</w:delText>
        </w:r>
        <w:r w:rsidRPr="00793BDB" w:rsidDel="006C2171">
          <w:rPr>
            <w:rFonts w:asciiTheme="majorHAnsi" w:hAnsiTheme="majorHAnsi"/>
            <w:color w:val="000000"/>
            <w:sz w:val="18"/>
            <w:szCs w:val="18"/>
          </w:rPr>
          <w:br/>
          <w:delText xml:space="preserve">    </w:delText>
        </w:r>
        <w:r w:rsidRPr="00793BDB" w:rsidDel="006C2171">
          <w:rPr>
            <w:rFonts w:asciiTheme="majorHAnsi" w:hAnsiTheme="majorHAnsi"/>
            <w:color w:val="000096"/>
            <w:sz w:val="18"/>
            <w:szCs w:val="18"/>
          </w:rPr>
          <w:delText>&lt;/criteria&gt;</w:delText>
        </w:r>
        <w:r w:rsidRPr="00793BDB" w:rsidDel="006C2171">
          <w:rPr>
            <w:rFonts w:asciiTheme="majorHAnsi" w:hAnsiTheme="majorHAnsi"/>
            <w:color w:val="000000"/>
            <w:sz w:val="18"/>
            <w:szCs w:val="18"/>
          </w:rPr>
          <w:br/>
        </w:r>
        <w:r w:rsidRPr="00793BDB" w:rsidDel="006C2171">
          <w:rPr>
            <w:rFonts w:asciiTheme="majorHAnsi" w:hAnsiTheme="majorHAnsi"/>
            <w:color w:val="000096"/>
            <w:sz w:val="18"/>
            <w:szCs w:val="18"/>
          </w:rPr>
          <w:delText>&lt;/nsi:reserve&gt;</w:delText>
        </w:r>
      </w:del>
    </w:p>
    <w:p w14:paraId="0E4F7E12" w14:textId="6505E172" w:rsidR="006C2171" w:rsidRDefault="006C2171" w:rsidP="003A0A24">
      <w:pPr>
        <w:pStyle w:val="nobreak"/>
        <w:tabs>
          <w:tab w:val="left" w:pos="1400"/>
        </w:tabs>
        <w:rPr>
          <w:ins w:id="1567" w:author="Chin Guok" w:date="2015-07-31T15:22:00Z"/>
        </w:rPr>
      </w:pPr>
      <w:ins w:id="1568" w:author="Chin Guok" w:date="2015-07-31T15:21:00Z">
        <w:r>
          <w:t xml:space="preserve">Here is </w:t>
        </w:r>
        <w:r w:rsidRPr="007E0601">
          <w:t xml:space="preserve">an example </w:t>
        </w:r>
        <w:r w:rsidRPr="007E0601">
          <w:rPr>
            <w:i/>
          </w:rPr>
          <w:t>reserve</w:t>
        </w:r>
        <w:r>
          <w:rPr>
            <w:i/>
          </w:rPr>
          <w:t>Confirmed</w:t>
        </w:r>
        <w:r w:rsidRPr="007E0601">
          <w:t xml:space="preserve"> request XML message for a bidirectional service as </w:t>
        </w:r>
        <w:r w:rsidR="00A463B1">
          <w:t>defined in NSI CS version 2.1</w:t>
        </w:r>
        <w:r>
          <w:t>.</w:t>
        </w:r>
      </w:ins>
    </w:p>
    <w:p w14:paraId="4B2BE0D8" w14:textId="77777777" w:rsidR="00A463B1" w:rsidRPr="00A463B1" w:rsidRDefault="00A463B1">
      <w:pPr>
        <w:rPr>
          <w:ins w:id="1569" w:author="Chin Guok" w:date="2015-07-31T15:21:00Z"/>
        </w:rPr>
        <w:pPrChange w:id="1570" w:author="Chin Guok" w:date="2015-07-31T15:22:00Z">
          <w:pPr>
            <w:pStyle w:val="nobreak"/>
            <w:tabs>
              <w:tab w:val="left" w:pos="1400"/>
            </w:tabs>
          </w:pPr>
        </w:pPrChange>
      </w:pPr>
    </w:p>
    <w:p w14:paraId="679EBF0A" w14:textId="1122A878" w:rsidR="006C2171" w:rsidRPr="006C2171" w:rsidRDefault="006C2171">
      <w:pPr>
        <w:ind w:left="720"/>
        <w:rPr>
          <w:ins w:id="1571" w:author="Chin Guok" w:date="2015-07-31T15:21:00Z"/>
        </w:rPr>
        <w:pPrChange w:id="1572" w:author="Chin Guok" w:date="2015-07-31T15:21:00Z">
          <w:pPr>
            <w:pStyle w:val="nobreak"/>
            <w:tabs>
              <w:tab w:val="left" w:pos="1400"/>
            </w:tabs>
          </w:pPr>
        </w:pPrChange>
      </w:pPr>
      <w:ins w:id="1573" w:author="Chin Guok" w:date="2015-07-31T15:21:00Z">
        <w:r w:rsidRPr="00657734">
          <w:rPr>
            <w:rFonts w:asciiTheme="majorHAnsi" w:hAnsiTheme="majorHAnsi"/>
            <w:color w:val="000096"/>
            <w:sz w:val="16"/>
            <w:szCs w:val="16"/>
          </w:rPr>
          <w:t>&lt;nsi:reserveConfirmed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Pr>
            <w:rFonts w:asciiTheme="majorHAnsi" w:hAnsiTheme="majorHAnsi"/>
            <w:color w:val="F5844C"/>
            <w:sz w:val="16"/>
            <w:szCs w:val="16"/>
          </w:rPr>
          <w:t xml:space="preserve">    </w:t>
        </w:r>
        <w:r w:rsidRPr="00657734">
          <w:rPr>
            <w:rFonts w:asciiTheme="majorHAnsi" w:hAnsiTheme="majorHAnsi"/>
            <w:color w:val="0099CC"/>
            <w:sz w:val="16"/>
            <w:szCs w:val="16"/>
          </w:rPr>
          <w:t>xmlns:p2p</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t>urn:uuid:83fe4f36-5b38-41b6-bc46-a362a06a54ee</w:t>
        </w:r>
        <w:r w:rsidRPr="00657734">
          <w:rPr>
            <w:rFonts w:asciiTheme="majorHAnsi" w:hAnsiTheme="majorHAnsi"/>
            <w:color w:val="000096"/>
            <w:sz w:val="16"/>
            <w:szCs w:val="16"/>
          </w:rPr>
          <w:t>&lt;/globalReservationId&gt;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&lt;description&gt;</w:t>
        </w:r>
        <w:r w:rsidRPr="00657734">
          <w:rPr>
            <w:rFonts w:asciiTheme="majorHAnsi" w:hAnsiTheme="majorHAnsi"/>
            <w:color w:val="000000"/>
            <w:sz w:val="16"/>
            <w:szCs w:val="16"/>
          </w:rPr>
          <w:t>My example reservation using NSI CS 2.1.</w:t>
        </w:r>
        <w:r w:rsidRPr="00657734">
          <w:rPr>
            <w:rFonts w:asciiTheme="majorHAnsi" w:hAnsiTheme="majorHAnsi"/>
            <w:color w:val="000096"/>
            <w:sz w:val="16"/>
            <w:szCs w:val="16"/>
          </w:rPr>
          <w:t>&lt;/description&gt;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w:t>
        </w:r>
        <w:r w:rsidRPr="00657734">
          <w:rPr>
            <w:rFonts w:asciiTheme="majorHAnsi" w:hAnsiTheme="majorHAnsi"/>
            <w:color w:val="F5844C"/>
            <w:sz w:val="16"/>
            <w:szCs w:val="16"/>
          </w:rPr>
          <w:t xml:space="preserve"> version</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&lt;startTime&gt;</w:t>
        </w:r>
        <w:r w:rsidRPr="00657734">
          <w:rPr>
            <w:rFonts w:asciiTheme="majorHAnsi" w:hAnsiTheme="majorHAnsi"/>
            <w:color w:val="000000"/>
            <w:sz w:val="16"/>
            <w:szCs w:val="16"/>
          </w:rPr>
          <w:t>2015-08-15T09:30:10Z</w:t>
        </w:r>
        <w:r w:rsidRPr="00657734">
          <w:rPr>
            <w:rFonts w:asciiTheme="majorHAnsi" w:hAnsiTheme="majorHAnsi"/>
            <w:color w:val="000096"/>
            <w:sz w:val="16"/>
            <w:szCs w:val="16"/>
          </w:rPr>
          <w:t>&lt;/startTime&gt;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&lt;endTime&gt;</w:t>
        </w:r>
        <w:r w:rsidRPr="00657734">
          <w:rPr>
            <w:rFonts w:asciiTheme="majorHAnsi" w:hAnsiTheme="majorHAnsi"/>
            <w:color w:val="000000"/>
            <w:sz w:val="16"/>
            <w:szCs w:val="16"/>
          </w:rPr>
          <w:t>2015-08-15T10:30:10Z</w:t>
        </w:r>
        <w:r w:rsidRPr="00657734">
          <w:rPr>
            <w:rFonts w:asciiTheme="majorHAnsi" w:hAnsiTheme="majorHAnsi"/>
            <w:color w:val="000096"/>
            <w:sz w:val="16"/>
            <w:szCs w:val="16"/>
          </w:rPr>
          <w:t>&lt;/endTime&gt;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&lt;/schedule&gt;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&lt;capacity&gt;</w:t>
        </w:r>
        <w:r w:rsidRPr="00657734">
          <w:rPr>
            <w:rFonts w:asciiTheme="majorHAnsi" w:hAnsiTheme="majorHAnsi"/>
            <w:color w:val="000000"/>
            <w:sz w:val="16"/>
            <w:szCs w:val="16"/>
          </w:rPr>
          <w:t>10000</w:t>
        </w:r>
        <w:r w:rsidRPr="00657734">
          <w:rPr>
            <w:rFonts w:asciiTheme="majorHAnsi" w:hAnsiTheme="majorHAnsi"/>
            <w:color w:val="000096"/>
            <w:sz w:val="16"/>
            <w:szCs w:val="16"/>
          </w:rPr>
          <w:t>&lt;/capacity&gt;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t>Bidirectional</w:t>
        </w:r>
        <w:r w:rsidRPr="00657734">
          <w:rPr>
            <w:rFonts w:asciiTheme="majorHAnsi" w:hAnsiTheme="majorHAnsi"/>
            <w:color w:val="000096"/>
            <w:sz w:val="16"/>
            <w:szCs w:val="16"/>
          </w:rPr>
          <w:t>&lt;/directionality&gt;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t>true</w:t>
        </w:r>
        <w:r w:rsidRPr="00657734">
          <w:rPr>
            <w:rFonts w:asciiTheme="majorHAnsi" w:hAnsiTheme="majorHAnsi"/>
            <w:color w:val="000096"/>
            <w:sz w:val="16"/>
            <w:szCs w:val="16"/>
          </w:rPr>
          <w:t>&lt;/symmetricPath&gt;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&lt;sourceSTP&gt;</w:t>
        </w:r>
        <w:r w:rsidRPr="00657734">
          <w:rPr>
            <w:rFonts w:asciiTheme="majorHAnsi" w:hAnsiTheme="majorHAnsi"/>
            <w:color w:val="000000"/>
            <w:sz w:val="16"/>
            <w:szCs w:val="16"/>
          </w:rPr>
          <w:t>urn:ogf:network:kddilabs.jp:2013:topology:bi-ps?vlan=1782</w:t>
        </w:r>
        <w:r w:rsidRPr="00657734">
          <w:rPr>
            <w:rFonts w:asciiTheme="majorHAnsi" w:hAnsiTheme="majorHAnsi"/>
            <w:color w:val="000096"/>
            <w:sz w:val="16"/>
            <w:szCs w:val="16"/>
          </w:rPr>
          <w:t>&lt;/sourceSTP&gt;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&lt;destSTP&gt;</w:t>
        </w:r>
        <w:r w:rsidRPr="00657734">
          <w:rPr>
            <w:rFonts w:asciiTheme="majorHAnsi" w:hAnsiTheme="majorHAnsi"/>
            <w:color w:val="000000"/>
            <w:sz w:val="16"/>
            <w:szCs w:val="16"/>
          </w:rPr>
          <w:t>urn:ogf:network:uvalight.net:2013:topology:ps?vlan=1780</w:t>
        </w:r>
        <w:r w:rsidRPr="00657734">
          <w:rPr>
            <w:rFonts w:asciiTheme="majorHAnsi" w:hAnsiTheme="majorHAnsi"/>
            <w:color w:val="000096"/>
            <w:sz w:val="16"/>
            <w:szCs w:val="16"/>
          </w:rPr>
          <w:t>&lt;/destSTP&gt;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"0"</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urn:ogf:network:kddilabs.jp:2013:topology:bi-kddilabs-jgn-x?vlan=1782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"1"</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urn:ogf:network:jgn-x.jp:2013:topology:bi-jgn-x-kddilabs?vlan=1782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"2"</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urn:ogf:network:jgn-x.jp:2013:topology:bi-jgn-x-startap?vlan=1782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"3"</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urn:ogf:network:icair.org:2013:topology:jgn-x?vlan=1782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"4"</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"5"</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urn:ogf:network:netherlight.net:2013:production7:starlight-1?vlan=1782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"6"</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urn:ogf:network:netherlight.net:2013:production7:internal1</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"7"</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urn:ogf:network:netherlight.net:2013:production7:internal2</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"8"</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urn:ogf:network:netherlight.net:2013:production7:uva-3?vlan=1780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w:t>
        </w:r>
        <w:r w:rsidRPr="00657734">
          <w:rPr>
            <w:rFonts w:asciiTheme="majorHAnsi" w:hAnsiTheme="majorHAnsi"/>
            <w:color w:val="F5844C"/>
            <w:sz w:val="16"/>
            <w:szCs w:val="16"/>
          </w:rPr>
          <w:t xml:space="preserve"> order</w:t>
        </w:r>
        <w:r w:rsidRPr="00657734">
          <w:rPr>
            <w:rFonts w:asciiTheme="majorHAnsi" w:hAnsiTheme="majorHAnsi"/>
            <w:color w:val="FF8040"/>
            <w:sz w:val="16"/>
            <w:szCs w:val="16"/>
          </w:rPr>
          <w:t>=</w:t>
        </w:r>
        <w:r w:rsidRPr="00657734">
          <w:rPr>
            <w:rFonts w:asciiTheme="majorHAnsi" w:hAnsiTheme="majorHAnsi"/>
            <w:color w:val="993300"/>
            <w:sz w:val="16"/>
            <w:szCs w:val="16"/>
          </w:rPr>
          <w:t>"9"</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&lt;stp&gt;</w:t>
        </w:r>
        <w:r w:rsidRPr="00657734">
          <w:rPr>
            <w:rFonts w:asciiTheme="majorHAnsi" w:hAnsiTheme="majorHAnsi"/>
            <w:color w:val="000000"/>
            <w:sz w:val="16"/>
            <w:szCs w:val="16"/>
          </w:rPr>
          <w:t>urn:ogf:network:uvalight.net:2013:topology:netherlight?vlan=1780</w:t>
        </w:r>
        <w:r w:rsidRPr="00657734">
          <w:rPr>
            <w:rFonts w:asciiTheme="majorHAnsi" w:hAnsiTheme="majorHAnsi"/>
            <w:color w:val="000096"/>
            <w:sz w:val="16"/>
            <w:szCs w:val="16"/>
          </w:rPr>
          <w:t>&lt;/stp&gt;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&lt;/orderedSTP&gt;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&lt;/ero&gt;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&lt;parameter</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"mtu"</w:t>
        </w:r>
        <w:r w:rsidRPr="00657734">
          <w:rPr>
            <w:rFonts w:asciiTheme="majorHAnsi" w:hAnsiTheme="majorHAnsi"/>
            <w:color w:val="000096"/>
            <w:sz w:val="16"/>
            <w:szCs w:val="16"/>
          </w:rPr>
          <w:t>&gt;</w:t>
        </w:r>
        <w:r w:rsidRPr="00657734">
          <w:rPr>
            <w:rFonts w:asciiTheme="majorHAnsi" w:hAnsiTheme="majorHAnsi"/>
            <w:color w:val="000000"/>
            <w:sz w:val="16"/>
            <w:szCs w:val="16"/>
          </w:rPr>
          <w:t>9500</w:t>
        </w:r>
        <w:r w:rsidRPr="00657734">
          <w:rPr>
            <w:rFonts w:asciiTheme="majorHAnsi" w:hAnsiTheme="majorHAnsi"/>
            <w:color w:val="000096"/>
            <w:sz w:val="16"/>
            <w:szCs w:val="16"/>
          </w:rPr>
          <w:t>&lt;/parameter&gt;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&lt;/p2p:p2ps&gt;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&lt;/criteria&gt;</w:t>
        </w:r>
        <w:r w:rsidRPr="00657734">
          <w:rPr>
            <w:rFonts w:asciiTheme="majorHAnsi" w:hAnsiTheme="majorHAnsi"/>
            <w:color w:val="000000"/>
            <w:sz w:val="16"/>
            <w:szCs w:val="16"/>
          </w:rPr>
          <w:br/>
        </w:r>
        <w:r w:rsidRPr="00657734">
          <w:rPr>
            <w:rFonts w:asciiTheme="majorHAnsi" w:hAnsiTheme="majorHAnsi"/>
            <w:color w:val="000096"/>
            <w:sz w:val="16"/>
            <w:szCs w:val="16"/>
          </w:rPr>
          <w:t>&lt;/nsi:reserveConfirmed&gt;</w:t>
        </w:r>
      </w:ins>
    </w:p>
    <w:p w14:paraId="59135C1F" w14:textId="77777777" w:rsidR="006C2171" w:rsidRPr="006C2171" w:rsidRDefault="006C2171">
      <w:pPr>
        <w:rPr>
          <w:ins w:id="1574" w:author="Chin Guok" w:date="2015-07-31T15:20:00Z"/>
        </w:rPr>
        <w:pPrChange w:id="1575" w:author="Chin Guok" w:date="2015-07-31T15:21:00Z">
          <w:pPr>
            <w:pStyle w:val="nobreak"/>
            <w:tabs>
              <w:tab w:val="left" w:pos="1400"/>
            </w:tabs>
          </w:pPr>
        </w:pPrChange>
      </w:pPr>
    </w:p>
    <w:p w14:paraId="760127F8" w14:textId="3E2DDC9D" w:rsidR="00333262" w:rsidRDefault="003A0A24" w:rsidP="003A0A24">
      <w:pPr>
        <w:pStyle w:val="nobreak"/>
        <w:tabs>
          <w:tab w:val="left" w:pos="1400"/>
        </w:tabs>
        <w:rPr>
          <w:ins w:id="1576" w:author="Chin Guok" w:date="2015-07-31T14:47:00Z"/>
        </w:rPr>
      </w:pPr>
      <w:ins w:id="1577" w:author="Chin Guok" w:date="2015-07-31T14:29:00Z">
        <w:r>
          <w:t xml:space="preserve">The reservation </w:t>
        </w:r>
        <w:r w:rsidRPr="004D3532">
          <w:rPr>
            <w:i/>
          </w:rPr>
          <w:t>reserve</w:t>
        </w:r>
        <w:r>
          <w:t xml:space="preserve"> message is common to both the tree and chain connection requests in NSI. </w:t>
        </w:r>
      </w:ins>
      <w:ins w:id="1578" w:author="Chin Guok" w:date="2015-07-31T14:30:00Z">
        <w:r>
          <w:t xml:space="preserve"> In a chain connection, the request is forwarded sequentially to each NSA along the path.  In </w:t>
        </w:r>
      </w:ins>
      <w:ins w:id="1579" w:author="Chin Guok" w:date="2015-07-31T14:31:00Z">
        <w:r w:rsidR="00333262">
          <w:t>a</w:t>
        </w:r>
      </w:ins>
      <w:ins w:id="1580" w:author="Chin Guok" w:date="2015-07-31T14:29:00Z">
        <w:r>
          <w:t xml:space="preserve"> tree </w:t>
        </w:r>
        <w:r>
          <w:lastRenderedPageBreak/>
          <w:t>workflow</w:t>
        </w:r>
      </w:ins>
      <w:ins w:id="1581" w:author="Chin Guok" w:date="2015-07-31T14:31:00Z">
        <w:r w:rsidR="00333262">
          <w:t xml:space="preserve"> however,</w:t>
        </w:r>
      </w:ins>
      <w:ins w:id="1582" w:author="Chin Guok" w:date="2015-07-31T14:29:00Z">
        <w:r>
          <w:t xml:space="preserve"> an AG may </w:t>
        </w:r>
      </w:ins>
      <w:ins w:id="1583" w:author="Chin Guok" w:date="2015-07-31T14:31:00Z">
        <w:r w:rsidR="00333262">
          <w:t xml:space="preserve">compute the end-to-end path and </w:t>
        </w:r>
      </w:ins>
      <w:ins w:id="1584" w:author="Chin Guok" w:date="2015-07-31T14:34:00Z">
        <w:r w:rsidR="00333262">
          <w:t>divide</w:t>
        </w:r>
      </w:ins>
      <w:ins w:id="1585" w:author="Chin Guok" w:date="2015-07-31T14:29:00Z">
        <w:r>
          <w:t xml:space="preserve"> </w:t>
        </w:r>
      </w:ins>
      <w:ins w:id="1586" w:author="Chin Guok" w:date="2015-07-31T14:31:00Z">
        <w:r w:rsidR="00333262">
          <w:t xml:space="preserve">the </w:t>
        </w:r>
      </w:ins>
      <w:ins w:id="1587" w:author="Chin Guok" w:date="2015-07-31T14:32:00Z">
        <w:r w:rsidR="00333262">
          <w:t xml:space="preserve">initial </w:t>
        </w:r>
      </w:ins>
      <w:ins w:id="1588" w:author="Chin Guok" w:date="2015-07-31T14:29:00Z">
        <w:r>
          <w:t xml:space="preserve">request </w:t>
        </w:r>
      </w:ins>
      <w:ins w:id="1589" w:author="Chin Guok" w:date="2015-07-31T14:31:00Z">
        <w:r w:rsidR="00333262">
          <w:t xml:space="preserve">into distinct </w:t>
        </w:r>
      </w:ins>
      <w:ins w:id="1590" w:author="Chin Guok" w:date="2015-07-31T14:34:00Z">
        <w:r w:rsidR="00333262">
          <w:t xml:space="preserve">segment </w:t>
        </w:r>
      </w:ins>
      <w:ins w:id="1591" w:author="Chin Guok" w:date="2015-07-31T14:31:00Z">
        <w:r w:rsidR="00333262">
          <w:t>requests</w:t>
        </w:r>
      </w:ins>
      <w:ins w:id="1592" w:author="Chin Guok" w:date="2015-07-31T14:32:00Z">
        <w:r w:rsidR="00333262">
          <w:t xml:space="preserve"> for each domain.  In performing the end-to-end path computation, the AG may</w:t>
        </w:r>
      </w:ins>
      <w:ins w:id="1593" w:author="Chin Guok" w:date="2015-07-31T14:29:00Z">
        <w:r w:rsidR="00333262">
          <w:t xml:space="preserve"> unknowingly select </w:t>
        </w:r>
      </w:ins>
      <w:ins w:id="1594" w:author="Chin Guok" w:date="2015-07-31T14:44:00Z">
        <w:r w:rsidR="00AF7CC6">
          <w:t xml:space="preserve">a </w:t>
        </w:r>
      </w:ins>
      <w:ins w:id="1595" w:author="Chin Guok" w:date="2015-07-31T14:29:00Z">
        <w:r w:rsidR="00AF7CC6">
          <w:t>VLAN</w:t>
        </w:r>
        <w:r>
          <w:t xml:space="preserve"> </w:t>
        </w:r>
      </w:ins>
      <w:ins w:id="1596" w:author="Chin Guok" w:date="2015-07-31T14:33:00Z">
        <w:r w:rsidR="00333262">
          <w:t>already in use betw</w:t>
        </w:r>
        <w:r w:rsidR="00AF7CC6">
          <w:t xml:space="preserve">een domain borders (i.e. SDPs) </w:t>
        </w:r>
      </w:ins>
      <w:ins w:id="1597" w:author="Chin Guok" w:date="2015-07-31T14:43:00Z">
        <w:r w:rsidR="00AF7CC6">
          <w:t>for the segment request.  This request</w:t>
        </w:r>
      </w:ins>
      <w:ins w:id="1598" w:author="Chin Guok" w:date="2015-07-31T14:44:00Z">
        <w:r w:rsidR="00AF7CC6">
          <w:t xml:space="preserve"> ultimately</w:t>
        </w:r>
      </w:ins>
      <w:ins w:id="1599" w:author="Chin Guok" w:date="2015-07-31T14:33:00Z">
        <w:r w:rsidR="00AF7CC6">
          <w:t xml:space="preserve"> </w:t>
        </w:r>
      </w:ins>
      <w:ins w:id="1600" w:author="Chin Guok" w:date="2015-07-31T14:38:00Z">
        <w:r w:rsidR="00333262">
          <w:t xml:space="preserve">will result in a </w:t>
        </w:r>
        <w:r w:rsidR="00333262" w:rsidRPr="00333262">
          <w:rPr>
            <w:i/>
            <w:rPrChange w:id="1601" w:author="Chin Guok" w:date="2015-07-31T14:40:00Z">
              <w:rPr/>
            </w:rPrChange>
          </w:rPr>
          <w:t>reserveFailed</w:t>
        </w:r>
        <w:r w:rsidR="00333262">
          <w:t xml:space="preserve"> message </w:t>
        </w:r>
      </w:ins>
      <w:ins w:id="1602" w:author="Chin Guok" w:date="2015-07-31T14:40:00Z">
        <w:r w:rsidR="00333262">
          <w:t xml:space="preserve">indicating that the VLAN has already been taken.  </w:t>
        </w:r>
      </w:ins>
      <w:ins w:id="1603" w:author="Chin Guok" w:date="2015-07-31T14:44:00Z">
        <w:r w:rsidR="00AF7CC6">
          <w:t xml:space="preserve">To provide the AG with an educated feedback so that subsequent requests will have a higher chance of success, the </w:t>
        </w:r>
        <w:r w:rsidR="00AF7CC6" w:rsidRPr="00AF7CC6">
          <w:rPr>
            <w:i/>
            <w:rPrChange w:id="1604" w:author="Chin Guok" w:date="2015-07-31T14:45:00Z">
              <w:rPr/>
            </w:rPrChange>
          </w:rPr>
          <w:t>reserveFailed</w:t>
        </w:r>
        <w:r w:rsidR="00AF7CC6">
          <w:t xml:space="preserve"> message can include an optional </w:t>
        </w:r>
        <w:r w:rsidR="00AF7CC6" w:rsidRPr="00AF7CC6">
          <w:rPr>
            <w:i/>
            <w:rPrChange w:id="1605" w:author="Chin Guok" w:date="2015-07-31T14:45:00Z">
              <w:rPr/>
            </w:rPrChange>
          </w:rPr>
          <w:t>feedback</w:t>
        </w:r>
        <w:r w:rsidR="00AF7CC6">
          <w:t xml:space="preserve"> field indicating </w:t>
        </w:r>
      </w:ins>
      <w:ins w:id="1606" w:author="Chin Guok" w:date="2015-07-31T14:46:00Z">
        <w:r w:rsidR="00AF7CC6">
          <w:t>what resources are available.</w:t>
        </w:r>
      </w:ins>
    </w:p>
    <w:p w14:paraId="0075356D" w14:textId="77777777" w:rsidR="00AF7CC6" w:rsidRDefault="00AF7CC6">
      <w:pPr>
        <w:rPr>
          <w:ins w:id="1607" w:author="Chin Guok" w:date="2015-07-31T14:49:00Z"/>
        </w:rPr>
        <w:pPrChange w:id="1608" w:author="Chin Guok" w:date="2015-07-31T14:47:00Z">
          <w:pPr>
            <w:pStyle w:val="nobreak"/>
            <w:tabs>
              <w:tab w:val="left" w:pos="1400"/>
            </w:tabs>
          </w:pPr>
        </w:pPrChange>
      </w:pPr>
    </w:p>
    <w:p w14:paraId="2B8F4787" w14:textId="50D8B803" w:rsidR="00AF7CC6" w:rsidRPr="00AF7CC6" w:rsidRDefault="00AF7CC6">
      <w:pPr>
        <w:rPr>
          <w:ins w:id="1609" w:author="Chin Guok" w:date="2015-07-31T14:33:00Z"/>
        </w:rPr>
        <w:pPrChange w:id="1610" w:author="Chin Guok" w:date="2015-07-31T14:47:00Z">
          <w:pPr>
            <w:pStyle w:val="nobreak"/>
            <w:tabs>
              <w:tab w:val="left" w:pos="1400"/>
            </w:tabs>
          </w:pPr>
        </w:pPrChange>
      </w:pPr>
      <w:ins w:id="1611" w:author="Chin Guok" w:date="2015-07-31T14:49:00Z">
        <w:r>
          <w:rPr>
            <w:noProof/>
          </w:rPr>
          <w:drawing>
            <wp:inline distT="0" distB="0" distL="0" distR="0" wp14:anchorId="25181B3A" wp14:editId="626C1D0B">
              <wp:extent cx="5612130" cy="262636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vlan-collision.png"/>
                      <pic:cNvPicPr/>
                    </pic:nvPicPr>
                    <pic:blipFill>
                      <a:blip r:embed="rId150">
                        <a:extLst>
                          <a:ext uri="{28A0092B-C50C-407E-A947-70E740481C1C}">
                            <a14:useLocalDpi xmlns:a14="http://schemas.microsoft.com/office/drawing/2010/main" val="0"/>
                          </a:ext>
                        </a:extLst>
                      </a:blip>
                      <a:stretch>
                        <a:fillRect/>
                      </a:stretch>
                    </pic:blipFill>
                    <pic:spPr>
                      <a:xfrm>
                        <a:off x="0" y="0"/>
                        <a:ext cx="5612130" cy="2626360"/>
                      </a:xfrm>
                      <a:prstGeom prst="rect">
                        <a:avLst/>
                      </a:prstGeom>
                    </pic:spPr>
                  </pic:pic>
                </a:graphicData>
              </a:graphic>
            </wp:inline>
          </w:drawing>
        </w:r>
      </w:ins>
    </w:p>
    <w:p w14:paraId="3E57747B" w14:textId="4937DF49" w:rsidR="003A0A24" w:rsidRDefault="00AF7CC6">
      <w:pPr>
        <w:pStyle w:val="Caption"/>
        <w:jc w:val="center"/>
        <w:rPr>
          <w:ins w:id="1612" w:author="Chin Guok" w:date="2015-07-31T14:29:00Z"/>
        </w:rPr>
        <w:pPrChange w:id="1613" w:author="Chin Guok" w:date="2015-07-31T14:51:00Z">
          <w:pPr>
            <w:pStyle w:val="nobreak"/>
            <w:tabs>
              <w:tab w:val="left" w:pos="1400"/>
            </w:tabs>
          </w:pPr>
        </w:pPrChange>
      </w:pPr>
      <w:ins w:id="1614" w:author="Chin Guok" w:date="2015-07-31T14:50:00Z">
        <w:r>
          <w:t xml:space="preserve">Figure </w:t>
        </w:r>
        <w:r>
          <w:fldChar w:fldCharType="begin"/>
        </w:r>
        <w:r>
          <w:instrText xml:space="preserve"> SEQ Figure \* ARABIC </w:instrText>
        </w:r>
      </w:ins>
      <w:r>
        <w:fldChar w:fldCharType="separate"/>
      </w:r>
      <w:ins w:id="1615" w:author="John MacAuley" w:date="2016-01-08T16:24:00Z">
        <w:r w:rsidR="00D5423B">
          <w:rPr>
            <w:noProof/>
          </w:rPr>
          <w:t>143</w:t>
        </w:r>
      </w:ins>
      <w:ins w:id="1616" w:author="Chin Guok" w:date="2015-07-31T14:50:00Z">
        <w:r>
          <w:fldChar w:fldCharType="end"/>
        </w:r>
      </w:ins>
      <w:ins w:id="1617" w:author="Chin Guok" w:date="2015-07-31T14:51:00Z">
        <w:r>
          <w:t>:</w:t>
        </w:r>
      </w:ins>
      <w:ins w:id="1618" w:author="Chin Guok" w:date="2015-07-31T14:50:00Z">
        <w:r>
          <w:t xml:space="preserve"> Example </w:t>
        </w:r>
      </w:ins>
      <w:ins w:id="1619" w:author="Chin Guok" w:date="2015-07-31T14:51:00Z">
        <w:r w:rsidR="00B33177">
          <w:t>VLAN selection collision in Tree Connection workflow</w:t>
        </w:r>
      </w:ins>
    </w:p>
    <w:p w14:paraId="52942F41" w14:textId="4EFFB39B" w:rsidR="00A463B1" w:rsidRDefault="00A463B1" w:rsidP="00A463B1">
      <w:pPr>
        <w:pStyle w:val="nobreak"/>
        <w:tabs>
          <w:tab w:val="left" w:pos="1400"/>
        </w:tabs>
        <w:rPr>
          <w:ins w:id="1620" w:author="Chin Guok" w:date="2015-07-31T15:22:00Z"/>
        </w:rPr>
      </w:pPr>
      <w:ins w:id="1621" w:author="Chin Guok" w:date="2015-07-31T15:22:00Z">
        <w:r>
          <w:t xml:space="preserve">Below is </w:t>
        </w:r>
        <w:r w:rsidRPr="007E0601">
          <w:t xml:space="preserve">an example </w:t>
        </w:r>
        <w:r w:rsidRPr="007E0601">
          <w:rPr>
            <w:i/>
          </w:rPr>
          <w:t>reserve</w:t>
        </w:r>
        <w:r>
          <w:rPr>
            <w:i/>
          </w:rPr>
          <w:t>Failed</w:t>
        </w:r>
        <w:r w:rsidRPr="007E0601">
          <w:t xml:space="preserve"> request XML message for a bidirectional service as </w:t>
        </w:r>
        <w:r>
          <w:t>defined in NSI CS version 2.</w:t>
        </w:r>
      </w:ins>
      <w:ins w:id="1622" w:author="Chin Guok" w:date="2015-07-31T15:23:00Z">
        <w:r>
          <w:t>1</w:t>
        </w:r>
      </w:ins>
      <w:ins w:id="1623" w:author="Chin Guok" w:date="2015-07-31T15:22:00Z">
        <w:r>
          <w:t xml:space="preserve"> that failed </w:t>
        </w:r>
      </w:ins>
      <w:ins w:id="1624" w:author="Chin Guok" w:date="2015-07-31T15:25:00Z">
        <w:r>
          <w:t xml:space="preserve">because of insufficient available capacity for the reservation.  A </w:t>
        </w:r>
      </w:ins>
      <w:ins w:id="1625" w:author="Chin Guok" w:date="2015-07-31T15:27:00Z">
        <w:r>
          <w:t>feedback field is also returned indicating the amount of available capacity.</w:t>
        </w:r>
      </w:ins>
      <w:ins w:id="1626" w:author="Chin Guok" w:date="2015-07-31T15:22:00Z">
        <w:r>
          <w:t xml:space="preserve"> There are a few things to note:</w:t>
        </w:r>
      </w:ins>
    </w:p>
    <w:p w14:paraId="19E5B41F" w14:textId="77777777" w:rsidR="00A463B1" w:rsidRPr="007E0601" w:rsidRDefault="00A463B1" w:rsidP="00A463B1">
      <w:pPr>
        <w:rPr>
          <w:ins w:id="1627" w:author="Chin Guok" w:date="2015-07-31T15:22:00Z"/>
        </w:rPr>
      </w:pPr>
    </w:p>
    <w:p w14:paraId="3C0661D9" w14:textId="379E4458" w:rsidR="00A463B1" w:rsidRDefault="00A463B1" w:rsidP="00A463B1">
      <w:pPr>
        <w:numPr>
          <w:ilvl w:val="0"/>
          <w:numId w:val="31"/>
        </w:numPr>
        <w:rPr>
          <w:ins w:id="1628" w:author="Chin Guok" w:date="2015-07-31T15:28:00Z"/>
        </w:rPr>
      </w:pPr>
      <w:ins w:id="1629" w:author="Chin Guok" w:date="2015-07-31T15:28:00Z">
        <w:r>
          <w:t>TO BE FILLED IN AS NECESSARY</w:t>
        </w:r>
      </w:ins>
    </w:p>
    <w:p w14:paraId="3148241D" w14:textId="77777777" w:rsidR="00A463B1" w:rsidRPr="007E0601" w:rsidRDefault="00A463B1">
      <w:pPr>
        <w:ind w:left="720"/>
        <w:rPr>
          <w:ins w:id="1630" w:author="Chin Guok" w:date="2015-07-31T15:22:00Z"/>
        </w:rPr>
        <w:pPrChange w:id="1631" w:author="Chin Guok" w:date="2015-07-31T15:28:00Z">
          <w:pPr>
            <w:numPr>
              <w:numId w:val="31"/>
            </w:numPr>
            <w:ind w:left="720" w:hanging="360"/>
          </w:pPr>
        </w:pPrChange>
      </w:pPr>
    </w:p>
    <w:p w14:paraId="0D7911EA" w14:textId="77777777" w:rsidR="00A463B1" w:rsidRPr="00657734" w:rsidRDefault="00A463B1" w:rsidP="00A463B1">
      <w:pPr>
        <w:ind w:left="720"/>
        <w:rPr>
          <w:ins w:id="1632" w:author="Chin Guok" w:date="2015-07-31T15:28:00Z"/>
          <w:rFonts w:asciiTheme="majorHAnsi" w:hAnsiTheme="majorHAnsi"/>
          <w:color w:val="000096"/>
          <w:sz w:val="16"/>
          <w:szCs w:val="16"/>
        </w:rPr>
      </w:pPr>
      <w:ins w:id="1633" w:author="Chin Guok" w:date="2015-07-31T15:28: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00705</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CAPACITY_UNAVAILABLE: Insufficient capacity available for reservation (10000 mb/s).</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"capacity"</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10000</w:t>
        </w:r>
        <w:r w:rsidRPr="00657734">
          <w:rPr>
            <w:rFonts w:asciiTheme="majorHAnsi" w:hAnsiTheme="majorHAnsi"/>
            <w:color w:val="000096"/>
            <w:sz w:val="16"/>
            <w:szCs w:val="16"/>
          </w:rPr>
          <w:t>&lt;/value&gt;</w:t>
        </w:r>
        <w:r w:rsidRPr="00657734">
          <w:rPr>
            <w:rFonts w:asciiTheme="majorHAnsi" w:hAnsiTheme="majorHAnsi"/>
            <w:color w:val="000000"/>
            <w:sz w:val="16"/>
            <w:szCs w:val="16"/>
          </w:rPr>
          <w:br/>
        </w:r>
        <w:r w:rsidRPr="00657734">
          <w:rPr>
            <w:rFonts w:asciiTheme="majorHAnsi" w:hAnsiTheme="majorHAnsi"/>
            <w:color w:val="000000"/>
            <w:sz w:val="16"/>
            <w:szCs w:val="16"/>
          </w:rPr>
          <w:lastRenderedPageBreak/>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"xsd:long"</w:t>
        </w:r>
        <w:r w:rsidRPr="00657734">
          <w:rPr>
            <w:rFonts w:asciiTheme="majorHAnsi" w:hAnsiTheme="majorHAnsi"/>
            <w:color w:val="000096"/>
            <w:sz w:val="16"/>
            <w:szCs w:val="16"/>
          </w:rPr>
          <w:t>&gt;</w:t>
        </w:r>
        <w:r w:rsidRPr="00657734">
          <w:rPr>
            <w:rFonts w:asciiTheme="majorHAnsi" w:hAnsiTheme="majorHAnsi"/>
            <w:color w:val="000000"/>
            <w:sz w:val="16"/>
            <w:szCs w:val="16"/>
          </w:rPr>
          <w:t>2500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A9C0397" w14:textId="77777777" w:rsidR="00CA1220" w:rsidRDefault="00CA1220" w:rsidP="00A463B1">
      <w:pPr>
        <w:rPr>
          <w:ins w:id="1634" w:author="Chin Guok" w:date="2015-07-28T14:46:00Z"/>
          <w:rFonts w:asciiTheme="majorHAnsi" w:hAnsiTheme="majorHAnsi"/>
          <w:color w:val="000096"/>
          <w:sz w:val="18"/>
          <w:szCs w:val="18"/>
        </w:rPr>
      </w:pPr>
    </w:p>
    <w:p w14:paraId="1A4E2D2F" w14:textId="7A4D52B9" w:rsidR="00CA1220" w:rsidRDefault="00A463B1" w:rsidP="00A463B1">
      <w:pPr>
        <w:rPr>
          <w:ins w:id="1635" w:author="Chin Guok" w:date="2015-07-31T15:32:00Z"/>
          <w:rFonts w:asciiTheme="majorHAnsi" w:hAnsiTheme="majorHAnsi"/>
          <w:color w:val="000096"/>
          <w:sz w:val="18"/>
          <w:szCs w:val="18"/>
        </w:rPr>
      </w:pPr>
      <w:ins w:id="1636" w:author="Chin Guok" w:date="2015-07-31T15:29:00Z">
        <w:r>
          <w:rPr>
            <w:rFonts w:asciiTheme="majorHAnsi" w:hAnsiTheme="majorHAnsi"/>
            <w:color w:val="000096"/>
            <w:sz w:val="18"/>
            <w:szCs w:val="18"/>
          </w:rPr>
          <w:t xml:space="preserve">Below is another example of a </w:t>
        </w:r>
        <w:r w:rsidRPr="00795B8A">
          <w:rPr>
            <w:rFonts w:asciiTheme="majorHAnsi" w:hAnsiTheme="majorHAnsi"/>
            <w:i/>
            <w:color w:val="000096"/>
            <w:sz w:val="18"/>
            <w:szCs w:val="18"/>
            <w:rPrChange w:id="1637" w:author="Chin Guok" w:date="2015-07-31T15:33:00Z">
              <w:rPr>
                <w:rFonts w:asciiTheme="majorHAnsi" w:hAnsiTheme="majorHAnsi"/>
                <w:color w:val="000096"/>
                <w:sz w:val="18"/>
                <w:szCs w:val="18"/>
              </w:rPr>
            </w:rPrChange>
          </w:rPr>
          <w:t>reserveFailed</w:t>
        </w:r>
        <w:r>
          <w:rPr>
            <w:rFonts w:asciiTheme="majorHAnsi" w:hAnsiTheme="majorHAnsi"/>
            <w:color w:val="000096"/>
            <w:sz w:val="18"/>
            <w:szCs w:val="18"/>
          </w:rPr>
          <w:t xml:space="preserve"> message</w:t>
        </w:r>
      </w:ins>
      <w:ins w:id="1638" w:author="Chin Guok" w:date="2015-07-31T15:31:00Z">
        <w:r>
          <w:rPr>
            <w:rFonts w:asciiTheme="majorHAnsi" w:hAnsiTheme="majorHAnsi"/>
            <w:color w:val="000096"/>
            <w:sz w:val="18"/>
            <w:szCs w:val="18"/>
          </w:rPr>
          <w:t>.  T</w:t>
        </w:r>
      </w:ins>
      <w:ins w:id="1639" w:author="Chin Guok" w:date="2015-07-31T15:29:00Z">
        <w:r>
          <w:rPr>
            <w:rFonts w:asciiTheme="majorHAnsi" w:hAnsiTheme="majorHAnsi"/>
            <w:color w:val="000096"/>
            <w:sz w:val="18"/>
            <w:szCs w:val="18"/>
          </w:rPr>
          <w:t>his message indicat</w:t>
        </w:r>
      </w:ins>
      <w:ins w:id="1640" w:author="Chin Guok" w:date="2015-07-31T15:31:00Z">
        <w:r>
          <w:rPr>
            <w:rFonts w:asciiTheme="majorHAnsi" w:hAnsiTheme="majorHAnsi"/>
            <w:color w:val="000096"/>
            <w:sz w:val="18"/>
            <w:szCs w:val="18"/>
          </w:rPr>
          <w:t>es</w:t>
        </w:r>
      </w:ins>
      <w:ins w:id="1641" w:author="Chin Guok" w:date="2015-07-31T15:29:00Z">
        <w:r>
          <w:rPr>
            <w:rFonts w:asciiTheme="majorHAnsi" w:hAnsiTheme="majorHAnsi"/>
            <w:color w:val="000096"/>
            <w:sz w:val="18"/>
            <w:szCs w:val="18"/>
          </w:rPr>
          <w:t xml:space="preserve"> that the selected VLAN is aready in use, and </w:t>
        </w:r>
        <w:r w:rsidR="00B810F7">
          <w:rPr>
            <w:rFonts w:asciiTheme="majorHAnsi" w:hAnsiTheme="majorHAnsi"/>
            <w:color w:val="000096"/>
            <w:sz w:val="18"/>
            <w:szCs w:val="18"/>
          </w:rPr>
          <w:t>proposes</w:t>
        </w:r>
        <w:r>
          <w:rPr>
            <w:rFonts w:asciiTheme="majorHAnsi" w:hAnsiTheme="majorHAnsi"/>
            <w:color w:val="000096"/>
            <w:sz w:val="18"/>
            <w:szCs w:val="18"/>
          </w:rPr>
          <w:t xml:space="preserve"> range of available VLANs</w:t>
        </w:r>
      </w:ins>
      <w:ins w:id="1642" w:author="Chin Guok" w:date="2015-07-31T15:32:00Z">
        <w:r w:rsidR="00B810F7">
          <w:rPr>
            <w:rFonts w:asciiTheme="majorHAnsi" w:hAnsiTheme="majorHAnsi"/>
            <w:color w:val="000096"/>
            <w:sz w:val="18"/>
            <w:szCs w:val="18"/>
          </w:rPr>
          <w:t>.</w:t>
        </w:r>
      </w:ins>
    </w:p>
    <w:p w14:paraId="26DCA908" w14:textId="77777777" w:rsidR="00B810F7" w:rsidRDefault="00B810F7" w:rsidP="00A463B1">
      <w:pPr>
        <w:rPr>
          <w:ins w:id="1643" w:author="Chin Guok" w:date="2015-07-31T15:32:00Z"/>
          <w:rFonts w:asciiTheme="majorHAnsi" w:hAnsiTheme="majorHAnsi"/>
          <w:color w:val="000096"/>
          <w:sz w:val="18"/>
          <w:szCs w:val="18"/>
        </w:rPr>
      </w:pPr>
    </w:p>
    <w:p w14:paraId="036B739A" w14:textId="1990F863" w:rsidR="00B810F7" w:rsidRPr="00B22F2D" w:rsidRDefault="00B810F7" w:rsidP="00B810F7">
      <w:pPr>
        <w:ind w:left="720"/>
        <w:rPr>
          <w:rFonts w:asciiTheme="majorHAnsi" w:hAnsiTheme="majorHAnsi"/>
          <w:color w:val="000096"/>
          <w:sz w:val="18"/>
          <w:szCs w:val="18"/>
        </w:rPr>
      </w:pPr>
      <w:ins w:id="1644" w:author="Chin Guok" w:date="2015-07-31T15:32:00Z">
        <w:r w:rsidRPr="00657734">
          <w:rPr>
            <w:rFonts w:asciiTheme="majorHAnsi" w:hAnsiTheme="majorHAnsi"/>
            <w:color w:val="000096"/>
            <w:sz w:val="16"/>
            <w:szCs w:val="16"/>
          </w:rPr>
          <w:t>&lt;nsi:reserveFailed</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xmlns:nsi</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"http://schemas.ogf.org/nsi/2013/12/connection/types"</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xmlns:xsd</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w:t>
        </w:r>
        <w:r w:rsidRPr="00657734">
          <w:rPr>
            <w:rFonts w:asciiTheme="majorHAnsi" w:hAnsiTheme="majorHAnsi"/>
            <w:color w:val="000000"/>
            <w:sz w:val="16"/>
            <w:szCs w:val="16"/>
          </w:rPr>
          <w:br/>
        </w:r>
        <w:r w:rsidRPr="00657734">
          <w:rPr>
            <w:rFonts w:asciiTheme="majorHAnsi" w:hAnsiTheme="majorHAnsi"/>
            <w:color w:val="F5844C"/>
            <w:sz w:val="16"/>
            <w:szCs w:val="16"/>
          </w:rPr>
          <w:t xml:space="preserve">        </w:t>
        </w:r>
        <w:r w:rsidRPr="00657734">
          <w:rPr>
            <w:rFonts w:asciiTheme="majorHAnsi" w:hAnsiTheme="majorHAnsi"/>
            <w:color w:val="0099CC"/>
            <w:sz w:val="16"/>
            <w:szCs w:val="16"/>
          </w:rPr>
          <w:t>xmlns:xsi</w:t>
        </w:r>
        <w:r w:rsidRPr="00657734">
          <w:rPr>
            <w:rFonts w:asciiTheme="majorHAnsi" w:hAnsiTheme="majorHAnsi"/>
            <w:color w:val="FF8040"/>
            <w:sz w:val="16"/>
            <w:szCs w:val="16"/>
          </w:rPr>
          <w:t>=</w:t>
        </w:r>
        <w:r w:rsidRPr="00657734">
          <w:rPr>
            <w:rFonts w:asciiTheme="majorHAnsi" w:hAnsiTheme="majorHAnsi"/>
            <w:color w:val="993300"/>
            <w:sz w:val="16"/>
            <w:szCs w:val="16"/>
          </w:rPr>
          <w:t>"http://www.w3.org/2001/XMLSchema-instance"</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urn:uuid:4b4a71d0-3c71-47cf-a646-beacb14a4c72</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t>ReserveFailed</w:t>
        </w:r>
        <w:r w:rsidRPr="00657734">
          <w:rPr>
            <w:rFonts w:asciiTheme="majorHAnsi" w:hAnsiTheme="majorHAnsi"/>
            <w:color w:val="000096"/>
            <w:sz w:val="16"/>
            <w:szCs w:val="16"/>
          </w:rPr>
          <w:t>&lt;/reservationState&gt;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t>Released</w:t>
        </w:r>
        <w:r w:rsidRPr="00657734">
          <w:rPr>
            <w:rFonts w:asciiTheme="majorHAnsi" w:hAnsiTheme="majorHAnsi"/>
            <w:color w:val="000096"/>
            <w:sz w:val="16"/>
            <w:szCs w:val="16"/>
          </w:rPr>
          <w:t>&lt;/provisionState&gt;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t>Created</w:t>
        </w:r>
        <w:r w:rsidRPr="00657734">
          <w:rPr>
            <w:rFonts w:asciiTheme="majorHAnsi" w:hAnsiTheme="majorHAnsi"/>
            <w:color w:val="000096"/>
            <w:sz w:val="16"/>
            <w:szCs w:val="16"/>
          </w:rPr>
          <w:t>&lt;/lifecycleState&gt;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&lt;active&gt;</w:t>
        </w:r>
        <w:r w:rsidRPr="00657734">
          <w:rPr>
            <w:rFonts w:asciiTheme="majorHAnsi" w:hAnsiTheme="majorHAnsi"/>
            <w:color w:val="000000"/>
            <w:sz w:val="16"/>
            <w:szCs w:val="16"/>
          </w:rPr>
          <w:t>false</w:t>
        </w:r>
        <w:r w:rsidRPr="00657734">
          <w:rPr>
            <w:rFonts w:asciiTheme="majorHAnsi" w:hAnsiTheme="majorHAnsi"/>
            <w:color w:val="000096"/>
            <w:sz w:val="16"/>
            <w:szCs w:val="16"/>
          </w:rPr>
          <w:t>&lt;/active&gt;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&lt;version&gt;</w:t>
        </w:r>
        <w:r w:rsidRPr="00657734">
          <w:rPr>
            <w:rFonts w:asciiTheme="majorHAnsi" w:hAnsiTheme="majorHAnsi"/>
            <w:color w:val="000000"/>
            <w:sz w:val="16"/>
            <w:szCs w:val="16"/>
          </w:rPr>
          <w:t>0</w:t>
        </w:r>
        <w:r w:rsidRPr="00657734">
          <w:rPr>
            <w:rFonts w:asciiTheme="majorHAnsi" w:hAnsiTheme="majorHAnsi"/>
            <w:color w:val="000096"/>
            <w:sz w:val="16"/>
            <w:szCs w:val="16"/>
          </w:rPr>
          <w:t>&lt;/version&gt;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t>false</w:t>
        </w:r>
        <w:r w:rsidRPr="00657734">
          <w:rPr>
            <w:rFonts w:asciiTheme="majorHAnsi" w:hAnsiTheme="majorHAnsi"/>
            <w:color w:val="000096"/>
            <w:sz w:val="16"/>
            <w:szCs w:val="16"/>
          </w:rPr>
          <w:t>&lt;/versionConsistent&gt;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&lt;/dataPlaneStatus&gt;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&lt;/connectionStates&gt;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&lt;nsaId&gt;</w:t>
        </w:r>
        <w:r w:rsidRPr="00657734">
          <w:rPr>
            <w:rFonts w:asciiTheme="majorHAnsi" w:hAnsiTheme="majorHAnsi"/>
            <w:color w:val="000000"/>
            <w:sz w:val="16"/>
            <w:szCs w:val="16"/>
          </w:rPr>
          <w:t>urn:ogf:network:icair.org:2013:nsa</w:t>
        </w:r>
        <w:r w:rsidRPr="00657734">
          <w:rPr>
            <w:rFonts w:asciiTheme="majorHAnsi" w:hAnsiTheme="majorHAnsi"/>
            <w:color w:val="000096"/>
            <w:sz w:val="16"/>
            <w:szCs w:val="16"/>
          </w:rPr>
          <w:t>&lt;/nsaId&gt;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&lt;connectionId&gt;</w:t>
        </w:r>
        <w:r w:rsidRPr="00657734">
          <w:rPr>
            <w:rFonts w:asciiTheme="majorHAnsi" w:hAnsiTheme="majorHAnsi"/>
            <w:color w:val="000000"/>
            <w:sz w:val="16"/>
            <w:szCs w:val="16"/>
          </w:rPr>
          <w:t>urn:uuid:92d54ff8-dec2-4be8-ae9e-3c0244f2c82b</w:t>
        </w:r>
        <w:r w:rsidRPr="00657734">
          <w:rPr>
            <w:rFonts w:asciiTheme="majorHAnsi" w:hAnsiTheme="majorHAnsi"/>
            <w:color w:val="000096"/>
            <w:sz w:val="16"/>
            <w:szCs w:val="16"/>
          </w:rPr>
          <w:t>&lt;/connectionId&gt;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&lt;serviceType&gt;</w:t>
        </w:r>
        <w:r w:rsidRPr="00657734">
          <w:rPr>
            <w:rFonts w:asciiTheme="majorHAnsi" w:hAnsiTheme="majorHAnsi"/>
            <w:color w:val="000000"/>
            <w:sz w:val="16"/>
            <w:szCs w:val="16"/>
          </w:rPr>
          <w:t>http://services.ogf.org/nsi/2013/12/descriptions/EVTS.A-GOLE</w:t>
        </w:r>
        <w:r w:rsidRPr="00657734">
          <w:rPr>
            <w:rFonts w:asciiTheme="majorHAnsi" w:hAnsiTheme="majorHAnsi"/>
            <w:color w:val="000096"/>
            <w:sz w:val="16"/>
            <w:szCs w:val="16"/>
          </w:rPr>
          <w:t>&lt;/serviceType&gt;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&lt;errorId&gt;</w:t>
        </w:r>
        <w:r w:rsidRPr="00657734">
          <w:rPr>
            <w:rFonts w:asciiTheme="majorHAnsi" w:hAnsiTheme="majorHAnsi"/>
            <w:color w:val="000000"/>
            <w:sz w:val="16"/>
            <w:szCs w:val="16"/>
          </w:rPr>
          <w:t>00704</w:t>
        </w:r>
        <w:r w:rsidRPr="00657734">
          <w:rPr>
            <w:rFonts w:asciiTheme="majorHAnsi" w:hAnsiTheme="majorHAnsi"/>
            <w:color w:val="000096"/>
            <w:sz w:val="16"/>
            <w:szCs w:val="16"/>
          </w:rPr>
          <w:t>&lt;/errorId&gt;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&lt;text&gt;</w:t>
        </w:r>
        <w:r w:rsidRPr="00657734">
          <w:rPr>
            <w:rFonts w:asciiTheme="majorHAnsi" w:hAnsiTheme="majorHAnsi"/>
            <w:color w:val="000000"/>
            <w:sz w:val="16"/>
            <w:szCs w:val="16"/>
          </w:rPr>
          <w:t>STP_UNAVALABLE: Specified STP already in use (urn:ogf:network:icair.org:2013:topology:netherlight?vlan=1782).</w:t>
        </w:r>
        <w:r w:rsidRPr="00657734">
          <w:rPr>
            <w:rFonts w:asciiTheme="majorHAnsi" w:hAnsiTheme="majorHAnsi"/>
            <w:color w:val="000096"/>
            <w:sz w:val="16"/>
            <w:szCs w:val="16"/>
          </w:rPr>
          <w:t>&lt;/text&gt;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w:t>
        </w:r>
        <w:r w:rsidRPr="00657734">
          <w:rPr>
            <w:rFonts w:asciiTheme="majorHAnsi" w:hAnsiTheme="majorHAnsi"/>
            <w:color w:val="F5844C"/>
            <w:sz w:val="16"/>
            <w:szCs w:val="16"/>
          </w:rPr>
          <w:t xml:space="preserve"> namespace</w:t>
        </w:r>
        <w:r w:rsidRPr="00657734">
          <w:rPr>
            <w:rFonts w:asciiTheme="majorHAnsi" w:hAnsiTheme="majorHAnsi"/>
            <w:color w:val="FF8040"/>
            <w:sz w:val="16"/>
            <w:szCs w:val="16"/>
          </w:rPr>
          <w:t>=</w:t>
        </w:r>
        <w:r w:rsidRPr="00657734">
          <w:rPr>
            <w:rFonts w:asciiTheme="majorHAnsi" w:hAnsiTheme="majorHAnsi"/>
            <w:color w:val="993300"/>
            <w:sz w:val="16"/>
            <w:szCs w:val="16"/>
          </w:rPr>
          <w:t>"http://schemas.ogf.org/nsi/2013/12/services/point2point"</w:t>
        </w:r>
        <w:r w:rsidRPr="00657734">
          <w:rPr>
            <w:rFonts w:asciiTheme="majorHAnsi" w:hAnsiTheme="majorHAnsi"/>
            <w:color w:val="F5844C"/>
            <w:sz w:val="16"/>
            <w:szCs w:val="16"/>
          </w:rPr>
          <w:t xml:space="preserve"> type</w:t>
        </w:r>
        <w:r w:rsidRPr="00657734">
          <w:rPr>
            <w:rFonts w:asciiTheme="majorHAnsi" w:hAnsiTheme="majorHAnsi"/>
            <w:color w:val="FF8040"/>
            <w:sz w:val="16"/>
            <w:szCs w:val="16"/>
          </w:rPr>
          <w:t>=</w:t>
        </w:r>
        <w:r w:rsidRPr="00657734">
          <w:rPr>
            <w:rFonts w:asciiTheme="majorHAnsi" w:hAnsiTheme="majorHAnsi"/>
            <w:color w:val="993300"/>
            <w:sz w:val="16"/>
            <w:szCs w:val="16"/>
          </w:rPr>
          <w:t>"sourceSTP"</w:t>
        </w:r>
        <w:r w:rsidRPr="00657734">
          <w:rPr>
            <w:rFonts w:asciiTheme="majorHAnsi" w:hAnsiTheme="majorHAnsi"/>
            <w:color w:val="000096"/>
            <w:sz w:val="16"/>
            <w:szCs w:val="16"/>
          </w:rPr>
          <w:t>&gt;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&lt;value</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urn:ogf:network:icair.org:2013:topology:netherlight?vlan=1782</w:t>
        </w:r>
        <w:r w:rsidRPr="00657734">
          <w:rPr>
            <w:rFonts w:asciiTheme="majorHAnsi" w:hAnsiTheme="majorHAnsi"/>
            <w:color w:val="000096"/>
            <w:sz w:val="16"/>
            <w:szCs w:val="16"/>
          </w:rPr>
          <w:t>&lt;/value&gt;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&lt;feedback</w:t>
        </w:r>
        <w:r w:rsidRPr="00657734">
          <w:rPr>
            <w:rFonts w:asciiTheme="majorHAnsi" w:hAnsiTheme="majorHAnsi"/>
            <w:color w:val="F5844C"/>
            <w:sz w:val="16"/>
            <w:szCs w:val="16"/>
          </w:rPr>
          <w:t xml:space="preserve"> xsi:type</w:t>
        </w:r>
        <w:r w:rsidRPr="00657734">
          <w:rPr>
            <w:rFonts w:asciiTheme="majorHAnsi" w:hAnsiTheme="majorHAnsi"/>
            <w:color w:val="FF8040"/>
            <w:sz w:val="16"/>
            <w:szCs w:val="16"/>
          </w:rPr>
          <w:t>=</w:t>
        </w:r>
        <w:r w:rsidRPr="00657734">
          <w:rPr>
            <w:rFonts w:asciiTheme="majorHAnsi" w:hAnsiTheme="majorHAnsi"/>
            <w:color w:val="993300"/>
            <w:sz w:val="16"/>
            <w:szCs w:val="16"/>
          </w:rPr>
          <w:t>"xsd:anyURI"</w:t>
        </w:r>
        <w:r w:rsidRPr="00657734">
          <w:rPr>
            <w:rFonts w:asciiTheme="majorHAnsi" w:hAnsiTheme="majorHAnsi"/>
            <w:color w:val="000096"/>
            <w:sz w:val="16"/>
            <w:szCs w:val="16"/>
          </w:rPr>
          <w:t>&gt;</w:t>
        </w:r>
        <w:r w:rsidRPr="00657734">
          <w:rPr>
            <w:rFonts w:asciiTheme="majorHAnsi" w:hAnsiTheme="majorHAnsi"/>
            <w:color w:val="000000"/>
            <w:sz w:val="16"/>
            <w:szCs w:val="16"/>
          </w:rPr>
          <w:t>urn:ogf:network:icair.org:2013:topology:netherlight?vlan=1785-1790</w:t>
        </w:r>
        <w:r w:rsidRPr="00657734">
          <w:rPr>
            <w:rFonts w:asciiTheme="majorHAnsi" w:hAnsiTheme="majorHAnsi"/>
            <w:color w:val="000096"/>
            <w:sz w:val="16"/>
            <w:szCs w:val="16"/>
          </w:rPr>
          <w:t>&lt;/feedback&gt;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&lt;/variables&gt;</w:t>
        </w:r>
        <w:r w:rsidRPr="00657734">
          <w:rPr>
            <w:rFonts w:asciiTheme="majorHAnsi" w:hAnsiTheme="majorHAnsi"/>
            <w:color w:val="000000"/>
            <w:sz w:val="16"/>
            <w:szCs w:val="16"/>
          </w:rPr>
          <w:br/>
          <w:t xml:space="preserve">    </w:t>
        </w:r>
        <w:r w:rsidRPr="00657734">
          <w:rPr>
            <w:rFonts w:asciiTheme="majorHAnsi" w:hAnsiTheme="majorHAnsi"/>
            <w:color w:val="000096"/>
            <w:sz w:val="16"/>
            <w:szCs w:val="16"/>
          </w:rPr>
          <w:t>&lt;/serviceException&gt;</w:t>
        </w:r>
        <w:r w:rsidRPr="00657734">
          <w:rPr>
            <w:rFonts w:asciiTheme="majorHAnsi" w:hAnsiTheme="majorHAnsi"/>
            <w:color w:val="000000"/>
            <w:sz w:val="16"/>
            <w:szCs w:val="16"/>
          </w:rPr>
          <w:br/>
        </w:r>
        <w:r w:rsidRPr="00657734">
          <w:rPr>
            <w:rFonts w:asciiTheme="majorHAnsi" w:hAnsiTheme="majorHAnsi"/>
            <w:color w:val="000096"/>
            <w:sz w:val="16"/>
            <w:szCs w:val="16"/>
          </w:rPr>
          <w:t>&lt;/nsi:reserveFailed&gt;</w:t>
        </w:r>
      </w:ins>
    </w:p>
    <w:p w14:paraId="029166CB" w14:textId="77777777" w:rsidR="007D09DC" w:rsidRDefault="007D09DC" w:rsidP="007D09DC">
      <w:pPr>
        <w:pStyle w:val="Heading2"/>
        <w:tabs>
          <w:tab w:val="clear" w:pos="576"/>
        </w:tabs>
        <w:spacing w:before="240" w:after="240"/>
      </w:pPr>
      <w:r>
        <w:tab/>
      </w:r>
      <w:bookmarkStart w:id="1645" w:name="_Toc236848497"/>
      <w:bookmarkStart w:id="1646" w:name="_Toc437518689"/>
      <w:r>
        <w:t>Reservation modification</w:t>
      </w:r>
      <w:bookmarkEnd w:id="1645"/>
      <w:bookmarkEnd w:id="1646"/>
      <w:r>
        <w:t xml:space="preserve"> </w:t>
      </w:r>
    </w:p>
    <w:p w14:paraId="1F213BE9" w14:textId="566B357A" w:rsidR="007D09DC" w:rsidRDefault="007D09DC" w:rsidP="007D09DC">
      <w:r>
        <w:t xml:space="preserve">For a base point-to-point </w:t>
      </w:r>
      <w:del w:id="1647" w:author="Guy Roberts" w:date="2015-12-10T13:40:00Z">
        <w:r w:rsidDel="000732C4">
          <w:delText>service specification</w:delText>
        </w:r>
      </w:del>
      <w:ins w:id="1648" w:author="Guy Roberts" w:date="2015-12-10T13:40:00Z">
        <w:r w:rsidR="000732C4">
          <w:t>Service Definition</w:t>
        </w:r>
      </w:ins>
      <w:r>
        <w:t xml:space="preserve"> we support the modification of </w:t>
      </w:r>
      <w:r w:rsidRPr="00B22F2D">
        <w:rPr>
          <w:i/>
        </w:rPr>
        <w:t>schedule</w:t>
      </w:r>
      <w:r>
        <w:t xml:space="preserve"> (start or end time), as well as the </w:t>
      </w:r>
      <w:r w:rsidRPr="00B22F2D">
        <w:rPr>
          <w:i/>
        </w:rPr>
        <w:t>capacity</w:t>
      </w:r>
      <w:r>
        <w:t xml:space="preserve"> of the service.</w:t>
      </w:r>
      <w:r w:rsidR="00E411A9">
        <w:t xml:space="preserve"> </w:t>
      </w:r>
      <w:r>
        <w:t xml:space="preserve">The </w:t>
      </w:r>
      <w:r w:rsidRPr="00B22F2D">
        <w:rPr>
          <w:i/>
        </w:rPr>
        <w:t>schedule</w:t>
      </w:r>
      <w:r>
        <w:t xml:space="preserve"> element is within the core </w:t>
      </w:r>
      <w:r w:rsidRPr="00B22F2D">
        <w:rPr>
          <w:i/>
        </w:rPr>
        <w:t>criteria</w:t>
      </w:r>
      <w:r>
        <w:t xml:space="preserve"> element, and remains as is, specifying a change in the combination of </w:t>
      </w:r>
      <w:r w:rsidRPr="00B22F2D">
        <w:rPr>
          <w:i/>
        </w:rPr>
        <w:t>startTime</w:t>
      </w:r>
      <w:r>
        <w:t xml:space="preserve"> and </w:t>
      </w:r>
      <w:r w:rsidRPr="00B22F2D">
        <w:rPr>
          <w:i/>
        </w:rPr>
        <w:t>endTime</w:t>
      </w:r>
      <w:r>
        <w:t xml:space="preserve"> as desired.</w:t>
      </w:r>
      <w:r w:rsidR="00E411A9">
        <w:t xml:space="preserve"> </w:t>
      </w:r>
      <w:r>
        <w:t>For the external service schema, only the elements to be modified are included in the request.</w:t>
      </w:r>
      <w:r w:rsidR="00E411A9">
        <w:t xml:space="preserve"> </w:t>
      </w:r>
      <w:r>
        <w:t>These will be defined as separate elements within their schema definition for inclusion as modifiable items.</w:t>
      </w:r>
    </w:p>
    <w:p w14:paraId="59041C08" w14:textId="77777777" w:rsidR="007D09DC" w:rsidRDefault="007D09DC" w:rsidP="007D09DC"/>
    <w:p w14:paraId="0DB44D34" w14:textId="7307813D" w:rsidR="007D09DC" w:rsidRDefault="007D09DC" w:rsidP="007D09DC">
      <w:r>
        <w:t xml:space="preserve">Below is an example </w:t>
      </w:r>
      <w:r w:rsidRPr="00E22DC9">
        <w:rPr>
          <w:i/>
        </w:rPr>
        <w:t>reserve</w:t>
      </w:r>
      <w:r>
        <w:t xml:space="preserve"> modification request XML message where we are requesting a modification to the </w:t>
      </w:r>
      <w:r w:rsidRPr="00B22F2D">
        <w:rPr>
          <w:i/>
        </w:rPr>
        <w:t>capacity</w:t>
      </w:r>
      <w:r w:rsidR="002D2834">
        <w:t xml:space="preserve"> parameter of the reservation.</w:t>
      </w:r>
      <w:r w:rsidR="00E411A9">
        <w:t xml:space="preserve"> </w:t>
      </w:r>
      <w:r w:rsidR="002D2834">
        <w:t xml:space="preserve">Notice the </w:t>
      </w:r>
      <w:r w:rsidR="002D2834" w:rsidRPr="00B22F2D">
        <w:rPr>
          <w:i/>
        </w:rPr>
        <w:t>serviceType</w:t>
      </w:r>
      <w:r w:rsidR="002D2834">
        <w:t xml:space="preserve"> element is not required since the reservation is already bound by the original </w:t>
      </w:r>
      <w:r w:rsidR="002D2834" w:rsidRPr="00B22F2D">
        <w:rPr>
          <w:i/>
        </w:rPr>
        <w:t>serviceType</w:t>
      </w:r>
      <w:r w:rsidR="002D2834">
        <w:t xml:space="preserve"> specified in the </w:t>
      </w:r>
      <w:r w:rsidR="002D2834" w:rsidRPr="00B22F2D">
        <w:rPr>
          <w:i/>
        </w:rPr>
        <w:t>reserve</w:t>
      </w:r>
      <w:r w:rsidR="002D2834">
        <w:t xml:space="preserve"> request.</w:t>
      </w:r>
    </w:p>
    <w:p w14:paraId="590285C0" w14:textId="77777777" w:rsidR="007D09DC" w:rsidRDefault="007D09DC" w:rsidP="007D09DC">
      <w:pPr>
        <w:ind w:left="720"/>
        <w:rPr>
          <w:rFonts w:asciiTheme="majorHAnsi" w:hAnsiTheme="majorHAnsi"/>
          <w:color w:val="000096"/>
          <w:sz w:val="18"/>
          <w:szCs w:val="18"/>
        </w:rPr>
      </w:pPr>
      <w:r>
        <w:rPr>
          <w:rFonts w:ascii="Times New Roman" w:hAnsi="Times New Roman"/>
          <w:color w:val="000000"/>
          <w:sz w:val="24"/>
          <w:szCs w:val="24"/>
        </w:rPr>
        <w:br/>
      </w:r>
      <w:r w:rsidR="00851062" w:rsidRPr="00793BDB">
        <w:rPr>
          <w:rFonts w:asciiTheme="majorHAnsi" w:hAnsiTheme="majorHAnsi"/>
          <w:color w:val="000096"/>
          <w:sz w:val="18"/>
          <w:szCs w:val="18"/>
        </w:rPr>
        <w:t>&lt;nsi:reserve</w:t>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xmlns:nsi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/connection/types"</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xmlns:xsi</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"http://www.w3.org/2001/XMLSchema-instance"</w:t>
      </w:r>
      <w:r w:rsidR="00851062" w:rsidRPr="00793BDB">
        <w:rPr>
          <w:rFonts w:asciiTheme="majorHAnsi" w:hAnsiTheme="majorHAnsi"/>
          <w:color w:val="000000"/>
          <w:sz w:val="18"/>
          <w:szCs w:val="18"/>
        </w:rPr>
        <w:br/>
      </w:r>
      <w:r w:rsidR="00851062" w:rsidRPr="00793BDB">
        <w:rPr>
          <w:rFonts w:asciiTheme="majorHAnsi" w:hAnsiTheme="majorHAnsi"/>
          <w:color w:val="F5844C"/>
          <w:sz w:val="18"/>
          <w:szCs w:val="18"/>
        </w:rPr>
        <w:t xml:space="preserve">    </w:t>
      </w:r>
      <w:r w:rsidR="00851062" w:rsidRPr="00793BDB">
        <w:rPr>
          <w:rFonts w:asciiTheme="majorHAnsi" w:hAnsiTheme="majorHAnsi"/>
          <w:color w:val="0099CC"/>
          <w:sz w:val="18"/>
          <w:szCs w:val="18"/>
        </w:rPr>
        <w:t>xmlns:p2p</w:t>
      </w:r>
      <w:r w:rsidR="00851062" w:rsidRPr="00793BDB">
        <w:rPr>
          <w:rFonts w:asciiTheme="majorHAnsi" w:hAnsiTheme="majorHAnsi"/>
          <w:color w:val="FF8040"/>
          <w:sz w:val="18"/>
          <w:szCs w:val="18"/>
        </w:rPr>
        <w:t>=</w:t>
      </w:r>
      <w:r w:rsidR="00851062" w:rsidRPr="00793BDB">
        <w:rPr>
          <w:rFonts w:asciiTheme="majorHAnsi" w:hAnsiTheme="majorHAnsi"/>
          <w:color w:val="993300"/>
          <w:sz w:val="18"/>
          <w:szCs w:val="18"/>
        </w:rPr>
        <w:t>"ht</w:t>
      </w:r>
      <w:r w:rsidR="00851062">
        <w:rPr>
          <w:rFonts w:asciiTheme="majorHAnsi" w:hAnsiTheme="majorHAnsi"/>
          <w:color w:val="993300"/>
          <w:sz w:val="18"/>
          <w:szCs w:val="18"/>
        </w:rPr>
        <w:t>tp://schemas.ogf.org/nsi/2013/12</w:t>
      </w:r>
      <w:r w:rsidR="00851062" w:rsidRPr="00793BDB">
        <w:rPr>
          <w:rFonts w:asciiTheme="majorHAnsi" w:hAnsiTheme="majorHAnsi"/>
          <w:color w:val="993300"/>
          <w:sz w:val="18"/>
          <w:szCs w:val="18"/>
        </w:rPr>
        <w:t>/services/point2point"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t>urn:uuid:4b4a71d0-3c71-47cf-a646-beacb14a4c72</w:t>
      </w:r>
      <w:r w:rsidR="00851062" w:rsidRPr="00793BDB">
        <w:rPr>
          <w:rFonts w:asciiTheme="majorHAnsi" w:hAnsiTheme="majorHAnsi"/>
          <w:color w:val="000096"/>
          <w:sz w:val="18"/>
          <w:szCs w:val="18"/>
        </w:rPr>
        <w:t>&lt;/connectionId&gt;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w:t>
      </w:r>
      <w:r w:rsidR="00851062" w:rsidRPr="00793BDB">
        <w:rPr>
          <w:rFonts w:asciiTheme="majorHAnsi" w:hAnsiTheme="majorHAnsi"/>
          <w:color w:val="F5844C"/>
          <w:sz w:val="18"/>
          <w:szCs w:val="18"/>
        </w:rPr>
        <w:t xml:space="preserve"> version</w:t>
      </w:r>
      <w:r w:rsidR="00851062" w:rsidRPr="00793BDB">
        <w:rPr>
          <w:rFonts w:asciiTheme="majorHAnsi" w:hAnsiTheme="majorHAnsi"/>
          <w:color w:val="FF8040"/>
          <w:sz w:val="18"/>
          <w:szCs w:val="18"/>
        </w:rPr>
        <w:t>=</w:t>
      </w:r>
      <w:r w:rsidR="00851062">
        <w:rPr>
          <w:rFonts w:asciiTheme="majorHAnsi" w:hAnsiTheme="majorHAnsi"/>
          <w:color w:val="993300"/>
          <w:sz w:val="18"/>
          <w:szCs w:val="18"/>
        </w:rPr>
        <w:t>"2</w:t>
      </w:r>
      <w:r w:rsidR="00851062" w:rsidRPr="00793BDB">
        <w:rPr>
          <w:rFonts w:asciiTheme="majorHAnsi" w:hAnsiTheme="majorHAnsi"/>
          <w:color w:val="993300"/>
          <w:sz w:val="18"/>
          <w:szCs w:val="18"/>
        </w:rPr>
        <w:t>"</w:t>
      </w:r>
      <w:r w:rsidR="00851062" w:rsidRPr="00793BDB">
        <w:rPr>
          <w:rFonts w:asciiTheme="majorHAnsi" w:hAnsiTheme="majorHAnsi"/>
          <w:color w:val="000096"/>
          <w:sz w:val="18"/>
          <w:szCs w:val="18"/>
        </w:rPr>
        <w:t>&gt;</w:t>
      </w:r>
      <w:r w:rsidR="00851062" w:rsidRPr="00793BDB">
        <w:rPr>
          <w:rFonts w:asciiTheme="majorHAnsi" w:hAnsiTheme="majorHAnsi"/>
          <w:color w:val="000000"/>
          <w:sz w:val="18"/>
          <w:szCs w:val="18"/>
        </w:rPr>
        <w:br/>
      </w:r>
      <w:r w:rsidR="00851062" w:rsidRPr="00793BDB">
        <w:rPr>
          <w:rFonts w:asciiTheme="majorHAnsi" w:hAnsiTheme="majorHAnsi"/>
          <w:color w:val="000000"/>
          <w:sz w:val="18"/>
          <w:szCs w:val="18"/>
        </w:rPr>
        <w:lastRenderedPageBreak/>
        <w:t xml:space="preserve">        </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Pr>
          <w:rFonts w:asciiTheme="majorHAnsi" w:hAnsiTheme="majorHAnsi"/>
          <w:color w:val="000000"/>
          <w:sz w:val="18"/>
          <w:szCs w:val="18"/>
        </w:rPr>
        <w:t>500</w:t>
      </w:r>
      <w:r w:rsidR="00851062" w:rsidRPr="00793BDB">
        <w:rPr>
          <w:rFonts w:asciiTheme="majorHAnsi" w:hAnsiTheme="majorHAnsi"/>
          <w:color w:val="000096"/>
          <w:sz w:val="18"/>
          <w:szCs w:val="18"/>
        </w:rPr>
        <w:t>&lt;/</w:t>
      </w:r>
      <w:r w:rsidR="00851062">
        <w:rPr>
          <w:rFonts w:asciiTheme="majorHAnsi" w:hAnsiTheme="majorHAnsi"/>
          <w:color w:val="000096"/>
          <w:sz w:val="18"/>
          <w:szCs w:val="18"/>
        </w:rPr>
        <w:t>p2p:</w:t>
      </w:r>
      <w:r w:rsidR="00851062" w:rsidRPr="00793BDB">
        <w:rPr>
          <w:rFonts w:asciiTheme="majorHAnsi" w:hAnsiTheme="majorHAnsi"/>
          <w:color w:val="000096"/>
          <w:sz w:val="18"/>
          <w:szCs w:val="18"/>
        </w:rPr>
        <w:t>capacity&gt;</w:t>
      </w:r>
      <w:r w:rsidR="00851062" w:rsidRPr="00793BDB">
        <w:rPr>
          <w:rFonts w:asciiTheme="majorHAnsi" w:hAnsiTheme="majorHAnsi"/>
          <w:color w:val="000000"/>
          <w:sz w:val="18"/>
          <w:szCs w:val="18"/>
        </w:rPr>
        <w:br/>
        <w:t xml:space="preserve">    </w:t>
      </w:r>
      <w:r w:rsidR="00851062" w:rsidRPr="00793BDB">
        <w:rPr>
          <w:rFonts w:asciiTheme="majorHAnsi" w:hAnsiTheme="majorHAnsi"/>
          <w:color w:val="000096"/>
          <w:sz w:val="18"/>
          <w:szCs w:val="18"/>
        </w:rPr>
        <w:t>&lt;/criteria&gt;</w:t>
      </w:r>
      <w:r w:rsidR="00851062" w:rsidRPr="00793BDB">
        <w:rPr>
          <w:rFonts w:asciiTheme="majorHAnsi" w:hAnsiTheme="majorHAnsi"/>
          <w:color w:val="000000"/>
          <w:sz w:val="18"/>
          <w:szCs w:val="18"/>
        </w:rPr>
        <w:br/>
      </w:r>
      <w:r w:rsidR="00851062" w:rsidRPr="00793BDB">
        <w:rPr>
          <w:rFonts w:asciiTheme="majorHAnsi" w:hAnsiTheme="majorHAnsi"/>
          <w:color w:val="000096"/>
          <w:sz w:val="18"/>
          <w:szCs w:val="18"/>
        </w:rPr>
        <w:t>&lt;/nsi:reserve&gt;</w:t>
      </w:r>
    </w:p>
    <w:p w14:paraId="50D209FD" w14:textId="77777777" w:rsidR="00BD1202" w:rsidRDefault="00BD1202" w:rsidP="007D09DC">
      <w:pPr>
        <w:ind w:left="720"/>
        <w:rPr>
          <w:rFonts w:asciiTheme="majorHAnsi" w:hAnsiTheme="majorHAnsi"/>
          <w:color w:val="000096"/>
          <w:sz w:val="18"/>
          <w:szCs w:val="18"/>
        </w:rPr>
      </w:pPr>
    </w:p>
    <w:p w14:paraId="24D616B0" w14:textId="01F5E6C4" w:rsidR="00DD2D0E" w:rsidRDefault="00BD1202" w:rsidP="00B22F2D">
      <w:pPr>
        <w:pStyle w:val="Heading1"/>
      </w:pPr>
      <w:bookmarkStart w:id="1649" w:name="_Ref374970828"/>
      <w:bookmarkStart w:id="1650" w:name="_Toc437518690"/>
      <w:bookmarkStart w:id="1651" w:name="_Toc248385767"/>
      <w:bookmarkStart w:id="1652" w:name="_Toc374967206"/>
      <w:r w:rsidRPr="006C7966">
        <w:t xml:space="preserve">Appendix </w:t>
      </w:r>
      <w:r>
        <w:t>F</w:t>
      </w:r>
      <w:r w:rsidRPr="006C7966">
        <w:t xml:space="preserve">: </w:t>
      </w:r>
      <w:r w:rsidR="00DD2D0E">
        <w:t xml:space="preserve">Tree and Chain Connection </w:t>
      </w:r>
      <w:r w:rsidR="00AB5590">
        <w:t>E</w:t>
      </w:r>
      <w:r w:rsidR="00DD2D0E">
        <w:t>xamples</w:t>
      </w:r>
      <w:bookmarkEnd w:id="1649"/>
      <w:bookmarkEnd w:id="1650"/>
      <w:r w:rsidR="00DD2D0E">
        <w:t xml:space="preserve"> </w:t>
      </w:r>
    </w:p>
    <w:p w14:paraId="4431275E" w14:textId="77777777" w:rsidR="00BD1202" w:rsidRPr="006C7966" w:rsidRDefault="00BD1202" w:rsidP="00DD2D0E">
      <w:pPr>
        <w:pStyle w:val="Heading2"/>
      </w:pPr>
      <w:bookmarkStart w:id="1653" w:name="_Toc437518691"/>
      <w:r w:rsidRPr="006C7966">
        <w:t>Connection managed by an NSA chain</w:t>
      </w:r>
      <w:bookmarkEnd w:id="1651"/>
      <w:bookmarkEnd w:id="1652"/>
      <w:bookmarkEnd w:id="1653"/>
      <w:r w:rsidRPr="006C7966">
        <w:t xml:space="preserve"> </w:t>
      </w:r>
    </w:p>
    <w:p w14:paraId="2CC01B4A" w14:textId="77777777" w:rsidR="00BD1202" w:rsidRPr="006C7966" w:rsidRDefault="00BD1202" w:rsidP="00BD1202"/>
    <w:p w14:paraId="60E3AD10" w14:textId="7C991834" w:rsidR="00BD1202" w:rsidRPr="006C7966" w:rsidRDefault="00075FC8" w:rsidP="00BD1202">
      <w:pPr>
        <w:rPr>
          <w:rFonts w:cs="Arial"/>
        </w:rPr>
      </w:pPr>
      <w:r>
        <w:rPr>
          <w:rFonts w:cs="Arial"/>
        </w:rPr>
        <w:fldChar w:fldCharType="begin"/>
      </w:r>
      <w:r w:rsidR="00D555E0">
        <w:rPr>
          <w:rFonts w:cs="Arial"/>
        </w:rPr>
        <w:instrText xml:space="preserve"> REF _Ref377120144 \h </w:instrText>
      </w:r>
      <w:r>
        <w:rPr>
          <w:rFonts w:cs="Arial"/>
        </w:rPr>
      </w:r>
      <w:r>
        <w:rPr>
          <w:rFonts w:cs="Arial"/>
        </w:rPr>
        <w:fldChar w:fldCharType="separate"/>
      </w:r>
      <w:ins w:id="1654" w:author="John MacAuley" w:date="2016-01-08T16:24:00Z">
        <w:r w:rsidR="00D5423B" w:rsidRPr="006C7966">
          <w:t xml:space="preserve">Figure </w:t>
        </w:r>
        <w:r w:rsidR="00D5423B">
          <w:rPr>
            <w:noProof/>
          </w:rPr>
          <w:t>144</w:t>
        </w:r>
      </w:ins>
      <w:del w:id="1655" w:author="John MacAuley" w:date="2016-01-08T16:24:00Z">
        <w:r w:rsidR="00BD4BAA" w:rsidRPr="006C7966" w:rsidDel="00D5423B">
          <w:delText xml:space="preserve">Figure </w:delText>
        </w:r>
        <w:r w:rsidR="00BD4BAA" w:rsidDel="00D5423B">
          <w:rPr>
            <w:noProof/>
          </w:rPr>
          <w:delText>144</w:delText>
        </w:r>
      </w:del>
      <w:r>
        <w:rPr>
          <w:rFonts w:cs="Arial"/>
        </w:rPr>
        <w:fldChar w:fldCharType="end"/>
      </w:r>
      <w:r w:rsidR="00D555E0">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chain.</w:t>
      </w:r>
      <w:r w:rsidR="00E411A9">
        <w:rPr>
          <w:rFonts w:cs="Arial"/>
        </w:rPr>
        <w:t xml:space="preserve"> </w:t>
      </w:r>
      <w:r w:rsidR="00BD1202" w:rsidRPr="006C7966">
        <w:rPr>
          <w:rFonts w:cs="Arial"/>
        </w:rPr>
        <w:t>Each NSA is associated with one Network as an NSA/Network pairing.</w:t>
      </w:r>
      <w:r w:rsidR="00E411A9">
        <w:rPr>
          <w:rFonts w:cs="Arial"/>
        </w:rPr>
        <w:t xml:space="preserve"> </w:t>
      </w:r>
      <w:r w:rsidR="00BD1202" w:rsidRPr="006C7966">
        <w:rPr>
          <w:rFonts w:cs="Arial"/>
        </w:rPr>
        <w:t xml:space="preserve">In this case the </w:t>
      </w:r>
      <w:r w:rsidR="00BD1202">
        <w:rPr>
          <w:rFonts w:cs="Arial"/>
        </w:rPr>
        <w:t>Connection request</w:t>
      </w:r>
      <w:r w:rsidR="00BD1202" w:rsidRPr="006C7966">
        <w:rPr>
          <w:rFonts w:cs="Arial"/>
        </w:rPr>
        <w:t xml:space="preserve"> is forwarded between NSAs in the same sequence as the Connection transits the Networks.</w:t>
      </w:r>
    </w:p>
    <w:p w14:paraId="19732E15" w14:textId="77777777" w:rsidR="00BD1202" w:rsidRPr="006C7966" w:rsidRDefault="00BD1202" w:rsidP="00BD1202">
      <w:pPr>
        <w:jc w:val="center"/>
        <w:rPr>
          <w:rFonts w:cs="Arial"/>
        </w:rPr>
      </w:pPr>
      <w:r w:rsidRPr="0076452E">
        <w:rPr>
          <w:rFonts w:cs="Arial"/>
          <w:noProof/>
        </w:rPr>
        <w:drawing>
          <wp:inline distT="0" distB="0" distL="0" distR="0" wp14:anchorId="5BF1F6AE" wp14:editId="6C9169EB">
            <wp:extent cx="4133850" cy="3533775"/>
            <wp:effectExtent l="0" t="0" r="0" b="9525"/>
            <wp:docPr id="51" name="Picture 51" descr="\\CHFILE02\Folders\guy\Desktop\nsi\figures\path_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FILE02\Folders\guy\Desktop\nsi\figures\path_chai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3533775"/>
                    </a:xfrm>
                    <a:prstGeom prst="rect">
                      <a:avLst/>
                    </a:prstGeom>
                    <a:noFill/>
                    <a:ln>
                      <a:noFill/>
                    </a:ln>
                  </pic:spPr>
                </pic:pic>
              </a:graphicData>
            </a:graphic>
          </wp:inline>
        </w:drawing>
      </w:r>
    </w:p>
    <w:p w14:paraId="72BBAB5A" w14:textId="18428172" w:rsidR="00BD1202" w:rsidRPr="006C7966" w:rsidRDefault="00BD1202" w:rsidP="00BD1202">
      <w:pPr>
        <w:pStyle w:val="Caption"/>
        <w:jc w:val="center"/>
      </w:pPr>
      <w:bookmarkStart w:id="1656" w:name="_Ref377120144"/>
      <w:r w:rsidRPr="006C7966">
        <w:t xml:space="preserve">Figure </w:t>
      </w:r>
      <w:fldSimple w:instr=" SEQ Figure \* ARABIC ">
        <w:r w:rsidR="00D5423B">
          <w:rPr>
            <w:noProof/>
          </w:rPr>
          <w:t>144</w:t>
        </w:r>
      </w:fldSimple>
      <w:bookmarkEnd w:id="1656"/>
      <w:r w:rsidRPr="006C7966">
        <w:t>: Example of Connection managed by a</w:t>
      </w:r>
      <w:r w:rsidR="00AB5590">
        <w:t>n</w:t>
      </w:r>
      <w:r w:rsidRPr="006C7966">
        <w:t xml:space="preserve"> NSA chain</w:t>
      </w:r>
    </w:p>
    <w:p w14:paraId="24A97FBA" w14:textId="77777777" w:rsidR="00BD1202" w:rsidRPr="006C7966" w:rsidRDefault="00BD1202" w:rsidP="00BD1202">
      <w:pPr>
        <w:rPr>
          <w:rFonts w:cs="Arial"/>
        </w:rPr>
      </w:pPr>
    </w:p>
    <w:p w14:paraId="1595C8EE" w14:textId="2BA66E21" w:rsidR="00BD1202" w:rsidRPr="006C7966" w:rsidRDefault="00BD1202" w:rsidP="00BD1202">
      <w:r w:rsidRPr="006C7966">
        <w:rPr>
          <w:rFonts w:cs="Arial"/>
        </w:rPr>
        <w:t>This example shows a</w:t>
      </w:r>
      <w:r>
        <w:rPr>
          <w:rFonts w:cs="Arial"/>
        </w:rPr>
        <w:t>n NSI</w:t>
      </w:r>
      <w:r w:rsidRPr="006C7966">
        <w:rPr>
          <w:rFonts w:cs="Arial"/>
        </w:rPr>
        <w:t xml:space="preserve"> Topology consisting of 3 Networks, one per NSA.</w:t>
      </w:r>
      <w:r w:rsidR="00E411A9">
        <w:rPr>
          <w:rFonts w:cs="Arial"/>
        </w:rPr>
        <w:t xml:space="preserve"> </w:t>
      </w:r>
      <w:r w:rsidRPr="006C7966">
        <w:rPr>
          <w:rFonts w:cs="Arial"/>
        </w:rPr>
        <w:t xml:space="preserve">This topology has the following STPs: </w:t>
      </w:r>
      <w:r w:rsidRPr="006C7966">
        <w:t>Network X (STP a, STP b), Network Y (STP c, STP d, STP e),</w:t>
      </w:r>
      <w:r w:rsidR="00AB5590">
        <w:t xml:space="preserve"> and</w:t>
      </w:r>
      <w:r w:rsidRPr="006C7966">
        <w:t xml:space="preserve"> Network Z (STP f, STP g)</w:t>
      </w:r>
    </w:p>
    <w:p w14:paraId="2E4A1B71" w14:textId="77777777" w:rsidR="00BD1202" w:rsidRPr="006C7966" w:rsidRDefault="00BD1202" w:rsidP="00BD1202">
      <w:pPr>
        <w:rPr>
          <w:rFonts w:cs="Arial"/>
        </w:rPr>
      </w:pPr>
    </w:p>
    <w:p w14:paraId="6C0B94BE" w14:textId="77777777" w:rsidR="00BD1202" w:rsidRPr="006C7966" w:rsidRDefault="00BD1202" w:rsidP="00BD1202">
      <w:pPr>
        <w:rPr>
          <w:rFonts w:cs="Arial"/>
        </w:rPr>
      </w:pPr>
      <w:r w:rsidRPr="006C7966">
        <w:rPr>
          <w:rFonts w:cs="Arial"/>
        </w:rPr>
        <w:t xml:space="preserve">Here the NSAs are connected as a chain: </w:t>
      </w:r>
      <w:r>
        <w:rPr>
          <w:rFonts w:cs="Arial"/>
        </w:rPr>
        <w:t>uRA NSA</w:t>
      </w:r>
      <w:r w:rsidRPr="006C7966">
        <w:rPr>
          <w:rFonts w:cs="Arial"/>
        </w:rPr>
        <w:t xml:space="preserve"> to NSA-X, NSA-X to NSA-Y and NSA-Y to NSA-Z</w:t>
      </w:r>
    </w:p>
    <w:p w14:paraId="13561CEF" w14:textId="77777777" w:rsidR="00BD1202" w:rsidRPr="006C7966" w:rsidRDefault="00BD1202" w:rsidP="00BD1202">
      <w:pPr>
        <w:rPr>
          <w:rFonts w:cs="Arial"/>
        </w:rPr>
      </w:pPr>
    </w:p>
    <w:p w14:paraId="69A0C37B" w14:textId="54A28632"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 STP a to STP g, then NSA-X will </w:t>
      </w:r>
      <w:r>
        <w:rPr>
          <w:rFonts w:cs="Arial"/>
        </w:rPr>
        <w:t>perform pathfinding on</w:t>
      </w:r>
      <w:r w:rsidRPr="006C7966">
        <w:rPr>
          <w:rFonts w:cs="Arial"/>
        </w:rPr>
        <w:t xml:space="preserve"> the topology and determine that</w:t>
      </w:r>
      <w:r w:rsidR="00AB5590">
        <w:rPr>
          <w:rFonts w:cs="Arial"/>
        </w:rPr>
        <w:t>,</w:t>
      </w:r>
      <w:r w:rsidRPr="006C7966">
        <w:rPr>
          <w:rFonts w:cs="Arial"/>
        </w:rPr>
        <w:t xml:space="preserve"> to make this Connection, NSA-X </w:t>
      </w:r>
      <w:r w:rsidR="00632252">
        <w:rPr>
          <w:rFonts w:cs="Arial"/>
        </w:rPr>
        <w:t>needs to</w:t>
      </w:r>
      <w:r w:rsidR="00632252" w:rsidRPr="006C7966">
        <w:rPr>
          <w:rFonts w:cs="Arial"/>
        </w:rPr>
        <w:t xml:space="preserve"> </w:t>
      </w:r>
      <w:r w:rsidRPr="006C7966">
        <w:rPr>
          <w:rFonts w:cs="Arial"/>
        </w:rPr>
        <w:t>reserve a local connection from STP a to STP b and then NSA-X forward</w:t>
      </w:r>
      <w:r>
        <w:rPr>
          <w:rFonts w:cs="Arial"/>
        </w:rPr>
        <w:t>s</w:t>
      </w:r>
      <w:r w:rsidRPr="006C7966">
        <w:rPr>
          <w:rFonts w:cs="Arial"/>
        </w:rPr>
        <w:t xml:space="preserve"> a request for the remainder of the connection to NSA-Y:</w:t>
      </w:r>
      <w:r w:rsidR="00E411A9">
        <w:rPr>
          <w:rFonts w:cs="Arial"/>
        </w:rPr>
        <w:t xml:space="preserve"> </w:t>
      </w:r>
      <w:r w:rsidRPr="006C7966">
        <w:t>STP c to STP g.</w:t>
      </w:r>
    </w:p>
    <w:p w14:paraId="57782A89" w14:textId="77777777" w:rsidR="00BD1202" w:rsidRPr="006C7966" w:rsidRDefault="00BD1202" w:rsidP="00BD1202">
      <w:pPr>
        <w:rPr>
          <w:rFonts w:cs="Arial"/>
        </w:rPr>
      </w:pPr>
    </w:p>
    <w:p w14:paraId="3804B657" w14:textId="77777777" w:rsidR="00BD1202" w:rsidRPr="006C7966" w:rsidRDefault="00BD1202" w:rsidP="00BD1202">
      <w:pPr>
        <w:rPr>
          <w:rFonts w:cs="Arial"/>
        </w:rPr>
      </w:pPr>
      <w:r w:rsidRPr="006C7966">
        <w:rPr>
          <w:rFonts w:cs="Arial"/>
        </w:rPr>
        <w:t xml:space="preserve">NSA-Y gets this request and reserves a Connection between </w:t>
      </w:r>
      <w:r w:rsidRPr="006C7966">
        <w:t>STP c and STP e</w:t>
      </w:r>
      <w:r w:rsidRPr="006C7966">
        <w:rPr>
          <w:rFonts w:cs="Arial"/>
        </w:rPr>
        <w:t xml:space="preserve"> and requests a Connection from NSA-Z from STP f to STP g.</w:t>
      </w:r>
    </w:p>
    <w:p w14:paraId="27D40904" w14:textId="77777777" w:rsidR="00BD1202" w:rsidRDefault="00BD1202" w:rsidP="00BD1202">
      <w:pPr>
        <w:rPr>
          <w:rFonts w:cs="Arial"/>
        </w:rPr>
      </w:pPr>
    </w:p>
    <w:p w14:paraId="0C6A9707" w14:textId="77777777" w:rsidR="00DD2D0E" w:rsidRPr="006C7966" w:rsidRDefault="00DD2D0E" w:rsidP="00DD2D0E">
      <w:pPr>
        <w:pStyle w:val="Heading2"/>
      </w:pPr>
      <w:bookmarkStart w:id="1657" w:name="_Toc437518692"/>
      <w:r w:rsidRPr="006C7966">
        <w:t xml:space="preserve">Connection managed by an NSA </w:t>
      </w:r>
      <w:r>
        <w:t>tree</w:t>
      </w:r>
      <w:bookmarkEnd w:id="1657"/>
      <w:r w:rsidRPr="006C7966">
        <w:t xml:space="preserve"> </w:t>
      </w:r>
    </w:p>
    <w:p w14:paraId="7030A056" w14:textId="77777777" w:rsidR="00DD2D0E" w:rsidRPr="006C7966" w:rsidRDefault="00DD2D0E" w:rsidP="00BD1202">
      <w:pPr>
        <w:rPr>
          <w:rFonts w:cs="Arial"/>
        </w:rPr>
      </w:pPr>
    </w:p>
    <w:p w14:paraId="1483F74F" w14:textId="63B5F6ED" w:rsidR="00BD1202" w:rsidRPr="006C7966" w:rsidRDefault="00075FC8" w:rsidP="00BD1202">
      <w:pPr>
        <w:rPr>
          <w:rFonts w:cs="Arial"/>
        </w:rPr>
      </w:pPr>
      <w:r>
        <w:rPr>
          <w:rFonts w:cs="Arial"/>
        </w:rPr>
        <w:lastRenderedPageBreak/>
        <w:fldChar w:fldCharType="begin"/>
      </w:r>
      <w:r w:rsidR="003C25FB">
        <w:rPr>
          <w:rFonts w:cs="Arial"/>
        </w:rPr>
        <w:instrText xml:space="preserve"> REF _Ref377120175 \h </w:instrText>
      </w:r>
      <w:r>
        <w:rPr>
          <w:rFonts w:cs="Arial"/>
        </w:rPr>
      </w:r>
      <w:r>
        <w:rPr>
          <w:rFonts w:cs="Arial"/>
        </w:rPr>
        <w:fldChar w:fldCharType="separate"/>
      </w:r>
      <w:ins w:id="1658" w:author="John MacAuley" w:date="2016-01-08T16:24:00Z">
        <w:r w:rsidR="00D5423B" w:rsidRPr="006C7966">
          <w:t xml:space="preserve">Figure </w:t>
        </w:r>
        <w:r w:rsidR="00D5423B">
          <w:rPr>
            <w:noProof/>
          </w:rPr>
          <w:t>145</w:t>
        </w:r>
      </w:ins>
      <w:del w:id="1659" w:author="John MacAuley" w:date="2016-01-08T16:24:00Z">
        <w:r w:rsidR="00BD4BAA" w:rsidRPr="006C7966" w:rsidDel="00D5423B">
          <w:delText xml:space="preserve">Figure </w:delText>
        </w:r>
        <w:r w:rsidR="00BD4BAA" w:rsidDel="00D5423B">
          <w:rPr>
            <w:noProof/>
          </w:rPr>
          <w:delText>145</w:delText>
        </w:r>
      </w:del>
      <w:r>
        <w:rPr>
          <w:rFonts w:cs="Arial"/>
        </w:rPr>
        <w:fldChar w:fldCharType="end"/>
      </w:r>
      <w:r w:rsidR="003C25FB">
        <w:rPr>
          <w:rFonts w:cs="Arial"/>
        </w:rPr>
        <w:t xml:space="preserve"> </w:t>
      </w:r>
      <w:r w:rsidR="00BD1202" w:rsidRPr="006C7966">
        <w:rPr>
          <w:rFonts w:cs="Arial"/>
        </w:rPr>
        <w:t>shows an example of a Connection managed by a</w:t>
      </w:r>
      <w:r w:rsidR="00AB5590">
        <w:rPr>
          <w:rFonts w:cs="Arial"/>
        </w:rPr>
        <w:t>n</w:t>
      </w:r>
      <w:r w:rsidR="00BD1202" w:rsidRPr="006C7966">
        <w:rPr>
          <w:rFonts w:cs="Arial"/>
        </w:rPr>
        <w:t xml:space="preserve"> NSA tree.</w:t>
      </w:r>
      <w:r w:rsidR="00E411A9">
        <w:rPr>
          <w:rFonts w:cs="Arial"/>
        </w:rPr>
        <w:t xml:space="preserve"> </w:t>
      </w:r>
      <w:r w:rsidR="00BD1202" w:rsidRPr="006C7966">
        <w:rPr>
          <w:rFonts w:cs="Arial"/>
        </w:rPr>
        <w:t xml:space="preserve">In this case the NSI message is forwarded between NSAs in a different sequence compared to the sequence </w:t>
      </w:r>
      <w:r w:rsidR="00AB5590">
        <w:rPr>
          <w:rFonts w:cs="Arial"/>
        </w:rPr>
        <w:t>in which</w:t>
      </w:r>
      <w:r w:rsidR="00AB5590" w:rsidRPr="006C7966">
        <w:rPr>
          <w:rFonts w:cs="Arial"/>
        </w:rPr>
        <w:t xml:space="preserve"> </w:t>
      </w:r>
      <w:r w:rsidR="00BD1202" w:rsidRPr="006C7966">
        <w:rPr>
          <w:rFonts w:cs="Arial"/>
        </w:rPr>
        <w:t>the Connection transits the Networks.</w:t>
      </w:r>
    </w:p>
    <w:p w14:paraId="25B3531D" w14:textId="77777777" w:rsidR="00BD1202" w:rsidRPr="006C7966" w:rsidRDefault="00BD1202" w:rsidP="00BD1202">
      <w:pPr>
        <w:rPr>
          <w:rFonts w:cs="Arial"/>
        </w:rPr>
      </w:pPr>
    </w:p>
    <w:p w14:paraId="6B8848F6" w14:textId="77777777" w:rsidR="00BD1202" w:rsidRPr="006C7966" w:rsidRDefault="00BD1202" w:rsidP="00BD1202">
      <w:pPr>
        <w:jc w:val="center"/>
        <w:rPr>
          <w:rFonts w:cs="Arial"/>
        </w:rPr>
      </w:pPr>
      <w:r w:rsidRPr="0076452E">
        <w:rPr>
          <w:rFonts w:cs="Arial"/>
          <w:noProof/>
        </w:rPr>
        <w:drawing>
          <wp:inline distT="0" distB="0" distL="0" distR="0" wp14:anchorId="21994E1D" wp14:editId="11567E30">
            <wp:extent cx="3914775" cy="3000375"/>
            <wp:effectExtent l="0" t="0" r="9525" b="9525"/>
            <wp:docPr id="47" name="Picture 47" descr="\\CHFILE02\Folders\guy\Desktop\nsi\figures\path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FILE02\Folders\guy\Desktop\nsi\figures\path_tre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4775" cy="3000375"/>
                    </a:xfrm>
                    <a:prstGeom prst="rect">
                      <a:avLst/>
                    </a:prstGeom>
                    <a:noFill/>
                    <a:ln>
                      <a:noFill/>
                    </a:ln>
                  </pic:spPr>
                </pic:pic>
              </a:graphicData>
            </a:graphic>
          </wp:inline>
        </w:drawing>
      </w:r>
    </w:p>
    <w:p w14:paraId="666405DE" w14:textId="56CED137" w:rsidR="00BD1202" w:rsidRPr="006C7966" w:rsidRDefault="00BD1202" w:rsidP="00BD1202">
      <w:pPr>
        <w:pStyle w:val="Caption"/>
        <w:jc w:val="center"/>
      </w:pPr>
      <w:bookmarkStart w:id="1660" w:name="_Ref377120175"/>
      <w:r w:rsidRPr="006C7966">
        <w:t xml:space="preserve">Figure </w:t>
      </w:r>
      <w:fldSimple w:instr=" SEQ Figure \* ARABIC ">
        <w:r w:rsidR="00D5423B">
          <w:rPr>
            <w:noProof/>
          </w:rPr>
          <w:t>145</w:t>
        </w:r>
      </w:fldSimple>
      <w:bookmarkEnd w:id="1660"/>
      <w:r w:rsidRPr="006C7966">
        <w:t>: Example of a Connection managed by a NSA tree</w:t>
      </w:r>
    </w:p>
    <w:p w14:paraId="26420345" w14:textId="77777777" w:rsidR="00BD1202" w:rsidRPr="006C7966" w:rsidRDefault="00BD1202" w:rsidP="00BD1202">
      <w:pPr>
        <w:rPr>
          <w:rFonts w:cs="Arial"/>
        </w:rPr>
      </w:pPr>
    </w:p>
    <w:p w14:paraId="4D843DF1" w14:textId="77777777" w:rsidR="00BD1202" w:rsidRPr="006C7966" w:rsidRDefault="00BD1202" w:rsidP="00BD1202">
      <w:r w:rsidRPr="006C7966">
        <w:rPr>
          <w:rFonts w:cs="Arial"/>
        </w:rPr>
        <w:t xml:space="preserve">The topology remains the same as for the previous example: </w:t>
      </w:r>
      <w:r w:rsidRPr="006C7966">
        <w:t xml:space="preserve">Network X (STP a, STP b), Network Y (STP c, STP d, STP e), </w:t>
      </w:r>
      <w:r w:rsidR="00AB5590">
        <w:t xml:space="preserve">and </w:t>
      </w:r>
      <w:r w:rsidRPr="006C7966">
        <w:t>Network Z (STP f, STP g)</w:t>
      </w:r>
      <w:r w:rsidR="00AB5590">
        <w:t>.</w:t>
      </w:r>
    </w:p>
    <w:p w14:paraId="65491227" w14:textId="77777777" w:rsidR="00BD1202" w:rsidRPr="006C7966" w:rsidRDefault="00BD1202" w:rsidP="00BD1202"/>
    <w:p w14:paraId="3F4A4692" w14:textId="77777777" w:rsidR="00BD1202" w:rsidRPr="006C7966" w:rsidRDefault="00BD1202" w:rsidP="00BD1202">
      <w:pPr>
        <w:rPr>
          <w:rFonts w:cs="Arial"/>
        </w:rPr>
      </w:pPr>
      <w:r w:rsidRPr="006C7966">
        <w:rPr>
          <w:rFonts w:cs="Arial"/>
        </w:rPr>
        <w:t xml:space="preserve">Here the NSAs are connected as a tree: </w:t>
      </w:r>
      <w:r>
        <w:rPr>
          <w:rFonts w:cs="Arial"/>
        </w:rPr>
        <w:t>uRA</w:t>
      </w:r>
      <w:r w:rsidRPr="006C7966">
        <w:rPr>
          <w:rFonts w:cs="Arial"/>
        </w:rPr>
        <w:t xml:space="preserve"> NSA to NSA-X, NSA-X to NSA-Y and NSA-X to NSA-Z</w:t>
      </w:r>
    </w:p>
    <w:p w14:paraId="1F82382A" w14:textId="77777777" w:rsidR="00BD1202" w:rsidRPr="006C7966" w:rsidRDefault="00BD1202" w:rsidP="00BD1202">
      <w:pPr>
        <w:rPr>
          <w:rFonts w:cs="Arial"/>
        </w:rPr>
      </w:pPr>
    </w:p>
    <w:p w14:paraId="61B17707" w14:textId="6BA9769D" w:rsidR="00BD1202" w:rsidRPr="006C7966" w:rsidRDefault="00BD1202" w:rsidP="00BD1202">
      <w:pPr>
        <w:rPr>
          <w:rFonts w:cs="Arial"/>
        </w:rPr>
      </w:pPr>
      <w:r w:rsidRPr="006C7966">
        <w:rPr>
          <w:rFonts w:cs="Arial"/>
        </w:rPr>
        <w:t xml:space="preserve">Assuming a Connection request comes from the </w:t>
      </w:r>
      <w:r>
        <w:rPr>
          <w:rFonts w:cs="Arial"/>
        </w:rPr>
        <w:t>uRA</w:t>
      </w:r>
      <w:r w:rsidRPr="006C7966">
        <w:rPr>
          <w:rFonts w:cs="Arial"/>
        </w:rPr>
        <w:t xml:space="preserve"> to NSA-X to reserve a Connection</w:t>
      </w:r>
      <w:r>
        <w:rPr>
          <w:rFonts w:cs="Arial"/>
        </w:rPr>
        <w:t xml:space="preserve"> from</w:t>
      </w:r>
      <w:r w:rsidRPr="006C7966">
        <w:rPr>
          <w:rFonts w:cs="Arial"/>
        </w:rPr>
        <w:t xml:space="preserve"> STP a to STP g, then NSA-X will </w:t>
      </w:r>
      <w:r>
        <w:rPr>
          <w:rFonts w:cs="Arial"/>
        </w:rPr>
        <w:t>perform pathfinding on the</w:t>
      </w:r>
      <w:r w:rsidRPr="006C7966">
        <w:rPr>
          <w:rFonts w:cs="Arial"/>
        </w:rPr>
        <w:t xml:space="preserve"> topology and determine that</w:t>
      </w:r>
      <w:r w:rsidR="009B6086">
        <w:rPr>
          <w:rFonts w:cs="Arial"/>
        </w:rPr>
        <w:t>,</w:t>
      </w:r>
      <w:r w:rsidRPr="006C7966">
        <w:rPr>
          <w:rFonts w:cs="Arial"/>
        </w:rPr>
        <w:t xml:space="preserve"> to make this Connection, NSA-X </w:t>
      </w:r>
      <w:r w:rsidR="002D7496">
        <w:rPr>
          <w:rFonts w:cs="Arial"/>
        </w:rPr>
        <w:t>needs to reserve</w:t>
      </w:r>
      <w:r w:rsidRPr="006C7966">
        <w:rPr>
          <w:rFonts w:cs="Arial"/>
        </w:rPr>
        <w:t xml:space="preserve"> a local </w:t>
      </w:r>
      <w:r>
        <w:rPr>
          <w:rFonts w:cs="Arial"/>
        </w:rPr>
        <w:t>C</w:t>
      </w:r>
      <w:r w:rsidRPr="006C7966">
        <w:rPr>
          <w:rFonts w:cs="Arial"/>
        </w:rPr>
        <w:t>onnection from STP a to STP b</w:t>
      </w:r>
      <w:r w:rsidR="002D7496">
        <w:rPr>
          <w:rFonts w:cs="Arial"/>
        </w:rPr>
        <w:t>.  Next NSA-X</w:t>
      </w:r>
      <w:r w:rsidRPr="006C7966">
        <w:rPr>
          <w:rFonts w:cs="Arial"/>
        </w:rPr>
        <w:t xml:space="preserve"> forward</w:t>
      </w:r>
      <w:r>
        <w:rPr>
          <w:rFonts w:cs="Arial"/>
        </w:rPr>
        <w:t>s</w:t>
      </w:r>
      <w:r w:rsidRPr="006C7966">
        <w:rPr>
          <w:rFonts w:cs="Arial"/>
        </w:rPr>
        <w:t xml:space="preserve"> a </w:t>
      </w:r>
      <w:r w:rsidR="003C25FB" w:rsidRPr="006C7966">
        <w:rPr>
          <w:rFonts w:cs="Arial"/>
        </w:rPr>
        <w:t>request</w:t>
      </w:r>
      <w:r w:rsidR="003C25FB">
        <w:rPr>
          <w:rFonts w:cs="Arial"/>
        </w:rPr>
        <w:t xml:space="preserve">to NSA-Y to connect </w:t>
      </w:r>
      <w:r w:rsidR="003C25FB" w:rsidRPr="006C7966">
        <w:t xml:space="preserve">STP c to STP </w:t>
      </w:r>
      <w:r w:rsidR="003C25FB">
        <w:t xml:space="preserve">e, and to NSA-Z to connect </w:t>
      </w:r>
      <w:r w:rsidR="003C25FB" w:rsidRPr="006C7966">
        <w:rPr>
          <w:rFonts w:cs="Arial"/>
        </w:rPr>
        <w:t>STP f to STP g</w:t>
      </w:r>
      <w:r w:rsidR="003C25FB">
        <w:rPr>
          <w:rFonts w:cs="Arial"/>
        </w:rPr>
        <w:t xml:space="preserve">.  </w:t>
      </w:r>
      <w:r>
        <w:rPr>
          <w:rFonts w:cs="Arial"/>
        </w:rPr>
        <w:t>.</w:t>
      </w:r>
      <w:r w:rsidR="00E411A9">
        <w:rPr>
          <w:rFonts w:cs="Arial"/>
        </w:rPr>
        <w:t xml:space="preserve"> </w:t>
      </w:r>
      <w:r>
        <w:t xml:space="preserve">NSA-Y builds its local Connection </w:t>
      </w:r>
      <w:r w:rsidRPr="006C7966">
        <w:t xml:space="preserve">STP c to STP </w:t>
      </w:r>
      <w:r>
        <w:t>e</w:t>
      </w:r>
      <w:r w:rsidRPr="006C7966">
        <w:t xml:space="preserve"> and </w:t>
      </w:r>
      <w:r>
        <w:t xml:space="preserve">NSA-Z builds its local Connection </w:t>
      </w:r>
      <w:r w:rsidRPr="006C7966">
        <w:rPr>
          <w:rFonts w:cs="Arial"/>
        </w:rPr>
        <w:t>STP f to STP g.</w:t>
      </w:r>
      <w:r w:rsidR="00012107">
        <w:rPr>
          <w:rFonts w:cs="Arial"/>
        </w:rPr>
        <w:t xml:space="preserve"> In this scenario, NSA-X is responsible for stitch</w:t>
      </w:r>
      <w:r w:rsidR="002D7496">
        <w:rPr>
          <w:rFonts w:cs="Arial"/>
        </w:rPr>
        <w:t>ing</w:t>
      </w:r>
      <w:r w:rsidR="00012107">
        <w:rPr>
          <w:rFonts w:cs="Arial"/>
        </w:rPr>
        <w:t xml:space="preserve"> Network Y and Network Z</w:t>
      </w:r>
      <w:r w:rsidR="002D7496">
        <w:rPr>
          <w:rFonts w:cs="Arial"/>
        </w:rPr>
        <w:t xml:space="preserve"> together at the SDP made up of STP e/STP f. </w:t>
      </w:r>
      <w:r w:rsidR="00012107">
        <w:rPr>
          <w:rFonts w:cs="Arial"/>
        </w:rPr>
        <w:t>T</w:t>
      </w:r>
      <w:r w:rsidR="00012107" w:rsidRPr="003B4295">
        <w:rPr>
          <w:rFonts w:cs="Arial"/>
          <w:b/>
        </w:rPr>
        <w:t>h</w:t>
      </w:r>
      <w:r w:rsidR="00012107">
        <w:rPr>
          <w:rFonts w:cs="Arial"/>
        </w:rPr>
        <w:t>is is because NSA-Y and NSA-Z will not communicate directly with one another.</w:t>
      </w:r>
    </w:p>
    <w:p w14:paraId="7030243A" w14:textId="77777777" w:rsidR="00BD1202" w:rsidRDefault="00BD1202" w:rsidP="00BD1202">
      <w:pPr>
        <w:rPr>
          <w:ins w:id="1661" w:author="Guy Roberts" w:date="2015-07-17T15:41:00Z"/>
        </w:rPr>
      </w:pPr>
    </w:p>
    <w:p w14:paraId="3BC9DDE0" w14:textId="12138693" w:rsidR="003B4295" w:rsidRDefault="003B4295" w:rsidP="003B4295">
      <w:pPr>
        <w:pStyle w:val="Heading1"/>
        <w:rPr>
          <w:ins w:id="1662" w:author="Guy Roberts" w:date="2015-07-17T15:41:00Z"/>
          <w:lang w:val="en-GB"/>
        </w:rPr>
      </w:pPr>
      <w:bookmarkStart w:id="1663" w:name="_Toc424208050"/>
      <w:bookmarkStart w:id="1664" w:name="_Toc437518693"/>
      <w:ins w:id="1665" w:author="Guy Roberts" w:date="2015-07-17T15:41:00Z">
        <w:r>
          <w:rPr>
            <w:lang w:val="en-GB"/>
          </w:rPr>
          <w:t>Appendix G: Using the Explicit Routing Object in practice</w:t>
        </w:r>
        <w:bookmarkEnd w:id="1663"/>
        <w:bookmarkEnd w:id="1664"/>
      </w:ins>
    </w:p>
    <w:p w14:paraId="4A51BCC1" w14:textId="77777777" w:rsidR="003B4295" w:rsidRDefault="003B4295" w:rsidP="003B4295">
      <w:pPr>
        <w:rPr>
          <w:ins w:id="1666" w:author="Guy Roberts" w:date="2015-07-17T15:43:00Z"/>
        </w:rPr>
      </w:pPr>
      <w:commentRangeStart w:id="1667"/>
      <w:ins w:id="1668" w:author="Guy Roberts" w:date="2015-07-17T15:41:00Z">
        <w:r>
          <w:t xml:space="preserve">[GFD.212] </w:t>
        </w:r>
      </w:ins>
      <w:commentRangeEnd w:id="1667"/>
      <w:ins w:id="1669" w:author="Guy Roberts" w:date="2015-07-17T15:45:00Z">
        <w:r>
          <w:rPr>
            <w:rStyle w:val="CommentReference"/>
          </w:rPr>
          <w:commentReference w:id="1667"/>
        </w:r>
      </w:ins>
      <w:ins w:id="1670" w:author="Guy Roberts" w:date="2015-07-17T15:41:00Z">
        <w:r>
          <w:t>provides a high level definition of the ERO, including the XSD schema used to communicate the ERO within the point-to-point service element, however, it does not discuss some of the more practical aspects of specifying the ERO and interpretation rules for pathfinders.  The following sections will discuss these aspects in more detail.</w:t>
        </w:r>
      </w:ins>
    </w:p>
    <w:p w14:paraId="0C868135" w14:textId="77777777" w:rsidR="003B4295" w:rsidRDefault="003B4295" w:rsidP="003B4295">
      <w:pPr>
        <w:rPr>
          <w:ins w:id="1671" w:author="Guy Roberts" w:date="2015-07-17T15:41:00Z"/>
        </w:rPr>
      </w:pPr>
    </w:p>
    <w:p w14:paraId="3CC324E9" w14:textId="77777777" w:rsidR="003B4295" w:rsidRPr="003B4295" w:rsidRDefault="003B4295" w:rsidP="003B4295">
      <w:pPr>
        <w:pStyle w:val="Heading2"/>
        <w:rPr>
          <w:ins w:id="1672" w:author="Guy Roberts" w:date="2015-07-17T15:41:00Z"/>
        </w:rPr>
      </w:pPr>
      <w:bookmarkStart w:id="1673" w:name="_Ref297982495"/>
      <w:bookmarkStart w:id="1674" w:name="_Toc424208051"/>
      <w:bookmarkStart w:id="1675" w:name="_Toc437518694"/>
      <w:ins w:id="1676" w:author="Guy Roberts" w:date="2015-07-17T15:41:00Z">
        <w:r w:rsidRPr="003B4295">
          <w:t>The P2PS element</w:t>
        </w:r>
        <w:bookmarkEnd w:id="1673"/>
        <w:bookmarkEnd w:id="1674"/>
        <w:bookmarkEnd w:id="1675"/>
      </w:ins>
    </w:p>
    <w:p w14:paraId="256BCE98" w14:textId="77777777" w:rsidR="003B4295" w:rsidRDefault="003B4295" w:rsidP="003B4295">
      <w:pPr>
        <w:rPr>
          <w:ins w:id="1677" w:author="Guy Roberts" w:date="2015-07-17T15:41:00Z"/>
        </w:rPr>
      </w:pPr>
      <w:ins w:id="1678" w:author="Guy Roberts" w:date="2015-07-17T15:41:00Z">
        <w:r>
          <w:t xml:space="preserve">When specifying an ERO within the </w:t>
        </w:r>
        <w:r w:rsidRPr="00DC20C9">
          <w:rPr>
            <w:i/>
          </w:rPr>
          <w:t>p2ps</w:t>
        </w:r>
        <w:r>
          <w:t xml:space="preserve"> element, the source and destination STP identifiers are contained within the </w:t>
        </w:r>
        <w:r w:rsidRPr="00DC20C9">
          <w:rPr>
            <w:i/>
          </w:rPr>
          <w:t>sourceSTP</w:t>
        </w:r>
        <w:r>
          <w:t xml:space="preserve"> and </w:t>
        </w:r>
        <w:r w:rsidRPr="00DC20C9">
          <w:rPr>
            <w:i/>
          </w:rPr>
          <w:t>destSTP</w:t>
        </w:r>
        <w:r>
          <w:t xml:space="preserve"> elements respectively.  They are not repeated in the </w:t>
        </w:r>
        <w:r w:rsidRPr="00DC20C9">
          <w:rPr>
            <w:i/>
          </w:rPr>
          <w:t>ero</w:t>
        </w:r>
        <w:r>
          <w:t xml:space="preserve"> element even though they are considered bookends to the explicit path.  For example, a </w:t>
        </w:r>
        <w:r w:rsidRPr="00DC20C9">
          <w:rPr>
            <w:i/>
          </w:rPr>
          <w:t>p2ps</w:t>
        </w:r>
        <w:r>
          <w:t xml:space="preserve"> element specifying a connection from:</w:t>
        </w:r>
      </w:ins>
    </w:p>
    <w:p w14:paraId="33E16FCA" w14:textId="77777777" w:rsidR="003B4295" w:rsidRDefault="003B4295" w:rsidP="003B4295">
      <w:pPr>
        <w:rPr>
          <w:ins w:id="1679" w:author="Guy Roberts" w:date="2015-07-17T15:41:00Z"/>
        </w:rPr>
      </w:pPr>
    </w:p>
    <w:p w14:paraId="6A8A78AA" w14:textId="77777777" w:rsidR="003B4295" w:rsidRDefault="003B4295" w:rsidP="003B4295">
      <w:pPr>
        <w:ind w:left="720"/>
        <w:rPr>
          <w:ins w:id="1680" w:author="Guy Roberts" w:date="2015-07-17T15:41:00Z"/>
        </w:rPr>
      </w:pPr>
      <w:ins w:id="1681" w:author="Guy Roberts" w:date="2015-07-17T15:41:00Z">
        <w:r>
          <w:lastRenderedPageBreak/>
          <w:t xml:space="preserve">source STP </w:t>
        </w:r>
        <w:r w:rsidRPr="00DE5572">
          <w:rPr>
            <w:rFonts w:ascii="Andale Mono" w:hAnsi="Andale Mono" w:cs="Courier New"/>
            <w:color w:val="000000"/>
            <w:sz w:val="16"/>
            <w:szCs w:val="16"/>
          </w:rPr>
          <w:t>urn:ogf:network:kddilabs.jp:2013:topology:bi-ps?vlan=1782</w:t>
        </w:r>
      </w:ins>
    </w:p>
    <w:p w14:paraId="5D43FB41" w14:textId="77777777" w:rsidR="003B4295" w:rsidRDefault="003B4295" w:rsidP="003B4295">
      <w:pPr>
        <w:ind w:left="720"/>
        <w:rPr>
          <w:ins w:id="1682" w:author="Guy Roberts" w:date="2015-07-17T15:41:00Z"/>
        </w:rPr>
      </w:pPr>
      <w:ins w:id="1683" w:author="Guy Roberts" w:date="2015-07-17T15:41:00Z">
        <w:r>
          <w:t xml:space="preserve">to destination STP </w:t>
        </w:r>
        <w:r w:rsidRPr="00DE5572">
          <w:rPr>
            <w:rFonts w:ascii="Andale Mono" w:hAnsi="Andale Mono" w:cs="Courier New"/>
            <w:color w:val="000000"/>
            <w:sz w:val="16"/>
            <w:szCs w:val="16"/>
          </w:rPr>
          <w:t>urn:ogf:network:uvalight.net:2013:topology:ps?vlan=1782</w:t>
        </w:r>
      </w:ins>
    </w:p>
    <w:p w14:paraId="140AE33A" w14:textId="77777777" w:rsidR="003B4295" w:rsidRDefault="003B4295" w:rsidP="003B4295">
      <w:pPr>
        <w:ind w:left="720"/>
        <w:rPr>
          <w:ins w:id="1684" w:author="Guy Roberts" w:date="2015-07-17T15:41:00Z"/>
        </w:rPr>
      </w:pPr>
      <w:ins w:id="1685" w:author="Guy Roberts" w:date="2015-07-17T15:41:00Z">
        <w:r>
          <w:t xml:space="preserve">via intermediate STP </w:t>
        </w:r>
        <w:r w:rsidRPr="00DE5572">
          <w:rPr>
            <w:rFonts w:ascii="Andale Mono" w:hAnsi="Andale Mono" w:cs="Courier New"/>
            <w:color w:val="000000"/>
            <w:sz w:val="16"/>
            <w:szCs w:val="16"/>
          </w:rPr>
          <w:t>urn:ogf:network:icair.org:2013:topology:netherlight?vlan=178</w:t>
        </w:r>
        <w:r>
          <w:rPr>
            <w:rFonts w:ascii="Andale Mono" w:hAnsi="Andale Mono" w:cs="Courier New"/>
            <w:color w:val="000000"/>
            <w:sz w:val="16"/>
            <w:szCs w:val="16"/>
          </w:rPr>
          <w:t>2</w:t>
        </w:r>
      </w:ins>
    </w:p>
    <w:p w14:paraId="00BBF028" w14:textId="77777777" w:rsidR="003B4295" w:rsidRDefault="003B4295" w:rsidP="003B4295">
      <w:pPr>
        <w:rPr>
          <w:ins w:id="1686" w:author="Guy Roberts" w:date="2015-07-17T15:41:00Z"/>
        </w:rPr>
      </w:pPr>
    </w:p>
    <w:p w14:paraId="44F8D7F7" w14:textId="77777777" w:rsidR="003B4295" w:rsidRPr="00DC20C9" w:rsidRDefault="003B4295" w:rsidP="003B4295">
      <w:pPr>
        <w:rPr>
          <w:ins w:id="1687" w:author="Guy Roberts" w:date="2015-07-17T15:41:00Z"/>
        </w:rPr>
      </w:pPr>
      <w:ins w:id="1688" w:author="Guy Roberts" w:date="2015-07-17T15:41:00Z">
        <w:r>
          <w:t xml:space="preserve">Would appear as follows in the NSI reservation request: </w:t>
        </w:r>
      </w:ins>
    </w:p>
    <w:p w14:paraId="198209BB" w14:textId="77777777" w:rsidR="003B4295" w:rsidRDefault="003B4295" w:rsidP="003B4295">
      <w:pPr>
        <w:rPr>
          <w:ins w:id="1689" w:author="Guy Roberts" w:date="2015-07-17T15:41:00Z"/>
        </w:rPr>
      </w:pPr>
    </w:p>
    <w:p w14:paraId="2CBC1890" w14:textId="77777777" w:rsidR="003B4295" w:rsidRPr="00DC20C9" w:rsidRDefault="003B4295" w:rsidP="003B4295">
      <w:pPr>
        <w:rPr>
          <w:ins w:id="1690" w:author="Guy Roberts" w:date="2015-07-17T15:41:00Z"/>
          <w:rFonts w:ascii="Andale Mono" w:hAnsi="Andale Mono" w:cs="Courier New"/>
          <w:color w:val="000096"/>
          <w:sz w:val="16"/>
          <w:szCs w:val="16"/>
        </w:rPr>
      </w:pPr>
      <w:ins w:id="1691" w:author="Guy Roberts" w:date="2015-07-17T15:41:00Z">
        <w:r w:rsidRPr="00DC20C9">
          <w:rPr>
            <w:rFonts w:ascii="Andale Mono" w:hAnsi="Andale Mono" w:cs="Courier New"/>
            <w:color w:val="000096"/>
            <w:sz w:val="16"/>
            <w:szCs w:val="16"/>
          </w:rPr>
          <w:t>&lt;p2ps&gt;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t>100</w:t>
        </w:r>
        <w:r w:rsidRPr="00DC20C9">
          <w:rPr>
            <w:rFonts w:ascii="Andale Mono" w:hAnsi="Andale Mono" w:cs="Courier New"/>
            <w:color w:val="000096"/>
            <w:sz w:val="16"/>
            <w:szCs w:val="16"/>
          </w:rPr>
          <w:t>&lt;/capacity&gt;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t>Bidirectional</w:t>
        </w:r>
        <w:r w:rsidRPr="00DC20C9">
          <w:rPr>
            <w:rFonts w:ascii="Andale Mono" w:hAnsi="Andale Mono" w:cs="Courier New"/>
            <w:color w:val="000096"/>
            <w:sz w:val="16"/>
            <w:szCs w:val="16"/>
          </w:rPr>
          <w:t>&lt;/directionality&gt;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t>true</w:t>
        </w:r>
        <w:r w:rsidRPr="00DC20C9">
          <w:rPr>
            <w:rFonts w:ascii="Andale Mono" w:hAnsi="Andale Mono" w:cs="Courier New"/>
            <w:color w:val="000096"/>
            <w:sz w:val="16"/>
            <w:szCs w:val="16"/>
          </w:rPr>
          <w:t>&lt;/symmetricPath&gt;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t>urn:ogf:network:kddilabs.jp:2013:topology:bi-ps?vlan=1782</w:t>
        </w:r>
        <w:r w:rsidRPr="00DC20C9">
          <w:rPr>
            <w:rFonts w:ascii="Andale Mono" w:hAnsi="Andale Mono" w:cs="Courier New"/>
            <w:color w:val="000096"/>
            <w:sz w:val="16"/>
            <w:szCs w:val="16"/>
          </w:rPr>
          <w:t>&lt;/sourceSTP&gt;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t>urn:ogf:network:uvalight.net:2013:topology:ps?vlan=1782</w:t>
        </w:r>
        <w:r w:rsidRPr="00DC20C9">
          <w:rPr>
            <w:rFonts w:ascii="Andale Mono" w:hAnsi="Andale Mono" w:cs="Courier New"/>
            <w:color w:val="000096"/>
            <w:sz w:val="16"/>
            <w:szCs w:val="16"/>
          </w:rPr>
          <w:t>&lt;/destSTP&gt;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w:t>
        </w:r>
        <w:r w:rsidRPr="00DC20C9">
          <w:rPr>
            <w:rFonts w:ascii="Andale Mono" w:hAnsi="Andale Mono" w:cs="Courier New"/>
            <w:color w:val="F5844C"/>
            <w:sz w:val="16"/>
            <w:szCs w:val="16"/>
          </w:rPr>
          <w:t xml:space="preserve"> order</w:t>
        </w:r>
        <w:r w:rsidRPr="00DC20C9">
          <w:rPr>
            <w:rFonts w:ascii="Andale Mono" w:hAnsi="Andale Mono" w:cs="Courier New"/>
            <w:color w:val="FF8040"/>
            <w:sz w:val="16"/>
            <w:szCs w:val="16"/>
          </w:rPr>
          <w:t>=</w:t>
        </w:r>
        <w:r w:rsidRPr="00DC20C9">
          <w:rPr>
            <w:rFonts w:ascii="Andale Mono" w:hAnsi="Andale Mono" w:cs="Courier New"/>
            <w:color w:val="993300"/>
            <w:sz w:val="16"/>
            <w:szCs w:val="16"/>
          </w:rPr>
          <w:t>"</w:t>
        </w:r>
        <w:r>
          <w:rPr>
            <w:rFonts w:ascii="Andale Mono" w:hAnsi="Andale Mono" w:cs="Courier New"/>
            <w:color w:val="993300"/>
            <w:sz w:val="16"/>
            <w:szCs w:val="16"/>
          </w:rPr>
          <w:t>0</w:t>
        </w:r>
        <w:r w:rsidRPr="00DC20C9">
          <w:rPr>
            <w:rFonts w:ascii="Andale Mono" w:hAnsi="Andale Mono" w:cs="Courier New"/>
            <w:color w:val="993300"/>
            <w:sz w:val="16"/>
            <w:szCs w:val="16"/>
          </w:rPr>
          <w:t>"</w:t>
        </w:r>
        <w:r w:rsidRPr="00DC20C9">
          <w:rPr>
            <w:rFonts w:ascii="Andale Mono" w:hAnsi="Andale Mono" w:cs="Courier New"/>
            <w:color w:val="000096"/>
            <w:sz w:val="16"/>
            <w:szCs w:val="16"/>
          </w:rPr>
          <w:t>&gt;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t>urn:ogf:network:icair.org:2013:topology:netherlight?vlan=1782</w:t>
        </w:r>
        <w:r w:rsidRPr="00DC20C9">
          <w:rPr>
            <w:rFonts w:ascii="Andale Mono" w:hAnsi="Andale Mono" w:cs="Courier New"/>
            <w:color w:val="000096"/>
            <w:sz w:val="16"/>
            <w:szCs w:val="16"/>
          </w:rPr>
          <w:t>&lt;/stp&gt;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&lt;/orderedSTP&gt;</w:t>
        </w:r>
        <w:r w:rsidRPr="00DC20C9">
          <w:rPr>
            <w:rFonts w:ascii="Andale Mono" w:hAnsi="Andale Mono" w:cs="Courier New"/>
            <w:color w:val="000000"/>
            <w:sz w:val="16"/>
            <w:szCs w:val="16"/>
          </w:rPr>
          <w:br/>
          <w:t xml:space="preserve">    </w:t>
        </w:r>
        <w:r w:rsidRPr="00DC20C9">
          <w:rPr>
            <w:rFonts w:ascii="Andale Mono" w:hAnsi="Andale Mono" w:cs="Courier New"/>
            <w:color w:val="000096"/>
            <w:sz w:val="16"/>
            <w:szCs w:val="16"/>
          </w:rPr>
          <w:t>&lt;/ero&gt;</w:t>
        </w:r>
        <w:r w:rsidRPr="00DC20C9">
          <w:rPr>
            <w:rFonts w:ascii="Andale Mono" w:hAnsi="Andale Mono" w:cs="Courier New"/>
            <w:color w:val="000000"/>
            <w:sz w:val="16"/>
            <w:szCs w:val="16"/>
          </w:rPr>
          <w:br/>
        </w:r>
        <w:r w:rsidRPr="00DC20C9">
          <w:rPr>
            <w:rFonts w:ascii="Andale Mono" w:hAnsi="Andale Mono" w:cs="Courier New"/>
            <w:color w:val="000096"/>
            <w:sz w:val="16"/>
            <w:szCs w:val="16"/>
          </w:rPr>
          <w:t>&lt;/p2ps&gt;</w:t>
        </w:r>
      </w:ins>
    </w:p>
    <w:p w14:paraId="470706AE" w14:textId="77777777" w:rsidR="003B4295" w:rsidRPr="00DC20C9" w:rsidRDefault="003B4295" w:rsidP="003B4295">
      <w:pPr>
        <w:rPr>
          <w:ins w:id="1692" w:author="Guy Roberts" w:date="2015-07-17T15:41:00Z"/>
        </w:rPr>
      </w:pPr>
    </w:p>
    <w:p w14:paraId="73982E27" w14:textId="77777777" w:rsidR="003B4295" w:rsidRDefault="003B4295" w:rsidP="003B4295">
      <w:pPr>
        <w:rPr>
          <w:ins w:id="1693" w:author="Guy Roberts" w:date="2015-07-17T15:41:00Z"/>
        </w:rPr>
      </w:pPr>
      <w:ins w:id="1694" w:author="Guy Roberts" w:date="2015-07-17T15:41:00Z">
        <w:r>
          <w:t xml:space="preserve">This would be classified as a loose ERO (not strict) since it does not specify a full hop-by-hop path from source to destination. </w:t>
        </w:r>
        <w:r>
          <w:fldChar w:fldCharType="begin"/>
        </w:r>
        <w:r>
          <w:instrText xml:space="preserve"> REF _Ref294978776 \h </w:instrText>
        </w:r>
      </w:ins>
      <w:ins w:id="1695" w:author="Guy Roberts" w:date="2015-07-17T15:41:00Z">
        <w:r>
          <w:fldChar w:fldCharType="separate"/>
        </w:r>
      </w:ins>
      <w:ins w:id="1696" w:author="John MacAuley" w:date="2016-01-08T16:24:00Z">
        <w:r w:rsidR="00D5423B">
          <w:t xml:space="preserve">Figure </w:t>
        </w:r>
        <w:r w:rsidR="00D5423B">
          <w:rPr>
            <w:noProof/>
          </w:rPr>
          <w:t>146</w:t>
        </w:r>
        <w:r w:rsidR="00D5423B" w:rsidDel="00D5423B">
          <w:rPr>
            <w:noProof/>
          </w:rPr>
          <w:t>2</w:t>
        </w:r>
      </w:ins>
      <w:ins w:id="1697" w:author="Guy Roberts" w:date="2015-07-17T15:41:00Z">
        <w:del w:id="1698" w:author="John MacAuley" w:date="2016-01-08T16:24:00Z">
          <w:r w:rsidDel="00D5423B">
            <w:delText xml:space="preserve">Figure </w:delText>
          </w:r>
          <w:r w:rsidDel="00D5423B">
            <w:rPr>
              <w:noProof/>
            </w:rPr>
            <w:delText>2</w:delText>
          </w:r>
        </w:del>
        <w:r>
          <w:fldChar w:fldCharType="end"/>
        </w:r>
        <w:r>
          <w:t xml:space="preserve"> below visualizes the result of this request as a possible path on the Automated GOLE topology.</w:t>
        </w:r>
      </w:ins>
    </w:p>
    <w:p w14:paraId="302F926B" w14:textId="77777777" w:rsidR="003B4295" w:rsidRDefault="003B4295" w:rsidP="003B4295">
      <w:pPr>
        <w:rPr>
          <w:ins w:id="1699" w:author="Guy Roberts" w:date="2015-07-17T15:41:00Z"/>
        </w:rPr>
      </w:pPr>
      <w:commentRangeStart w:id="1700"/>
      <w:ins w:id="1701" w:author="Guy Roberts" w:date="2015-07-17T15:41:00Z">
        <w:r>
          <w:rPr>
            <w:noProof/>
          </w:rPr>
          <w:drawing>
            <wp:inline distT="0" distB="0" distL="0" distR="0" wp14:anchorId="2849F696" wp14:editId="3885B2C8">
              <wp:extent cx="5478145" cy="1473200"/>
              <wp:effectExtent l="0" t="0" r="8255" b="0"/>
              <wp:docPr id="14" name="Picture 14" descr="Macintosh HD:Users:hacksaw:Desktop:Screen Shot 2015-06-04 at 11.4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acksaw:Desktop:Screen Shot 2015-06-04 at 11.46.59 A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145" cy="1473200"/>
                      </a:xfrm>
                      <a:prstGeom prst="rect">
                        <a:avLst/>
                      </a:prstGeom>
                      <a:noFill/>
                      <a:ln>
                        <a:noFill/>
                      </a:ln>
                    </pic:spPr>
                  </pic:pic>
                </a:graphicData>
              </a:graphic>
            </wp:inline>
          </w:drawing>
        </w:r>
      </w:ins>
      <w:commentRangeEnd w:id="1700"/>
      <w:ins w:id="1702" w:author="Guy Roberts" w:date="2015-07-17T15:47:00Z">
        <w:r>
          <w:rPr>
            <w:rStyle w:val="CommentReference"/>
          </w:rPr>
          <w:commentReference w:id="1700"/>
        </w:r>
      </w:ins>
    </w:p>
    <w:p w14:paraId="2C10DD47" w14:textId="77777777" w:rsidR="003B4295" w:rsidRDefault="003B4295">
      <w:pPr>
        <w:pStyle w:val="Caption"/>
        <w:jc w:val="center"/>
        <w:rPr>
          <w:ins w:id="1703" w:author="Guy Roberts" w:date="2015-07-17T15:41:00Z"/>
        </w:rPr>
        <w:pPrChange w:id="1704" w:author="Chin Guok" w:date="2015-07-28T14:52:00Z">
          <w:pPr>
            <w:pStyle w:val="Caption"/>
          </w:pPr>
        </w:pPrChange>
      </w:pPr>
      <w:bookmarkStart w:id="1705" w:name="_Ref294978776"/>
      <w:ins w:id="1706" w:author="Guy Roberts" w:date="2015-07-17T15:41:00Z">
        <w:r>
          <w:t xml:space="preserve">Figure </w:t>
        </w:r>
        <w:r>
          <w:fldChar w:fldCharType="begin"/>
        </w:r>
        <w:r>
          <w:instrText xml:space="preserve"> SEQ Figure \* ARABIC </w:instrText>
        </w:r>
        <w:r>
          <w:fldChar w:fldCharType="separate"/>
        </w:r>
      </w:ins>
      <w:ins w:id="1707" w:author="John MacAuley" w:date="2016-01-08T16:24:00Z">
        <w:r w:rsidR="00D5423B">
          <w:rPr>
            <w:noProof/>
          </w:rPr>
          <w:t>146</w:t>
        </w:r>
      </w:ins>
      <w:ins w:id="1708" w:author="Guy Roberts" w:date="2015-07-17T15:41:00Z">
        <w:del w:id="1709" w:author="John MacAuley" w:date="2016-01-08T16:24:00Z">
          <w:r w:rsidDel="00D5423B">
            <w:rPr>
              <w:noProof/>
            </w:rPr>
            <w:delText>2</w:delText>
          </w:r>
        </w:del>
        <w:r>
          <w:rPr>
            <w:noProof/>
          </w:rPr>
          <w:fldChar w:fldCharType="end"/>
        </w:r>
        <w:bookmarkEnd w:id="1705"/>
        <w:r>
          <w:t xml:space="preserve"> – Loose ERO request with single STP.</w:t>
        </w:r>
      </w:ins>
    </w:p>
    <w:p w14:paraId="1E05AE6F" w14:textId="77777777" w:rsidR="003B4295" w:rsidRDefault="003B4295" w:rsidP="003B4295">
      <w:pPr>
        <w:rPr>
          <w:ins w:id="1710" w:author="Guy Roberts" w:date="2015-07-17T15:41:00Z"/>
        </w:rPr>
      </w:pPr>
      <w:ins w:id="1711" w:author="Guy Roberts" w:date="2015-07-17T15:41:00Z">
        <w:r>
          <w:t>A pathfinder could theoretically compute the following detailed path segments based on the reservation request and current Automated GOLE topology:</w:t>
        </w:r>
      </w:ins>
    </w:p>
    <w:p w14:paraId="5B01904B" w14:textId="77777777" w:rsidR="003B4295" w:rsidRDefault="003B4295" w:rsidP="003B4295">
      <w:pPr>
        <w:rPr>
          <w:ins w:id="1712" w:author="Guy Roberts" w:date="2015-07-17T15:41:00Z"/>
        </w:rPr>
      </w:pPr>
    </w:p>
    <w:p w14:paraId="66098162" w14:textId="77777777" w:rsidR="003B4295" w:rsidRDefault="003B4295" w:rsidP="003B4295">
      <w:pPr>
        <w:rPr>
          <w:ins w:id="1713" w:author="Guy Roberts" w:date="2015-07-17T15:41:00Z"/>
          <w:rFonts w:ascii="Andale Mono" w:hAnsi="Andale Mono"/>
          <w:color w:val="000096"/>
          <w:sz w:val="16"/>
          <w:szCs w:val="16"/>
        </w:rPr>
      </w:pPr>
      <w:ins w:id="1714"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5B57B46" w14:textId="77777777" w:rsidR="003B4295" w:rsidRDefault="003B4295" w:rsidP="003B4295">
      <w:pPr>
        <w:rPr>
          <w:ins w:id="1715" w:author="Guy Roberts" w:date="2015-07-17T15:41:00Z"/>
          <w:rFonts w:ascii="Andale Mono" w:hAnsi="Andale Mono"/>
          <w:color w:val="000096"/>
          <w:sz w:val="16"/>
          <w:szCs w:val="16"/>
        </w:rPr>
      </w:pPr>
      <w:ins w:id="1716"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6E46EAC4" w14:textId="77777777" w:rsidR="003B4295" w:rsidRDefault="003B4295" w:rsidP="003B4295">
      <w:pPr>
        <w:rPr>
          <w:ins w:id="1717" w:author="Guy Roberts" w:date="2015-07-17T15:41:00Z"/>
          <w:rFonts w:ascii="Andale Mono" w:hAnsi="Andale Mono"/>
          <w:color w:val="000096"/>
          <w:sz w:val="16"/>
          <w:szCs w:val="16"/>
        </w:rPr>
      </w:pPr>
      <w:ins w:id="1718"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31A96634" w14:textId="77777777" w:rsidR="003B4295" w:rsidRDefault="003B4295" w:rsidP="003B4295">
      <w:pPr>
        <w:rPr>
          <w:ins w:id="1719" w:author="Guy Roberts" w:date="2015-07-17T15:41:00Z"/>
          <w:rFonts w:ascii="Andale Mono" w:hAnsi="Andale Mono"/>
          <w:color w:val="000096"/>
          <w:sz w:val="16"/>
          <w:szCs w:val="16"/>
        </w:rPr>
      </w:pPr>
      <w:ins w:id="1720"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r>
        <w:r w:rsidRPr="00DC20C9">
          <w:rPr>
            <w:rFonts w:ascii="Andale Mono" w:hAnsi="Andale Mono"/>
            <w:color w:val="000000"/>
            <w:sz w:val="16"/>
            <w:szCs w:val="16"/>
          </w:rPr>
          <w:lastRenderedPageBreak/>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AC29C40" w14:textId="77777777" w:rsidR="003B4295" w:rsidRPr="00DC20C9" w:rsidRDefault="003B4295" w:rsidP="003B4295">
      <w:pPr>
        <w:rPr>
          <w:ins w:id="1721" w:author="Guy Roberts" w:date="2015-07-17T15:41:00Z"/>
          <w:rFonts w:ascii="Andale Mono" w:hAnsi="Andale Mono"/>
          <w:color w:val="000000"/>
          <w:sz w:val="16"/>
          <w:szCs w:val="16"/>
        </w:rPr>
      </w:pPr>
      <w:ins w:id="1722" w:author="Guy Roberts" w:date="2015-07-17T15:41:00Z">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ins>
    </w:p>
    <w:p w14:paraId="26F12868" w14:textId="77777777" w:rsidR="003B4295" w:rsidRPr="00DC20C9" w:rsidRDefault="003B4295" w:rsidP="003B4295">
      <w:pPr>
        <w:rPr>
          <w:ins w:id="1723" w:author="Guy Roberts" w:date="2015-07-17T15:41:00Z"/>
          <w:rFonts w:ascii="Andale Mono" w:hAnsi="Andale Mono"/>
          <w:sz w:val="16"/>
          <w:szCs w:val="16"/>
        </w:rPr>
      </w:pPr>
      <w:ins w:id="1724" w:author="Guy Roberts" w:date="2015-07-17T15:41:00Z">
        <w:r>
          <w:rPr>
            <w:rFonts w:ascii="Andale Mono" w:hAnsi="Andale Mono"/>
            <w:color w:val="000000"/>
            <w:sz w:val="16"/>
            <w:szCs w:val="16"/>
          </w:rP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0CA7D981" w14:textId="77777777" w:rsidR="003B4295" w:rsidRDefault="003B4295" w:rsidP="003B4295">
      <w:pPr>
        <w:rPr>
          <w:ins w:id="1725" w:author="Guy Roberts" w:date="2015-07-17T15:41:00Z"/>
        </w:rPr>
      </w:pPr>
    </w:p>
    <w:p w14:paraId="1E4FD46D" w14:textId="77777777" w:rsidR="003B4295" w:rsidRDefault="003B4295" w:rsidP="003B4295">
      <w:pPr>
        <w:rPr>
          <w:ins w:id="1726" w:author="Guy Roberts" w:date="2015-07-17T15:41:00Z"/>
        </w:rPr>
      </w:pPr>
      <w:ins w:id="1727" w:author="Guy Roberts" w:date="2015-07-17T15:41:00Z">
        <w:r>
          <w:t xml:space="preserve">Notice that there is no </w:t>
        </w:r>
        <w:r w:rsidRPr="00DC20C9">
          <w:rPr>
            <w:i/>
          </w:rPr>
          <w:t>ero</w:t>
        </w:r>
        <w:r>
          <w:t xml:space="preserve"> element in the resulting connection segments.  This is due to the fact that an edge STP was specified in the original </w:t>
        </w:r>
        <w:r w:rsidRPr="00DC20C9">
          <w:rPr>
            <w:i/>
          </w:rPr>
          <w:t>ero</w:t>
        </w:r>
        <w:r>
          <w:t xml:space="preserve"> that was resolved to a </w:t>
        </w:r>
        <w:r w:rsidRPr="00DC20C9">
          <w:rPr>
            <w:i/>
          </w:rPr>
          <w:t>destSTP</w:t>
        </w:r>
        <w:r>
          <w:t xml:space="preserve"> parameter in a connection segment, and therefore, need not be repeated.</w:t>
        </w:r>
      </w:ins>
    </w:p>
    <w:p w14:paraId="779513AA" w14:textId="77777777" w:rsidR="003B4295" w:rsidRDefault="003B4295" w:rsidP="003B4295">
      <w:pPr>
        <w:rPr>
          <w:ins w:id="1728" w:author="Guy Roberts" w:date="2015-07-17T15:41:00Z"/>
        </w:rPr>
      </w:pPr>
    </w:p>
    <w:p w14:paraId="2D205832" w14:textId="77777777" w:rsidR="003B4295" w:rsidRDefault="003B4295" w:rsidP="003B4295">
      <w:pPr>
        <w:rPr>
          <w:ins w:id="1729" w:author="Guy Roberts" w:date="2015-07-17T15:41:00Z"/>
        </w:rPr>
      </w:pPr>
      <w:ins w:id="1730" w:author="Guy Roberts" w:date="2015-07-17T15:41:00Z">
        <w:r w:rsidRPr="00E173ED">
          <w:t>A strict ERO</w:t>
        </w:r>
        <w:r>
          <w:t xml:space="preserve"> specifies one STP from each SDP from source to destination without any gaps.  It is not required to list both of the STPs of single SDP since a single STP uniquely identifies the pair via the SDP pairing.  The following figure shows an example set of STPs on the previous path that would be required to consider it a strict ERO.</w:t>
        </w:r>
      </w:ins>
    </w:p>
    <w:p w14:paraId="4CE43E52" w14:textId="77777777" w:rsidR="003B4295" w:rsidRDefault="003B4295" w:rsidP="003B4295">
      <w:pPr>
        <w:rPr>
          <w:ins w:id="1731" w:author="Guy Roberts" w:date="2015-07-17T15:41:00Z"/>
        </w:rPr>
      </w:pPr>
    </w:p>
    <w:p w14:paraId="6B37A68E" w14:textId="77777777" w:rsidR="003B4295" w:rsidRDefault="003B4295" w:rsidP="003B4295">
      <w:pPr>
        <w:rPr>
          <w:ins w:id="1732" w:author="Guy Roberts" w:date="2015-07-17T15:41:00Z"/>
        </w:rPr>
      </w:pPr>
      <w:ins w:id="1733" w:author="Guy Roberts" w:date="2015-07-17T15:41:00Z">
        <w:r>
          <w:rPr>
            <w:noProof/>
          </w:rPr>
          <w:drawing>
            <wp:inline distT="0" distB="0" distL="0" distR="0" wp14:anchorId="7C2877C5" wp14:editId="3787CDF5">
              <wp:extent cx="5486400" cy="1820545"/>
              <wp:effectExtent l="0" t="0" r="0" b="8255"/>
              <wp:docPr id="16" name="Picture 16" descr="Macintosh HD:Users:hacksaw:Desktop:Screen Shot 2015-06-04 at 1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cksaw:Desktop:Screen Shot 2015-06-04 at 11.46.48 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0545"/>
                      </a:xfrm>
                      <a:prstGeom prst="rect">
                        <a:avLst/>
                      </a:prstGeom>
                      <a:noFill/>
                      <a:ln>
                        <a:noFill/>
                      </a:ln>
                    </pic:spPr>
                  </pic:pic>
                </a:graphicData>
              </a:graphic>
            </wp:inline>
          </w:drawing>
        </w:r>
      </w:ins>
    </w:p>
    <w:p w14:paraId="50FD7C76" w14:textId="77777777" w:rsidR="003B4295" w:rsidRDefault="003B4295">
      <w:pPr>
        <w:pStyle w:val="Caption"/>
        <w:jc w:val="center"/>
        <w:rPr>
          <w:ins w:id="1734" w:author="Guy Roberts" w:date="2015-07-17T15:41:00Z"/>
        </w:rPr>
        <w:pPrChange w:id="1735" w:author="Chin Guok" w:date="2015-07-28T14:52:00Z">
          <w:pPr>
            <w:pStyle w:val="Caption"/>
          </w:pPr>
        </w:pPrChange>
      </w:pPr>
      <w:bookmarkStart w:id="1736" w:name="_Ref295038520"/>
      <w:ins w:id="1737" w:author="Guy Roberts" w:date="2015-07-17T15:41:00Z">
        <w:r>
          <w:t xml:space="preserve">Figure </w:t>
        </w:r>
        <w:r>
          <w:fldChar w:fldCharType="begin"/>
        </w:r>
        <w:r>
          <w:instrText xml:space="preserve"> SEQ Figure \* ARABIC </w:instrText>
        </w:r>
        <w:r>
          <w:fldChar w:fldCharType="separate"/>
        </w:r>
      </w:ins>
      <w:ins w:id="1738" w:author="John MacAuley" w:date="2016-01-08T16:24:00Z">
        <w:r w:rsidR="00D5423B">
          <w:rPr>
            <w:noProof/>
          </w:rPr>
          <w:t>147</w:t>
        </w:r>
      </w:ins>
      <w:ins w:id="1739" w:author="Guy Roberts" w:date="2015-07-17T15:41:00Z">
        <w:del w:id="1740" w:author="John MacAuley" w:date="2016-01-08T16:24:00Z">
          <w:r w:rsidDel="00D5423B">
            <w:rPr>
              <w:noProof/>
            </w:rPr>
            <w:delText>3</w:delText>
          </w:r>
        </w:del>
        <w:r>
          <w:rPr>
            <w:noProof/>
          </w:rPr>
          <w:fldChar w:fldCharType="end"/>
        </w:r>
        <w:bookmarkEnd w:id="1736"/>
        <w:r>
          <w:t xml:space="preserve"> – Strict ERO request.</w:t>
        </w:r>
      </w:ins>
    </w:p>
    <w:p w14:paraId="279CA3D8" w14:textId="77777777" w:rsidR="003B4295" w:rsidRDefault="003B4295" w:rsidP="003B4295">
      <w:pPr>
        <w:rPr>
          <w:ins w:id="1741" w:author="Guy Roberts" w:date="2015-07-17T15:41:00Z"/>
        </w:rPr>
      </w:pPr>
      <w:ins w:id="1742" w:author="Guy Roberts" w:date="2015-07-17T15:41:00Z">
        <w:r>
          <w:t xml:space="preserve">The following </w:t>
        </w:r>
        <w:r w:rsidRPr="00DC20C9">
          <w:rPr>
            <w:i/>
          </w:rPr>
          <w:t>p2ps</w:t>
        </w:r>
        <w:r>
          <w:t xml:space="preserve"> element contains an ERO representing the path described in </w:t>
        </w:r>
        <w:r>
          <w:fldChar w:fldCharType="begin"/>
        </w:r>
        <w:r>
          <w:instrText xml:space="preserve"> REF _Ref295038520 \h </w:instrText>
        </w:r>
      </w:ins>
      <w:ins w:id="1743" w:author="Guy Roberts" w:date="2015-07-17T15:41:00Z">
        <w:r>
          <w:fldChar w:fldCharType="separate"/>
        </w:r>
      </w:ins>
      <w:ins w:id="1744" w:author="John MacAuley" w:date="2016-01-08T16:24:00Z">
        <w:r w:rsidR="00D5423B">
          <w:t xml:space="preserve">Figure </w:t>
        </w:r>
        <w:r w:rsidR="00D5423B">
          <w:rPr>
            <w:noProof/>
          </w:rPr>
          <w:t>147</w:t>
        </w:r>
        <w:r w:rsidR="00D5423B" w:rsidDel="00D5423B">
          <w:rPr>
            <w:noProof/>
          </w:rPr>
          <w:t>3</w:t>
        </w:r>
      </w:ins>
      <w:ins w:id="1745" w:author="Guy Roberts" w:date="2015-07-17T15:41:00Z">
        <w:del w:id="1746" w:author="John MacAuley" w:date="2016-01-08T16:24:00Z">
          <w:r w:rsidDel="00D5423B">
            <w:delText xml:space="preserve">Figure </w:delText>
          </w:r>
          <w:r w:rsidDel="00D5423B">
            <w:rPr>
              <w:noProof/>
            </w:rPr>
            <w:delText>3</w:delText>
          </w:r>
        </w:del>
        <w:r>
          <w:fldChar w:fldCharType="end"/>
        </w:r>
        <w:r>
          <w:t>:</w:t>
        </w:r>
      </w:ins>
    </w:p>
    <w:p w14:paraId="3F465B4D" w14:textId="77777777" w:rsidR="003B4295" w:rsidRDefault="003B4295" w:rsidP="003B4295">
      <w:pPr>
        <w:rPr>
          <w:ins w:id="1747" w:author="Guy Roberts" w:date="2015-07-17T15:41:00Z"/>
        </w:rPr>
      </w:pPr>
    </w:p>
    <w:p w14:paraId="09297DE8" w14:textId="77777777" w:rsidR="003B4295" w:rsidRDefault="003B4295" w:rsidP="003B4295">
      <w:pPr>
        <w:rPr>
          <w:ins w:id="1748" w:author="Guy Roberts" w:date="2015-07-17T15:41:00Z"/>
          <w:rFonts w:ascii="Andale Mono" w:hAnsi="Andale Mono"/>
          <w:color w:val="000096"/>
          <w:sz w:val="16"/>
          <w:szCs w:val="16"/>
        </w:rPr>
      </w:pPr>
      <w:ins w:id="1749"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urn:ogf:network:jgn-x.jp:2013:topology:bi-jgn-x-startap?vlan=1782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2</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3</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urn:ogf:network:netherlight.net:2013:production7:uva-3?vlan=1782</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7CFD419" w14:textId="77777777" w:rsidR="003B4295" w:rsidRDefault="003B4295" w:rsidP="003B4295">
      <w:pPr>
        <w:rPr>
          <w:ins w:id="1750" w:author="Guy Roberts" w:date="2015-07-17T15:41:00Z"/>
        </w:rPr>
      </w:pPr>
    </w:p>
    <w:p w14:paraId="1B087A02" w14:textId="2FA58F76" w:rsidR="003B4295" w:rsidRDefault="003B4295" w:rsidP="003B4295">
      <w:pPr>
        <w:rPr>
          <w:ins w:id="1751" w:author="Guy Roberts" w:date="2015-07-17T15:41:00Z"/>
        </w:rPr>
      </w:pPr>
      <w:ins w:id="1752" w:author="Guy Roberts" w:date="2015-07-17T15:41:00Z">
        <w:r>
          <w:lastRenderedPageBreak/>
          <w:t xml:space="preserve">Programmatically there is no way for a requester agent to specify whether an ERO is strict or loose, so it is up to implementation rules within a pathfinder to make this determination.  We define additional rules in section </w:t>
        </w:r>
        <w:r>
          <w:fldChar w:fldCharType="begin"/>
        </w:r>
        <w:r>
          <w:instrText xml:space="preserve"> REF _Ref295382812 \r \h </w:instrText>
        </w:r>
      </w:ins>
      <w:ins w:id="1753" w:author="Guy Roberts" w:date="2015-07-17T15:41:00Z">
        <w:r>
          <w:fldChar w:fldCharType="separate"/>
        </w:r>
      </w:ins>
      <w:ins w:id="1754" w:author="John MacAuley" w:date="2016-01-08T16:24:00Z">
        <w:r w:rsidR="00D5423B">
          <w:t>21.5</w:t>
        </w:r>
      </w:ins>
      <w:ins w:id="1755" w:author="Guy Roberts" w:date="2015-07-17T15:41:00Z">
        <w:del w:id="1756" w:author="John MacAuley" w:date="2016-01-08T16:24:00Z">
          <w:r w:rsidDel="00D5423B">
            <w:delText>4.5</w:delText>
          </w:r>
        </w:del>
        <w:r>
          <w:fldChar w:fldCharType="end"/>
        </w:r>
        <w:r>
          <w:t xml:space="preserve"> which, with the above definitions, help a pathfinder enforce a strict ERO based on the STP specified in a reservation’s </w:t>
        </w:r>
        <w:r w:rsidRPr="00DC20C9">
          <w:rPr>
            <w:i/>
          </w:rPr>
          <w:t>ero</w:t>
        </w:r>
        <w:r>
          <w:t xml:space="preserve"> element</w:t>
        </w:r>
        <w:r>
          <w:rPr>
            <w:rStyle w:val="CommentReference"/>
          </w:rPr>
          <w:commentReference w:id="1757"/>
        </w:r>
        <w:r>
          <w:t>.</w:t>
        </w:r>
      </w:ins>
    </w:p>
    <w:p w14:paraId="7D7D642D" w14:textId="77777777" w:rsidR="003B4295" w:rsidRPr="00DC20C9" w:rsidRDefault="003B4295" w:rsidP="003B4295">
      <w:pPr>
        <w:rPr>
          <w:ins w:id="1758" w:author="Guy Roberts" w:date="2015-07-17T15:41:00Z"/>
        </w:rPr>
      </w:pPr>
    </w:p>
    <w:p w14:paraId="2F3D57AC" w14:textId="77777777" w:rsidR="003B4295" w:rsidRPr="003B4295" w:rsidRDefault="003B4295">
      <w:pPr>
        <w:pStyle w:val="Heading2"/>
        <w:rPr>
          <w:ins w:id="1759" w:author="Guy Roberts" w:date="2015-07-17T15:41:00Z"/>
        </w:rPr>
        <w:pPrChange w:id="1760" w:author="Guy Roberts" w:date="2015-07-17T15:45:00Z">
          <w:pPr>
            <w:pStyle w:val="Heading2"/>
            <w:numPr>
              <w:numId w:val="64"/>
            </w:numPr>
            <w:tabs>
              <w:tab w:val="clear" w:pos="576"/>
            </w:tabs>
            <w:spacing w:before="240" w:after="240"/>
          </w:pPr>
        </w:pPrChange>
      </w:pPr>
      <w:bookmarkStart w:id="1761" w:name="_Toc424208052"/>
      <w:bookmarkStart w:id="1762" w:name="_Toc437518695"/>
      <w:ins w:id="1763" w:author="Guy Roberts" w:date="2015-07-17T15:41:00Z">
        <w:r w:rsidRPr="003B4295">
          <w:t>Ordering of ERO elements</w:t>
        </w:r>
        <w:bookmarkEnd w:id="1761"/>
        <w:bookmarkEnd w:id="1762"/>
      </w:ins>
    </w:p>
    <w:p w14:paraId="5F593D1F" w14:textId="77777777" w:rsidR="003B4295" w:rsidRDefault="003B4295" w:rsidP="003B4295">
      <w:pPr>
        <w:rPr>
          <w:ins w:id="1764" w:author="Guy Roberts" w:date="2015-07-17T15:41:00Z"/>
        </w:rPr>
      </w:pPr>
      <w:ins w:id="1765" w:author="Guy Roberts" w:date="2015-07-17T15:41:00Z">
        <w:r>
          <w:t xml:space="preserve">As described in [GFD.212] the </w:t>
        </w:r>
        <w:r w:rsidRPr="00DC20C9">
          <w:rPr>
            <w:i/>
          </w:rPr>
          <w:t>ero</w:t>
        </w:r>
        <w:r>
          <w:t xml:space="preserve"> element contains an ordered list of STP identifiers with an </w:t>
        </w:r>
        <w:r w:rsidRPr="00DC20C9">
          <w:rPr>
            <w:i/>
          </w:rPr>
          <w:t>order</w:t>
        </w:r>
        <w:r>
          <w:t xml:space="preserve"> attribute associated with each </w:t>
        </w:r>
        <w:r w:rsidRPr="00DC20C9">
          <w:rPr>
            <w:i/>
          </w:rPr>
          <w:t>orderedSTP</w:t>
        </w:r>
        <w:r>
          <w:t xml:space="preserve"> element.  This </w:t>
        </w:r>
        <w:r w:rsidRPr="00DC20C9">
          <w:rPr>
            <w:i/>
          </w:rPr>
          <w:t>order</w:t>
        </w:r>
        <w:r>
          <w:t xml:space="preserve"> attribute MUST be populated with sequentially increasing integers starting from 0.  The following example illustrates this:</w:t>
        </w:r>
      </w:ins>
    </w:p>
    <w:p w14:paraId="7D8AADB8" w14:textId="77777777" w:rsidR="003B4295" w:rsidRDefault="003B4295" w:rsidP="003B4295">
      <w:pPr>
        <w:rPr>
          <w:ins w:id="1766" w:author="Guy Roberts" w:date="2015-07-17T15:41:00Z"/>
        </w:rPr>
      </w:pPr>
    </w:p>
    <w:p w14:paraId="4C37556B" w14:textId="77777777" w:rsidR="003B4295" w:rsidRDefault="003B4295" w:rsidP="003B4295">
      <w:pPr>
        <w:rPr>
          <w:ins w:id="1767" w:author="Guy Roberts" w:date="2015-07-17T15:45:00Z"/>
          <w:rFonts w:ascii="Andale Mono" w:hAnsi="Andale Mono"/>
          <w:color w:val="000096"/>
          <w:sz w:val="16"/>
          <w:szCs w:val="16"/>
        </w:rPr>
      </w:pPr>
      <w:ins w:id="1768" w:author="Guy Roberts" w:date="2015-07-17T15:41:00Z">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urn:ogf:network:kddilabs.jp:2013:topology:bi-kddilabs-jgn-x?vlan=1782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1</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urn:ogf:network:jgn-x.jp:2013:topology:bi-jgn-x-startap?vlan=1782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Pr>
            <w:rFonts w:ascii="Andale Mono" w:hAnsi="Andale Mono"/>
            <w:color w:val="000000"/>
            <w:sz w:val="16"/>
            <w:szCs w:val="16"/>
          </w:rP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2</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urn:ogf:network:icair.org:2013:topology:netherlight?vlan=1782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3</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urn:ogf:network:netherlight.net:2013:production7:uva-3?vlan=1782</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r>
        <w:r w:rsidRPr="00DE5572">
          <w:rPr>
            <w:rFonts w:ascii="Andale Mono" w:hAnsi="Andale Mono"/>
            <w:color w:val="000096"/>
            <w:sz w:val="16"/>
            <w:szCs w:val="16"/>
          </w:rPr>
          <w:t>&lt;/ero&gt;</w:t>
        </w:r>
      </w:ins>
    </w:p>
    <w:p w14:paraId="4E790909" w14:textId="77777777" w:rsidR="003B4295" w:rsidRDefault="003B4295" w:rsidP="003B4295">
      <w:pPr>
        <w:rPr>
          <w:ins w:id="1769" w:author="Guy Roberts" w:date="2015-07-17T15:41:00Z"/>
        </w:rPr>
      </w:pPr>
    </w:p>
    <w:p w14:paraId="01D4C12B" w14:textId="77777777" w:rsidR="003B4295" w:rsidRPr="003B4295" w:rsidRDefault="003B4295">
      <w:pPr>
        <w:pStyle w:val="Heading2"/>
        <w:rPr>
          <w:ins w:id="1770" w:author="Guy Roberts" w:date="2015-07-17T15:41:00Z"/>
        </w:rPr>
        <w:pPrChange w:id="1771" w:author="Guy Roberts" w:date="2015-07-17T15:45:00Z">
          <w:pPr>
            <w:pStyle w:val="Heading2"/>
            <w:numPr>
              <w:numId w:val="64"/>
            </w:numPr>
            <w:tabs>
              <w:tab w:val="clear" w:pos="576"/>
            </w:tabs>
            <w:spacing w:before="240" w:after="240"/>
          </w:pPr>
        </w:pPrChange>
      </w:pPr>
      <w:bookmarkStart w:id="1772" w:name="_Toc424208053"/>
      <w:bookmarkStart w:id="1773" w:name="_Toc437518696"/>
      <w:ins w:id="1774" w:author="Guy Roberts" w:date="2015-07-17T15:41:00Z">
        <w:r w:rsidRPr="003B4295">
          <w:t>Support for internal STP</w:t>
        </w:r>
        <w:bookmarkEnd w:id="1772"/>
        <w:bookmarkEnd w:id="1773"/>
      </w:ins>
    </w:p>
    <w:p w14:paraId="5A03332F" w14:textId="77777777" w:rsidR="003B4295" w:rsidRDefault="003B4295" w:rsidP="003B4295">
      <w:pPr>
        <w:rPr>
          <w:ins w:id="1775" w:author="Guy Roberts" w:date="2015-07-17T15:41:00Z"/>
        </w:rPr>
      </w:pPr>
      <w:ins w:id="1776" w:author="Guy Roberts" w:date="2015-07-17T15:41:00Z">
        <w:r>
          <w:t>NSI pathfinders MUST be able to accept EROs that include one or more internal STP. An internal STP is defined as an STP that is internal to a Network, i.e it  is not an STP involved in inter-network connections and is therefore not part of an SDP.  Internal STP are typically not described in NSI topology so cannot be resolved by the pathfinder, and therefore, cannot be utilized to make inter-network routing decisions.  An internal STP specified in the initial reservation request MUST be passed on to its associated uPA.  The uPA is then able to utilize any internal STPs in intra-network routing decisions.</w:t>
        </w:r>
      </w:ins>
    </w:p>
    <w:p w14:paraId="47CF847E" w14:textId="77777777" w:rsidR="003B4295" w:rsidRDefault="003B4295" w:rsidP="003B4295">
      <w:pPr>
        <w:rPr>
          <w:ins w:id="1777" w:author="Guy Roberts" w:date="2015-07-17T15:41:00Z"/>
        </w:rPr>
      </w:pPr>
    </w:p>
    <w:p w14:paraId="7F1AAE43" w14:textId="77777777" w:rsidR="003B4295" w:rsidRDefault="003B4295" w:rsidP="003B4295">
      <w:pPr>
        <w:rPr>
          <w:ins w:id="1778" w:author="Guy Roberts" w:date="2015-07-17T15:41:00Z"/>
        </w:rPr>
      </w:pPr>
      <w:ins w:id="1779" w:author="Guy Roberts" w:date="2015-07-17T15:41:00Z">
        <w:r>
          <w:t xml:space="preserve">Internal STP specified in an </w:t>
        </w:r>
        <w:r w:rsidRPr="00DC20C9">
          <w:rPr>
            <w:i/>
          </w:rPr>
          <w:t>ero</w:t>
        </w:r>
        <w:r>
          <w:t xml:space="preserve"> element MUST follow the standard STP format.  This will allow a pathfinder to determine which Network the internal STP belongs to.</w:t>
        </w:r>
      </w:ins>
    </w:p>
    <w:p w14:paraId="3D9C2E09" w14:textId="77777777" w:rsidR="003B4295" w:rsidRDefault="003B4295" w:rsidP="003B4295">
      <w:pPr>
        <w:rPr>
          <w:ins w:id="1780" w:author="Guy Roberts" w:date="2015-07-17T15:41:00Z"/>
        </w:rPr>
      </w:pPr>
    </w:p>
    <w:p w14:paraId="2B9EE61D" w14:textId="77777777" w:rsidR="003B4295" w:rsidRDefault="003B4295" w:rsidP="003B4295">
      <w:pPr>
        <w:rPr>
          <w:ins w:id="1781" w:author="Guy Roberts" w:date="2015-07-17T15:41:00Z"/>
        </w:rPr>
      </w:pPr>
      <w:ins w:id="1782" w:author="Guy Roberts" w:date="2015-07-17T15:41:00Z">
        <w:r>
          <w:t xml:space="preserve">In the following example we see a </w:t>
        </w:r>
        <w:r w:rsidRPr="00CC0BF3">
          <w:rPr>
            <w:i/>
          </w:rPr>
          <w:t>reserve</w:t>
        </w:r>
        <w:r>
          <w:t xml:space="preserve"> request for a Connection on single Network with the </w:t>
        </w:r>
        <w:r w:rsidRPr="00DC20C9">
          <w:rPr>
            <w:i/>
          </w:rPr>
          <w:t>ero</w:t>
        </w:r>
        <w:r>
          <w:t xml:space="preserve"> element containing two internal STP identifiers.  This can be sent as is to the uPA associated with </w:t>
        </w:r>
        <w:r w:rsidRPr="00DE5572">
          <w:rPr>
            <w:rFonts w:ascii="Andale Mono" w:hAnsi="Andale Mono"/>
            <w:color w:val="000000"/>
            <w:sz w:val="16"/>
            <w:szCs w:val="16"/>
          </w:rPr>
          <w:t>urn:ogf:network:kddilabs.jp:2013:topology</w:t>
        </w:r>
        <w:r>
          <w:t xml:space="preserve"> for processing.</w:t>
        </w:r>
      </w:ins>
    </w:p>
    <w:p w14:paraId="09EEAE05" w14:textId="77777777" w:rsidR="003B4295" w:rsidRDefault="003B4295" w:rsidP="003B4295">
      <w:pPr>
        <w:rPr>
          <w:ins w:id="1783" w:author="Guy Roberts" w:date="2015-07-17T15:41:00Z"/>
        </w:rPr>
      </w:pPr>
    </w:p>
    <w:p w14:paraId="2496B43C" w14:textId="77777777" w:rsidR="003B4295" w:rsidRPr="00DC20C9" w:rsidRDefault="003B4295" w:rsidP="003B4295">
      <w:pPr>
        <w:rPr>
          <w:ins w:id="1784" w:author="Guy Roberts" w:date="2015-07-17T15:41:00Z"/>
          <w:rFonts w:ascii="Andale Mono" w:hAnsi="Andale Mono"/>
          <w:sz w:val="16"/>
          <w:szCs w:val="16"/>
        </w:rPr>
      </w:pPr>
      <w:ins w:id="1785"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448D2109" w14:textId="77777777" w:rsidR="003B4295" w:rsidRPr="00E173ED" w:rsidRDefault="003B4295" w:rsidP="003B4295">
      <w:pPr>
        <w:rPr>
          <w:ins w:id="1786" w:author="Guy Roberts" w:date="2015-07-17T15:41:00Z"/>
        </w:rPr>
      </w:pPr>
    </w:p>
    <w:p w14:paraId="75393BCB" w14:textId="77777777" w:rsidR="003B4295" w:rsidRDefault="003B4295" w:rsidP="003B4295">
      <w:pPr>
        <w:rPr>
          <w:ins w:id="1787" w:author="Guy Roberts" w:date="2015-07-17T15:41:00Z"/>
        </w:rPr>
      </w:pPr>
      <w:ins w:id="1788" w:author="Guy Roberts" w:date="2015-07-17T15:41:00Z">
        <w:r>
          <w:t>In this example, internal STPs are bound by both a source and destination STP within the same Network.  It is recommended w</w:t>
        </w:r>
        <w:r w:rsidRPr="00E173ED">
          <w:t xml:space="preserve">hen specifying internal </w:t>
        </w:r>
        <w:r>
          <w:t>STPs</w:t>
        </w:r>
        <w:r w:rsidRPr="00E173ED">
          <w:t xml:space="preserve"> you bound them by two valid edge STP for that network</w:t>
        </w:r>
        <w:r>
          <w:t>.  This will guide the pathfinder to make proper routing decisions without having context of the internal STP, otherwise, an edge STP might be chosen that is suboptimal for the specified internal STP.</w:t>
        </w:r>
      </w:ins>
    </w:p>
    <w:p w14:paraId="2FB7DFAC" w14:textId="77777777" w:rsidR="003B4295" w:rsidRDefault="003B4295" w:rsidP="003B4295">
      <w:pPr>
        <w:rPr>
          <w:ins w:id="1789" w:author="Guy Roberts" w:date="2015-07-17T15:41:00Z"/>
        </w:rPr>
      </w:pPr>
    </w:p>
    <w:p w14:paraId="3C0C85F4" w14:textId="77777777" w:rsidR="003B4295" w:rsidRDefault="003B4295" w:rsidP="003B4295">
      <w:pPr>
        <w:rPr>
          <w:ins w:id="1790" w:author="Guy Roberts" w:date="2015-07-17T15:41:00Z"/>
        </w:rPr>
      </w:pPr>
      <w:ins w:id="1791" w:author="Guy Roberts" w:date="2015-07-17T15:41:00Z">
        <w:r>
          <w:t xml:space="preserve">In the following example, the same two internal STPs are included in a </w:t>
        </w:r>
        <w:r w:rsidRPr="00CC0BF3">
          <w:rPr>
            <w:i/>
          </w:rPr>
          <w:t>reserve</w:t>
        </w:r>
        <w:r>
          <w:t xml:space="preserve"> request and are bounded by jsut one advertised edge STP.  This is acceptable if the pathfinder is free to choose any egress STP independent of the internal STP specified in the request.</w:t>
        </w:r>
      </w:ins>
    </w:p>
    <w:p w14:paraId="477BAB85" w14:textId="77777777" w:rsidR="003B4295" w:rsidRDefault="003B4295" w:rsidP="003B4295">
      <w:pPr>
        <w:rPr>
          <w:ins w:id="1792" w:author="Guy Roberts" w:date="2015-07-17T15:41:00Z"/>
        </w:rPr>
      </w:pPr>
    </w:p>
    <w:p w14:paraId="6E6FEAE6" w14:textId="77777777" w:rsidR="003B4295" w:rsidRPr="00DC20C9" w:rsidRDefault="003B4295" w:rsidP="003B4295">
      <w:pPr>
        <w:rPr>
          <w:ins w:id="1793" w:author="Guy Roberts" w:date="2015-07-17T15:41:00Z"/>
          <w:rFonts w:ascii="Andale Mono" w:hAnsi="Andale Mono"/>
          <w:sz w:val="16"/>
          <w:szCs w:val="16"/>
        </w:rPr>
      </w:pPr>
      <w:ins w:id="1794"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1</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urn:ogf:network:kddilabs.jp:2013:topology:internalB</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69374BC" w14:textId="77777777" w:rsidR="003B4295" w:rsidRDefault="003B4295" w:rsidP="003B4295">
      <w:pPr>
        <w:rPr>
          <w:ins w:id="1795" w:author="Guy Roberts" w:date="2015-07-17T15:41:00Z"/>
        </w:rPr>
      </w:pPr>
    </w:p>
    <w:p w14:paraId="71F241CF" w14:textId="77777777" w:rsidR="003B4295" w:rsidRDefault="003B4295" w:rsidP="003B4295">
      <w:pPr>
        <w:rPr>
          <w:ins w:id="1796" w:author="Guy Roberts" w:date="2015-07-17T15:41:00Z"/>
        </w:rPr>
      </w:pPr>
      <w:ins w:id="1797" w:author="Guy Roberts" w:date="2015-07-17T15:41:00Z">
        <w:r>
          <w:t xml:space="preserve">This example shows a completely unbound internal STP.  This has the effect of forcing the pathfinder to choose a path that includes the Network </w:t>
        </w:r>
        <w:r w:rsidRPr="00DE5572">
          <w:rPr>
            <w:rFonts w:ascii="Andale Mono" w:hAnsi="Andale Mono"/>
            <w:color w:val="000000"/>
            <w:sz w:val="16"/>
            <w:szCs w:val="16"/>
          </w:rPr>
          <w:t>urn:ogf:network:netherlight.net:2013:production7</w:t>
        </w:r>
        <w:r>
          <w:t>, but with no context, the pathfinder may select two edge STP that are not optimal for the internal STP.  This option is supported, but it is recommended that an intermediate Network have bounded edge STP to give an optimal path for the specified internal STP.</w:t>
        </w:r>
      </w:ins>
    </w:p>
    <w:p w14:paraId="75D3A984" w14:textId="77777777" w:rsidR="003B4295" w:rsidRDefault="003B4295" w:rsidP="003B4295">
      <w:pPr>
        <w:rPr>
          <w:ins w:id="1798" w:author="Guy Roberts" w:date="2015-07-17T15:41:00Z"/>
        </w:rPr>
      </w:pPr>
    </w:p>
    <w:p w14:paraId="541B2EF4" w14:textId="77777777" w:rsidR="003B4295" w:rsidRDefault="003B4295" w:rsidP="003B4295">
      <w:pPr>
        <w:rPr>
          <w:ins w:id="1799" w:author="Guy Roberts" w:date="2015-07-17T15:45:00Z"/>
          <w:rFonts w:ascii="Andale Mono" w:hAnsi="Andale Mono"/>
          <w:color w:val="000096"/>
          <w:sz w:val="16"/>
          <w:szCs w:val="16"/>
        </w:rPr>
      </w:pPr>
      <w:ins w:id="1800"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urn:ogf:network:kddilabs.jp:2013:topology:bi-ps?vlan=1782</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urn:ogf:network:uvalight.net:2013:topology:ps?vlan=1782</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urn:ogf:network:netherlight.net:2013:production7:internalA</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145C6D52" w14:textId="77777777" w:rsidR="003B4295" w:rsidRDefault="003B4295" w:rsidP="003B4295">
      <w:pPr>
        <w:rPr>
          <w:ins w:id="1801" w:author="Guy Roberts" w:date="2015-07-17T15:41:00Z"/>
        </w:rPr>
      </w:pPr>
    </w:p>
    <w:p w14:paraId="31E5262D" w14:textId="77777777" w:rsidR="003B4295" w:rsidRPr="003B4295" w:rsidRDefault="003B4295">
      <w:pPr>
        <w:pStyle w:val="Heading2"/>
        <w:rPr>
          <w:ins w:id="1802" w:author="Guy Roberts" w:date="2015-07-17T15:41:00Z"/>
        </w:rPr>
        <w:pPrChange w:id="1803" w:author="Guy Roberts" w:date="2015-07-17T15:45:00Z">
          <w:pPr>
            <w:pStyle w:val="Heading2"/>
            <w:numPr>
              <w:numId w:val="64"/>
            </w:numPr>
            <w:tabs>
              <w:tab w:val="clear" w:pos="576"/>
            </w:tabs>
            <w:spacing w:before="240" w:after="240"/>
          </w:pPr>
        </w:pPrChange>
      </w:pPr>
      <w:bookmarkStart w:id="1804" w:name="_Toc424208054"/>
      <w:bookmarkStart w:id="1805" w:name="_Toc437518697"/>
      <w:ins w:id="1806" w:author="Guy Roberts" w:date="2015-07-17T15:41:00Z">
        <w:r w:rsidRPr="003B4295">
          <w:t>Underspecified STP</w:t>
        </w:r>
        <w:bookmarkEnd w:id="1804"/>
        <w:bookmarkEnd w:id="1805"/>
      </w:ins>
    </w:p>
    <w:p w14:paraId="3EF65687" w14:textId="77777777" w:rsidR="003B4295" w:rsidRDefault="003B4295" w:rsidP="003B4295">
      <w:pPr>
        <w:rPr>
          <w:ins w:id="1807" w:author="Guy Roberts" w:date="2015-07-17T15:41:00Z"/>
        </w:rPr>
      </w:pPr>
      <w:ins w:id="1808" w:author="Guy Roberts" w:date="2015-07-17T15:41:00Z">
        <w:r>
          <w:t xml:space="preserve">Underspecified STP MAY also be used in the </w:t>
        </w:r>
        <w:r w:rsidRPr="00DC20C9">
          <w:rPr>
            <w:i/>
          </w:rPr>
          <w:t>ero</w:t>
        </w:r>
        <w:r>
          <w:t xml:space="preserve"> element to guide path computation when the exact label utilized is not important.  The example below contains an underspecified STP using a label in the range 1780-1790 for source, destination and </w:t>
        </w:r>
        <w:r w:rsidRPr="003B4295">
          <w:rPr>
            <w:i/>
            <w:rPrChange w:id="1809" w:author="Guy Roberts" w:date="2015-07-17T15:48:00Z">
              <w:rPr/>
            </w:rPrChange>
          </w:rPr>
          <w:t>ero</w:t>
        </w:r>
        <w:r>
          <w:t xml:space="preserve"> STPs. </w:t>
        </w:r>
      </w:ins>
    </w:p>
    <w:p w14:paraId="0B624C24" w14:textId="77777777" w:rsidR="003B4295" w:rsidRDefault="003B4295" w:rsidP="003B4295">
      <w:pPr>
        <w:rPr>
          <w:ins w:id="1810" w:author="Guy Roberts" w:date="2015-07-17T15:41:00Z"/>
        </w:rPr>
      </w:pPr>
    </w:p>
    <w:p w14:paraId="550FC569" w14:textId="77777777" w:rsidR="003B4295" w:rsidRPr="00DC20C9" w:rsidRDefault="003B4295" w:rsidP="003B4295">
      <w:pPr>
        <w:rPr>
          <w:ins w:id="1811" w:author="Guy Roberts" w:date="2015-07-17T15:41:00Z"/>
          <w:rFonts w:ascii="Andale Mono" w:hAnsi="Andale Mono"/>
          <w:sz w:val="16"/>
          <w:szCs w:val="16"/>
        </w:rPr>
      </w:pPr>
      <w:ins w:id="1812" w:author="Guy Roberts" w:date="2015-07-17T15:41:00Z">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w:t>
        </w:r>
        <w:r w:rsidRPr="00DE5572">
          <w:rPr>
            <w:rFonts w:ascii="Andale Mono" w:hAnsi="Andale Mono"/>
            <w:color w:val="000000"/>
            <w:sz w:val="16"/>
            <w:szCs w:val="16"/>
          </w:rPr>
          <w:t>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w:t>
        </w:r>
        <w:r w:rsidRPr="00DE5572">
          <w:rPr>
            <w:rFonts w:ascii="Andale Mono" w:hAnsi="Andale Mono"/>
            <w:color w:val="000000"/>
            <w:sz w:val="16"/>
            <w:szCs w:val="16"/>
          </w:rPr>
          <w:t>1780-1790</w:t>
        </w:r>
        <w:r w:rsidRPr="00DC20C9">
          <w:rPr>
            <w:rFonts w:ascii="Andale Mono" w:hAnsi="Andale Mono"/>
            <w:color w:val="000096"/>
            <w:sz w:val="16"/>
            <w:szCs w:val="16"/>
          </w:rPr>
          <w:t>&lt;/destSTP&gt;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w:t>
        </w:r>
        <w:r w:rsidRPr="00DC20C9">
          <w:rPr>
            <w:rFonts w:ascii="Andale Mono" w:hAnsi="Andale Mono"/>
            <w:color w:val="F5844C"/>
            <w:sz w:val="16"/>
            <w:szCs w:val="16"/>
          </w:rPr>
          <w:t xml:space="preserve"> order</w:t>
        </w:r>
        <w:r w:rsidRPr="00DC20C9">
          <w:rPr>
            <w:rFonts w:ascii="Andale Mono" w:hAnsi="Andale Mono"/>
            <w:color w:val="FF8040"/>
            <w:sz w:val="16"/>
            <w:szCs w:val="16"/>
          </w:rPr>
          <w:t>=</w:t>
        </w:r>
        <w:r w:rsidRPr="00DC20C9">
          <w:rPr>
            <w:rFonts w:ascii="Andale Mono" w:hAnsi="Andale Mono"/>
            <w:color w:val="993300"/>
            <w:sz w:val="16"/>
            <w:szCs w:val="16"/>
          </w:rPr>
          <w:t>"</w:t>
        </w:r>
        <w:r>
          <w:rPr>
            <w:rFonts w:ascii="Andale Mono" w:hAnsi="Andale Mono"/>
            <w:color w:val="993300"/>
            <w:sz w:val="16"/>
            <w:szCs w:val="16"/>
          </w:rPr>
          <w:t>0</w:t>
        </w:r>
        <w:r w:rsidRPr="00DC20C9">
          <w:rPr>
            <w:rFonts w:ascii="Andale Mono" w:hAnsi="Andale Mono"/>
            <w:color w:val="993300"/>
            <w:sz w:val="16"/>
            <w:szCs w:val="16"/>
          </w:rPr>
          <w:t>"</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&lt;stp&gt;</w:t>
        </w:r>
        <w:r w:rsidRPr="00DC20C9">
          <w:rPr>
            <w:rFonts w:ascii="Andale Mono" w:hAnsi="Andale Mono"/>
            <w:color w:val="000000"/>
            <w:sz w:val="16"/>
            <w:szCs w:val="16"/>
          </w:rPr>
          <w:t>urn:ogf:network:icair.org:2013:topology:netherlight?vlan=1780-1790</w:t>
        </w:r>
        <w:r w:rsidRPr="00DC20C9">
          <w:rPr>
            <w:rFonts w:ascii="Andale Mono" w:hAnsi="Andale Mono"/>
            <w:color w:val="000096"/>
            <w:sz w:val="16"/>
            <w:szCs w:val="16"/>
          </w:rPr>
          <w:t>&lt;/stp&gt;</w:t>
        </w:r>
        <w:r w:rsidRPr="00DC20C9">
          <w:rPr>
            <w:rFonts w:ascii="Andale Mono" w:hAnsi="Andale Mono"/>
            <w:color w:val="000000"/>
            <w:sz w:val="16"/>
            <w:szCs w:val="16"/>
          </w:rPr>
          <w:br/>
          <w:t xml:space="preserve">        </w:t>
        </w:r>
        <w:r w:rsidRPr="00DC20C9">
          <w:rPr>
            <w:rFonts w:ascii="Andale Mono" w:hAnsi="Andale Mono"/>
            <w:color w:val="000096"/>
            <w:sz w:val="16"/>
            <w:szCs w:val="16"/>
          </w:rPr>
          <w:t>&lt;/orderedSTP&gt;</w:t>
        </w:r>
        <w:r w:rsidRPr="00DC20C9">
          <w:rPr>
            <w:rFonts w:ascii="Andale Mono" w:hAnsi="Andale Mono"/>
            <w:color w:val="000000"/>
            <w:sz w:val="16"/>
            <w:szCs w:val="16"/>
          </w:rPr>
          <w:br/>
          <w:t xml:space="preserve">    </w:t>
        </w:r>
        <w:r w:rsidRPr="00DC20C9">
          <w:rPr>
            <w:rFonts w:ascii="Andale Mono" w:hAnsi="Andale Mono"/>
            <w:color w:val="000096"/>
            <w:sz w:val="16"/>
            <w:szCs w:val="16"/>
          </w:rPr>
          <w:t>&lt;/ero&gt;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9154029" w14:textId="77777777" w:rsidR="003B4295" w:rsidRDefault="003B4295" w:rsidP="003B4295">
      <w:pPr>
        <w:rPr>
          <w:ins w:id="1813" w:author="Guy Roberts" w:date="2015-07-17T15:41:00Z"/>
        </w:rPr>
      </w:pPr>
    </w:p>
    <w:p w14:paraId="1F4B37C4" w14:textId="77777777" w:rsidR="003B4295" w:rsidRDefault="003B4295" w:rsidP="003B4295">
      <w:pPr>
        <w:rPr>
          <w:ins w:id="1814" w:author="Guy Roberts" w:date="2015-07-17T15:41:00Z"/>
        </w:rPr>
      </w:pPr>
      <w:ins w:id="1815" w:author="Guy Roberts" w:date="2015-07-17T15:41:00Z">
        <w:r>
          <w:t>If source routing and TREE signaling were used to compute a path in this previous example, intermediate STP MUST be resolved to a specific label instance (i.e. SDP) by the pathfinder, while the original source and destination STP can remain underspecified.  Below is an example of resolved segments.</w:t>
        </w:r>
      </w:ins>
    </w:p>
    <w:p w14:paraId="23A73000" w14:textId="77777777" w:rsidR="003B4295" w:rsidRPr="00DC20C9" w:rsidRDefault="003B4295" w:rsidP="003B4295">
      <w:pPr>
        <w:rPr>
          <w:ins w:id="1816" w:author="Guy Roberts" w:date="2015-07-17T15:41:00Z"/>
          <w:rFonts w:ascii="Andale Mono" w:hAnsi="Andale Mono"/>
          <w:sz w:val="16"/>
          <w:szCs w:val="16"/>
        </w:rPr>
      </w:pPr>
      <w:ins w:id="1817" w:author="Guy Roberts" w:date="2015-07-17T15:41:00Z">
        <w:r>
          <w:rPr>
            <w:rFonts w:ascii="Times New Roman" w:hAnsi="Times New Roman"/>
            <w:color w:val="000000"/>
            <w:sz w:val="24"/>
          </w:rPr>
          <w:lastRenderedPageBreak/>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urn:ogf:network:kddilabs.jp:2013:topology:bi-ps?vlan=1780-1790</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urn:ogf:network:kddilabs.jp:2013:topology:bi-kddilabs-jgn-x?vlan=1787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urn:ogf:network:jgn-x.jp:2013:topology:bi-jgn-x-kddilabs?vlan=1787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urn:ogf:network:jgn-x.jp:2013:topology:bi-jgn-x-startap?vlan=1787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urn:ogf:network:icair.org:2013:topology:jgn-x?vlan=1787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urn:ogf:network:icair.org:2013:topology:netherlight?vlan=1787</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urn:ogf:network:netherlight.net:2013:production7:starlight-1?vlan=1787</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urn:ogf:network:netherlight.net:2013:production7:uva-3?vlan=1784</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r>
        <w:r w:rsidRPr="00DC20C9">
          <w:rPr>
            <w:rFonts w:ascii="Andale Mono" w:hAnsi="Andale Mono"/>
            <w:color w:val="000000"/>
            <w:sz w:val="16"/>
            <w:szCs w:val="16"/>
          </w:rPr>
          <w:br/>
        </w:r>
        <w:r w:rsidRPr="00DC20C9">
          <w:rPr>
            <w:rFonts w:ascii="Andale Mono" w:hAnsi="Andale Mono"/>
            <w:color w:val="000096"/>
            <w:sz w:val="16"/>
            <w:szCs w:val="16"/>
          </w:rPr>
          <w:t>&lt;p2ps&gt;</w:t>
        </w:r>
        <w:r w:rsidRPr="00DC20C9">
          <w:rPr>
            <w:rFonts w:ascii="Andale Mono" w:hAnsi="Andale Mono"/>
            <w:color w:val="000000"/>
            <w:sz w:val="16"/>
            <w:szCs w:val="16"/>
          </w:rPr>
          <w:br/>
          <w:t xml:space="preserve">  </w:t>
        </w:r>
        <w:r w:rsidRPr="00DC20C9">
          <w:rPr>
            <w:rFonts w:ascii="Andale Mono" w:hAnsi="Andale Mono"/>
            <w:color w:val="000096"/>
            <w:sz w:val="16"/>
            <w:szCs w:val="16"/>
          </w:rPr>
          <w:t>&lt;capacity&gt;</w:t>
        </w:r>
        <w:r w:rsidRPr="00DC20C9">
          <w:rPr>
            <w:rFonts w:ascii="Andale Mono" w:hAnsi="Andale Mono"/>
            <w:color w:val="000000"/>
            <w:sz w:val="16"/>
            <w:szCs w:val="16"/>
          </w:rPr>
          <w:t>100</w:t>
        </w:r>
        <w:r w:rsidRPr="00DC20C9">
          <w:rPr>
            <w:rFonts w:ascii="Andale Mono" w:hAnsi="Andale Mono"/>
            <w:color w:val="000096"/>
            <w:sz w:val="16"/>
            <w:szCs w:val="16"/>
          </w:rPr>
          <w:t>&lt;/capacity&gt;</w:t>
        </w:r>
        <w:r w:rsidRPr="00DC20C9">
          <w:rPr>
            <w:rFonts w:ascii="Andale Mono" w:hAnsi="Andale Mono"/>
            <w:color w:val="000000"/>
            <w:sz w:val="16"/>
            <w:szCs w:val="16"/>
          </w:rPr>
          <w:br/>
          <w:t xml:space="preserve">  </w:t>
        </w:r>
        <w:r w:rsidRPr="00DC20C9">
          <w:rPr>
            <w:rFonts w:ascii="Andale Mono" w:hAnsi="Andale Mono"/>
            <w:color w:val="000096"/>
            <w:sz w:val="16"/>
            <w:szCs w:val="16"/>
          </w:rPr>
          <w:t>&lt;directionality&gt;</w:t>
        </w:r>
        <w:r w:rsidRPr="00DC20C9">
          <w:rPr>
            <w:rFonts w:ascii="Andale Mono" w:hAnsi="Andale Mono"/>
            <w:color w:val="000000"/>
            <w:sz w:val="16"/>
            <w:szCs w:val="16"/>
          </w:rPr>
          <w:t>Bidirectional</w:t>
        </w:r>
        <w:r w:rsidRPr="00DC20C9">
          <w:rPr>
            <w:rFonts w:ascii="Andale Mono" w:hAnsi="Andale Mono"/>
            <w:color w:val="000096"/>
            <w:sz w:val="16"/>
            <w:szCs w:val="16"/>
          </w:rPr>
          <w:t>&lt;/directionality&gt;</w:t>
        </w:r>
        <w:r w:rsidRPr="00DC20C9">
          <w:rPr>
            <w:rFonts w:ascii="Andale Mono" w:hAnsi="Andale Mono"/>
            <w:color w:val="000000"/>
            <w:sz w:val="16"/>
            <w:szCs w:val="16"/>
          </w:rPr>
          <w:br/>
          <w:t xml:space="preserve">  </w:t>
        </w:r>
        <w:r w:rsidRPr="00DC20C9">
          <w:rPr>
            <w:rFonts w:ascii="Andale Mono" w:hAnsi="Andale Mono"/>
            <w:color w:val="000096"/>
            <w:sz w:val="16"/>
            <w:szCs w:val="16"/>
          </w:rPr>
          <w:t>&lt;symmetricPath&gt;</w:t>
        </w:r>
        <w:r w:rsidRPr="00DC20C9">
          <w:rPr>
            <w:rFonts w:ascii="Andale Mono" w:hAnsi="Andale Mono"/>
            <w:color w:val="000000"/>
            <w:sz w:val="16"/>
            <w:szCs w:val="16"/>
          </w:rPr>
          <w:t>true</w:t>
        </w:r>
        <w:r w:rsidRPr="00DC20C9">
          <w:rPr>
            <w:rFonts w:ascii="Andale Mono" w:hAnsi="Andale Mono"/>
            <w:color w:val="000096"/>
            <w:sz w:val="16"/>
            <w:szCs w:val="16"/>
          </w:rPr>
          <w:t>&lt;/symmetricPath&gt;</w:t>
        </w:r>
        <w:r w:rsidRPr="00DC20C9">
          <w:rPr>
            <w:rFonts w:ascii="Andale Mono" w:hAnsi="Andale Mono"/>
            <w:color w:val="000000"/>
            <w:sz w:val="16"/>
            <w:szCs w:val="16"/>
          </w:rPr>
          <w:br/>
          <w:t xml:space="preserve">  </w:t>
        </w:r>
        <w:r w:rsidRPr="00DC20C9">
          <w:rPr>
            <w:rFonts w:ascii="Andale Mono" w:hAnsi="Andale Mono"/>
            <w:color w:val="000096"/>
            <w:sz w:val="16"/>
            <w:szCs w:val="16"/>
          </w:rPr>
          <w:t>&lt;sourceSTP&gt;</w:t>
        </w:r>
        <w:r w:rsidRPr="00DC20C9">
          <w:rPr>
            <w:rFonts w:ascii="Andale Mono" w:hAnsi="Andale Mono"/>
            <w:color w:val="000000"/>
            <w:sz w:val="16"/>
            <w:szCs w:val="16"/>
          </w:rPr>
          <w:t>urn:ogf:network:uvalight.net:2013:topology:netherlight?vlan=1784</w:t>
        </w:r>
        <w:r w:rsidRPr="00DC20C9">
          <w:rPr>
            <w:rFonts w:ascii="Andale Mono" w:hAnsi="Andale Mono"/>
            <w:color w:val="000096"/>
            <w:sz w:val="16"/>
            <w:szCs w:val="16"/>
          </w:rPr>
          <w:t>&lt;/sourceSTP&gt;</w:t>
        </w:r>
        <w:r w:rsidRPr="00DC20C9">
          <w:rPr>
            <w:rFonts w:ascii="Andale Mono" w:hAnsi="Andale Mono"/>
            <w:color w:val="000000"/>
            <w:sz w:val="16"/>
            <w:szCs w:val="16"/>
          </w:rPr>
          <w:br/>
          <w:t xml:space="preserve">  </w:t>
        </w:r>
        <w:r w:rsidRPr="00DC20C9">
          <w:rPr>
            <w:rFonts w:ascii="Andale Mono" w:hAnsi="Andale Mono"/>
            <w:color w:val="000096"/>
            <w:sz w:val="16"/>
            <w:szCs w:val="16"/>
          </w:rPr>
          <w:t>&lt;destSTP&gt;</w:t>
        </w:r>
        <w:r w:rsidRPr="00DC20C9">
          <w:rPr>
            <w:rFonts w:ascii="Andale Mono" w:hAnsi="Andale Mono"/>
            <w:color w:val="000000"/>
            <w:sz w:val="16"/>
            <w:szCs w:val="16"/>
          </w:rPr>
          <w:t>urn:ogf:network:uvalight.net:2013:topology:ps?vlan=1780-1790</w:t>
        </w:r>
        <w:r w:rsidRPr="00DC20C9">
          <w:rPr>
            <w:rFonts w:ascii="Andale Mono" w:hAnsi="Andale Mono"/>
            <w:color w:val="000096"/>
            <w:sz w:val="16"/>
            <w:szCs w:val="16"/>
          </w:rPr>
          <w:t>&lt;/destSTP&gt;</w:t>
        </w:r>
        <w:r w:rsidRPr="00DC20C9">
          <w:rPr>
            <w:rFonts w:ascii="Andale Mono" w:hAnsi="Andale Mono"/>
            <w:color w:val="000000"/>
            <w:sz w:val="16"/>
            <w:szCs w:val="16"/>
          </w:rPr>
          <w:br/>
        </w:r>
        <w:r w:rsidRPr="00DC20C9">
          <w:rPr>
            <w:rFonts w:ascii="Andale Mono" w:hAnsi="Andale Mono"/>
            <w:color w:val="000096"/>
            <w:sz w:val="16"/>
            <w:szCs w:val="16"/>
          </w:rPr>
          <w:t>&lt;/p2ps&gt;</w:t>
        </w:r>
      </w:ins>
    </w:p>
    <w:p w14:paraId="5FE922A6" w14:textId="77777777" w:rsidR="003B4295" w:rsidRDefault="003B4295" w:rsidP="003B4295">
      <w:pPr>
        <w:rPr>
          <w:ins w:id="1818" w:author="Guy Roberts" w:date="2015-07-17T15:41:00Z"/>
        </w:rPr>
      </w:pPr>
    </w:p>
    <w:p w14:paraId="0DE3326B" w14:textId="77777777" w:rsidR="003B4295" w:rsidRDefault="003B4295" w:rsidP="003B4295">
      <w:pPr>
        <w:rPr>
          <w:ins w:id="1819" w:author="Guy Roberts" w:date="2015-07-17T15:41:00Z"/>
        </w:rPr>
      </w:pPr>
      <w:ins w:id="1820" w:author="Guy Roberts" w:date="2015-07-17T15:41:00Z">
        <w:r>
          <w:t xml:space="preserve">Notice that in the previous example, the pathfinder performed label swapping in the </w:t>
        </w:r>
        <w:r w:rsidRPr="00DC20C9">
          <w:rPr>
            <w:rFonts w:ascii="Andale Mono" w:hAnsi="Andale Mono"/>
            <w:color w:val="000000"/>
            <w:sz w:val="16"/>
            <w:szCs w:val="16"/>
          </w:rPr>
          <w:t>urn:ogf:network:netherlight.net:2013:production7</w:t>
        </w:r>
        <w:r>
          <w:rPr>
            <w:rFonts w:ascii="Andale Mono" w:hAnsi="Andale Mono"/>
            <w:color w:val="000000"/>
            <w:sz w:val="16"/>
            <w:szCs w:val="16"/>
          </w:rPr>
          <w:t xml:space="preserve"> </w:t>
        </w:r>
        <w:r>
          <w:t xml:space="preserve">Network, resulting in an ingress STP with a different label than the egress STP.  This can be done only if both STPs are members of the same Service Domain, which is the case in this Network. </w:t>
        </w:r>
      </w:ins>
    </w:p>
    <w:p w14:paraId="6011ECDD" w14:textId="77777777" w:rsidR="003B4295" w:rsidRDefault="003B4295" w:rsidP="003B4295">
      <w:pPr>
        <w:rPr>
          <w:ins w:id="1821" w:author="Guy Roberts" w:date="2015-07-17T15:41:00Z"/>
        </w:rPr>
      </w:pPr>
    </w:p>
    <w:p w14:paraId="2AB8CAC1" w14:textId="77777777" w:rsidR="003B4295" w:rsidRDefault="003B4295" w:rsidP="003B4295">
      <w:pPr>
        <w:rPr>
          <w:ins w:id="1822" w:author="Guy Roberts" w:date="2015-07-17T15:41:00Z"/>
        </w:rPr>
      </w:pPr>
      <w:ins w:id="1823" w:author="Guy Roberts" w:date="2015-07-17T15:41:00Z">
        <w:r>
          <w:t xml:space="preserve">In this example, an intermediate STP is specified in the </w:t>
        </w:r>
        <w:r w:rsidRPr="00DC20C9">
          <w:rPr>
            <w:i/>
          </w:rPr>
          <w:t>ero</w:t>
        </w:r>
        <w:r>
          <w:t xml:space="preserve"> element, however, it only contains the Network portion of the STP identifier.  This is acceptable in an </w:t>
        </w:r>
        <w:r w:rsidRPr="00CC0BF3">
          <w:rPr>
            <w:i/>
          </w:rPr>
          <w:t>ero</w:t>
        </w:r>
        <w:r>
          <w:t xml:space="preserve"> and MUST be interpreted as a request to include the specified Network in the path.  The pathfinder is free to choose any edge STP on the specified Network that can help satisfy the request.</w:t>
        </w:r>
      </w:ins>
    </w:p>
    <w:p w14:paraId="0E471A3E" w14:textId="77777777" w:rsidR="003B4295" w:rsidRDefault="003B4295" w:rsidP="003B4295">
      <w:pPr>
        <w:rPr>
          <w:ins w:id="1824" w:author="Guy Roberts" w:date="2015-07-17T15:41:00Z"/>
        </w:rPr>
      </w:pPr>
    </w:p>
    <w:p w14:paraId="58C684FA" w14:textId="77777777" w:rsidR="003B4295" w:rsidRDefault="003B4295" w:rsidP="003B4295">
      <w:pPr>
        <w:rPr>
          <w:ins w:id="1825" w:author="Guy Roberts" w:date="2015-07-17T15:46:00Z"/>
          <w:rFonts w:ascii="Andale Mono" w:hAnsi="Andale Mono"/>
          <w:color w:val="000096"/>
          <w:sz w:val="16"/>
          <w:szCs w:val="16"/>
        </w:rPr>
      </w:pPr>
      <w:ins w:id="1826" w:author="Guy Roberts" w:date="2015-07-17T15:41:00Z">
        <w:r w:rsidRPr="00DE5572">
          <w:rPr>
            <w:rFonts w:ascii="Andale Mono" w:hAnsi="Andale Mono"/>
            <w:color w:val="000096"/>
            <w:sz w:val="16"/>
            <w:szCs w:val="16"/>
          </w:rPr>
          <w:t>&lt;p2ps&gt;</w:t>
        </w:r>
        <w:r w:rsidRPr="00DE5572">
          <w:rPr>
            <w:rFonts w:ascii="Andale Mono" w:hAnsi="Andale Mono"/>
            <w:color w:val="000000"/>
            <w:sz w:val="16"/>
            <w:szCs w:val="16"/>
          </w:rPr>
          <w:br/>
          <w:t xml:space="preserve">    </w:t>
        </w:r>
        <w:r w:rsidRPr="00DE5572">
          <w:rPr>
            <w:rFonts w:ascii="Andale Mono" w:hAnsi="Andale Mono"/>
            <w:color w:val="000096"/>
            <w:sz w:val="16"/>
            <w:szCs w:val="16"/>
          </w:rPr>
          <w:t>&lt;capacity&gt;</w:t>
        </w:r>
        <w:r w:rsidRPr="00DE5572">
          <w:rPr>
            <w:rFonts w:ascii="Andale Mono" w:hAnsi="Andale Mono"/>
            <w:color w:val="000000"/>
            <w:sz w:val="16"/>
            <w:szCs w:val="16"/>
          </w:rPr>
          <w:t>100</w:t>
        </w:r>
        <w:r w:rsidRPr="00DE5572">
          <w:rPr>
            <w:rFonts w:ascii="Andale Mono" w:hAnsi="Andale Mono"/>
            <w:color w:val="000096"/>
            <w:sz w:val="16"/>
            <w:szCs w:val="16"/>
          </w:rPr>
          <w:t>&lt;/capacity&gt;</w:t>
        </w:r>
        <w:r w:rsidRPr="00DE5572">
          <w:rPr>
            <w:rFonts w:ascii="Andale Mono" w:hAnsi="Andale Mono"/>
            <w:color w:val="000000"/>
            <w:sz w:val="16"/>
            <w:szCs w:val="16"/>
          </w:rPr>
          <w:br/>
          <w:t xml:space="preserve">    </w:t>
        </w:r>
        <w:r w:rsidRPr="00DE5572">
          <w:rPr>
            <w:rFonts w:ascii="Andale Mono" w:hAnsi="Andale Mono"/>
            <w:color w:val="000096"/>
            <w:sz w:val="16"/>
            <w:szCs w:val="16"/>
          </w:rPr>
          <w:t>&lt;directionality&gt;</w:t>
        </w:r>
        <w:r w:rsidRPr="00DE5572">
          <w:rPr>
            <w:rFonts w:ascii="Andale Mono" w:hAnsi="Andale Mono"/>
            <w:color w:val="000000"/>
            <w:sz w:val="16"/>
            <w:szCs w:val="16"/>
          </w:rPr>
          <w:t>Bidirectional</w:t>
        </w:r>
        <w:r w:rsidRPr="00DE5572">
          <w:rPr>
            <w:rFonts w:ascii="Andale Mono" w:hAnsi="Andale Mono"/>
            <w:color w:val="000096"/>
            <w:sz w:val="16"/>
            <w:szCs w:val="16"/>
          </w:rPr>
          <w:t>&lt;/directionality&gt;</w:t>
        </w:r>
        <w:r w:rsidRPr="00DE5572">
          <w:rPr>
            <w:rFonts w:ascii="Andale Mono" w:hAnsi="Andale Mono"/>
            <w:color w:val="000000"/>
            <w:sz w:val="16"/>
            <w:szCs w:val="16"/>
          </w:rPr>
          <w:br/>
          <w:t xml:space="preserve">    </w:t>
        </w:r>
        <w:r w:rsidRPr="00DE5572">
          <w:rPr>
            <w:rFonts w:ascii="Andale Mono" w:hAnsi="Andale Mono"/>
            <w:color w:val="000096"/>
            <w:sz w:val="16"/>
            <w:szCs w:val="16"/>
          </w:rPr>
          <w:t>&lt;symmetricPath&gt;</w:t>
        </w:r>
        <w:r w:rsidRPr="00DE5572">
          <w:rPr>
            <w:rFonts w:ascii="Andale Mono" w:hAnsi="Andale Mono"/>
            <w:color w:val="000000"/>
            <w:sz w:val="16"/>
            <w:szCs w:val="16"/>
          </w:rPr>
          <w:t>true</w:t>
        </w:r>
        <w:r w:rsidRPr="00DE5572">
          <w:rPr>
            <w:rFonts w:ascii="Andale Mono" w:hAnsi="Andale Mono"/>
            <w:color w:val="000096"/>
            <w:sz w:val="16"/>
            <w:szCs w:val="16"/>
          </w:rPr>
          <w:t>&lt;/symmetricPath&gt;</w:t>
        </w:r>
        <w:r w:rsidRPr="00DE5572">
          <w:rPr>
            <w:rFonts w:ascii="Andale Mono" w:hAnsi="Andale Mono"/>
            <w:color w:val="000000"/>
            <w:sz w:val="16"/>
            <w:szCs w:val="16"/>
          </w:rPr>
          <w:br/>
          <w:t xml:space="preserve">    </w:t>
        </w:r>
        <w:r w:rsidRPr="00DE5572">
          <w:rPr>
            <w:rFonts w:ascii="Andale Mono" w:hAnsi="Andale Mono"/>
            <w:color w:val="000096"/>
            <w:sz w:val="16"/>
            <w:szCs w:val="16"/>
          </w:rPr>
          <w:t>&lt;sourceSTP&gt;</w:t>
        </w:r>
        <w:r w:rsidRPr="00DE5572">
          <w:rPr>
            <w:rFonts w:ascii="Andale Mono" w:hAnsi="Andale Mono"/>
            <w:color w:val="000000"/>
            <w:sz w:val="16"/>
            <w:szCs w:val="16"/>
          </w:rPr>
          <w:t>urn:ogf:network:kddilabs.jp:2013:topology:bi-ps?vlan=1782</w:t>
        </w:r>
        <w:r w:rsidRPr="00DE5572">
          <w:rPr>
            <w:rFonts w:ascii="Andale Mono" w:hAnsi="Andale Mono"/>
            <w:color w:val="000096"/>
            <w:sz w:val="16"/>
            <w:szCs w:val="16"/>
          </w:rPr>
          <w:t>&lt;/sourceSTP&gt;</w:t>
        </w:r>
        <w:r w:rsidRPr="00DE5572">
          <w:rPr>
            <w:rFonts w:ascii="Andale Mono" w:hAnsi="Andale Mono"/>
            <w:color w:val="000000"/>
            <w:sz w:val="16"/>
            <w:szCs w:val="16"/>
          </w:rPr>
          <w:br/>
          <w:t xml:space="preserve">    </w:t>
        </w:r>
        <w:r w:rsidRPr="00DE5572">
          <w:rPr>
            <w:rFonts w:ascii="Andale Mono" w:hAnsi="Andale Mono"/>
            <w:color w:val="000096"/>
            <w:sz w:val="16"/>
            <w:szCs w:val="16"/>
          </w:rPr>
          <w:t>&lt;destSTP&gt;</w:t>
        </w:r>
        <w:r w:rsidRPr="00DE5572">
          <w:rPr>
            <w:rFonts w:ascii="Andale Mono" w:hAnsi="Andale Mono"/>
            <w:color w:val="000000"/>
            <w:sz w:val="16"/>
            <w:szCs w:val="16"/>
          </w:rPr>
          <w:t>urn:ogf:network:uvalight.net:2013:topology:ps?vlan=1782</w:t>
        </w:r>
        <w:r w:rsidRPr="00DE5572">
          <w:rPr>
            <w:rFonts w:ascii="Andale Mono" w:hAnsi="Andale Mono"/>
            <w:color w:val="000096"/>
            <w:sz w:val="16"/>
            <w:szCs w:val="16"/>
          </w:rPr>
          <w:t>&lt;/destSTP&gt;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w:t>
        </w:r>
        <w:r w:rsidRPr="00DE5572">
          <w:rPr>
            <w:rFonts w:ascii="Andale Mono" w:hAnsi="Andale Mono"/>
            <w:color w:val="F5844C"/>
            <w:sz w:val="16"/>
            <w:szCs w:val="16"/>
          </w:rPr>
          <w:t xml:space="preserve"> order</w:t>
        </w:r>
        <w:r w:rsidRPr="00DE5572">
          <w:rPr>
            <w:rFonts w:ascii="Andale Mono" w:hAnsi="Andale Mono"/>
            <w:color w:val="FF8040"/>
            <w:sz w:val="16"/>
            <w:szCs w:val="16"/>
          </w:rPr>
          <w:t>=</w:t>
        </w:r>
        <w:r w:rsidRPr="00DE5572">
          <w:rPr>
            <w:rFonts w:ascii="Andale Mono" w:hAnsi="Andale Mono"/>
            <w:color w:val="993300"/>
            <w:sz w:val="16"/>
            <w:szCs w:val="16"/>
          </w:rPr>
          <w:t>"</w:t>
        </w:r>
        <w:r>
          <w:rPr>
            <w:rFonts w:ascii="Andale Mono" w:hAnsi="Andale Mono"/>
            <w:color w:val="993300"/>
            <w:sz w:val="16"/>
            <w:szCs w:val="16"/>
          </w:rPr>
          <w:t>0</w:t>
        </w:r>
        <w:r w:rsidRPr="00DE5572">
          <w:rPr>
            <w:rFonts w:ascii="Andale Mono" w:hAnsi="Andale Mono"/>
            <w:color w:val="993300"/>
            <w:sz w:val="16"/>
            <w:szCs w:val="16"/>
          </w:rPr>
          <w:t>"</w:t>
        </w:r>
        <w:r w:rsidRPr="00DE5572">
          <w:rPr>
            <w:rFonts w:ascii="Andale Mono" w:hAnsi="Andale Mono"/>
            <w:color w:val="000096"/>
            <w:sz w:val="16"/>
            <w:szCs w:val="16"/>
          </w:rPr>
          <w:t>&gt;</w:t>
        </w:r>
        <w:r w:rsidRPr="00DE5572">
          <w:rPr>
            <w:rFonts w:ascii="Andale Mono" w:hAnsi="Andale Mono"/>
            <w:color w:val="000000"/>
            <w:sz w:val="16"/>
            <w:szCs w:val="16"/>
          </w:rPr>
          <w:br/>
          <w:t xml:space="preserve">            </w:t>
        </w:r>
        <w:r w:rsidRPr="00DE5572">
          <w:rPr>
            <w:rFonts w:ascii="Andale Mono" w:hAnsi="Andale Mono"/>
            <w:color w:val="000096"/>
            <w:sz w:val="16"/>
            <w:szCs w:val="16"/>
          </w:rPr>
          <w:t>&lt;stp&gt;</w:t>
        </w:r>
        <w:r w:rsidRPr="00DE5572">
          <w:rPr>
            <w:rFonts w:ascii="Andale Mono" w:hAnsi="Andale Mono"/>
            <w:color w:val="000000"/>
            <w:sz w:val="16"/>
            <w:szCs w:val="16"/>
          </w:rPr>
          <w:t>urn:ogf:network:icair.org:2013:topology</w:t>
        </w:r>
        <w:r w:rsidRPr="00DE5572">
          <w:rPr>
            <w:rFonts w:ascii="Andale Mono" w:hAnsi="Andale Mono"/>
            <w:color w:val="000096"/>
            <w:sz w:val="16"/>
            <w:szCs w:val="16"/>
          </w:rPr>
          <w:t>&lt;/stp&gt;</w:t>
        </w:r>
        <w:r w:rsidRPr="00DE5572">
          <w:rPr>
            <w:rFonts w:ascii="Andale Mono" w:hAnsi="Andale Mono"/>
            <w:color w:val="000000"/>
            <w:sz w:val="16"/>
            <w:szCs w:val="16"/>
          </w:rPr>
          <w:br/>
          <w:t xml:space="preserve">        </w:t>
        </w:r>
        <w:r w:rsidRPr="00DE5572">
          <w:rPr>
            <w:rFonts w:ascii="Andale Mono" w:hAnsi="Andale Mono"/>
            <w:color w:val="000096"/>
            <w:sz w:val="16"/>
            <w:szCs w:val="16"/>
          </w:rPr>
          <w:t>&lt;/orderedSTP&gt;</w:t>
        </w:r>
        <w:r w:rsidRPr="00DE5572">
          <w:rPr>
            <w:rFonts w:ascii="Andale Mono" w:hAnsi="Andale Mono"/>
            <w:color w:val="000000"/>
            <w:sz w:val="16"/>
            <w:szCs w:val="16"/>
          </w:rPr>
          <w:br/>
          <w:t xml:space="preserve">    </w:t>
        </w:r>
        <w:r w:rsidRPr="00DE5572">
          <w:rPr>
            <w:rFonts w:ascii="Andale Mono" w:hAnsi="Andale Mono"/>
            <w:color w:val="000096"/>
            <w:sz w:val="16"/>
            <w:szCs w:val="16"/>
          </w:rPr>
          <w:t>&lt;/ero&gt;</w:t>
        </w:r>
        <w:r w:rsidRPr="00DE5572">
          <w:rPr>
            <w:rFonts w:ascii="Andale Mono" w:hAnsi="Andale Mono"/>
            <w:color w:val="000000"/>
            <w:sz w:val="16"/>
            <w:szCs w:val="16"/>
          </w:rPr>
          <w:br/>
        </w:r>
        <w:r w:rsidRPr="00DE5572">
          <w:rPr>
            <w:rFonts w:ascii="Andale Mono" w:hAnsi="Andale Mono"/>
            <w:color w:val="000096"/>
            <w:sz w:val="16"/>
            <w:szCs w:val="16"/>
          </w:rPr>
          <w:t>&lt;/p2ps&gt;</w:t>
        </w:r>
      </w:ins>
    </w:p>
    <w:p w14:paraId="24AE147A" w14:textId="77777777" w:rsidR="003B4295" w:rsidRPr="00DE5572" w:rsidRDefault="003B4295" w:rsidP="003B4295">
      <w:pPr>
        <w:rPr>
          <w:ins w:id="1827" w:author="Guy Roberts" w:date="2015-07-17T15:41:00Z"/>
          <w:rFonts w:ascii="Andale Mono" w:hAnsi="Andale Mono"/>
          <w:sz w:val="16"/>
          <w:szCs w:val="16"/>
        </w:rPr>
      </w:pPr>
    </w:p>
    <w:p w14:paraId="52E85D76" w14:textId="77777777" w:rsidR="003B4295" w:rsidRPr="003B4295" w:rsidRDefault="003B4295">
      <w:pPr>
        <w:pStyle w:val="Heading2"/>
        <w:rPr>
          <w:ins w:id="1828" w:author="Guy Roberts" w:date="2015-07-17T15:41:00Z"/>
        </w:rPr>
        <w:pPrChange w:id="1829" w:author="Guy Roberts" w:date="2015-07-17T15:46:00Z">
          <w:pPr>
            <w:pStyle w:val="Heading2"/>
            <w:numPr>
              <w:numId w:val="64"/>
            </w:numPr>
            <w:tabs>
              <w:tab w:val="clear" w:pos="576"/>
            </w:tabs>
            <w:spacing w:before="240" w:after="240"/>
          </w:pPr>
        </w:pPrChange>
      </w:pPr>
      <w:bookmarkStart w:id="1830" w:name="_Ref295382812"/>
      <w:bookmarkStart w:id="1831" w:name="_Toc424208055"/>
      <w:bookmarkStart w:id="1832" w:name="_Toc437518698"/>
      <w:ins w:id="1833" w:author="Guy Roberts" w:date="2015-07-17T15:41:00Z">
        <w:r w:rsidRPr="003B4295">
          <w:lastRenderedPageBreak/>
          <w:t>Avoiding unnecessary loops</w:t>
        </w:r>
        <w:bookmarkEnd w:id="1830"/>
        <w:bookmarkEnd w:id="1831"/>
        <w:bookmarkEnd w:id="1832"/>
      </w:ins>
    </w:p>
    <w:p w14:paraId="37564E43" w14:textId="77777777" w:rsidR="003B4295" w:rsidRDefault="003B4295" w:rsidP="003B4295">
      <w:pPr>
        <w:rPr>
          <w:ins w:id="1834" w:author="Guy Roberts" w:date="2015-07-17T15:41:00Z"/>
        </w:rPr>
      </w:pPr>
      <w:ins w:id="1835" w:author="Guy Roberts" w:date="2015-07-17T15:41:00Z">
        <w:r>
          <w:t>Due to the existence of Networks that do not support label swapping, it is possible that a request for Connection between two edge STP with differing labels on the same Network may result in path</w:t>
        </w:r>
        <w:r w:rsidRPr="00E173ED">
          <w:t xml:space="preserve">finders </w:t>
        </w:r>
        <w:r>
          <w:t xml:space="preserve">trying to route the connection out of the Network to swap labels, and then return to the initial Network to complete the connection.  Such requested STPs are not within the same Service Domain (SD), and therefore, cannot be directly connected by the network.  </w:t>
        </w:r>
        <w:r>
          <w:fldChar w:fldCharType="begin"/>
        </w:r>
        <w:r>
          <w:instrText xml:space="preserve"> REF _Ref295045378 \h </w:instrText>
        </w:r>
      </w:ins>
      <w:ins w:id="1836" w:author="Guy Roberts" w:date="2015-07-17T15:41:00Z">
        <w:r>
          <w:fldChar w:fldCharType="separate"/>
        </w:r>
      </w:ins>
      <w:ins w:id="1837" w:author="John MacAuley" w:date="2016-01-08T16:24:00Z">
        <w:r w:rsidR="00D5423B">
          <w:t xml:space="preserve">Figure </w:t>
        </w:r>
        <w:r w:rsidR="00D5423B">
          <w:rPr>
            <w:noProof/>
          </w:rPr>
          <w:t>148</w:t>
        </w:r>
        <w:r w:rsidR="00D5423B" w:rsidDel="00D5423B">
          <w:rPr>
            <w:noProof/>
          </w:rPr>
          <w:t>4</w:t>
        </w:r>
      </w:ins>
      <w:ins w:id="1838" w:author="Guy Roberts" w:date="2015-07-17T15:41:00Z">
        <w:del w:id="1839" w:author="John MacAuley" w:date="2016-01-08T16:24:00Z">
          <w:r w:rsidDel="00D5423B">
            <w:delText xml:space="preserve">Figure </w:delText>
          </w:r>
          <w:r w:rsidDel="00D5423B">
            <w:rPr>
              <w:noProof/>
            </w:rPr>
            <w:delText>4</w:delText>
          </w:r>
        </w:del>
        <w:r>
          <w:fldChar w:fldCharType="end"/>
        </w:r>
        <w:r>
          <w:t xml:space="preserve"> shows this loop case for a request on the existing Automated GOLE topology.  Based on the NML topology description for the iCAIR domain (label swapping not supported), a pathfinder determines that the source and destination STP of the </w:t>
        </w:r>
        <w:r w:rsidRPr="00CC0BF3">
          <w:rPr>
            <w:i/>
          </w:rPr>
          <w:t>reserve</w:t>
        </w:r>
        <w:r>
          <w:t xml:space="preserve"> request are not within the same Service Domain, but can be connected by routing the path through the Netherlight domain.  Netherlight would then perform label swapping on the Connection; thereby interconnecting the two iCAIR Service Domains with the differing labels.  Pathfinders SHOULD avoid these unnecessary loops, excluding any external Connections as options when the two STP cannot be directly connected within the same network.</w:t>
        </w:r>
      </w:ins>
    </w:p>
    <w:p w14:paraId="05052461" w14:textId="77777777" w:rsidR="003B4295" w:rsidRPr="00E173ED" w:rsidRDefault="003B4295" w:rsidP="003B4295">
      <w:pPr>
        <w:jc w:val="center"/>
        <w:rPr>
          <w:ins w:id="1840" w:author="Guy Roberts" w:date="2015-07-17T15:41:00Z"/>
        </w:rPr>
      </w:pPr>
      <w:ins w:id="1841" w:author="Guy Roberts" w:date="2015-07-17T15:41:00Z">
        <w:r>
          <w:rPr>
            <w:noProof/>
          </w:rPr>
          <w:drawing>
            <wp:inline distT="0" distB="0" distL="0" distR="0" wp14:anchorId="6FF5008D" wp14:editId="2523052E">
              <wp:extent cx="4534215" cy="2743390"/>
              <wp:effectExtent l="0" t="0" r="12700" b="0"/>
              <wp:docPr id="17" name="Picture 17" descr="Macintosh HD:Users:hacksaw:Desktop:Screen Shot 2015-06-04 at 4.0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hacksaw:Desktop:Screen Shot 2015-06-04 at 4.07.02 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34215" cy="2743390"/>
                      </a:xfrm>
                      <a:prstGeom prst="rect">
                        <a:avLst/>
                      </a:prstGeom>
                      <a:noFill/>
                      <a:ln>
                        <a:noFill/>
                      </a:ln>
                    </pic:spPr>
                  </pic:pic>
                </a:graphicData>
              </a:graphic>
            </wp:inline>
          </w:drawing>
        </w:r>
      </w:ins>
    </w:p>
    <w:p w14:paraId="31514E05" w14:textId="77777777" w:rsidR="003B4295" w:rsidRDefault="003B4295">
      <w:pPr>
        <w:pStyle w:val="Caption"/>
        <w:jc w:val="center"/>
        <w:rPr>
          <w:ins w:id="1842" w:author="Guy Roberts" w:date="2015-07-17T15:46:00Z"/>
        </w:rPr>
        <w:pPrChange w:id="1843" w:author="Chin Guok" w:date="2015-07-28T14:53:00Z">
          <w:pPr>
            <w:pStyle w:val="Caption"/>
          </w:pPr>
        </w:pPrChange>
      </w:pPr>
      <w:bookmarkStart w:id="1844" w:name="_Ref295045378"/>
      <w:ins w:id="1845" w:author="Guy Roberts" w:date="2015-07-17T15:41:00Z">
        <w:r>
          <w:t xml:space="preserve">Figure </w:t>
        </w:r>
        <w:r>
          <w:fldChar w:fldCharType="begin"/>
        </w:r>
        <w:r>
          <w:instrText xml:space="preserve"> SEQ Figure \* ARABIC </w:instrText>
        </w:r>
        <w:r>
          <w:fldChar w:fldCharType="separate"/>
        </w:r>
      </w:ins>
      <w:ins w:id="1846" w:author="John MacAuley" w:date="2016-01-08T16:24:00Z">
        <w:r w:rsidR="00D5423B">
          <w:rPr>
            <w:noProof/>
          </w:rPr>
          <w:t>148</w:t>
        </w:r>
      </w:ins>
      <w:ins w:id="1847" w:author="Guy Roberts" w:date="2015-07-17T15:41:00Z">
        <w:del w:id="1848" w:author="John MacAuley" w:date="2016-01-08T16:24:00Z">
          <w:r w:rsidDel="00D5423B">
            <w:rPr>
              <w:noProof/>
            </w:rPr>
            <w:delText>4</w:delText>
          </w:r>
        </w:del>
        <w:r>
          <w:rPr>
            <w:noProof/>
          </w:rPr>
          <w:fldChar w:fldCharType="end"/>
        </w:r>
        <w:bookmarkEnd w:id="1844"/>
        <w:r>
          <w:t xml:space="preserve"> – Unnecessary Connection loops.</w:t>
        </w:r>
      </w:ins>
    </w:p>
    <w:p w14:paraId="13582BB7" w14:textId="77777777" w:rsidR="003B4295" w:rsidRPr="003B4295" w:rsidRDefault="003B4295">
      <w:pPr>
        <w:rPr>
          <w:ins w:id="1849" w:author="Guy Roberts" w:date="2015-07-17T15:41:00Z"/>
        </w:rPr>
        <w:pPrChange w:id="1850" w:author="Guy Roberts" w:date="2015-07-17T15:46:00Z">
          <w:pPr>
            <w:pStyle w:val="Caption"/>
          </w:pPr>
        </w:pPrChange>
      </w:pPr>
    </w:p>
    <w:p w14:paraId="172AD2D0" w14:textId="77777777" w:rsidR="003B4295" w:rsidRPr="003B4295" w:rsidRDefault="003B4295">
      <w:pPr>
        <w:pStyle w:val="Heading2"/>
        <w:rPr>
          <w:ins w:id="1851" w:author="Guy Roberts" w:date="2015-07-17T15:41:00Z"/>
        </w:rPr>
        <w:pPrChange w:id="1852" w:author="Guy Roberts" w:date="2015-07-17T15:46:00Z">
          <w:pPr>
            <w:pStyle w:val="Heading2"/>
            <w:numPr>
              <w:numId w:val="64"/>
            </w:numPr>
            <w:tabs>
              <w:tab w:val="clear" w:pos="576"/>
            </w:tabs>
            <w:spacing w:before="240" w:after="240"/>
          </w:pPr>
        </w:pPrChange>
      </w:pPr>
      <w:bookmarkStart w:id="1853" w:name="_Toc424208056"/>
      <w:bookmarkStart w:id="1854" w:name="_Toc437518699"/>
      <w:ins w:id="1855" w:author="Guy Roberts" w:date="2015-07-17T15:41:00Z">
        <w:r w:rsidRPr="003B4295">
          <w:t>ERO in reserveConfirmed</w:t>
        </w:r>
        <w:bookmarkEnd w:id="1853"/>
        <w:bookmarkEnd w:id="1854"/>
      </w:ins>
    </w:p>
    <w:p w14:paraId="60E6237E" w14:textId="77777777" w:rsidR="003B4295" w:rsidRDefault="003B4295" w:rsidP="003B4295">
      <w:pPr>
        <w:rPr>
          <w:ins w:id="1856" w:author="Guy Roberts" w:date="2015-07-17T15:41:00Z"/>
        </w:rPr>
      </w:pPr>
      <w:ins w:id="1857" w:author="Guy Roberts" w:date="2015-07-17T15:41:00Z">
        <w:r>
          <w:t xml:space="preserve">A list of fully qualified STP(s) SHOULD be returned in the in the </w:t>
        </w:r>
        <w:r w:rsidRPr="00357EBE">
          <w:rPr>
            <w:i/>
          </w:rPr>
          <w:t>reserveConfirm</w:t>
        </w:r>
        <w:r>
          <w:rPr>
            <w:i/>
          </w:rPr>
          <w:t>ed</w:t>
        </w:r>
        <w:r>
          <w:t xml:space="preserve"> message for all edge STP involved in a reservation.  While this is optional, it is recommended to support monitoring.</w:t>
        </w:r>
      </w:ins>
    </w:p>
    <w:p w14:paraId="77EC7FDF" w14:textId="77777777" w:rsidR="003B4295" w:rsidRDefault="003B4295" w:rsidP="003B4295">
      <w:pPr>
        <w:rPr>
          <w:ins w:id="1858" w:author="Guy Roberts" w:date="2015-07-17T15:41:00Z"/>
        </w:rPr>
      </w:pPr>
    </w:p>
    <w:p w14:paraId="46F28BD1" w14:textId="77777777" w:rsidR="003B4295" w:rsidRDefault="003B4295" w:rsidP="003B4295">
      <w:pPr>
        <w:rPr>
          <w:ins w:id="1859" w:author="Guy Roberts" w:date="2015-07-17T15:41:00Z"/>
        </w:rPr>
      </w:pPr>
      <w:ins w:id="1860" w:author="Guy Roberts" w:date="2015-07-17T15:41:00Z">
        <w:r>
          <w:t xml:space="preserve">Internal STP(s) can be passed back in a </w:t>
        </w:r>
        <w:r w:rsidRPr="00142990">
          <w:rPr>
            <w:i/>
          </w:rPr>
          <w:t>reserveConfirm</w:t>
        </w:r>
        <w:r w:rsidRPr="00794CE5">
          <w:rPr>
            <w:i/>
          </w:rPr>
          <w:t>ed</w:t>
        </w:r>
        <w:r>
          <w:rPr>
            <w:i/>
          </w:rPr>
          <w:t xml:space="preserve"> </w:t>
        </w:r>
        <w:r w:rsidRPr="00794CE5">
          <w:t>message’s</w:t>
        </w:r>
        <w:r w:rsidRPr="00142990">
          <w:t xml:space="preserve"> </w:t>
        </w:r>
        <w:r w:rsidRPr="00794CE5">
          <w:rPr>
            <w:i/>
          </w:rPr>
          <w:t>ero</w:t>
        </w:r>
        <w:r>
          <w:t xml:space="preserve"> element in addition to the usual edge STPs.</w:t>
        </w:r>
      </w:ins>
    </w:p>
    <w:p w14:paraId="61EAA9DD" w14:textId="77777777" w:rsidR="003B4295" w:rsidRDefault="003B4295" w:rsidP="003B4295">
      <w:pPr>
        <w:rPr>
          <w:ins w:id="1861" w:author="Guy Roberts" w:date="2015-07-17T15:41:00Z"/>
        </w:rPr>
      </w:pPr>
    </w:p>
    <w:p w14:paraId="0283746E" w14:textId="77777777" w:rsidR="003B4295" w:rsidRDefault="003B4295" w:rsidP="003B4295">
      <w:pPr>
        <w:rPr>
          <w:ins w:id="1862" w:author="Guy Roberts" w:date="2015-07-17T15:41:00Z"/>
        </w:rPr>
      </w:pPr>
      <w:ins w:id="1863" w:author="Guy Roberts" w:date="2015-07-17T15:41:00Z">
        <w:r>
          <w:t>It is acceptable for the</w:t>
        </w:r>
        <w:r>
          <w:rPr>
            <w:i/>
          </w:rPr>
          <w:t xml:space="preserve"> </w:t>
        </w:r>
        <w:r w:rsidRPr="00142990">
          <w:rPr>
            <w:i/>
          </w:rPr>
          <w:t>reserveConfirm</w:t>
        </w:r>
        <w:r w:rsidRPr="006B636E">
          <w:rPr>
            <w:i/>
          </w:rPr>
          <w:t>ed</w:t>
        </w:r>
        <w:r>
          <w:t xml:space="preserve"> message’s </w:t>
        </w:r>
        <w:r w:rsidRPr="00794CE5">
          <w:rPr>
            <w:i/>
          </w:rPr>
          <w:t>ero</w:t>
        </w:r>
        <w:r>
          <w:t xml:space="preserve"> element to be populated with a partial list of STP(s) in the; the provider can choose to arbitrarily hide any STPs as desired.</w:t>
        </w:r>
      </w:ins>
    </w:p>
    <w:p w14:paraId="08165E15" w14:textId="77777777" w:rsidR="003B4295" w:rsidRDefault="003B4295" w:rsidP="003B4295">
      <w:pPr>
        <w:rPr>
          <w:ins w:id="1864" w:author="Guy Roberts" w:date="2015-07-17T15:41:00Z"/>
        </w:rPr>
      </w:pPr>
    </w:p>
    <w:p w14:paraId="5D23EEFF" w14:textId="77777777" w:rsidR="003B4295" w:rsidRDefault="003B4295" w:rsidP="003B4295">
      <w:pPr>
        <w:rPr>
          <w:ins w:id="1865" w:author="Guy Roberts" w:date="2015-07-17T15:41:00Z"/>
        </w:rPr>
      </w:pPr>
      <w:ins w:id="1866" w:author="Guy Roberts" w:date="2015-07-17T15:41:00Z">
        <w:r>
          <w:t xml:space="preserve">From the example given in Section </w:t>
        </w:r>
        <w:r>
          <w:fldChar w:fldCharType="begin"/>
        </w:r>
        <w:r>
          <w:instrText xml:space="preserve"> REF _Ref297982495 \r \h </w:instrText>
        </w:r>
      </w:ins>
      <w:ins w:id="1867" w:author="Guy Roberts" w:date="2015-07-17T15:41:00Z">
        <w:r>
          <w:fldChar w:fldCharType="separate"/>
        </w:r>
      </w:ins>
      <w:ins w:id="1868" w:author="John MacAuley" w:date="2016-01-08T16:24:00Z">
        <w:r w:rsidR="00D5423B">
          <w:t>21.1</w:t>
        </w:r>
      </w:ins>
      <w:ins w:id="1869" w:author="Guy Roberts" w:date="2015-07-17T15:41:00Z">
        <w:del w:id="1870" w:author="John MacAuley" w:date="2016-01-08T16:24:00Z">
          <w:r w:rsidDel="00D5423B">
            <w:delText>4.1</w:delText>
          </w:r>
        </w:del>
        <w:r>
          <w:fldChar w:fldCharType="end"/>
        </w:r>
        <w:r>
          <w:t xml:space="preserve">, the following </w:t>
        </w:r>
        <w:r w:rsidRPr="006B636E">
          <w:rPr>
            <w:i/>
          </w:rPr>
          <w:t>reserveConfirmed</w:t>
        </w:r>
        <w:r>
          <w:t xml:space="preserve"> message could be generated in response to the original reservation request.</w:t>
        </w:r>
      </w:ins>
    </w:p>
    <w:p w14:paraId="46949347" w14:textId="77777777" w:rsidR="003B4295" w:rsidRDefault="003B4295" w:rsidP="003B4295">
      <w:pPr>
        <w:rPr>
          <w:ins w:id="1871" w:author="Guy Roberts" w:date="2015-07-17T15:41:00Z"/>
        </w:rPr>
      </w:pPr>
    </w:p>
    <w:p w14:paraId="4CE2F5DD" w14:textId="77777777" w:rsidR="003B4295" w:rsidRPr="006B636E" w:rsidRDefault="003B4295" w:rsidP="003B4295">
      <w:pPr>
        <w:rPr>
          <w:ins w:id="1872" w:author="Guy Roberts" w:date="2015-07-17T15:41:00Z"/>
          <w:rFonts w:ascii="Andale Mono" w:hAnsi="Andale Mono"/>
          <w:sz w:val="16"/>
          <w:szCs w:val="16"/>
        </w:rPr>
      </w:pPr>
      <w:ins w:id="1873" w:author="Guy Roberts" w:date="2015-07-17T15:41:00Z">
        <w:r w:rsidRPr="001677CC">
          <w:rPr>
            <w:rFonts w:ascii="Andale Mono" w:hAnsi="Andale Mono"/>
            <w:color w:val="000096"/>
            <w:sz w:val="16"/>
            <w:szCs w:val="16"/>
          </w:rPr>
          <w:t>&lt;</w:t>
        </w:r>
        <w:r w:rsidRPr="006B636E">
          <w:rPr>
            <w:rFonts w:ascii="Andale Mono" w:hAnsi="Andale Mono"/>
            <w:color w:val="000096"/>
            <w:sz w:val="16"/>
            <w:szCs w:val="16"/>
          </w:rPr>
          <w:t>reserveConfirmed&gt;</w:t>
        </w:r>
        <w:r w:rsidRPr="006B636E">
          <w:rPr>
            <w:rFonts w:ascii="Andale Mono" w:hAnsi="Andale Mono"/>
            <w:color w:val="000000"/>
            <w:sz w:val="16"/>
            <w:szCs w:val="16"/>
          </w:rPr>
          <w:br/>
          <w:t xml:space="preserve">    </w:t>
        </w:r>
        <w:r w:rsidRPr="006B636E">
          <w:rPr>
            <w:rFonts w:ascii="Andale Mono" w:hAnsi="Andale Mono"/>
            <w:color w:val="000096"/>
            <w:sz w:val="16"/>
            <w:szCs w:val="16"/>
          </w:rPr>
          <w:t>&lt;connectionId&gt;</w:t>
        </w:r>
        <w:r w:rsidRPr="006B636E">
          <w:rPr>
            <w:rFonts w:ascii="Andale Mono" w:hAnsi="Andale Mono"/>
            <w:color w:val="000000"/>
            <w:sz w:val="16"/>
            <w:szCs w:val="16"/>
          </w:rPr>
          <w:t>urn:uuid:92d54ff8-dec2-4be8-ae9e-3c0244f2c82b</w:t>
        </w:r>
        <w:r w:rsidRPr="006B636E">
          <w:rPr>
            <w:rFonts w:ascii="Andale Mono" w:hAnsi="Andale Mono"/>
            <w:color w:val="000096"/>
            <w:sz w:val="16"/>
            <w:szCs w:val="16"/>
          </w:rPr>
          <w:t>&lt;/connectionId&gt;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&lt;globalReservationId&gt;</w:t>
        </w:r>
        <w:r w:rsidRPr="006B636E">
          <w:rPr>
            <w:rFonts w:ascii="Andale Mono" w:hAnsi="Andale Mono"/>
            <w:color w:val="000000"/>
            <w:sz w:val="16"/>
            <w:szCs w:val="16"/>
          </w:rPr>
          <w:t>urn:uuid:79057819-b810-4dd1-a764-c1665d01f474</w:t>
        </w:r>
        <w:r w:rsidRPr="006B636E">
          <w:rPr>
            <w:rFonts w:ascii="Andale Mono" w:hAnsi="Andale Mono"/>
            <w:color w:val="000096"/>
            <w:sz w:val="16"/>
            <w:szCs w:val="16"/>
          </w:rPr>
          <w:t>&lt;/globalReservationId&gt;</w:t>
        </w:r>
        <w:r w:rsidRPr="006B636E">
          <w:rPr>
            <w:rFonts w:ascii="Andale Mono" w:hAnsi="Andale Mono"/>
            <w:color w:val="000000"/>
            <w:sz w:val="16"/>
            <w:szCs w:val="16"/>
          </w:rPr>
          <w:br/>
          <w:t xml:space="preserve">    </w:t>
        </w:r>
        <w:r w:rsidRPr="006B636E">
          <w:rPr>
            <w:rFonts w:ascii="Andale Mono" w:hAnsi="Andale Mono"/>
            <w:color w:val="000096"/>
            <w:sz w:val="16"/>
            <w:szCs w:val="16"/>
          </w:rPr>
          <w:t>&lt;description&gt;&lt;/description&gt;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w:t>
        </w:r>
        <w:r w:rsidRPr="006B636E">
          <w:rPr>
            <w:rFonts w:ascii="Andale Mono" w:hAnsi="Andale Mono"/>
            <w:color w:val="F5844C"/>
            <w:sz w:val="16"/>
            <w:szCs w:val="16"/>
          </w:rPr>
          <w:t xml:space="preserve"> version</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&lt;startTime&gt;</w:t>
        </w:r>
        <w:r w:rsidRPr="006B636E">
          <w:rPr>
            <w:rFonts w:ascii="Andale Mono" w:hAnsi="Andale Mono"/>
            <w:color w:val="000000"/>
            <w:sz w:val="16"/>
            <w:szCs w:val="16"/>
          </w:rPr>
          <w:t>2015-07-05T10:22:00.000-07:00</w:t>
        </w:r>
        <w:r w:rsidRPr="006B636E">
          <w:rPr>
            <w:rFonts w:ascii="Andale Mono" w:hAnsi="Andale Mono"/>
            <w:color w:val="000096"/>
            <w:sz w:val="16"/>
            <w:szCs w:val="16"/>
          </w:rPr>
          <w:t>&lt;/startTime&gt;</w:t>
        </w:r>
        <w:r w:rsidRPr="006B636E">
          <w:rPr>
            <w:rFonts w:ascii="Andale Mono" w:hAnsi="Andale Mono"/>
            <w:color w:val="000000"/>
            <w:sz w:val="16"/>
            <w:szCs w:val="16"/>
          </w:rPr>
          <w:br/>
          <w:t xml:space="preserve">            </w:t>
        </w:r>
        <w:r w:rsidRPr="006B636E">
          <w:rPr>
            <w:rFonts w:ascii="Andale Mono" w:hAnsi="Andale Mono"/>
            <w:color w:val="000096"/>
            <w:sz w:val="16"/>
            <w:szCs w:val="16"/>
          </w:rPr>
          <w:t>&lt;endTime&gt;</w:t>
        </w:r>
        <w:r w:rsidRPr="006B636E">
          <w:rPr>
            <w:rFonts w:ascii="Andale Mono" w:hAnsi="Andale Mono"/>
            <w:color w:val="000000"/>
            <w:sz w:val="16"/>
            <w:szCs w:val="16"/>
          </w:rPr>
          <w:t>2015-10-05T10:37:00.000-07:00</w:t>
        </w:r>
        <w:r w:rsidRPr="006B636E">
          <w:rPr>
            <w:rFonts w:ascii="Andale Mono" w:hAnsi="Andale Mono"/>
            <w:color w:val="000096"/>
            <w:sz w:val="16"/>
            <w:szCs w:val="16"/>
          </w:rPr>
          <w:t>&lt;/endTime&gt;</w:t>
        </w:r>
        <w:r w:rsidRPr="006B636E">
          <w:rPr>
            <w:rFonts w:ascii="Andale Mono" w:hAnsi="Andale Mono"/>
            <w:color w:val="000000"/>
            <w:sz w:val="16"/>
            <w:szCs w:val="16"/>
          </w:rPr>
          <w:br/>
          <w:t xml:space="preserve">        </w:t>
        </w:r>
        <w:r w:rsidRPr="006B636E">
          <w:rPr>
            <w:rFonts w:ascii="Andale Mono" w:hAnsi="Andale Mono"/>
            <w:color w:val="000096"/>
            <w:sz w:val="16"/>
            <w:szCs w:val="16"/>
          </w:rPr>
          <w:t>&lt;/schedule&gt;</w:t>
        </w:r>
        <w:r w:rsidRPr="006B636E">
          <w:rPr>
            <w:rFonts w:ascii="Andale Mono" w:hAnsi="Andale Mono"/>
            <w:color w:val="000000"/>
            <w:sz w:val="16"/>
            <w:szCs w:val="16"/>
          </w:rPr>
          <w:br/>
          <w:t xml:space="preserve">        </w:t>
        </w:r>
        <w:r w:rsidRPr="006B636E">
          <w:rPr>
            <w:rFonts w:ascii="Andale Mono" w:hAnsi="Andale Mono"/>
            <w:color w:val="000096"/>
            <w:sz w:val="16"/>
            <w:szCs w:val="16"/>
          </w:rPr>
          <w:t>&lt;serviceType&gt;&lt;/serviceType&gt;</w:t>
        </w:r>
        <w:r w:rsidRPr="006B636E">
          <w:rPr>
            <w:rFonts w:ascii="Andale Mono" w:hAnsi="Andale Mono"/>
            <w:color w:val="000000"/>
            <w:sz w:val="16"/>
            <w:szCs w:val="16"/>
          </w:rPr>
          <w:br/>
        </w:r>
        <w:r w:rsidRPr="006B636E">
          <w:rPr>
            <w:rFonts w:ascii="Andale Mono" w:hAnsi="Andale Mono"/>
            <w:color w:val="000000"/>
            <w:sz w:val="16"/>
            <w:szCs w:val="16"/>
          </w:rPr>
          <w:lastRenderedPageBreak/>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&lt;capacity&gt;</w:t>
        </w:r>
        <w:r w:rsidRPr="006B636E">
          <w:rPr>
            <w:rFonts w:ascii="Andale Mono" w:hAnsi="Andale Mono"/>
            <w:color w:val="000000"/>
            <w:sz w:val="16"/>
            <w:szCs w:val="16"/>
          </w:rPr>
          <w:t>100</w:t>
        </w:r>
        <w:r w:rsidRPr="006B636E">
          <w:rPr>
            <w:rFonts w:ascii="Andale Mono" w:hAnsi="Andale Mono"/>
            <w:color w:val="000096"/>
            <w:sz w:val="16"/>
            <w:szCs w:val="16"/>
          </w:rPr>
          <w:t>&lt;/capacity&gt;</w:t>
        </w:r>
        <w:r w:rsidRPr="006B636E">
          <w:rPr>
            <w:rFonts w:ascii="Andale Mono" w:hAnsi="Andale Mono"/>
            <w:color w:val="000000"/>
            <w:sz w:val="16"/>
            <w:szCs w:val="16"/>
          </w:rPr>
          <w:br/>
          <w:t xml:space="preserve">            </w:t>
        </w:r>
        <w:r w:rsidRPr="006B636E">
          <w:rPr>
            <w:rFonts w:ascii="Andale Mono" w:hAnsi="Andale Mono"/>
            <w:color w:val="000096"/>
            <w:sz w:val="16"/>
            <w:szCs w:val="16"/>
          </w:rPr>
          <w:t>&lt;directionality&gt;</w:t>
        </w:r>
        <w:r w:rsidRPr="006B636E">
          <w:rPr>
            <w:rFonts w:ascii="Andale Mono" w:hAnsi="Andale Mono"/>
            <w:color w:val="000000"/>
            <w:sz w:val="16"/>
            <w:szCs w:val="16"/>
          </w:rPr>
          <w:t>Bidirectional</w:t>
        </w:r>
        <w:r w:rsidRPr="006B636E">
          <w:rPr>
            <w:rFonts w:ascii="Andale Mono" w:hAnsi="Andale Mono"/>
            <w:color w:val="000096"/>
            <w:sz w:val="16"/>
            <w:szCs w:val="16"/>
          </w:rPr>
          <w:t>&lt;/directionality&gt;</w:t>
        </w:r>
        <w:r w:rsidRPr="006B636E">
          <w:rPr>
            <w:rFonts w:ascii="Andale Mono" w:hAnsi="Andale Mono"/>
            <w:color w:val="000000"/>
            <w:sz w:val="16"/>
            <w:szCs w:val="16"/>
          </w:rPr>
          <w:br/>
          <w:t xml:space="preserve">            </w:t>
        </w:r>
        <w:r w:rsidRPr="006B636E">
          <w:rPr>
            <w:rFonts w:ascii="Andale Mono" w:hAnsi="Andale Mono"/>
            <w:color w:val="000096"/>
            <w:sz w:val="16"/>
            <w:szCs w:val="16"/>
          </w:rPr>
          <w:t>&lt;symmetricPath&gt;</w:t>
        </w:r>
        <w:r w:rsidRPr="006B636E">
          <w:rPr>
            <w:rFonts w:ascii="Andale Mono" w:hAnsi="Andale Mono"/>
            <w:color w:val="000000"/>
            <w:sz w:val="16"/>
            <w:szCs w:val="16"/>
          </w:rPr>
          <w:t>true</w:t>
        </w:r>
        <w:r w:rsidRPr="006B636E">
          <w:rPr>
            <w:rFonts w:ascii="Andale Mono" w:hAnsi="Andale Mono"/>
            <w:color w:val="000096"/>
            <w:sz w:val="16"/>
            <w:szCs w:val="16"/>
          </w:rPr>
          <w:t>&lt;/symmetricPath&gt;</w:t>
        </w:r>
        <w:r w:rsidRPr="006B636E">
          <w:rPr>
            <w:rFonts w:ascii="Andale Mono" w:hAnsi="Andale Mono"/>
            <w:color w:val="000000"/>
            <w:sz w:val="16"/>
            <w:szCs w:val="16"/>
          </w:rPr>
          <w:br/>
          <w:t xml:space="preserve">            </w:t>
        </w:r>
        <w:r w:rsidRPr="006B636E">
          <w:rPr>
            <w:rFonts w:ascii="Andale Mono" w:hAnsi="Andale Mono"/>
            <w:color w:val="000096"/>
            <w:sz w:val="16"/>
            <w:szCs w:val="16"/>
          </w:rPr>
          <w:t>&lt;sourceSTP&gt;</w:t>
        </w:r>
        <w:r w:rsidRPr="006B636E">
          <w:rPr>
            <w:rFonts w:ascii="Andale Mono" w:hAnsi="Andale Mono"/>
            <w:color w:val="000000"/>
            <w:sz w:val="16"/>
            <w:szCs w:val="16"/>
          </w:rPr>
          <w:t>urn:ogf:network:kddilabs.jp:2013:topology:bi-ps?vlan=1782</w:t>
        </w:r>
        <w:r w:rsidRPr="006B636E">
          <w:rPr>
            <w:rFonts w:ascii="Andale Mono" w:hAnsi="Andale Mono"/>
            <w:color w:val="000096"/>
            <w:sz w:val="16"/>
            <w:szCs w:val="16"/>
          </w:rPr>
          <w:t>&lt;/sourceSTP&gt;</w:t>
        </w:r>
        <w:r w:rsidRPr="006B636E">
          <w:rPr>
            <w:rFonts w:ascii="Andale Mono" w:hAnsi="Andale Mono"/>
            <w:color w:val="000000"/>
            <w:sz w:val="16"/>
            <w:szCs w:val="16"/>
          </w:rPr>
          <w:br/>
          <w:t xml:space="preserve">            </w:t>
        </w:r>
        <w:r w:rsidRPr="006B636E">
          <w:rPr>
            <w:rFonts w:ascii="Andale Mono" w:hAnsi="Andale Mono"/>
            <w:color w:val="000096"/>
            <w:sz w:val="16"/>
            <w:szCs w:val="16"/>
          </w:rPr>
          <w:t>&lt;destSTP&gt;</w:t>
        </w:r>
        <w:r w:rsidRPr="006B636E">
          <w:rPr>
            <w:rFonts w:ascii="Andale Mono" w:hAnsi="Andale Mono"/>
            <w:color w:val="000000"/>
            <w:sz w:val="16"/>
            <w:szCs w:val="16"/>
          </w:rPr>
          <w:t>urn:ogf:network:uvalight.net:2013:topology:ps?vlan=1782</w:t>
        </w:r>
        <w:r w:rsidRPr="006B636E">
          <w:rPr>
            <w:rFonts w:ascii="Andale Mono" w:hAnsi="Andale Mono"/>
            <w:color w:val="000096"/>
            <w:sz w:val="16"/>
            <w:szCs w:val="16"/>
          </w:rPr>
          <w:t>&lt;/destSTP&gt;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"0"</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urn:ogf:network:kddilabs.jp:2013:topology:bi-kddilabs-jgn-x?vlan=1782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"1"</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urn:ogf:network:jgn-x.jp:2013:topology:bi-jgn-x-kddilabs?vlan=1782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"2"</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urn:ogf:network:jgn-x.jp:2013:topology:bi-jgn-x-startap?vlan=1782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"3"</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urn:ogf:network:icair.org:2013:topology:jgn-x?vlan=1782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"4"</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urn:ogf:network:icair.org:2013:topology:netherlight?vlan=1782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"5"</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urn:ogf:network:netherlight.net:2013:production7:starlight-1?vlan=1782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"6"</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urn:ogf:network:netherlight.net:2013:production7:internal1</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"7"</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urn:ogf:network:netherlight.net:2013:production7:internal2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"8"</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urn:ogf:network:netherlight.net:2013:production7:uva-3?vlan=1782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w:t>
        </w:r>
        <w:r w:rsidRPr="006B636E">
          <w:rPr>
            <w:rFonts w:ascii="Andale Mono" w:hAnsi="Andale Mono"/>
            <w:color w:val="F5844C"/>
            <w:sz w:val="16"/>
            <w:szCs w:val="16"/>
          </w:rPr>
          <w:t xml:space="preserve"> order</w:t>
        </w:r>
        <w:r w:rsidRPr="006B636E">
          <w:rPr>
            <w:rFonts w:ascii="Andale Mono" w:hAnsi="Andale Mono"/>
            <w:color w:val="FF8040"/>
            <w:sz w:val="16"/>
            <w:szCs w:val="16"/>
          </w:rPr>
          <w:t>=</w:t>
        </w:r>
        <w:r w:rsidRPr="006B636E">
          <w:rPr>
            <w:rFonts w:ascii="Andale Mono" w:hAnsi="Andale Mono"/>
            <w:color w:val="993300"/>
            <w:sz w:val="16"/>
            <w:szCs w:val="16"/>
          </w:rPr>
          <w:t>"9"</w:t>
        </w:r>
        <w:r w:rsidRPr="006B636E">
          <w:rPr>
            <w:rFonts w:ascii="Andale Mono" w:hAnsi="Andale Mono"/>
            <w:color w:val="000096"/>
            <w:sz w:val="16"/>
            <w:szCs w:val="16"/>
          </w:rPr>
          <w:t>&gt;</w:t>
        </w:r>
        <w:r w:rsidRPr="006B636E">
          <w:rPr>
            <w:rFonts w:ascii="Andale Mono" w:hAnsi="Andale Mono"/>
            <w:color w:val="000000"/>
            <w:sz w:val="16"/>
            <w:szCs w:val="16"/>
          </w:rPr>
          <w:br/>
          <w:t xml:space="preserve">                </w:t>
        </w:r>
        <w:r w:rsidRPr="006B636E">
          <w:rPr>
            <w:rFonts w:ascii="Andale Mono" w:hAnsi="Andale Mono"/>
            <w:color w:val="000096"/>
            <w:sz w:val="16"/>
            <w:szCs w:val="16"/>
          </w:rPr>
          <w:t>&lt;stp&gt;</w:t>
        </w:r>
        <w:r w:rsidRPr="006B636E">
          <w:rPr>
            <w:rFonts w:ascii="Andale Mono" w:hAnsi="Andale Mono"/>
            <w:color w:val="000000"/>
            <w:sz w:val="16"/>
            <w:szCs w:val="16"/>
          </w:rPr>
          <w:t>urn:ogf:network:uvalight.net:2013:topology:netherlight?vlan=1782</w:t>
        </w:r>
        <w:r w:rsidRPr="006B636E">
          <w:rPr>
            <w:rFonts w:ascii="Andale Mono" w:hAnsi="Andale Mono"/>
            <w:color w:val="000096"/>
            <w:sz w:val="16"/>
            <w:szCs w:val="16"/>
          </w:rPr>
          <w:t>&lt;/stp&gt;</w:t>
        </w:r>
        <w:r w:rsidRPr="006B636E">
          <w:rPr>
            <w:rFonts w:ascii="Andale Mono" w:hAnsi="Andale Mono"/>
            <w:color w:val="000000"/>
            <w:sz w:val="16"/>
            <w:szCs w:val="16"/>
          </w:rPr>
          <w:br/>
          <w:t xml:space="preserve">              </w:t>
        </w:r>
        <w:r w:rsidRPr="006B636E">
          <w:rPr>
            <w:rFonts w:ascii="Andale Mono" w:hAnsi="Andale Mono"/>
            <w:color w:val="000096"/>
            <w:sz w:val="16"/>
            <w:szCs w:val="16"/>
          </w:rPr>
          <w:t>&lt;/orderedSTP&gt;</w:t>
        </w:r>
        <w:r w:rsidRPr="006B636E">
          <w:rPr>
            <w:rFonts w:ascii="Andale Mono" w:hAnsi="Andale Mono"/>
            <w:color w:val="000000"/>
            <w:sz w:val="16"/>
            <w:szCs w:val="16"/>
          </w:rPr>
          <w:br/>
          <w:t xml:space="preserve">            </w:t>
        </w:r>
        <w:r w:rsidRPr="006B636E">
          <w:rPr>
            <w:rFonts w:ascii="Andale Mono" w:hAnsi="Andale Mono"/>
            <w:color w:val="000096"/>
            <w:sz w:val="16"/>
            <w:szCs w:val="16"/>
          </w:rPr>
          <w:t>&lt;/ero&gt;</w:t>
        </w:r>
        <w:r w:rsidRPr="006B636E">
          <w:rPr>
            <w:rFonts w:ascii="Andale Mono" w:hAnsi="Andale Mono"/>
            <w:color w:val="000000"/>
            <w:sz w:val="16"/>
            <w:szCs w:val="16"/>
          </w:rPr>
          <w:br/>
          <w:t xml:space="preserve">        </w:t>
        </w:r>
        <w:r w:rsidRPr="001677CC">
          <w:rPr>
            <w:rFonts w:ascii="Andale Mono" w:hAnsi="Andale Mono"/>
            <w:color w:val="000096"/>
            <w:sz w:val="16"/>
            <w:szCs w:val="16"/>
          </w:rPr>
          <w:t>&lt;/</w:t>
        </w:r>
        <w:r w:rsidRPr="006B636E">
          <w:rPr>
            <w:rFonts w:ascii="Andale Mono" w:hAnsi="Andale Mono"/>
            <w:color w:val="000096"/>
            <w:sz w:val="16"/>
            <w:szCs w:val="16"/>
          </w:rPr>
          <w:t>p2ps&gt;</w:t>
        </w:r>
        <w:r w:rsidRPr="006B636E">
          <w:rPr>
            <w:rFonts w:ascii="Andale Mono" w:hAnsi="Andale Mono"/>
            <w:color w:val="000000"/>
            <w:sz w:val="16"/>
            <w:szCs w:val="16"/>
          </w:rPr>
          <w:br/>
          <w:t xml:space="preserve">    </w:t>
        </w:r>
        <w:r w:rsidRPr="006B636E">
          <w:rPr>
            <w:rFonts w:ascii="Andale Mono" w:hAnsi="Andale Mono"/>
            <w:color w:val="000096"/>
            <w:sz w:val="16"/>
            <w:szCs w:val="16"/>
          </w:rPr>
          <w:t>&lt;/criteria&gt;</w:t>
        </w:r>
        <w:r w:rsidRPr="006B636E">
          <w:rPr>
            <w:rFonts w:ascii="Andale Mono" w:hAnsi="Andale Mono"/>
            <w:color w:val="000000"/>
            <w:sz w:val="16"/>
            <w:szCs w:val="16"/>
          </w:rPr>
          <w:br/>
        </w:r>
        <w:r w:rsidRPr="001677CC">
          <w:rPr>
            <w:rFonts w:ascii="Andale Mono" w:hAnsi="Andale Mono"/>
            <w:color w:val="000096"/>
            <w:sz w:val="16"/>
            <w:szCs w:val="16"/>
          </w:rPr>
          <w:t>&lt;/</w:t>
        </w:r>
        <w:r w:rsidRPr="006B636E">
          <w:rPr>
            <w:rFonts w:ascii="Andale Mono" w:hAnsi="Andale Mono"/>
            <w:color w:val="000096"/>
            <w:sz w:val="16"/>
            <w:szCs w:val="16"/>
          </w:rPr>
          <w:t>reserveConfirmed&gt;</w:t>
        </w:r>
      </w:ins>
    </w:p>
    <w:p w14:paraId="39FF0EC7" w14:textId="77777777" w:rsidR="003B4295" w:rsidRDefault="003B4295" w:rsidP="003B4295">
      <w:pPr>
        <w:rPr>
          <w:ins w:id="1874" w:author="Guy Roberts" w:date="2015-07-17T15:41:00Z"/>
        </w:rPr>
      </w:pPr>
    </w:p>
    <w:p w14:paraId="08E6CCED" w14:textId="77777777" w:rsidR="003B4295" w:rsidRDefault="003B4295" w:rsidP="003B4295">
      <w:pPr>
        <w:rPr>
          <w:ins w:id="1875" w:author="Guy Roberts" w:date="2015-07-17T15:46:00Z"/>
        </w:rPr>
      </w:pPr>
      <w:ins w:id="1876" w:author="Guy Roberts" w:date="2015-07-17T15:41:00Z">
        <w:r>
          <w:t xml:space="preserve">In this example, the </w:t>
        </w:r>
        <w:r w:rsidRPr="006B636E">
          <w:rPr>
            <w:i/>
          </w:rPr>
          <w:t>ero</w:t>
        </w:r>
        <w:r>
          <w:t xml:space="preserve"> element is build containing all edge STP computed for the full path.  In addition, we can see </w:t>
        </w:r>
        <w:r w:rsidRPr="00357EBE">
          <w:rPr>
            <w:rFonts w:ascii="Andale Mono" w:hAnsi="Andale Mono"/>
            <w:color w:val="000000"/>
            <w:sz w:val="16"/>
            <w:szCs w:val="16"/>
          </w:rPr>
          <w:t>urn:ogf:network:netherlight.net:2013:production7</w:t>
        </w:r>
        <w:r>
          <w:t xml:space="preserve"> has provided two internal STP identifiers that were not in the original </w:t>
        </w:r>
        <w:r w:rsidRPr="00CC0BF3">
          <w:rPr>
            <w:i/>
          </w:rPr>
          <w:t>reserve</w:t>
        </w:r>
        <w:r>
          <w:t xml:space="preserve"> request, but were provided for additional detail.</w:t>
        </w:r>
      </w:ins>
    </w:p>
    <w:p w14:paraId="3891C8C6" w14:textId="77777777" w:rsidR="003B4295" w:rsidRDefault="003B4295" w:rsidP="003B4295">
      <w:pPr>
        <w:rPr>
          <w:ins w:id="1877" w:author="Guy Roberts" w:date="2015-07-17T15:41:00Z"/>
        </w:rPr>
      </w:pPr>
    </w:p>
    <w:p w14:paraId="19505167" w14:textId="77777777" w:rsidR="003B4295" w:rsidRPr="003B4295" w:rsidRDefault="003B4295">
      <w:pPr>
        <w:pStyle w:val="Heading2"/>
        <w:rPr>
          <w:ins w:id="1878" w:author="Guy Roberts" w:date="2015-07-17T15:41:00Z"/>
        </w:rPr>
        <w:pPrChange w:id="1879" w:author="Guy Roberts" w:date="2015-07-17T15:46:00Z">
          <w:pPr>
            <w:pStyle w:val="Heading2"/>
            <w:numPr>
              <w:numId w:val="64"/>
            </w:numPr>
            <w:tabs>
              <w:tab w:val="clear" w:pos="576"/>
            </w:tabs>
            <w:spacing w:before="240" w:after="240"/>
          </w:pPr>
        </w:pPrChange>
      </w:pPr>
      <w:bookmarkStart w:id="1880" w:name="_Toc424208057"/>
      <w:bookmarkStart w:id="1881" w:name="_Toc437518700"/>
      <w:ins w:id="1882" w:author="Guy Roberts" w:date="2015-07-17T15:41:00Z">
        <w:r w:rsidRPr="003B4295">
          <w:t>Error Handling</w:t>
        </w:r>
        <w:bookmarkEnd w:id="1880"/>
        <w:bookmarkEnd w:id="1881"/>
      </w:ins>
    </w:p>
    <w:p w14:paraId="394FA3D3" w14:textId="77777777" w:rsidR="003B4295" w:rsidRDefault="003B4295" w:rsidP="003B4295">
      <w:pPr>
        <w:rPr>
          <w:ins w:id="1883" w:author="Guy Roberts" w:date="2015-07-17T15:41:00Z"/>
        </w:rPr>
      </w:pPr>
      <w:ins w:id="1884" w:author="Guy Roberts" w:date="2015-07-17T15:41:00Z">
        <w:r w:rsidRPr="0052047C">
          <w:t xml:space="preserve">If </w:t>
        </w:r>
        <w:r>
          <w:t>the pathfinder cannot satisfy an ERO</w:t>
        </w:r>
        <w:r w:rsidRPr="0052047C">
          <w:t xml:space="preserve"> the</w:t>
        </w:r>
        <w:r>
          <w:t>n the</w:t>
        </w:r>
        <w:r w:rsidRPr="0052047C">
          <w:t xml:space="preserve"> reservation request fails and a </w:t>
        </w:r>
        <w:r w:rsidRPr="00DC20C9">
          <w:rPr>
            <w:i/>
          </w:rPr>
          <w:t>serviceException</w:t>
        </w:r>
        <w:r w:rsidRPr="0052047C">
          <w:t xml:space="preserve"> is returned identifying the </w:t>
        </w:r>
        <w:r>
          <w:t>components of the ERO</w:t>
        </w:r>
        <w:r w:rsidRPr="0052047C">
          <w:t xml:space="preserve"> that caused the failure.</w:t>
        </w:r>
      </w:ins>
    </w:p>
    <w:p w14:paraId="3F4CB377" w14:textId="77777777" w:rsidR="003B4295" w:rsidRDefault="003B4295" w:rsidP="003B4295">
      <w:pPr>
        <w:rPr>
          <w:ins w:id="1885" w:author="Guy Roberts" w:date="2015-07-17T15:41:00Z"/>
        </w:rPr>
      </w:pPr>
    </w:p>
    <w:tbl>
      <w:tblPr>
        <w:tblStyle w:val="TableGrid"/>
        <w:tblW w:w="0" w:type="auto"/>
        <w:tblLayout w:type="fixed"/>
        <w:tblLook w:val="04A0" w:firstRow="1" w:lastRow="0" w:firstColumn="1" w:lastColumn="0" w:noHBand="0" w:noVBand="1"/>
      </w:tblPr>
      <w:tblGrid>
        <w:gridCol w:w="3510"/>
        <w:gridCol w:w="993"/>
        <w:gridCol w:w="1134"/>
        <w:gridCol w:w="3414"/>
      </w:tblGrid>
      <w:tr w:rsidR="003B4295" w14:paraId="6797A279" w14:textId="77777777" w:rsidTr="00A07109">
        <w:trPr>
          <w:ins w:id="1886" w:author="Guy Roberts" w:date="2015-07-17T15:41:00Z"/>
        </w:trPr>
        <w:tc>
          <w:tcPr>
            <w:tcW w:w="3510" w:type="dxa"/>
          </w:tcPr>
          <w:p w14:paraId="7C8D9F96" w14:textId="77777777" w:rsidR="003B4295" w:rsidRDefault="003B4295" w:rsidP="00A07109">
            <w:pPr>
              <w:spacing w:before="60"/>
              <w:rPr>
                <w:ins w:id="1887" w:author="Guy Roberts" w:date="2015-07-17T15:41:00Z"/>
              </w:rPr>
            </w:pPr>
            <w:ins w:id="1888" w:author="Guy Roberts" w:date="2015-07-17T15:41:00Z">
              <w:r>
                <w:t>Text</w:t>
              </w:r>
            </w:ins>
          </w:p>
        </w:tc>
        <w:tc>
          <w:tcPr>
            <w:tcW w:w="993" w:type="dxa"/>
          </w:tcPr>
          <w:p w14:paraId="60304902" w14:textId="77777777" w:rsidR="003B4295" w:rsidRDefault="003B4295" w:rsidP="00A07109">
            <w:pPr>
              <w:spacing w:before="60"/>
              <w:jc w:val="center"/>
              <w:rPr>
                <w:ins w:id="1889" w:author="Guy Roberts" w:date="2015-07-17T15:41:00Z"/>
              </w:rPr>
            </w:pPr>
            <w:ins w:id="1890" w:author="Guy Roberts" w:date="2015-07-17T15:41:00Z">
              <w:r>
                <w:t>errorId</w:t>
              </w:r>
            </w:ins>
          </w:p>
        </w:tc>
        <w:tc>
          <w:tcPr>
            <w:tcW w:w="1134" w:type="dxa"/>
          </w:tcPr>
          <w:p w14:paraId="376DB3F5" w14:textId="77777777" w:rsidR="003B4295" w:rsidRDefault="003B4295" w:rsidP="00A07109">
            <w:pPr>
              <w:spacing w:before="60"/>
              <w:jc w:val="center"/>
              <w:rPr>
                <w:ins w:id="1891" w:author="Guy Roberts" w:date="2015-07-17T15:41:00Z"/>
              </w:rPr>
            </w:pPr>
            <w:ins w:id="1892" w:author="Guy Roberts" w:date="2015-07-17T15:41:00Z">
              <w:r>
                <w:t>variables</w:t>
              </w:r>
            </w:ins>
          </w:p>
        </w:tc>
        <w:tc>
          <w:tcPr>
            <w:tcW w:w="3414" w:type="dxa"/>
          </w:tcPr>
          <w:p w14:paraId="069D9CDE" w14:textId="77777777" w:rsidR="003B4295" w:rsidRDefault="003B4295" w:rsidP="00A07109">
            <w:pPr>
              <w:spacing w:before="60"/>
              <w:rPr>
                <w:ins w:id="1893" w:author="Guy Roberts" w:date="2015-07-17T15:41:00Z"/>
              </w:rPr>
            </w:pPr>
            <w:ins w:id="1894" w:author="Guy Roberts" w:date="2015-07-17T15:41:00Z">
              <w:r>
                <w:t>Notes</w:t>
              </w:r>
            </w:ins>
          </w:p>
        </w:tc>
      </w:tr>
      <w:tr w:rsidR="003B4295" w14:paraId="163CA6B1" w14:textId="77777777" w:rsidTr="00A07109">
        <w:trPr>
          <w:ins w:id="1895" w:author="Guy Roberts" w:date="2015-07-17T15:41:00Z"/>
        </w:trPr>
        <w:tc>
          <w:tcPr>
            <w:tcW w:w="3510" w:type="dxa"/>
          </w:tcPr>
          <w:p w14:paraId="3F40F424" w14:textId="77777777" w:rsidR="003B4295" w:rsidRPr="00DC20C9" w:rsidRDefault="003B4295" w:rsidP="00A07109">
            <w:pPr>
              <w:spacing w:before="60"/>
              <w:rPr>
                <w:ins w:id="1896" w:author="Guy Roberts" w:date="2015-07-17T15:41:00Z"/>
                <w:sz w:val="16"/>
                <w:szCs w:val="16"/>
              </w:rPr>
            </w:pPr>
            <w:ins w:id="1897" w:author="Guy Roberts" w:date="2015-07-17T15:41:00Z">
              <w:r w:rsidRPr="00DC20C9">
                <w:rPr>
                  <w:sz w:val="16"/>
                  <w:szCs w:val="16"/>
                </w:rPr>
                <w:t>UNKNOWN_NETWORK</w:t>
              </w:r>
            </w:ins>
          </w:p>
        </w:tc>
        <w:tc>
          <w:tcPr>
            <w:tcW w:w="993" w:type="dxa"/>
          </w:tcPr>
          <w:p w14:paraId="39E2F068" w14:textId="77777777" w:rsidR="003B4295" w:rsidRPr="00DC20C9" w:rsidRDefault="003B4295" w:rsidP="00A07109">
            <w:pPr>
              <w:spacing w:before="60"/>
              <w:jc w:val="center"/>
              <w:rPr>
                <w:ins w:id="1898" w:author="Guy Roberts" w:date="2015-07-17T15:41:00Z"/>
                <w:sz w:val="16"/>
                <w:szCs w:val="16"/>
              </w:rPr>
            </w:pPr>
            <w:ins w:id="1899" w:author="Guy Roberts" w:date="2015-07-17T15:41:00Z">
              <w:r w:rsidRPr="00DC20C9">
                <w:rPr>
                  <w:sz w:val="16"/>
                  <w:szCs w:val="16"/>
                </w:rPr>
                <w:t>00405</w:t>
              </w:r>
            </w:ins>
          </w:p>
        </w:tc>
        <w:tc>
          <w:tcPr>
            <w:tcW w:w="1134" w:type="dxa"/>
          </w:tcPr>
          <w:p w14:paraId="522D8BC3" w14:textId="77777777" w:rsidR="003B4295" w:rsidRPr="00DC20C9" w:rsidRDefault="003B4295" w:rsidP="00A07109">
            <w:pPr>
              <w:spacing w:before="60"/>
              <w:jc w:val="center"/>
              <w:rPr>
                <w:ins w:id="1900" w:author="Guy Roberts" w:date="2015-07-17T15:41:00Z"/>
                <w:sz w:val="16"/>
                <w:szCs w:val="16"/>
              </w:rPr>
            </w:pPr>
            <w:ins w:id="1901" w:author="Guy Roberts" w:date="2015-07-17T15:41:00Z">
              <w:r w:rsidRPr="00DC20C9">
                <w:rPr>
                  <w:sz w:val="16"/>
                  <w:szCs w:val="16"/>
                </w:rPr>
                <w:t>stp</w:t>
              </w:r>
            </w:ins>
          </w:p>
        </w:tc>
        <w:tc>
          <w:tcPr>
            <w:tcW w:w="3414" w:type="dxa"/>
          </w:tcPr>
          <w:p w14:paraId="3857AAB5" w14:textId="77777777" w:rsidR="003B4295" w:rsidRPr="00DC20C9" w:rsidRDefault="003B4295" w:rsidP="00A07109">
            <w:pPr>
              <w:spacing w:before="60"/>
              <w:rPr>
                <w:ins w:id="1902" w:author="Guy Roberts" w:date="2015-07-17T15:41:00Z"/>
                <w:sz w:val="16"/>
                <w:szCs w:val="16"/>
              </w:rPr>
            </w:pPr>
            <w:ins w:id="1903" w:author="Guy Roberts" w:date="2015-07-17T15:41:00Z">
              <w:r w:rsidRPr="00DC20C9">
                <w:rPr>
                  <w:sz w:val="16"/>
                  <w:szCs w:val="16"/>
                </w:rPr>
                <w:t>If the networkId of an STP specified in the ERO is not known.</w:t>
              </w:r>
            </w:ins>
          </w:p>
        </w:tc>
      </w:tr>
      <w:tr w:rsidR="003B4295" w14:paraId="3F3655D4" w14:textId="77777777" w:rsidTr="00A07109">
        <w:trPr>
          <w:ins w:id="1904" w:author="Guy Roberts" w:date="2015-07-17T15:41:00Z"/>
        </w:trPr>
        <w:tc>
          <w:tcPr>
            <w:tcW w:w="3510" w:type="dxa"/>
          </w:tcPr>
          <w:p w14:paraId="2FD38BF9" w14:textId="77777777" w:rsidR="003B4295" w:rsidRPr="00DC20C9" w:rsidRDefault="003B4295" w:rsidP="00A07109">
            <w:pPr>
              <w:spacing w:before="60"/>
              <w:rPr>
                <w:ins w:id="1905" w:author="Guy Roberts" w:date="2015-07-17T15:41:00Z"/>
                <w:sz w:val="16"/>
                <w:szCs w:val="16"/>
              </w:rPr>
            </w:pPr>
            <w:ins w:id="1906" w:author="Guy Roberts" w:date="2015-07-17T15:41:00Z">
              <w:r w:rsidRPr="00DC20C9">
                <w:rPr>
                  <w:sz w:val="16"/>
                  <w:szCs w:val="16"/>
                </w:rPr>
                <w:t>NO_PATH_FOUND</w:t>
              </w:r>
            </w:ins>
          </w:p>
        </w:tc>
        <w:tc>
          <w:tcPr>
            <w:tcW w:w="993" w:type="dxa"/>
          </w:tcPr>
          <w:p w14:paraId="61ADA7B9" w14:textId="77777777" w:rsidR="003B4295" w:rsidRPr="00DC20C9" w:rsidRDefault="003B4295" w:rsidP="00A07109">
            <w:pPr>
              <w:spacing w:before="60"/>
              <w:jc w:val="center"/>
              <w:rPr>
                <w:ins w:id="1907" w:author="Guy Roberts" w:date="2015-07-17T15:41:00Z"/>
                <w:sz w:val="16"/>
                <w:szCs w:val="16"/>
              </w:rPr>
            </w:pPr>
            <w:ins w:id="1908" w:author="Guy Roberts" w:date="2015-07-17T15:41:00Z">
              <w:r w:rsidRPr="00DC20C9">
                <w:rPr>
                  <w:sz w:val="16"/>
                  <w:szCs w:val="16"/>
                </w:rPr>
                <w:t>00403</w:t>
              </w:r>
            </w:ins>
          </w:p>
        </w:tc>
        <w:tc>
          <w:tcPr>
            <w:tcW w:w="1134" w:type="dxa"/>
          </w:tcPr>
          <w:p w14:paraId="5E083CFF" w14:textId="77777777" w:rsidR="003B4295" w:rsidRPr="00DC20C9" w:rsidRDefault="003B4295" w:rsidP="00A07109">
            <w:pPr>
              <w:spacing w:before="60"/>
              <w:jc w:val="center"/>
              <w:rPr>
                <w:ins w:id="1909" w:author="Guy Roberts" w:date="2015-07-17T15:41:00Z"/>
                <w:sz w:val="16"/>
                <w:szCs w:val="16"/>
              </w:rPr>
            </w:pPr>
          </w:p>
        </w:tc>
        <w:tc>
          <w:tcPr>
            <w:tcW w:w="3414" w:type="dxa"/>
          </w:tcPr>
          <w:p w14:paraId="7D18E5D7" w14:textId="77777777" w:rsidR="003B4295" w:rsidRPr="00DC20C9" w:rsidRDefault="003B4295" w:rsidP="00A07109">
            <w:pPr>
              <w:spacing w:before="60"/>
              <w:rPr>
                <w:ins w:id="1910" w:author="Guy Roberts" w:date="2015-07-17T15:41:00Z"/>
                <w:sz w:val="16"/>
                <w:szCs w:val="16"/>
              </w:rPr>
            </w:pPr>
            <w:ins w:id="1911" w:author="Guy Roberts" w:date="2015-07-17T15:41:00Z">
              <w:r w:rsidRPr="00DC20C9">
                <w:rPr>
                  <w:sz w:val="16"/>
                  <w:szCs w:val="16"/>
                </w:rPr>
                <w:t>The general error for a case when a path cannot be found.  If a more specific error is known then that error should be returned.</w:t>
              </w:r>
            </w:ins>
          </w:p>
        </w:tc>
      </w:tr>
      <w:tr w:rsidR="003B4295" w14:paraId="79885AD5" w14:textId="77777777" w:rsidTr="00A07109">
        <w:trPr>
          <w:ins w:id="1912" w:author="Guy Roberts" w:date="2015-07-17T15:41:00Z"/>
        </w:trPr>
        <w:tc>
          <w:tcPr>
            <w:tcW w:w="3510" w:type="dxa"/>
          </w:tcPr>
          <w:p w14:paraId="22876F13" w14:textId="77777777" w:rsidR="003B4295" w:rsidRPr="00DC20C9" w:rsidRDefault="003B4295" w:rsidP="00A07109">
            <w:pPr>
              <w:spacing w:before="60"/>
              <w:rPr>
                <w:ins w:id="1913" w:author="Guy Roberts" w:date="2015-07-17T15:41:00Z"/>
                <w:sz w:val="16"/>
                <w:szCs w:val="16"/>
              </w:rPr>
            </w:pPr>
            <w:ins w:id="1914" w:author="Guy Roberts" w:date="2015-07-17T15:41:00Z">
              <w:r>
                <w:rPr>
                  <w:sz w:val="16"/>
                  <w:szCs w:val="16"/>
                </w:rPr>
                <w:t>LABEL_SWAPPING</w:t>
              </w:r>
              <w:r w:rsidRPr="00DC20C9">
                <w:rPr>
                  <w:sz w:val="16"/>
                  <w:szCs w:val="16"/>
                </w:rPr>
                <w:t>_NOT_SUPPORTED</w:t>
              </w:r>
            </w:ins>
          </w:p>
        </w:tc>
        <w:tc>
          <w:tcPr>
            <w:tcW w:w="993" w:type="dxa"/>
          </w:tcPr>
          <w:p w14:paraId="40BCE333" w14:textId="77777777" w:rsidR="003B4295" w:rsidRPr="00DC20C9" w:rsidRDefault="003B4295" w:rsidP="00A07109">
            <w:pPr>
              <w:spacing w:before="60"/>
              <w:jc w:val="center"/>
              <w:rPr>
                <w:ins w:id="1915" w:author="Guy Roberts" w:date="2015-07-17T15:41:00Z"/>
                <w:sz w:val="16"/>
                <w:szCs w:val="16"/>
              </w:rPr>
            </w:pPr>
            <w:ins w:id="1916" w:author="Guy Roberts" w:date="2015-07-17T15:41:00Z">
              <w:r w:rsidRPr="00DC20C9">
                <w:rPr>
                  <w:sz w:val="16"/>
                  <w:szCs w:val="16"/>
                </w:rPr>
                <w:t>00703</w:t>
              </w:r>
            </w:ins>
          </w:p>
        </w:tc>
        <w:tc>
          <w:tcPr>
            <w:tcW w:w="1134" w:type="dxa"/>
          </w:tcPr>
          <w:p w14:paraId="2964F751" w14:textId="77777777" w:rsidR="003B4295" w:rsidRPr="00DC20C9" w:rsidRDefault="003B4295" w:rsidP="00A07109">
            <w:pPr>
              <w:spacing w:before="60"/>
              <w:jc w:val="center"/>
              <w:rPr>
                <w:ins w:id="1917" w:author="Guy Roberts" w:date="2015-07-17T15:41:00Z"/>
                <w:sz w:val="16"/>
                <w:szCs w:val="16"/>
              </w:rPr>
            </w:pPr>
            <w:ins w:id="1918" w:author="Guy Roberts" w:date="2015-07-17T15:41:00Z">
              <w:r w:rsidRPr="00DC20C9">
                <w:rPr>
                  <w:sz w:val="16"/>
                  <w:szCs w:val="16"/>
                </w:rPr>
                <w:t>stp</w:t>
              </w:r>
            </w:ins>
          </w:p>
        </w:tc>
        <w:tc>
          <w:tcPr>
            <w:tcW w:w="3414" w:type="dxa"/>
          </w:tcPr>
          <w:p w14:paraId="2170A576" w14:textId="77777777" w:rsidR="003B4295" w:rsidRPr="00DC20C9" w:rsidRDefault="003B4295" w:rsidP="00A07109">
            <w:pPr>
              <w:spacing w:before="60"/>
              <w:rPr>
                <w:ins w:id="1919" w:author="Guy Roberts" w:date="2015-07-17T15:41:00Z"/>
                <w:sz w:val="16"/>
                <w:szCs w:val="16"/>
              </w:rPr>
            </w:pPr>
            <w:ins w:id="1920" w:author="Guy Roberts" w:date="2015-07-17T15:41:00Z">
              <w:r w:rsidRPr="00DC20C9">
                <w:rPr>
                  <w:sz w:val="16"/>
                  <w:szCs w:val="16"/>
                </w:rPr>
                <w:t xml:space="preserve">If the ERO is requesting label swapping between two STP within a network that does not support it. </w:t>
              </w:r>
            </w:ins>
          </w:p>
        </w:tc>
      </w:tr>
      <w:tr w:rsidR="003B4295" w14:paraId="3866EA6A" w14:textId="77777777" w:rsidTr="00A07109">
        <w:trPr>
          <w:ins w:id="1921" w:author="Guy Roberts" w:date="2015-07-17T15:41:00Z"/>
        </w:trPr>
        <w:tc>
          <w:tcPr>
            <w:tcW w:w="3510" w:type="dxa"/>
          </w:tcPr>
          <w:p w14:paraId="7F119BB4" w14:textId="77777777" w:rsidR="003B4295" w:rsidRPr="00DC20C9" w:rsidRDefault="003B4295" w:rsidP="00A07109">
            <w:pPr>
              <w:spacing w:before="60"/>
              <w:rPr>
                <w:ins w:id="1922" w:author="Guy Roberts" w:date="2015-07-17T15:41:00Z"/>
                <w:sz w:val="16"/>
                <w:szCs w:val="16"/>
              </w:rPr>
            </w:pPr>
            <w:ins w:id="1923" w:author="Guy Roberts" w:date="2015-07-17T15:41:00Z">
              <w:r w:rsidRPr="00DC20C9">
                <w:rPr>
                  <w:sz w:val="16"/>
                  <w:szCs w:val="16"/>
                </w:rPr>
                <w:t>STP_UNAVALABLE</w:t>
              </w:r>
            </w:ins>
          </w:p>
        </w:tc>
        <w:tc>
          <w:tcPr>
            <w:tcW w:w="993" w:type="dxa"/>
          </w:tcPr>
          <w:p w14:paraId="618F522F" w14:textId="77777777" w:rsidR="003B4295" w:rsidRPr="00DC20C9" w:rsidRDefault="003B4295" w:rsidP="00A07109">
            <w:pPr>
              <w:spacing w:before="60"/>
              <w:jc w:val="center"/>
              <w:rPr>
                <w:ins w:id="1924" w:author="Guy Roberts" w:date="2015-07-17T15:41:00Z"/>
                <w:sz w:val="16"/>
                <w:szCs w:val="16"/>
              </w:rPr>
            </w:pPr>
            <w:ins w:id="1925" w:author="Guy Roberts" w:date="2015-07-17T15:41:00Z">
              <w:r w:rsidRPr="00DC20C9">
                <w:rPr>
                  <w:sz w:val="16"/>
                  <w:szCs w:val="16"/>
                </w:rPr>
                <w:t>00704</w:t>
              </w:r>
            </w:ins>
          </w:p>
        </w:tc>
        <w:tc>
          <w:tcPr>
            <w:tcW w:w="1134" w:type="dxa"/>
          </w:tcPr>
          <w:p w14:paraId="5250B069" w14:textId="77777777" w:rsidR="003B4295" w:rsidRPr="00DC20C9" w:rsidRDefault="003B4295" w:rsidP="00A07109">
            <w:pPr>
              <w:spacing w:before="60"/>
              <w:jc w:val="center"/>
              <w:rPr>
                <w:ins w:id="1926" w:author="Guy Roberts" w:date="2015-07-17T15:41:00Z"/>
                <w:sz w:val="16"/>
                <w:szCs w:val="16"/>
              </w:rPr>
            </w:pPr>
            <w:ins w:id="1927" w:author="Guy Roberts" w:date="2015-07-17T15:41:00Z">
              <w:r w:rsidRPr="00DC20C9">
                <w:rPr>
                  <w:sz w:val="16"/>
                  <w:szCs w:val="16"/>
                </w:rPr>
                <w:t>stp</w:t>
              </w:r>
            </w:ins>
          </w:p>
        </w:tc>
        <w:tc>
          <w:tcPr>
            <w:tcW w:w="3414" w:type="dxa"/>
          </w:tcPr>
          <w:p w14:paraId="7C8C9617" w14:textId="77777777" w:rsidR="003B4295" w:rsidRPr="00DC20C9" w:rsidRDefault="003B4295" w:rsidP="00A07109">
            <w:pPr>
              <w:spacing w:before="60"/>
              <w:rPr>
                <w:ins w:id="1928" w:author="Guy Roberts" w:date="2015-07-17T15:41:00Z"/>
                <w:sz w:val="16"/>
                <w:szCs w:val="16"/>
              </w:rPr>
            </w:pPr>
            <w:ins w:id="1929" w:author="Guy Roberts" w:date="2015-07-17T15:41:00Z">
              <w:r w:rsidRPr="00DC20C9">
                <w:rPr>
                  <w:sz w:val="16"/>
                  <w:szCs w:val="16"/>
                </w:rPr>
                <w:t>If an STP specified in the ERO is not available for the specified reservation criteria.</w:t>
              </w:r>
            </w:ins>
          </w:p>
        </w:tc>
      </w:tr>
      <w:tr w:rsidR="003B4295" w14:paraId="5363166E" w14:textId="77777777" w:rsidTr="00A07109">
        <w:trPr>
          <w:ins w:id="1930" w:author="Guy Roberts" w:date="2015-07-17T15:41:00Z"/>
        </w:trPr>
        <w:tc>
          <w:tcPr>
            <w:tcW w:w="3510" w:type="dxa"/>
          </w:tcPr>
          <w:p w14:paraId="5F3BBA4D" w14:textId="77777777" w:rsidR="003B4295" w:rsidRPr="00DC20C9" w:rsidRDefault="003B4295" w:rsidP="00A07109">
            <w:pPr>
              <w:spacing w:before="60"/>
              <w:rPr>
                <w:ins w:id="1931" w:author="Guy Roberts" w:date="2015-07-17T15:41:00Z"/>
                <w:sz w:val="16"/>
                <w:szCs w:val="16"/>
              </w:rPr>
            </w:pPr>
            <w:ins w:id="1932" w:author="Guy Roberts" w:date="2015-07-17T15:41:00Z">
              <w:r>
                <w:rPr>
                  <w:sz w:val="16"/>
                  <w:szCs w:val="16"/>
                </w:rPr>
                <w:t>DIRECTIONALITY</w:t>
              </w:r>
              <w:r w:rsidRPr="00DC20C9">
                <w:rPr>
                  <w:sz w:val="16"/>
                  <w:szCs w:val="16"/>
                </w:rPr>
                <w:t>_</w:t>
              </w:r>
              <w:r>
                <w:rPr>
                  <w:sz w:val="16"/>
                  <w:szCs w:val="16"/>
                </w:rPr>
                <w:t>MISMATCH</w:t>
              </w:r>
            </w:ins>
          </w:p>
        </w:tc>
        <w:tc>
          <w:tcPr>
            <w:tcW w:w="993" w:type="dxa"/>
          </w:tcPr>
          <w:p w14:paraId="1166F4FE" w14:textId="77777777" w:rsidR="003B4295" w:rsidRPr="00DC20C9" w:rsidRDefault="003B4295" w:rsidP="00A07109">
            <w:pPr>
              <w:spacing w:before="60"/>
              <w:jc w:val="center"/>
              <w:rPr>
                <w:ins w:id="1933" w:author="Guy Roberts" w:date="2015-07-17T15:41:00Z"/>
                <w:sz w:val="16"/>
                <w:szCs w:val="16"/>
              </w:rPr>
            </w:pPr>
            <w:ins w:id="1934" w:author="Guy Roberts" w:date="2015-07-17T15:41:00Z">
              <w:r w:rsidRPr="00DC20C9">
                <w:rPr>
                  <w:sz w:val="16"/>
                  <w:szCs w:val="16"/>
                </w:rPr>
                <w:t>00706</w:t>
              </w:r>
            </w:ins>
          </w:p>
        </w:tc>
        <w:tc>
          <w:tcPr>
            <w:tcW w:w="1134" w:type="dxa"/>
          </w:tcPr>
          <w:p w14:paraId="35D15FA8" w14:textId="77777777" w:rsidR="003B4295" w:rsidRPr="00DC20C9" w:rsidRDefault="003B4295" w:rsidP="00A07109">
            <w:pPr>
              <w:spacing w:before="60"/>
              <w:jc w:val="center"/>
              <w:rPr>
                <w:ins w:id="1935" w:author="Guy Roberts" w:date="2015-07-17T15:41:00Z"/>
                <w:sz w:val="16"/>
                <w:szCs w:val="16"/>
              </w:rPr>
            </w:pPr>
            <w:ins w:id="1936" w:author="Guy Roberts" w:date="2015-07-17T15:41:00Z">
              <w:r w:rsidRPr="00DC20C9">
                <w:rPr>
                  <w:sz w:val="16"/>
                  <w:szCs w:val="16"/>
                </w:rPr>
                <w:t>stp</w:t>
              </w:r>
            </w:ins>
          </w:p>
        </w:tc>
        <w:tc>
          <w:tcPr>
            <w:tcW w:w="3414" w:type="dxa"/>
          </w:tcPr>
          <w:p w14:paraId="3C4F9064" w14:textId="77777777" w:rsidR="003B4295" w:rsidRPr="00DC20C9" w:rsidRDefault="003B4295" w:rsidP="00A07109">
            <w:pPr>
              <w:spacing w:before="60"/>
              <w:rPr>
                <w:ins w:id="1937" w:author="Guy Roberts" w:date="2015-07-17T15:41:00Z"/>
                <w:sz w:val="16"/>
                <w:szCs w:val="16"/>
              </w:rPr>
            </w:pPr>
            <w:ins w:id="1938" w:author="Guy Roberts" w:date="2015-07-17T15:41:00Z">
              <w:r w:rsidRPr="00DC20C9">
                <w:rPr>
                  <w:sz w:val="16"/>
                  <w:szCs w:val="16"/>
                </w:rPr>
                <w:t xml:space="preserve">If a unidirectional STP was specified in a </w:t>
              </w:r>
              <w:r w:rsidRPr="00DC20C9">
                <w:rPr>
                  <w:sz w:val="16"/>
                  <w:szCs w:val="16"/>
                </w:rPr>
                <w:lastRenderedPageBreak/>
                <w:t>bidirectional reservation request</w:t>
              </w:r>
              <w:r>
                <w:rPr>
                  <w:sz w:val="16"/>
                  <w:szCs w:val="16"/>
                </w:rPr>
                <w:t xml:space="preserve">, or a </w:t>
              </w:r>
              <w:r w:rsidRPr="00DC20C9">
                <w:rPr>
                  <w:sz w:val="16"/>
                  <w:szCs w:val="16"/>
                </w:rPr>
                <w:t>bidirectional STP was specified in a unidirectional reservation request.</w:t>
              </w:r>
            </w:ins>
          </w:p>
        </w:tc>
      </w:tr>
      <w:tr w:rsidR="003B4295" w14:paraId="5884FC76" w14:textId="77777777" w:rsidTr="00A07109">
        <w:trPr>
          <w:ins w:id="1939" w:author="Guy Roberts" w:date="2015-07-17T15:41:00Z"/>
        </w:trPr>
        <w:tc>
          <w:tcPr>
            <w:tcW w:w="3510" w:type="dxa"/>
          </w:tcPr>
          <w:p w14:paraId="1B606C74" w14:textId="77777777" w:rsidR="003B4295" w:rsidRPr="00DC20C9" w:rsidRDefault="003B4295" w:rsidP="00A07109">
            <w:pPr>
              <w:spacing w:before="60"/>
              <w:rPr>
                <w:ins w:id="1940" w:author="Guy Roberts" w:date="2015-07-17T15:41:00Z"/>
                <w:sz w:val="16"/>
                <w:szCs w:val="16"/>
              </w:rPr>
            </w:pPr>
            <w:ins w:id="1941" w:author="Guy Roberts" w:date="2015-07-17T15:41:00Z">
              <w:r w:rsidRPr="00DC20C9">
                <w:rPr>
                  <w:sz w:val="16"/>
                  <w:szCs w:val="16"/>
                </w:rPr>
                <w:lastRenderedPageBreak/>
                <w:t>INVALID_ERO_FORMAT</w:t>
              </w:r>
            </w:ins>
          </w:p>
        </w:tc>
        <w:tc>
          <w:tcPr>
            <w:tcW w:w="993" w:type="dxa"/>
          </w:tcPr>
          <w:p w14:paraId="5D2D6698" w14:textId="77777777" w:rsidR="003B4295" w:rsidRPr="00DC20C9" w:rsidRDefault="003B4295" w:rsidP="00A07109">
            <w:pPr>
              <w:spacing w:before="60"/>
              <w:jc w:val="center"/>
              <w:rPr>
                <w:ins w:id="1942" w:author="Guy Roberts" w:date="2015-07-17T15:41:00Z"/>
                <w:sz w:val="16"/>
                <w:szCs w:val="16"/>
              </w:rPr>
            </w:pPr>
            <w:ins w:id="1943" w:author="Guy Roberts" w:date="2015-07-17T15:41:00Z">
              <w:r w:rsidRPr="00DC20C9">
                <w:rPr>
                  <w:sz w:val="16"/>
                  <w:szCs w:val="16"/>
                </w:rPr>
                <w:t>0070</w:t>
              </w:r>
              <w:r>
                <w:rPr>
                  <w:sz w:val="16"/>
                  <w:szCs w:val="16"/>
                </w:rPr>
                <w:t>7</w:t>
              </w:r>
            </w:ins>
          </w:p>
        </w:tc>
        <w:tc>
          <w:tcPr>
            <w:tcW w:w="1134" w:type="dxa"/>
          </w:tcPr>
          <w:p w14:paraId="31C5C7DC" w14:textId="77777777" w:rsidR="003B4295" w:rsidRPr="00DC20C9" w:rsidRDefault="003B4295" w:rsidP="00A07109">
            <w:pPr>
              <w:spacing w:before="60"/>
              <w:jc w:val="center"/>
              <w:rPr>
                <w:ins w:id="1944" w:author="Guy Roberts" w:date="2015-07-17T15:41:00Z"/>
                <w:sz w:val="16"/>
                <w:szCs w:val="16"/>
              </w:rPr>
            </w:pPr>
          </w:p>
        </w:tc>
        <w:tc>
          <w:tcPr>
            <w:tcW w:w="3414" w:type="dxa"/>
          </w:tcPr>
          <w:p w14:paraId="0B911951" w14:textId="77777777" w:rsidR="003B4295" w:rsidRPr="00DC20C9" w:rsidRDefault="003B4295" w:rsidP="00A07109">
            <w:pPr>
              <w:spacing w:before="60"/>
              <w:rPr>
                <w:ins w:id="1945" w:author="Guy Roberts" w:date="2015-07-17T15:41:00Z"/>
                <w:sz w:val="16"/>
                <w:szCs w:val="16"/>
              </w:rPr>
            </w:pPr>
            <w:ins w:id="1946" w:author="Guy Roberts" w:date="2015-07-17T15:41:00Z">
              <w:r w:rsidRPr="00DC20C9">
                <w:rPr>
                  <w:sz w:val="16"/>
                  <w:szCs w:val="16"/>
                </w:rPr>
                <w:t>Format of ERO is invalid.  An invalid ordering or other structural issues could cause this.</w:t>
              </w:r>
            </w:ins>
          </w:p>
        </w:tc>
      </w:tr>
      <w:tr w:rsidR="003B4295" w14:paraId="6DAAFC54" w14:textId="77777777" w:rsidTr="00A07109">
        <w:trPr>
          <w:ins w:id="1947" w:author="Guy Roberts" w:date="2015-07-17T15:41:00Z"/>
        </w:trPr>
        <w:tc>
          <w:tcPr>
            <w:tcW w:w="3510" w:type="dxa"/>
          </w:tcPr>
          <w:p w14:paraId="00D61203" w14:textId="77777777" w:rsidR="003B4295" w:rsidRPr="00DC20C9" w:rsidRDefault="003B4295" w:rsidP="00A07109">
            <w:pPr>
              <w:tabs>
                <w:tab w:val="left" w:pos="1710"/>
              </w:tabs>
              <w:spacing w:before="60"/>
              <w:rPr>
                <w:ins w:id="1948" w:author="Guy Roberts" w:date="2015-07-17T15:41:00Z"/>
                <w:sz w:val="16"/>
                <w:szCs w:val="16"/>
              </w:rPr>
            </w:pPr>
            <w:ins w:id="1949" w:author="Guy Roberts" w:date="2015-07-17T15:41:00Z">
              <w:r w:rsidRPr="00DC20C9">
                <w:rPr>
                  <w:sz w:val="16"/>
                  <w:szCs w:val="16"/>
                </w:rPr>
                <w:t>INVALID_ERO_MEMBER</w:t>
              </w:r>
            </w:ins>
          </w:p>
        </w:tc>
        <w:tc>
          <w:tcPr>
            <w:tcW w:w="993" w:type="dxa"/>
          </w:tcPr>
          <w:p w14:paraId="2F7DBA15" w14:textId="77777777" w:rsidR="003B4295" w:rsidRPr="00DC20C9" w:rsidRDefault="003B4295" w:rsidP="00A07109">
            <w:pPr>
              <w:spacing w:before="60"/>
              <w:jc w:val="center"/>
              <w:rPr>
                <w:ins w:id="1950" w:author="Guy Roberts" w:date="2015-07-17T15:41:00Z"/>
                <w:sz w:val="16"/>
                <w:szCs w:val="16"/>
              </w:rPr>
            </w:pPr>
            <w:ins w:id="1951" w:author="Guy Roberts" w:date="2015-07-17T15:41:00Z">
              <w:r w:rsidRPr="00DC20C9">
                <w:rPr>
                  <w:sz w:val="16"/>
                  <w:szCs w:val="16"/>
                </w:rPr>
                <w:t>0070</w:t>
              </w:r>
              <w:r>
                <w:rPr>
                  <w:sz w:val="16"/>
                  <w:szCs w:val="16"/>
                </w:rPr>
                <w:t>8</w:t>
              </w:r>
            </w:ins>
          </w:p>
        </w:tc>
        <w:tc>
          <w:tcPr>
            <w:tcW w:w="1134" w:type="dxa"/>
          </w:tcPr>
          <w:p w14:paraId="05588BEE" w14:textId="77777777" w:rsidR="003B4295" w:rsidRPr="00DC20C9" w:rsidRDefault="003B4295" w:rsidP="00A07109">
            <w:pPr>
              <w:spacing w:before="60"/>
              <w:jc w:val="center"/>
              <w:rPr>
                <w:ins w:id="1952" w:author="Guy Roberts" w:date="2015-07-17T15:41:00Z"/>
                <w:sz w:val="16"/>
                <w:szCs w:val="16"/>
              </w:rPr>
            </w:pPr>
            <w:ins w:id="1953" w:author="Guy Roberts" w:date="2015-07-17T15:41:00Z">
              <w:r w:rsidRPr="00DC20C9">
                <w:rPr>
                  <w:sz w:val="16"/>
                  <w:szCs w:val="16"/>
                </w:rPr>
                <w:t>stp</w:t>
              </w:r>
            </w:ins>
          </w:p>
        </w:tc>
        <w:tc>
          <w:tcPr>
            <w:tcW w:w="3414" w:type="dxa"/>
          </w:tcPr>
          <w:p w14:paraId="30FCCF57" w14:textId="77777777" w:rsidR="003B4295" w:rsidRPr="00DC20C9" w:rsidRDefault="003B4295" w:rsidP="00A07109">
            <w:pPr>
              <w:spacing w:before="60"/>
              <w:rPr>
                <w:ins w:id="1954" w:author="Guy Roberts" w:date="2015-07-17T15:41:00Z"/>
                <w:sz w:val="16"/>
                <w:szCs w:val="16"/>
              </w:rPr>
            </w:pPr>
            <w:ins w:id="1955" w:author="Guy Roberts" w:date="2015-07-17T15:41:00Z">
              <w:r w:rsidRPr="00DC20C9">
                <w:rPr>
                  <w:sz w:val="16"/>
                  <w:szCs w:val="16"/>
                </w:rPr>
                <w:t>Invalid ERO stp member detected.  This could be caused by a null member, an intermediate STP not associated with an SDP, etc.</w:t>
              </w:r>
            </w:ins>
          </w:p>
        </w:tc>
      </w:tr>
      <w:tr w:rsidR="003B4295" w14:paraId="6F2787BF" w14:textId="77777777" w:rsidTr="00A07109">
        <w:trPr>
          <w:ins w:id="1956" w:author="Guy Roberts" w:date="2015-07-17T15:41:00Z"/>
        </w:trPr>
        <w:tc>
          <w:tcPr>
            <w:tcW w:w="3510" w:type="dxa"/>
          </w:tcPr>
          <w:p w14:paraId="539F2228" w14:textId="77777777" w:rsidR="003B4295" w:rsidRPr="00DC20C9" w:rsidRDefault="003B4295" w:rsidP="00A07109">
            <w:pPr>
              <w:tabs>
                <w:tab w:val="left" w:pos="1710"/>
              </w:tabs>
              <w:spacing w:before="60"/>
              <w:rPr>
                <w:ins w:id="1957" w:author="Guy Roberts" w:date="2015-07-17T15:41:00Z"/>
                <w:sz w:val="16"/>
                <w:szCs w:val="16"/>
              </w:rPr>
            </w:pPr>
            <w:ins w:id="1958" w:author="Guy Roberts" w:date="2015-07-17T15:41:00Z">
              <w:r w:rsidRPr="0005356A">
                <w:rPr>
                  <w:sz w:val="16"/>
                  <w:szCs w:val="16"/>
                </w:rPr>
                <w:t>UNKNOWN_LABEL_TYPE</w:t>
              </w:r>
            </w:ins>
          </w:p>
        </w:tc>
        <w:tc>
          <w:tcPr>
            <w:tcW w:w="993" w:type="dxa"/>
          </w:tcPr>
          <w:p w14:paraId="1AEE2F87" w14:textId="77777777" w:rsidR="003B4295" w:rsidRPr="00DC20C9" w:rsidRDefault="003B4295" w:rsidP="00A07109">
            <w:pPr>
              <w:spacing w:before="60"/>
              <w:jc w:val="center"/>
              <w:rPr>
                <w:ins w:id="1959" w:author="Guy Roberts" w:date="2015-07-17T15:41:00Z"/>
                <w:sz w:val="16"/>
                <w:szCs w:val="16"/>
              </w:rPr>
            </w:pPr>
            <w:ins w:id="1960" w:author="Guy Roberts" w:date="2015-07-17T15:41:00Z">
              <w:r w:rsidRPr="0005356A">
                <w:rPr>
                  <w:sz w:val="16"/>
                  <w:szCs w:val="16"/>
                </w:rPr>
                <w:t>00709</w:t>
              </w:r>
            </w:ins>
          </w:p>
        </w:tc>
        <w:tc>
          <w:tcPr>
            <w:tcW w:w="1134" w:type="dxa"/>
          </w:tcPr>
          <w:p w14:paraId="3EA1FD19" w14:textId="77777777" w:rsidR="003B4295" w:rsidRPr="00DC20C9" w:rsidRDefault="003B4295" w:rsidP="00A07109">
            <w:pPr>
              <w:spacing w:before="60"/>
              <w:jc w:val="center"/>
              <w:rPr>
                <w:ins w:id="1961" w:author="Guy Roberts" w:date="2015-07-17T15:41:00Z"/>
                <w:sz w:val="16"/>
                <w:szCs w:val="16"/>
              </w:rPr>
            </w:pPr>
            <w:ins w:id="1962" w:author="Guy Roberts" w:date="2015-07-17T15:41:00Z">
              <w:r>
                <w:rPr>
                  <w:sz w:val="16"/>
                  <w:szCs w:val="16"/>
                </w:rPr>
                <w:t>stp</w:t>
              </w:r>
            </w:ins>
          </w:p>
        </w:tc>
        <w:tc>
          <w:tcPr>
            <w:tcW w:w="3414" w:type="dxa"/>
          </w:tcPr>
          <w:p w14:paraId="6777849E" w14:textId="77777777" w:rsidR="003B4295" w:rsidRPr="00DC20C9" w:rsidRDefault="003B4295" w:rsidP="00A07109">
            <w:pPr>
              <w:spacing w:before="60"/>
              <w:rPr>
                <w:ins w:id="1963" w:author="Guy Roberts" w:date="2015-07-17T15:41:00Z"/>
                <w:sz w:val="16"/>
                <w:szCs w:val="16"/>
              </w:rPr>
            </w:pPr>
            <w:ins w:id="1964" w:author="Guy Roberts" w:date="2015-07-17T15:41:00Z">
              <w:r w:rsidRPr="0005356A">
                <w:rPr>
                  <w:sz w:val="16"/>
                  <w:szCs w:val="16"/>
                </w:rPr>
                <w:t xml:space="preserve">Specified STP </w:t>
              </w:r>
              <w:r>
                <w:rPr>
                  <w:sz w:val="16"/>
                  <w:szCs w:val="16"/>
                </w:rPr>
                <w:t xml:space="preserve">in the ERO </w:t>
              </w:r>
              <w:r w:rsidRPr="0005356A">
                <w:rPr>
                  <w:sz w:val="16"/>
                  <w:szCs w:val="16"/>
                </w:rPr>
                <w:t>contains an unknown label type</w:t>
              </w:r>
              <w:r>
                <w:rPr>
                  <w:sz w:val="16"/>
                  <w:szCs w:val="16"/>
                </w:rPr>
                <w:t>.</w:t>
              </w:r>
            </w:ins>
          </w:p>
        </w:tc>
      </w:tr>
      <w:tr w:rsidR="003B4295" w14:paraId="41E1CE21" w14:textId="77777777" w:rsidTr="00A07109">
        <w:trPr>
          <w:ins w:id="1965" w:author="Guy Roberts" w:date="2015-07-17T15:41:00Z"/>
        </w:trPr>
        <w:tc>
          <w:tcPr>
            <w:tcW w:w="3510" w:type="dxa"/>
          </w:tcPr>
          <w:p w14:paraId="5A8FAF3C" w14:textId="77777777" w:rsidR="003B4295" w:rsidRPr="0005356A" w:rsidRDefault="003B4295" w:rsidP="00A07109">
            <w:pPr>
              <w:tabs>
                <w:tab w:val="left" w:pos="1710"/>
              </w:tabs>
              <w:spacing w:before="60"/>
              <w:rPr>
                <w:ins w:id="1966" w:author="Guy Roberts" w:date="2015-07-17T15:41:00Z"/>
                <w:sz w:val="16"/>
                <w:szCs w:val="16"/>
              </w:rPr>
            </w:pPr>
            <w:ins w:id="1967" w:author="Guy Roberts" w:date="2015-07-17T15:41:00Z">
              <w:r w:rsidRPr="00E54ECB">
                <w:rPr>
                  <w:sz w:val="16"/>
                  <w:szCs w:val="16"/>
                </w:rPr>
                <w:t>INVALID_LABEL_FORMAT</w:t>
              </w:r>
            </w:ins>
          </w:p>
        </w:tc>
        <w:tc>
          <w:tcPr>
            <w:tcW w:w="993" w:type="dxa"/>
          </w:tcPr>
          <w:p w14:paraId="55426C95" w14:textId="77777777" w:rsidR="003B4295" w:rsidRPr="0005356A" w:rsidRDefault="003B4295" w:rsidP="00A07109">
            <w:pPr>
              <w:spacing w:before="60"/>
              <w:jc w:val="center"/>
              <w:rPr>
                <w:ins w:id="1968" w:author="Guy Roberts" w:date="2015-07-17T15:41:00Z"/>
                <w:sz w:val="16"/>
                <w:szCs w:val="16"/>
              </w:rPr>
            </w:pPr>
            <w:ins w:id="1969" w:author="Guy Roberts" w:date="2015-07-17T15:41:00Z">
              <w:r w:rsidRPr="00E54ECB">
                <w:rPr>
                  <w:sz w:val="16"/>
                  <w:szCs w:val="16"/>
                </w:rPr>
                <w:t>00710</w:t>
              </w:r>
            </w:ins>
          </w:p>
        </w:tc>
        <w:tc>
          <w:tcPr>
            <w:tcW w:w="1134" w:type="dxa"/>
          </w:tcPr>
          <w:p w14:paraId="704C7D86" w14:textId="77777777" w:rsidR="003B4295" w:rsidRDefault="003B4295" w:rsidP="00A07109">
            <w:pPr>
              <w:spacing w:before="60"/>
              <w:jc w:val="center"/>
              <w:rPr>
                <w:ins w:id="1970" w:author="Guy Roberts" w:date="2015-07-17T15:41:00Z"/>
                <w:sz w:val="16"/>
                <w:szCs w:val="16"/>
              </w:rPr>
            </w:pPr>
            <w:ins w:id="1971" w:author="Guy Roberts" w:date="2015-07-17T15:41:00Z">
              <w:r>
                <w:rPr>
                  <w:sz w:val="16"/>
                  <w:szCs w:val="16"/>
                </w:rPr>
                <w:t>stp</w:t>
              </w:r>
            </w:ins>
          </w:p>
        </w:tc>
        <w:tc>
          <w:tcPr>
            <w:tcW w:w="3414" w:type="dxa"/>
          </w:tcPr>
          <w:p w14:paraId="41785F03" w14:textId="77777777" w:rsidR="003B4295" w:rsidRPr="0005356A" w:rsidRDefault="003B4295" w:rsidP="00A07109">
            <w:pPr>
              <w:tabs>
                <w:tab w:val="left" w:pos="410"/>
              </w:tabs>
              <w:spacing w:before="60"/>
              <w:rPr>
                <w:ins w:id="1972" w:author="Guy Roberts" w:date="2015-07-17T15:41:00Z"/>
                <w:sz w:val="16"/>
                <w:szCs w:val="16"/>
              </w:rPr>
            </w:pPr>
            <w:ins w:id="1973" w:author="Guy Roberts" w:date="2015-07-17T15:41:00Z">
              <w:r w:rsidRPr="00E54ECB">
                <w:rPr>
                  <w:sz w:val="16"/>
                  <w:szCs w:val="16"/>
                </w:rPr>
                <w:t xml:space="preserve">Specified STP </w:t>
              </w:r>
              <w:r>
                <w:rPr>
                  <w:sz w:val="16"/>
                  <w:szCs w:val="16"/>
                </w:rPr>
                <w:t xml:space="preserve">in the ERO </w:t>
              </w:r>
              <w:r w:rsidRPr="00E54ECB">
                <w:rPr>
                  <w:sz w:val="16"/>
                  <w:szCs w:val="16"/>
                </w:rPr>
                <w:t>contains an invalid label</w:t>
              </w:r>
              <w:r>
                <w:rPr>
                  <w:sz w:val="16"/>
                  <w:szCs w:val="16"/>
                </w:rPr>
                <w:t xml:space="preserve"> format.</w:t>
              </w:r>
            </w:ins>
          </w:p>
        </w:tc>
      </w:tr>
    </w:tbl>
    <w:p w14:paraId="0EADB23D" w14:textId="77777777" w:rsidR="003B4295" w:rsidRDefault="003B4295" w:rsidP="003B4295">
      <w:pPr>
        <w:pStyle w:val="Caption"/>
        <w:rPr>
          <w:ins w:id="1974" w:author="Guy Roberts" w:date="2015-07-17T15:41:00Z"/>
        </w:rPr>
      </w:pPr>
      <w:ins w:id="1975" w:author="Guy Roberts" w:date="2015-07-17T15:41:00Z">
        <w:r>
          <w:t xml:space="preserve">Table </w:t>
        </w:r>
        <w:r>
          <w:fldChar w:fldCharType="begin"/>
        </w:r>
        <w:r>
          <w:instrText xml:space="preserve"> SEQ Table \* ARABIC </w:instrText>
        </w:r>
        <w:r>
          <w:fldChar w:fldCharType="separate"/>
        </w:r>
      </w:ins>
      <w:ins w:id="1976" w:author="John MacAuley" w:date="2016-01-08T16:24:00Z">
        <w:r w:rsidR="00D5423B">
          <w:rPr>
            <w:noProof/>
          </w:rPr>
          <w:t>108</w:t>
        </w:r>
      </w:ins>
      <w:ins w:id="1977" w:author="Guy Roberts" w:date="2015-07-17T15:41:00Z">
        <w:del w:id="1978" w:author="John MacAuley" w:date="2016-01-08T16:24:00Z">
          <w:r w:rsidDel="00D5423B">
            <w:rPr>
              <w:noProof/>
            </w:rPr>
            <w:delText>1</w:delText>
          </w:r>
        </w:del>
        <w:r>
          <w:rPr>
            <w:noProof/>
          </w:rPr>
          <w:fldChar w:fldCharType="end"/>
        </w:r>
        <w:r>
          <w:t xml:space="preserve"> – </w:t>
        </w:r>
        <w:r w:rsidRPr="00DE5572">
          <w:rPr>
            <w:i/>
          </w:rPr>
          <w:t>serviceException</w:t>
        </w:r>
        <w:r>
          <w:t xml:space="preserve"> error values. </w:t>
        </w:r>
      </w:ins>
    </w:p>
    <w:p w14:paraId="389B975E" w14:textId="77777777" w:rsidR="003B4295" w:rsidRDefault="003B4295" w:rsidP="003B4295">
      <w:pPr>
        <w:rPr>
          <w:ins w:id="1979" w:author="Guy Roberts" w:date="2015-07-17T15:41:00Z"/>
          <w:lang w:val="en-CA"/>
        </w:rPr>
      </w:pPr>
      <w:ins w:id="1980" w:author="Guy Roberts" w:date="2015-07-17T15:41:00Z">
        <w:r>
          <w:t xml:space="preserve">As an example, a requester agent issues a </w:t>
        </w:r>
        <w:r w:rsidRPr="006B636E">
          <w:rPr>
            <w:i/>
          </w:rPr>
          <w:t>reserve</w:t>
        </w:r>
        <w:r>
          <w:t xml:space="preserve"> request to the ESnet Aggregator NSA identified by </w:t>
        </w:r>
        <w:r w:rsidRPr="00DC20C9">
          <w:rPr>
            <w:i/>
          </w:rPr>
          <w:t>nsaId</w:t>
        </w:r>
        <w:r>
          <w:t xml:space="preserve"> </w:t>
        </w:r>
        <w:r w:rsidRPr="00DC20C9">
          <w:rPr>
            <w:rFonts w:ascii="Andale Mono" w:hAnsi="Andale Mono"/>
            <w:sz w:val="16"/>
            <w:szCs w:val="16"/>
            <w:lang w:val="en-CA"/>
          </w:rPr>
          <w:t>urn:ogf:network:es.net:2013:nsa:nsi-aggr-west</w:t>
        </w:r>
        <w:r>
          <w:rPr>
            <w:lang w:val="en-CA"/>
          </w:rPr>
          <w:t xml:space="preserve">.  The </w:t>
        </w:r>
        <w:r w:rsidRPr="00DC20C9">
          <w:rPr>
            <w:i/>
            <w:lang w:val="en-CA"/>
          </w:rPr>
          <w:t>ero</w:t>
        </w:r>
        <w:r>
          <w:rPr>
            <w:lang w:val="en-CA"/>
          </w:rPr>
          <w:t xml:space="preserve"> element contains an intermediate edge </w:t>
        </w:r>
        <w:r w:rsidRPr="00DC20C9">
          <w:rPr>
            <w:i/>
            <w:lang w:val="en-CA"/>
          </w:rPr>
          <w:t>stp</w:t>
        </w:r>
        <w:r>
          <w:rPr>
            <w:lang w:val="en-CA"/>
          </w:rPr>
          <w:t xml:space="preserve"> element that is resolvable within NSI topology, but is not associated with an inter-domain SDP.  The Aggregator NSA should detect this error during the pathfinding phase and generate a </w:t>
        </w:r>
        <w:r w:rsidRPr="00DC20C9">
          <w:rPr>
            <w:i/>
            <w:lang w:val="en-CA"/>
          </w:rPr>
          <w:t>reserveFailed</w:t>
        </w:r>
        <w:r>
          <w:rPr>
            <w:lang w:val="en-CA"/>
          </w:rPr>
          <w:t xml:space="preserve"> response with the following </w:t>
        </w:r>
        <w:r w:rsidRPr="00DC20C9">
          <w:rPr>
            <w:i/>
            <w:lang w:val="en-CA"/>
          </w:rPr>
          <w:t>serviceException</w:t>
        </w:r>
        <w:r>
          <w:rPr>
            <w:lang w:val="en-CA"/>
          </w:rPr>
          <w:t xml:space="preserve"> element:</w:t>
        </w:r>
      </w:ins>
    </w:p>
    <w:p w14:paraId="440AB662" w14:textId="77777777" w:rsidR="003B4295" w:rsidRPr="00C13912" w:rsidRDefault="003B4295" w:rsidP="003B4295">
      <w:pPr>
        <w:rPr>
          <w:ins w:id="1981" w:author="Guy Roberts" w:date="2015-07-17T15:41:00Z"/>
          <w:lang w:val="en-CA"/>
        </w:rPr>
      </w:pPr>
    </w:p>
    <w:p w14:paraId="6A03A125" w14:textId="77777777" w:rsidR="003B4295" w:rsidRDefault="003B4295" w:rsidP="003B4295">
      <w:pPr>
        <w:rPr>
          <w:ins w:id="1982" w:author="Guy Roberts" w:date="2015-07-17T15:41:00Z"/>
          <w:rFonts w:ascii="Andale Mono" w:hAnsi="Andale Mono"/>
          <w:color w:val="000096"/>
          <w:sz w:val="16"/>
          <w:szCs w:val="16"/>
        </w:rPr>
      </w:pPr>
      <w:ins w:id="1983" w:author="Guy Roberts" w:date="2015-07-17T15:41:00Z">
        <w:r w:rsidRPr="00DC20C9">
          <w:rPr>
            <w:rFonts w:ascii="Andale Mono" w:hAnsi="Andale Mono"/>
            <w:color w:val="000096"/>
            <w:sz w:val="16"/>
            <w:szCs w:val="16"/>
          </w:rPr>
          <w:t>&lt;serviceException&gt;</w:t>
        </w:r>
        <w:r w:rsidRPr="00DC20C9">
          <w:rPr>
            <w:rFonts w:ascii="Andale Mono" w:hAnsi="Andale Mono"/>
            <w:color w:val="000000"/>
            <w:sz w:val="16"/>
            <w:szCs w:val="16"/>
          </w:rPr>
          <w:br/>
          <w:t xml:space="preserve">    </w:t>
        </w:r>
        <w:r w:rsidRPr="00DC20C9">
          <w:rPr>
            <w:rFonts w:ascii="Andale Mono" w:hAnsi="Andale Mono"/>
            <w:color w:val="000096"/>
            <w:sz w:val="16"/>
            <w:szCs w:val="16"/>
          </w:rPr>
          <w:t>&lt;nsaId&gt;</w:t>
        </w:r>
        <w:r w:rsidRPr="00DC20C9">
          <w:rPr>
            <w:rFonts w:ascii="Andale Mono" w:hAnsi="Andale Mono"/>
            <w:color w:val="000000"/>
            <w:sz w:val="16"/>
            <w:szCs w:val="16"/>
          </w:rPr>
          <w:t>urn:ogf:network:es.net:2013:nsa:nsi-aggr-west</w:t>
        </w:r>
        <w:r w:rsidRPr="00DC20C9">
          <w:rPr>
            <w:rFonts w:ascii="Andale Mono" w:hAnsi="Andale Mono"/>
            <w:color w:val="000096"/>
            <w:sz w:val="16"/>
            <w:szCs w:val="16"/>
          </w:rPr>
          <w:t>&lt;/nsaId&gt;</w:t>
        </w:r>
        <w:r w:rsidRPr="00DC20C9">
          <w:rPr>
            <w:rFonts w:ascii="Andale Mono" w:hAnsi="Andale Mono"/>
            <w:color w:val="000000"/>
            <w:sz w:val="16"/>
            <w:szCs w:val="16"/>
          </w:rPr>
          <w:br/>
          <w:t xml:space="preserve">    </w:t>
        </w:r>
        <w:r w:rsidRPr="00DC20C9">
          <w:rPr>
            <w:rFonts w:ascii="Andale Mono" w:hAnsi="Andale Mono"/>
            <w:color w:val="000096"/>
            <w:sz w:val="16"/>
            <w:szCs w:val="16"/>
          </w:rPr>
          <w:t>&lt;connectionId&gt;</w:t>
        </w:r>
        <w:r w:rsidRPr="00DC20C9">
          <w:rPr>
            <w:rFonts w:ascii="Andale Mono" w:hAnsi="Andale Mono"/>
            <w:color w:val="000000"/>
            <w:sz w:val="16"/>
            <w:szCs w:val="16"/>
          </w:rPr>
          <w:t>urn:uuid:92d54ff8-dec2-4be8-ae9e-3c0244f2c82b</w:t>
        </w:r>
        <w:r w:rsidRPr="00DC20C9">
          <w:rPr>
            <w:rFonts w:ascii="Andale Mono" w:hAnsi="Andale Mono"/>
            <w:color w:val="000096"/>
            <w:sz w:val="16"/>
            <w:szCs w:val="16"/>
          </w:rPr>
          <w:t>&lt;/connectionId&gt;</w:t>
        </w:r>
        <w:r w:rsidRPr="00DC20C9">
          <w:rPr>
            <w:rFonts w:ascii="Andale Mono" w:hAnsi="Andale Mono"/>
            <w:color w:val="000000"/>
            <w:sz w:val="16"/>
            <w:szCs w:val="16"/>
          </w:rPr>
          <w:br/>
          <w:t xml:space="preserve">    </w:t>
        </w:r>
        <w:r w:rsidRPr="00DC20C9">
          <w:rPr>
            <w:rFonts w:ascii="Andale Mono" w:hAnsi="Andale Mono"/>
            <w:color w:val="000096"/>
            <w:sz w:val="16"/>
            <w:szCs w:val="16"/>
          </w:rPr>
          <w:t>&lt;serviceType&gt;</w:t>
        </w:r>
        <w:r w:rsidRPr="00DC20C9">
          <w:rPr>
            <w:rFonts w:ascii="Andale Mono" w:hAnsi="Andale Mono"/>
            <w:color w:val="000000"/>
            <w:sz w:val="16"/>
            <w:szCs w:val="16"/>
          </w:rPr>
          <w:t>http://services.ogf.org/nsi/2013/12/descriptions/EVTS.A-GOLE</w:t>
        </w:r>
        <w:r w:rsidRPr="00DC20C9">
          <w:rPr>
            <w:rFonts w:ascii="Andale Mono" w:hAnsi="Andale Mono"/>
            <w:color w:val="000096"/>
            <w:sz w:val="16"/>
            <w:szCs w:val="16"/>
          </w:rPr>
          <w:t>&lt;/serviceType&gt;</w:t>
        </w:r>
        <w:r w:rsidRPr="00DC20C9">
          <w:rPr>
            <w:rFonts w:ascii="Andale Mono" w:hAnsi="Andale Mono"/>
            <w:color w:val="000000"/>
            <w:sz w:val="16"/>
            <w:szCs w:val="16"/>
          </w:rPr>
          <w:br/>
          <w:t xml:space="preserve">    </w:t>
        </w:r>
        <w:r w:rsidRPr="00DC20C9">
          <w:rPr>
            <w:rFonts w:ascii="Andale Mono" w:hAnsi="Andale Mono"/>
            <w:color w:val="000096"/>
            <w:sz w:val="16"/>
            <w:szCs w:val="16"/>
          </w:rPr>
          <w:t>&lt;errorId&gt;</w:t>
        </w:r>
        <w:r w:rsidRPr="00DC20C9">
          <w:rPr>
            <w:rFonts w:ascii="Andale Mono" w:hAnsi="Andale Mono"/>
            <w:color w:val="000000"/>
            <w:sz w:val="16"/>
            <w:szCs w:val="16"/>
          </w:rPr>
          <w:t>0070</w:t>
        </w:r>
        <w:r>
          <w:rPr>
            <w:rFonts w:ascii="Andale Mono" w:hAnsi="Andale Mono"/>
            <w:color w:val="000000"/>
            <w:sz w:val="16"/>
            <w:szCs w:val="16"/>
          </w:rPr>
          <w:t>8</w:t>
        </w:r>
        <w:r w:rsidRPr="00DC20C9">
          <w:rPr>
            <w:rFonts w:ascii="Andale Mono" w:hAnsi="Andale Mono"/>
            <w:color w:val="000096"/>
            <w:sz w:val="16"/>
            <w:szCs w:val="16"/>
          </w:rPr>
          <w:t>&lt;/errorId&gt;</w:t>
        </w:r>
        <w:r w:rsidRPr="00DC20C9">
          <w:rPr>
            <w:rFonts w:ascii="Andale Mono" w:hAnsi="Andale Mono"/>
            <w:color w:val="000000"/>
            <w:sz w:val="16"/>
            <w:szCs w:val="16"/>
          </w:rPr>
          <w:br/>
          <w:t xml:space="preserve">    </w:t>
        </w:r>
        <w:r w:rsidRPr="00DC20C9">
          <w:rPr>
            <w:rFonts w:ascii="Andale Mono" w:hAnsi="Andale Mono"/>
            <w:color w:val="000096"/>
            <w:sz w:val="16"/>
            <w:szCs w:val="16"/>
          </w:rPr>
          <w:t>&lt;text&gt;</w:t>
        </w:r>
        <w:r w:rsidRPr="00DC20C9">
          <w:rPr>
            <w:rFonts w:ascii="Andale Mono" w:hAnsi="Andale Mono"/>
            <w:color w:val="000000"/>
            <w:sz w:val="16"/>
            <w:szCs w:val="16"/>
          </w:rPr>
          <w:t>INVALID_ERO_MEMBER: Invalid ERO member detected (urn:ogf:network:grnet.gr:2013:topology:CLIENT_port_16).</w:t>
        </w:r>
        <w:r w:rsidRPr="00DC20C9">
          <w:rPr>
            <w:rFonts w:ascii="Andale Mono" w:hAnsi="Andale Mono"/>
            <w:color w:val="000096"/>
            <w:sz w:val="16"/>
            <w:szCs w:val="16"/>
          </w:rPr>
          <w:t>&lt;/text&gt;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w:t>
        </w:r>
        <w:r w:rsidRPr="00DC20C9">
          <w:rPr>
            <w:rFonts w:ascii="Andale Mono" w:hAnsi="Andale Mono"/>
            <w:color w:val="F5844C"/>
            <w:sz w:val="16"/>
            <w:szCs w:val="16"/>
          </w:rPr>
          <w:t xml:space="preserve"> namespace</w:t>
        </w:r>
        <w:r w:rsidRPr="00DC20C9">
          <w:rPr>
            <w:rFonts w:ascii="Andale Mono" w:hAnsi="Andale Mono"/>
            <w:color w:val="FF8040"/>
            <w:sz w:val="16"/>
            <w:szCs w:val="16"/>
          </w:rPr>
          <w:t>=</w:t>
        </w:r>
        <w:r w:rsidRPr="00DC20C9">
          <w:rPr>
            <w:rFonts w:ascii="Andale Mono" w:hAnsi="Andale Mono"/>
            <w:color w:val="993300"/>
            <w:sz w:val="16"/>
            <w:szCs w:val="16"/>
          </w:rPr>
          <w:t>"http://schemas.ogf.org/nsi/2013/12/services/point2point#p2ps"</w:t>
        </w:r>
        <w:r w:rsidRPr="00DC20C9">
          <w:rPr>
            <w:rFonts w:ascii="Andale Mono" w:hAnsi="Andale Mono"/>
            <w:color w:val="F5844C"/>
            <w:sz w:val="16"/>
            <w:szCs w:val="16"/>
          </w:rPr>
          <w:t xml:space="preserve"> type</w:t>
        </w:r>
        <w:r w:rsidRPr="00DC20C9">
          <w:rPr>
            <w:rFonts w:ascii="Andale Mono" w:hAnsi="Andale Mono"/>
            <w:color w:val="FF8040"/>
            <w:sz w:val="16"/>
            <w:szCs w:val="16"/>
          </w:rPr>
          <w:t>=</w:t>
        </w:r>
        <w:r w:rsidRPr="00DC20C9">
          <w:rPr>
            <w:rFonts w:ascii="Andale Mono" w:hAnsi="Andale Mono"/>
            <w:color w:val="993300"/>
            <w:sz w:val="16"/>
            <w:szCs w:val="16"/>
          </w:rPr>
          <w:t>"stp"</w:t>
        </w:r>
        <w:r w:rsidRPr="00DC20C9">
          <w:rPr>
            <w:rFonts w:ascii="Andale Mono" w:hAnsi="Andale Mono"/>
            <w:color w:val="000096"/>
            <w:sz w:val="16"/>
            <w:szCs w:val="16"/>
          </w:rPr>
          <w:t>&gt;</w:t>
        </w:r>
        <w:r w:rsidRPr="00DC20C9">
          <w:rPr>
            <w:rFonts w:ascii="Andale Mono" w:hAnsi="Andale Mono"/>
            <w:color w:val="000000"/>
            <w:sz w:val="16"/>
            <w:szCs w:val="16"/>
          </w:rPr>
          <w:br/>
          <w:t xml:space="preserve">            </w:t>
        </w:r>
        <w:r w:rsidRPr="00DC20C9">
          <w:rPr>
            <w:rFonts w:ascii="Andale Mono" w:hAnsi="Andale Mono"/>
            <w:color w:val="000096"/>
            <w:sz w:val="16"/>
            <w:szCs w:val="16"/>
          </w:rPr>
          <w:t>&lt;value&gt;</w:t>
        </w:r>
        <w:r w:rsidRPr="00DC20C9">
          <w:rPr>
            <w:rFonts w:ascii="Andale Mono" w:hAnsi="Andale Mono"/>
            <w:color w:val="000000"/>
            <w:sz w:val="16"/>
            <w:szCs w:val="16"/>
          </w:rPr>
          <w:t>urn:ogf:network:grnet.gr:2013:topology:CLIENT_port_16</w:t>
        </w:r>
        <w:r w:rsidRPr="00DC20C9">
          <w:rPr>
            <w:rFonts w:ascii="Andale Mono" w:hAnsi="Andale Mono"/>
            <w:color w:val="000096"/>
            <w:sz w:val="16"/>
            <w:szCs w:val="16"/>
          </w:rPr>
          <w:t>&lt;/value&gt;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&lt;/variable&gt;</w:t>
        </w:r>
        <w:r w:rsidRPr="00DC20C9">
          <w:rPr>
            <w:rFonts w:ascii="Andale Mono" w:hAnsi="Andale Mono"/>
            <w:color w:val="000000"/>
            <w:sz w:val="16"/>
            <w:szCs w:val="16"/>
          </w:rPr>
          <w:br/>
          <w:t xml:space="preserve">    </w:t>
        </w:r>
        <w:r w:rsidRPr="00DC20C9">
          <w:rPr>
            <w:rFonts w:ascii="Andale Mono" w:hAnsi="Andale Mono"/>
            <w:color w:val="000096"/>
            <w:sz w:val="16"/>
            <w:szCs w:val="16"/>
          </w:rPr>
          <w:t>&lt;/variables&gt;</w:t>
        </w:r>
        <w:r w:rsidRPr="00DC20C9">
          <w:rPr>
            <w:rFonts w:ascii="Andale Mono" w:hAnsi="Andale Mono"/>
            <w:color w:val="000000"/>
            <w:sz w:val="16"/>
            <w:szCs w:val="16"/>
          </w:rPr>
          <w:br/>
        </w:r>
        <w:r w:rsidRPr="00DC20C9">
          <w:rPr>
            <w:rFonts w:ascii="Andale Mono" w:hAnsi="Andale Mono"/>
            <w:color w:val="000096"/>
            <w:sz w:val="16"/>
            <w:szCs w:val="16"/>
          </w:rPr>
          <w:t>&lt;/serviceException&gt;</w:t>
        </w:r>
      </w:ins>
    </w:p>
    <w:p w14:paraId="19D281CA" w14:textId="77777777" w:rsidR="003B4295" w:rsidRDefault="003B4295" w:rsidP="00BD1202"/>
    <w:p w14:paraId="01EAB95D" w14:textId="323AEE3E" w:rsidR="00BD1202" w:rsidRPr="00793BDB" w:rsidDel="003B4295" w:rsidRDefault="00BD1202">
      <w:pPr>
        <w:rPr>
          <w:del w:id="1984" w:author="Guy Roberts" w:date="2015-07-17T15:41:00Z"/>
          <w:rFonts w:asciiTheme="majorHAnsi" w:hAnsiTheme="majorHAnsi"/>
          <w:color w:val="000096"/>
          <w:sz w:val="18"/>
          <w:szCs w:val="18"/>
        </w:rPr>
        <w:pPrChange w:id="1985" w:author="Guy Roberts" w:date="2015-07-17T15:41:00Z">
          <w:pPr>
            <w:ind w:left="720"/>
          </w:pPr>
        </w:pPrChange>
      </w:pPr>
    </w:p>
    <w:p w14:paraId="24D5D4AB" w14:textId="77777777" w:rsidR="00F96628" w:rsidRPr="006C7966" w:rsidRDefault="00F96628" w:rsidP="00F96628"/>
    <w:p w14:paraId="3A4C5A39" w14:textId="77777777" w:rsidR="007F7C82" w:rsidRPr="006C7966" w:rsidRDefault="00A25750" w:rsidP="002979D9">
      <w:pPr>
        <w:pStyle w:val="Heading1"/>
        <w:keepNext w:val="0"/>
        <w:spacing w:before="0" w:after="0"/>
        <w:ind w:left="578" w:hanging="578"/>
      </w:pPr>
      <w:bookmarkStart w:id="1986" w:name="_Toc5010635"/>
      <w:bookmarkStart w:id="1987" w:name="_Toc130006549"/>
      <w:bookmarkStart w:id="1988" w:name="_Toc437518701"/>
      <w:commentRangeStart w:id="1989"/>
      <w:r w:rsidRPr="006C7966">
        <w:t>References</w:t>
      </w:r>
      <w:bookmarkEnd w:id="1986"/>
      <w:bookmarkEnd w:id="1987"/>
      <w:commentRangeEnd w:id="1989"/>
      <w:r w:rsidR="003B4295">
        <w:rPr>
          <w:rStyle w:val="CommentReference"/>
          <w:b w:val="0"/>
          <w:kern w:val="0"/>
        </w:rPr>
        <w:commentReference w:id="1989"/>
      </w:r>
      <w:bookmarkEnd w:id="1988"/>
    </w:p>
    <w:p w14:paraId="1E2E0CBC" w14:textId="77777777" w:rsidR="007F7C82" w:rsidRPr="006C7966" w:rsidRDefault="00F64E4A" w:rsidP="001A1E9B">
      <w:pPr>
        <w:pStyle w:val="ListParagraph"/>
        <w:numPr>
          <w:ilvl w:val="0"/>
          <w:numId w:val="12"/>
        </w:numPr>
      </w:pPr>
      <w:bookmarkStart w:id="1990" w:name="_Ref355181189"/>
      <w:r w:rsidRPr="006C7966">
        <w:t>OGF</w:t>
      </w:r>
      <w:r w:rsidR="00A72A3A" w:rsidRPr="006C7966">
        <w:t xml:space="preserve"> </w:t>
      </w:r>
      <w:r w:rsidR="004778D7" w:rsidRPr="006C7966">
        <w:t xml:space="preserve">GWD-R-P </w:t>
      </w:r>
      <w:r w:rsidR="00C03C9A" w:rsidRPr="006C7966">
        <w:t>“</w:t>
      </w:r>
      <w:r w:rsidR="00A25750" w:rsidRPr="006C7966">
        <w:t>Network</w:t>
      </w:r>
      <w:r w:rsidR="00A72A3A" w:rsidRPr="006C7966">
        <w:t xml:space="preserve"> </w:t>
      </w:r>
      <w:r w:rsidR="00A25750" w:rsidRPr="006C7966">
        <w:t>Service</w:t>
      </w:r>
      <w:r w:rsidR="00A72A3A" w:rsidRPr="006C7966">
        <w:t xml:space="preserve"> </w:t>
      </w:r>
      <w:r w:rsidR="00A25750" w:rsidRPr="006C7966">
        <w:t>Framework</w:t>
      </w:r>
      <w:r w:rsidR="00A72A3A" w:rsidRPr="006C7966">
        <w:t xml:space="preserve"> </w:t>
      </w:r>
      <w:r w:rsidR="004778D7" w:rsidRPr="006C7966">
        <w:t>v</w:t>
      </w:r>
      <w:r w:rsidR="004778D7">
        <w:t>2</w:t>
      </w:r>
      <w:r w:rsidR="00C03C9A" w:rsidRPr="006C7966">
        <w:t>.0”</w:t>
      </w:r>
      <w:bookmarkEnd w:id="1990"/>
    </w:p>
    <w:p w14:paraId="67AB3B79" w14:textId="77777777" w:rsidR="000777AC" w:rsidRPr="006C7966" w:rsidRDefault="000777AC" w:rsidP="000777AC">
      <w:pPr>
        <w:pStyle w:val="ListParagraph"/>
        <w:numPr>
          <w:ilvl w:val="0"/>
          <w:numId w:val="12"/>
        </w:numPr>
      </w:pPr>
      <w:bookmarkStart w:id="1991" w:name="_Ref359423087"/>
      <w:r w:rsidRPr="006C7966">
        <w:t>OGF GWD-I Network Service Interface Topology Service Distribution Mechanisms</w:t>
      </w:r>
      <w:bookmarkEnd w:id="1991"/>
      <w:r w:rsidRPr="006C7966">
        <w:t xml:space="preserve"> </w:t>
      </w:r>
    </w:p>
    <w:p w14:paraId="2F156D1F" w14:textId="77777777" w:rsidR="000777AC" w:rsidRPr="006C7966" w:rsidRDefault="00A45D8A" w:rsidP="000777AC">
      <w:pPr>
        <w:pStyle w:val="ListParagraph"/>
        <w:ind w:left="644"/>
      </w:pPr>
      <w:hyperlink r:id="rId156" w:history="1">
        <w:r w:rsidR="000777AC" w:rsidRPr="006C7966">
          <w:rPr>
            <w:rStyle w:val="Hyperlink"/>
          </w:rPr>
          <w:t>https://redmine.ogf.org/dmsf_files/12980?download</w:t>
        </w:r>
      </w:hyperlink>
      <w:r w:rsidR="000777AC" w:rsidRPr="006C7966">
        <w:t>=</w:t>
      </w:r>
    </w:p>
    <w:p w14:paraId="640801C5" w14:textId="77777777" w:rsidR="00E92159" w:rsidRDefault="000777AC" w:rsidP="000777AC">
      <w:pPr>
        <w:pStyle w:val="ListParagraph"/>
        <w:numPr>
          <w:ilvl w:val="0"/>
          <w:numId w:val="12"/>
        </w:numPr>
      </w:pPr>
      <w:bookmarkStart w:id="1992" w:name="_Ref370476134"/>
      <w:bookmarkStart w:id="1993" w:name="_Ref355354432"/>
      <w:r w:rsidRPr="006C7966">
        <w:t>GWD-R-P Network Service Interface Topology Representation</w:t>
      </w:r>
      <w:bookmarkEnd w:id="1992"/>
    </w:p>
    <w:p w14:paraId="2238D5A9" w14:textId="117C87BE" w:rsidR="00E92159" w:rsidRPr="00E2349D" w:rsidRDefault="00E92159" w:rsidP="00E2349D">
      <w:pPr>
        <w:pStyle w:val="ListParagraph"/>
        <w:numPr>
          <w:ilvl w:val="0"/>
          <w:numId w:val="12"/>
        </w:numPr>
        <w:rPr>
          <w:rStyle w:val="Hyperlink"/>
        </w:rPr>
      </w:pPr>
      <w:bookmarkStart w:id="1994" w:name="_Ref377026743"/>
      <w:r w:rsidRPr="00E2349D">
        <w:t>OGF GFD.206:</w:t>
      </w:r>
      <w:bookmarkEnd w:id="1993"/>
      <w:r w:rsidR="00E411A9">
        <w:t xml:space="preserve"> </w:t>
      </w:r>
      <w:r w:rsidR="00E2349D" w:rsidRPr="00E2349D">
        <w:t xml:space="preserve">Network Markup Language Base Schema version 1 </w:t>
      </w:r>
      <w:hyperlink r:id="rId157" w:history="1">
        <w:r w:rsidRPr="00E2349D">
          <w:rPr>
            <w:rStyle w:val="Hyperlink"/>
          </w:rPr>
          <w:t>http://www.gridforum.org/documents/GFD.206.pdf</w:t>
        </w:r>
      </w:hyperlink>
      <w:bookmarkEnd w:id="1994"/>
    </w:p>
    <w:p w14:paraId="796967DE" w14:textId="77777777" w:rsidR="00E42826" w:rsidRPr="006C7966" w:rsidRDefault="00E42826" w:rsidP="001A1E9B">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5905</w:t>
      </w:r>
      <w:r w:rsidR="00F64E4A" w:rsidRPr="006C7966">
        <w:t>,</w:t>
      </w:r>
      <w:r w:rsidR="00A72A3A" w:rsidRPr="006C7966">
        <w:t xml:space="preserve"> </w:t>
      </w:r>
      <w:r w:rsidR="00F64E4A" w:rsidRPr="006C7966">
        <w:t>Network</w:t>
      </w:r>
      <w:r w:rsidR="00A72A3A" w:rsidRPr="006C7966">
        <w:t xml:space="preserve"> </w:t>
      </w:r>
      <w:r w:rsidR="00F64E4A" w:rsidRPr="006C7966">
        <w:t>Time</w:t>
      </w:r>
      <w:r w:rsidR="00A72A3A" w:rsidRPr="006C7966">
        <w:t xml:space="preserve"> </w:t>
      </w:r>
      <w:r w:rsidR="00F64E4A" w:rsidRPr="006C7966">
        <w:t>Protocol</w:t>
      </w:r>
      <w:r w:rsidR="00A72A3A" w:rsidRPr="006C7966">
        <w:t xml:space="preserve"> </w:t>
      </w:r>
      <w:r w:rsidR="00F64E4A" w:rsidRPr="006C7966">
        <w:t>Version</w:t>
      </w:r>
      <w:r w:rsidR="00A72A3A" w:rsidRPr="006C7966">
        <w:t xml:space="preserve"> </w:t>
      </w:r>
      <w:r w:rsidR="00F64E4A" w:rsidRPr="006C7966">
        <w:t>4:</w:t>
      </w:r>
      <w:r w:rsidR="00A72A3A" w:rsidRPr="006C7966">
        <w:t xml:space="preserve"> </w:t>
      </w:r>
      <w:r w:rsidR="00F64E4A" w:rsidRPr="006C7966">
        <w:t>Protocol</w:t>
      </w:r>
      <w:r w:rsidR="00A72A3A" w:rsidRPr="006C7966">
        <w:t xml:space="preserve"> </w:t>
      </w:r>
      <w:r w:rsidR="00F64E4A" w:rsidRPr="006C7966">
        <w:t>and</w:t>
      </w:r>
      <w:r w:rsidR="00A72A3A" w:rsidRPr="006C7966">
        <w:t xml:space="preserve"> </w:t>
      </w:r>
      <w:r w:rsidR="00F64E4A" w:rsidRPr="006C7966">
        <w:t>Algorithms</w:t>
      </w:r>
      <w:r w:rsidR="00A72A3A" w:rsidRPr="006C7966">
        <w:t xml:space="preserve"> </w:t>
      </w:r>
      <w:r w:rsidR="00F64E4A" w:rsidRPr="006C7966">
        <w:t>Specification</w:t>
      </w:r>
    </w:p>
    <w:p w14:paraId="5BC2A7AF" w14:textId="77777777" w:rsidR="00935362" w:rsidRPr="006C7966" w:rsidRDefault="00935362" w:rsidP="001A1E9B">
      <w:pPr>
        <w:pStyle w:val="ListParagraph"/>
        <w:numPr>
          <w:ilvl w:val="0"/>
          <w:numId w:val="12"/>
        </w:numPr>
      </w:pPr>
      <w:bookmarkStart w:id="1995" w:name="_Ref311816555"/>
      <w:r w:rsidRPr="006C7966">
        <w:t>IETF</w:t>
      </w:r>
      <w:r w:rsidR="00A72A3A" w:rsidRPr="006C7966">
        <w:t xml:space="preserve"> </w:t>
      </w:r>
      <w:r w:rsidRPr="006C7966">
        <w:t>RFC</w:t>
      </w:r>
      <w:r w:rsidR="00A72A3A" w:rsidRPr="006C7966">
        <w:t xml:space="preserve"> </w:t>
      </w:r>
      <w:r w:rsidRPr="006C7966">
        <w:t>4122</w:t>
      </w:r>
      <w:r w:rsidR="00F64E4A" w:rsidRPr="006C7966">
        <w:t>,</w:t>
      </w:r>
      <w:r w:rsidR="00A72A3A" w:rsidRPr="006C7966">
        <w:t xml:space="preserve"> </w:t>
      </w:r>
      <w:r w:rsidR="00F64E4A" w:rsidRPr="006C7966">
        <w:t>A</w:t>
      </w:r>
      <w:r w:rsidR="00A72A3A" w:rsidRPr="006C7966">
        <w:t xml:space="preserve"> </w:t>
      </w:r>
      <w:r w:rsidR="00F64E4A" w:rsidRPr="006C7966">
        <w:t>Universally</w:t>
      </w:r>
      <w:r w:rsidR="00A72A3A" w:rsidRPr="006C7966">
        <w:t xml:space="preserve"> </w:t>
      </w:r>
      <w:r w:rsidR="00F64E4A" w:rsidRPr="006C7966">
        <w:t>Unique</w:t>
      </w:r>
      <w:r w:rsidR="00A72A3A" w:rsidRPr="006C7966">
        <w:t xml:space="preserve"> </w:t>
      </w:r>
      <w:r w:rsidR="00F64E4A" w:rsidRPr="006C7966">
        <w:t>IDdentifier</w:t>
      </w:r>
      <w:r w:rsidR="00A72A3A" w:rsidRPr="006C7966">
        <w:t xml:space="preserve"> </w:t>
      </w:r>
      <w:r w:rsidR="00F64E4A" w:rsidRPr="006C7966">
        <w:t>(UUID)</w:t>
      </w:r>
      <w:r w:rsidR="00A72A3A" w:rsidRPr="006C7966">
        <w:t xml:space="preserve"> </w:t>
      </w:r>
      <w:r w:rsidR="00F64E4A" w:rsidRPr="006C7966">
        <w:t>URN</w:t>
      </w:r>
      <w:r w:rsidR="00A72A3A" w:rsidRPr="006C7966">
        <w:t xml:space="preserve"> </w:t>
      </w:r>
      <w:r w:rsidR="00F64E4A" w:rsidRPr="006C7966">
        <w:t>Namespace</w:t>
      </w:r>
      <w:bookmarkEnd w:id="1995"/>
    </w:p>
    <w:p w14:paraId="55A7BE1D" w14:textId="77777777" w:rsidR="0090493C" w:rsidRPr="006C7966" w:rsidRDefault="0090493C" w:rsidP="001A1E9B">
      <w:pPr>
        <w:pStyle w:val="ListParagraph"/>
        <w:numPr>
          <w:ilvl w:val="0"/>
          <w:numId w:val="12"/>
        </w:numPr>
      </w:pPr>
      <w:bookmarkStart w:id="1996" w:name="_Ref311816558"/>
      <w:r w:rsidRPr="006C7966">
        <w:t>ITU-T</w:t>
      </w:r>
      <w:r w:rsidR="00A72A3A" w:rsidRPr="006C7966">
        <w:t xml:space="preserve"> </w:t>
      </w:r>
      <w:r w:rsidRPr="006C7966">
        <w:t>Rec.</w:t>
      </w:r>
      <w:r w:rsidR="00A72A3A" w:rsidRPr="006C7966">
        <w:t xml:space="preserve"> </w:t>
      </w:r>
      <w:r w:rsidRPr="006C7966">
        <w:t>X.667</w:t>
      </w:r>
      <w:r w:rsidR="00A72A3A" w:rsidRPr="006C7966">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996"/>
    </w:p>
    <w:p w14:paraId="1F353AB3" w14:textId="13CEE1C8" w:rsidR="0090493C" w:rsidRPr="006C7966" w:rsidRDefault="0090493C" w:rsidP="001A1E9B">
      <w:pPr>
        <w:pStyle w:val="ListParagraph"/>
        <w:numPr>
          <w:ilvl w:val="0"/>
          <w:numId w:val="12"/>
        </w:numPr>
      </w:pPr>
      <w:bookmarkStart w:id="1997" w:name="_Ref311816560"/>
      <w:r w:rsidRPr="006C7966">
        <w:t>ISO/IEC</w:t>
      </w:r>
      <w:r w:rsidR="00A72A3A" w:rsidRPr="006C7966">
        <w:t xml:space="preserve"> </w:t>
      </w:r>
      <w:r w:rsidRPr="006C7966">
        <w:t>9834-8:2005</w:t>
      </w:r>
      <w:r w:rsidR="00E411A9">
        <w:t xml:space="preserve"> </w:t>
      </w:r>
      <w:r w:rsidRPr="006C7966">
        <w:t>Information</w:t>
      </w:r>
      <w:r w:rsidR="00A72A3A" w:rsidRPr="006C7966">
        <w:t xml:space="preserve"> </w:t>
      </w:r>
      <w:r w:rsidRPr="006C7966">
        <w:t>technology</w:t>
      </w:r>
      <w:r w:rsidR="00A72A3A" w:rsidRPr="006C7966">
        <w:t xml:space="preserve"> </w:t>
      </w:r>
      <w:r w:rsidRPr="006C7966">
        <w:t>--</w:t>
      </w:r>
      <w:r w:rsidR="00A72A3A" w:rsidRPr="006C7966">
        <w:t xml:space="preserve"> </w:t>
      </w:r>
      <w:r w:rsidRPr="006C7966">
        <w:t>Open</w:t>
      </w:r>
      <w:r w:rsidR="00A72A3A" w:rsidRPr="006C7966">
        <w:t xml:space="preserve"> </w:t>
      </w:r>
      <w:r w:rsidRPr="006C7966">
        <w:t>Systems</w:t>
      </w:r>
      <w:r w:rsidR="00A72A3A" w:rsidRPr="006C7966">
        <w:t xml:space="preserve"> </w:t>
      </w:r>
      <w:r w:rsidRPr="006C7966">
        <w:t>Interconnection</w:t>
      </w:r>
      <w:r w:rsidR="00A72A3A" w:rsidRPr="006C7966">
        <w:t xml:space="preserve"> </w:t>
      </w:r>
      <w:r w:rsidRPr="006C7966">
        <w:t>--</w:t>
      </w:r>
      <w:r w:rsidR="00A72A3A" w:rsidRPr="006C7966">
        <w:t xml:space="preserve"> </w:t>
      </w:r>
      <w:r w:rsidRPr="006C7966">
        <w:t>Procedures</w:t>
      </w:r>
      <w:r w:rsidR="00A72A3A" w:rsidRPr="006C7966">
        <w:t xml:space="preserve"> </w:t>
      </w:r>
      <w:r w:rsidRPr="006C7966">
        <w:t>for</w:t>
      </w:r>
      <w:r w:rsidR="00A72A3A" w:rsidRPr="006C7966">
        <w:t xml:space="preserve"> </w:t>
      </w:r>
      <w:r w:rsidRPr="006C7966">
        <w:t>the</w:t>
      </w:r>
      <w:r w:rsidR="00A72A3A" w:rsidRPr="006C7966">
        <w:t xml:space="preserve"> </w:t>
      </w:r>
      <w:r w:rsidRPr="006C7966">
        <w:t>operation</w:t>
      </w:r>
      <w:r w:rsidR="00A72A3A" w:rsidRPr="006C7966">
        <w:t xml:space="preserve"> </w:t>
      </w:r>
      <w:r w:rsidRPr="006C7966">
        <w:t>of</w:t>
      </w:r>
      <w:r w:rsidR="00A72A3A" w:rsidRPr="006C7966">
        <w:t xml:space="preserve"> </w:t>
      </w:r>
      <w:r w:rsidRPr="006C7966">
        <w:t>OSI</w:t>
      </w:r>
      <w:r w:rsidR="00A72A3A" w:rsidRPr="006C7966">
        <w:t xml:space="preserve"> </w:t>
      </w:r>
      <w:r w:rsidRPr="006C7966">
        <w:t>Registration</w:t>
      </w:r>
      <w:r w:rsidR="00A72A3A" w:rsidRPr="006C7966">
        <w:t xml:space="preserve"> </w:t>
      </w:r>
      <w:r w:rsidRPr="006C7966">
        <w:t>Authorities:</w:t>
      </w:r>
      <w:r w:rsidR="00A72A3A" w:rsidRPr="006C7966">
        <w:t xml:space="preserve"> </w:t>
      </w:r>
      <w:r w:rsidRPr="006C7966">
        <w:t>Generation</w:t>
      </w:r>
      <w:r w:rsidR="00A72A3A" w:rsidRPr="006C7966">
        <w:t xml:space="preserve"> </w:t>
      </w:r>
      <w:r w:rsidRPr="006C7966">
        <w:t>and</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Universally</w:t>
      </w:r>
      <w:r w:rsidR="00A72A3A" w:rsidRPr="006C7966">
        <w:t xml:space="preserve"> </w:t>
      </w:r>
      <w:r w:rsidRPr="006C7966">
        <w:t>Unique</w:t>
      </w:r>
      <w:r w:rsidR="00A72A3A" w:rsidRPr="006C7966">
        <w:t xml:space="preserve"> </w:t>
      </w:r>
      <w:r w:rsidRPr="006C7966">
        <w:t>Identifiers</w:t>
      </w:r>
      <w:r w:rsidR="00A72A3A" w:rsidRPr="006C7966">
        <w:t xml:space="preserve"> </w:t>
      </w:r>
      <w:r w:rsidRPr="006C7966">
        <w:t>(UUIDs)</w:t>
      </w:r>
      <w:r w:rsidR="00A72A3A" w:rsidRPr="006C7966">
        <w:t xml:space="preserve"> </w:t>
      </w:r>
      <w:r w:rsidRPr="006C7966">
        <w:t>and</w:t>
      </w:r>
      <w:r w:rsidR="00A72A3A" w:rsidRPr="006C7966">
        <w:t xml:space="preserve"> </w:t>
      </w:r>
      <w:r w:rsidRPr="006C7966">
        <w:t>their</w:t>
      </w:r>
      <w:r w:rsidR="00A72A3A" w:rsidRPr="006C7966">
        <w:t xml:space="preserve"> </w:t>
      </w:r>
      <w:r w:rsidRPr="006C7966">
        <w:t>use</w:t>
      </w:r>
      <w:r w:rsidR="00A72A3A" w:rsidRPr="006C7966">
        <w:t xml:space="preserve"> </w:t>
      </w:r>
      <w:r w:rsidRPr="006C7966">
        <w:t>as</w:t>
      </w:r>
      <w:r w:rsidR="00A72A3A" w:rsidRPr="006C7966">
        <w:t xml:space="preserve"> </w:t>
      </w:r>
      <w:r w:rsidRPr="006C7966">
        <w:t>ASN.1</w:t>
      </w:r>
      <w:r w:rsidR="00A72A3A" w:rsidRPr="006C7966">
        <w:t xml:space="preserve"> </w:t>
      </w:r>
      <w:r w:rsidRPr="006C7966">
        <w:t>Object</w:t>
      </w:r>
      <w:r w:rsidR="00A72A3A" w:rsidRPr="006C7966">
        <w:t xml:space="preserve"> </w:t>
      </w:r>
      <w:r w:rsidRPr="006C7966">
        <w:t>Identifier</w:t>
      </w:r>
      <w:r w:rsidR="00A72A3A" w:rsidRPr="006C7966">
        <w:t xml:space="preserve"> </w:t>
      </w:r>
      <w:r w:rsidRPr="006C7966">
        <w:t>components</w:t>
      </w:r>
      <w:bookmarkEnd w:id="1997"/>
    </w:p>
    <w:p w14:paraId="5819A889" w14:textId="77777777" w:rsidR="008E14E2" w:rsidRDefault="00F64E4A" w:rsidP="008E14E2">
      <w:pPr>
        <w:pStyle w:val="ListParagraph"/>
        <w:numPr>
          <w:ilvl w:val="0"/>
          <w:numId w:val="12"/>
        </w:numPr>
      </w:pPr>
      <w:r w:rsidRPr="006C7966">
        <w:t>IETF</w:t>
      </w:r>
      <w:r w:rsidR="00A72A3A" w:rsidRPr="006C7966">
        <w:t xml:space="preserve"> </w:t>
      </w:r>
      <w:r w:rsidRPr="006C7966">
        <w:t>RFC</w:t>
      </w:r>
      <w:r w:rsidR="00A72A3A" w:rsidRPr="006C7966">
        <w:t xml:space="preserve"> </w:t>
      </w:r>
      <w:r w:rsidRPr="006C7966">
        <w:t>4655,</w:t>
      </w:r>
      <w:r w:rsidR="00A72A3A" w:rsidRPr="006C7966">
        <w:t xml:space="preserve"> </w:t>
      </w:r>
      <w:r w:rsidRPr="006C7966">
        <w:t>"A</w:t>
      </w:r>
      <w:r w:rsidR="00A72A3A" w:rsidRPr="006C7966">
        <w:t xml:space="preserve"> </w:t>
      </w:r>
      <w:r w:rsidRPr="006C7966">
        <w:t>Path</w:t>
      </w:r>
      <w:r w:rsidR="00A72A3A" w:rsidRPr="006C7966">
        <w:t xml:space="preserve"> </w:t>
      </w:r>
      <w:r w:rsidRPr="006C7966">
        <w:t>Computation</w:t>
      </w:r>
      <w:r w:rsidR="00A72A3A" w:rsidRPr="006C7966">
        <w:t xml:space="preserve"> </w:t>
      </w:r>
      <w:r w:rsidRPr="006C7966">
        <w:t>Element</w:t>
      </w:r>
      <w:r w:rsidR="00A72A3A" w:rsidRPr="006C7966">
        <w:t xml:space="preserve"> </w:t>
      </w:r>
      <w:r w:rsidRPr="006C7966">
        <w:t>(PCE)-Based</w:t>
      </w:r>
      <w:r w:rsidR="00A72A3A" w:rsidRPr="006C7966">
        <w:t xml:space="preserve"> </w:t>
      </w:r>
      <w:r w:rsidRPr="006C7966">
        <w:t>Architecture"</w:t>
      </w:r>
      <w:r w:rsidR="00C03C9A" w:rsidRPr="006C7966">
        <w:t>,</w:t>
      </w:r>
      <w:r w:rsidR="00A72A3A" w:rsidRPr="006C7966">
        <w:t xml:space="preserve"> </w:t>
      </w:r>
      <w:hyperlink r:id="rId158" w:history="1">
        <w:r w:rsidR="008E14E2" w:rsidRPr="00EB4208">
          <w:rPr>
            <w:rStyle w:val="Hyperlink"/>
          </w:rPr>
          <w:t>http://www.rfc-editor.org/rfc/rfc4655.txt</w:t>
        </w:r>
      </w:hyperlink>
    </w:p>
    <w:p w14:paraId="6B6382DB" w14:textId="77777777" w:rsidR="0033491F" w:rsidRPr="006C7966" w:rsidRDefault="00CD6045" w:rsidP="001A1E9B">
      <w:pPr>
        <w:pStyle w:val="ListParagraph"/>
        <w:numPr>
          <w:ilvl w:val="0"/>
          <w:numId w:val="12"/>
        </w:numPr>
      </w:pPr>
      <w:bookmarkStart w:id="1998" w:name="_Ref298164422"/>
      <w:r w:rsidRPr="006C7966">
        <w:t>ISO</w:t>
      </w:r>
      <w:r w:rsidR="00A72A3A" w:rsidRPr="006C7966">
        <w:t xml:space="preserve"> </w:t>
      </w:r>
      <w:r w:rsidRPr="006C7966">
        <w:t>8601:2000</w:t>
      </w:r>
      <w:r w:rsidR="00A72A3A" w:rsidRPr="006C7966">
        <w:t xml:space="preserve"> </w:t>
      </w:r>
      <w:r w:rsidRPr="006C7966">
        <w:t>“Data</w:t>
      </w:r>
      <w:r w:rsidR="00A72A3A" w:rsidRPr="006C7966">
        <w:t xml:space="preserve"> </w:t>
      </w:r>
      <w:r w:rsidRPr="006C7966">
        <w:t>elements</w:t>
      </w:r>
      <w:r w:rsidR="00A72A3A" w:rsidRPr="006C7966">
        <w:t xml:space="preserve"> </w:t>
      </w:r>
      <w:r w:rsidRPr="006C7966">
        <w:t>and</w:t>
      </w:r>
      <w:r w:rsidR="00A72A3A" w:rsidRPr="006C7966">
        <w:t xml:space="preserve"> </w:t>
      </w:r>
      <w:r w:rsidRPr="006C7966">
        <w:t>interchange</w:t>
      </w:r>
      <w:r w:rsidR="00A72A3A" w:rsidRPr="006C7966">
        <w:t xml:space="preserve"> </w:t>
      </w:r>
      <w:r w:rsidRPr="006C7966">
        <w:t>formats</w:t>
      </w:r>
      <w:r w:rsidR="00A72A3A" w:rsidRPr="006C7966">
        <w:t xml:space="preserve"> </w:t>
      </w:r>
      <w:r w:rsidRPr="006C7966">
        <w:t>—</w:t>
      </w:r>
      <w:r w:rsidR="00A72A3A" w:rsidRPr="006C7966">
        <w:t xml:space="preserve"> </w:t>
      </w:r>
      <w:r w:rsidRPr="006C7966">
        <w:t>Information</w:t>
      </w:r>
      <w:r w:rsidR="00A72A3A" w:rsidRPr="006C7966">
        <w:t xml:space="preserve"> </w:t>
      </w:r>
      <w:r w:rsidRPr="006C7966">
        <w:t>interchange</w:t>
      </w:r>
      <w:r w:rsidR="00A72A3A" w:rsidRPr="006C7966">
        <w:t xml:space="preserve"> </w:t>
      </w:r>
      <w:r w:rsidRPr="006C7966">
        <w:t>—</w:t>
      </w:r>
      <w:r w:rsidR="00A72A3A" w:rsidRPr="006C7966">
        <w:t xml:space="preserve"> </w:t>
      </w:r>
      <w:r w:rsidRPr="006C7966">
        <w:t>Representation</w:t>
      </w:r>
      <w:r w:rsidR="00A72A3A" w:rsidRPr="006C7966">
        <w:t xml:space="preserve"> </w:t>
      </w:r>
      <w:r w:rsidRPr="006C7966">
        <w:t>of</w:t>
      </w:r>
      <w:r w:rsidR="00A72A3A" w:rsidRPr="006C7966">
        <w:t xml:space="preserve"> </w:t>
      </w:r>
      <w:r w:rsidRPr="006C7966">
        <w:t>dates</w:t>
      </w:r>
      <w:r w:rsidR="00A72A3A" w:rsidRPr="006C7966">
        <w:t xml:space="preserve"> </w:t>
      </w:r>
      <w:r w:rsidRPr="006C7966">
        <w:t>and</w:t>
      </w:r>
      <w:r w:rsidR="00A72A3A" w:rsidRPr="006C7966">
        <w:t xml:space="preserve"> </w:t>
      </w:r>
      <w:r w:rsidRPr="006C7966">
        <w:t>times”</w:t>
      </w:r>
      <w:r w:rsidR="00A72A3A" w:rsidRPr="006C7966">
        <w:t xml:space="preserve"> </w:t>
      </w:r>
      <w:r w:rsidRPr="006C7966">
        <w:t>or</w:t>
      </w:r>
      <w:r w:rsidR="00A72A3A" w:rsidRPr="006C7966">
        <w:t xml:space="preserve"> </w:t>
      </w:r>
      <w:r w:rsidRPr="006C7966">
        <w:t>xsd</w:t>
      </w:r>
      <w:r w:rsidR="00A72A3A" w:rsidRPr="006C7966">
        <w:t xml:space="preserve"> </w:t>
      </w:r>
      <w:r w:rsidRPr="006C7966">
        <w:t>dateTime</w:t>
      </w:r>
      <w:bookmarkEnd w:id="1998"/>
    </w:p>
    <w:p w14:paraId="63A00BC2" w14:textId="77777777" w:rsidR="00557B59" w:rsidRPr="006C7966" w:rsidRDefault="00A650D9" w:rsidP="001A1E9B">
      <w:pPr>
        <w:pStyle w:val="ListParagraph"/>
        <w:numPr>
          <w:ilvl w:val="0"/>
          <w:numId w:val="12"/>
        </w:numPr>
      </w:pPr>
      <w:bookmarkStart w:id="1999" w:name="_Ref311473831"/>
      <w:r w:rsidRPr="006C7966">
        <w:t>IETF</w:t>
      </w:r>
      <w:r w:rsidR="00A72A3A" w:rsidRPr="006C7966">
        <w:t xml:space="preserve"> </w:t>
      </w:r>
      <w:r w:rsidR="00557B59" w:rsidRPr="006C7966">
        <w:t>RFC</w:t>
      </w:r>
      <w:r w:rsidR="00A72A3A" w:rsidRPr="006C7966">
        <w:t xml:space="preserve"> </w:t>
      </w:r>
      <w:r w:rsidR="00557B59" w:rsidRPr="006C7966">
        <w:t>5905</w:t>
      </w:r>
      <w:r w:rsidRPr="006C7966">
        <w:t>,</w:t>
      </w:r>
      <w:r w:rsidR="00A72A3A" w:rsidRPr="006C7966">
        <w:t xml:space="preserve"> </w:t>
      </w:r>
      <w:bookmarkEnd w:id="1999"/>
      <w:r w:rsidRPr="006C7966">
        <w:t>“Network</w:t>
      </w:r>
      <w:r w:rsidR="00A72A3A" w:rsidRPr="006C7966">
        <w:t xml:space="preserve"> </w:t>
      </w:r>
      <w:r w:rsidRPr="006C7966">
        <w:t>Time</w:t>
      </w:r>
      <w:r w:rsidR="00A72A3A" w:rsidRPr="006C7966">
        <w:t xml:space="preserve"> </w:t>
      </w:r>
      <w:r w:rsidRPr="006C7966">
        <w:t>Protocol</w:t>
      </w:r>
      <w:r w:rsidR="00A72A3A" w:rsidRPr="006C7966">
        <w:t xml:space="preserve"> </w:t>
      </w:r>
      <w:r w:rsidRPr="006C7966">
        <w:t>Version</w:t>
      </w:r>
      <w:r w:rsidR="00A72A3A" w:rsidRPr="006C7966">
        <w:t xml:space="preserve"> </w:t>
      </w:r>
      <w:r w:rsidRPr="006C7966">
        <w:t>4:</w:t>
      </w:r>
      <w:r w:rsidR="00A72A3A" w:rsidRPr="006C7966">
        <w:t xml:space="preserve"> </w:t>
      </w:r>
      <w:r w:rsidRPr="006C7966">
        <w:t>Protocol</w:t>
      </w:r>
      <w:r w:rsidR="00A72A3A" w:rsidRPr="006C7966">
        <w:t xml:space="preserve"> </w:t>
      </w:r>
      <w:r w:rsidRPr="006C7966">
        <w:t>and</w:t>
      </w:r>
      <w:r w:rsidR="00A72A3A" w:rsidRPr="006C7966">
        <w:t xml:space="preserve"> </w:t>
      </w:r>
      <w:r w:rsidRPr="006C7966">
        <w:t>Algorithms</w:t>
      </w:r>
      <w:r w:rsidR="00A72A3A" w:rsidRPr="006C7966">
        <w:t xml:space="preserve"> </w:t>
      </w:r>
      <w:r w:rsidRPr="006C7966">
        <w:t>Specification”</w:t>
      </w:r>
      <w:r w:rsidR="005E045F" w:rsidRPr="006C7966">
        <w:t>,</w:t>
      </w:r>
      <w:r w:rsidR="00A72A3A" w:rsidRPr="006C7966">
        <w:t xml:space="preserve"> </w:t>
      </w:r>
      <w:r w:rsidR="005E045F" w:rsidRPr="006C7966">
        <w:t>http://tools.ietf.org/html/rfc5905</w:t>
      </w:r>
    </w:p>
    <w:p w14:paraId="0DF00997" w14:textId="7DF3E388" w:rsidR="00A650D9" w:rsidRPr="008E14E2" w:rsidRDefault="00A650D9" w:rsidP="001A1E9B">
      <w:pPr>
        <w:pStyle w:val="ListParagraph"/>
        <w:numPr>
          <w:ilvl w:val="0"/>
          <w:numId w:val="12"/>
        </w:numPr>
        <w:rPr>
          <w:rStyle w:val="Hyperlink"/>
        </w:rPr>
      </w:pPr>
      <w:bookmarkStart w:id="2000" w:name="_Ref312079946"/>
      <w:r w:rsidRPr="006C7966">
        <w:t>IETF</w:t>
      </w:r>
      <w:r w:rsidR="00A72A3A" w:rsidRPr="006C7966">
        <w:t xml:space="preserve"> </w:t>
      </w:r>
      <w:r w:rsidRPr="006C7966">
        <w:t>RFC</w:t>
      </w:r>
      <w:r w:rsidR="00A72A3A" w:rsidRPr="006C7966">
        <w:t xml:space="preserve"> </w:t>
      </w:r>
      <w:r w:rsidRPr="006C7966">
        <w:t>6453,</w:t>
      </w:r>
      <w:r w:rsidR="00A72A3A" w:rsidRPr="006C7966">
        <w:t xml:space="preserve"> </w:t>
      </w:r>
      <w:r w:rsidRPr="006C7966">
        <w:t>“A</w:t>
      </w:r>
      <w:r w:rsidR="00A72A3A" w:rsidRPr="006C7966">
        <w:t xml:space="preserve"> </w:t>
      </w:r>
      <w:r w:rsidRPr="006C7966">
        <w:t>URN</w:t>
      </w:r>
      <w:r w:rsidR="00A72A3A" w:rsidRPr="006C7966">
        <w:t xml:space="preserve"> </w:t>
      </w:r>
      <w:r w:rsidRPr="006C7966">
        <w:t>Namespace</w:t>
      </w:r>
      <w:r w:rsidR="00A72A3A" w:rsidRPr="006C7966">
        <w:t xml:space="preserve"> </w:t>
      </w:r>
      <w:r w:rsidRPr="006C7966">
        <w:t>for</w:t>
      </w:r>
      <w:r w:rsidR="00A72A3A" w:rsidRPr="006C7966">
        <w:t xml:space="preserve"> </w:t>
      </w:r>
      <w:r w:rsidRPr="006C7966">
        <w:t>the</w:t>
      </w:r>
      <w:r w:rsidR="00A72A3A" w:rsidRPr="006C7966">
        <w:t xml:space="preserve"> </w:t>
      </w:r>
      <w:r w:rsidRPr="006C7966">
        <w:t>Open</w:t>
      </w:r>
      <w:r w:rsidR="00A72A3A" w:rsidRPr="006C7966">
        <w:t xml:space="preserve"> </w:t>
      </w:r>
      <w:r w:rsidRPr="006C7966">
        <w:t>Grid</w:t>
      </w:r>
      <w:r w:rsidR="00A72A3A" w:rsidRPr="006C7966">
        <w:t xml:space="preserve"> </w:t>
      </w:r>
      <w:r w:rsidRPr="006C7966">
        <w:t>Forum</w:t>
      </w:r>
      <w:r w:rsidR="00A72A3A" w:rsidRPr="006C7966">
        <w:t xml:space="preserve"> </w:t>
      </w:r>
      <w:r w:rsidRPr="006C7966">
        <w:t>(OGF)”,</w:t>
      </w:r>
      <w:r w:rsidR="00E411A9">
        <w:t xml:space="preserve"> </w:t>
      </w:r>
      <w:hyperlink r:id="rId159" w:history="1">
        <w:r w:rsidR="00F34E5B" w:rsidRPr="006C7966">
          <w:rPr>
            <w:rStyle w:val="Hyperlink"/>
            <w:color w:val="auto"/>
          </w:rPr>
          <w:t>http://tools.ietf.org/html/rfc6453</w:t>
        </w:r>
      </w:hyperlink>
      <w:bookmarkEnd w:id="2000"/>
    </w:p>
    <w:p w14:paraId="4CAC9FD9" w14:textId="77777777" w:rsidR="00F34E5B" w:rsidRDefault="00F34E5B" w:rsidP="001A1E9B">
      <w:pPr>
        <w:pStyle w:val="ListParagraph"/>
        <w:numPr>
          <w:ilvl w:val="0"/>
          <w:numId w:val="12"/>
        </w:numPr>
      </w:pPr>
      <w:bookmarkStart w:id="2001" w:name="_Ref312080516"/>
      <w:bookmarkStart w:id="2002" w:name="_Ref377051086"/>
      <w:r w:rsidRPr="006C7966">
        <w:lastRenderedPageBreak/>
        <w:t>OGF</w:t>
      </w:r>
      <w:r w:rsidR="00A72A3A" w:rsidRPr="006C7966">
        <w:t xml:space="preserve"> </w:t>
      </w:r>
      <w:r w:rsidRPr="006C7966">
        <w:t>GFD-CP.191</w:t>
      </w:r>
      <w:r w:rsidR="00A72A3A" w:rsidRPr="006C7966">
        <w:t xml:space="preserve"> </w:t>
      </w:r>
      <w:r w:rsidRPr="006C7966">
        <w:t>"Procedure</w:t>
      </w:r>
      <w:r w:rsidR="00A72A3A" w:rsidRPr="006C7966">
        <w:t xml:space="preserve"> </w:t>
      </w:r>
      <w:r w:rsidRPr="006C7966">
        <w:t>for</w:t>
      </w:r>
      <w:r w:rsidR="00A72A3A" w:rsidRPr="006C7966">
        <w:t xml:space="preserve"> </w:t>
      </w:r>
      <w:r w:rsidRPr="006C7966">
        <w:t>Registration</w:t>
      </w:r>
      <w:r w:rsidR="00A72A3A" w:rsidRPr="006C7966">
        <w:t xml:space="preserve"> </w:t>
      </w:r>
      <w:r w:rsidRPr="006C7966">
        <w:t>of</w:t>
      </w:r>
      <w:r w:rsidR="00A72A3A" w:rsidRPr="006C7966">
        <w:t xml:space="preserve"> </w:t>
      </w:r>
      <w:r w:rsidRPr="006C7966">
        <w:t>Subnamespace</w:t>
      </w:r>
      <w:r w:rsidR="00A72A3A" w:rsidRPr="006C7966">
        <w:t xml:space="preserve"> </w:t>
      </w:r>
      <w:r w:rsidRPr="006C7966">
        <w:t>Identifiers</w:t>
      </w:r>
      <w:r w:rsidR="00A72A3A" w:rsidRPr="006C7966">
        <w:t xml:space="preserve"> </w:t>
      </w:r>
      <w:r w:rsidRPr="006C7966">
        <w:t>in</w:t>
      </w:r>
      <w:r w:rsidR="00A72A3A" w:rsidRPr="006C7966">
        <w:t xml:space="preserve"> </w:t>
      </w:r>
      <w:r w:rsidRPr="006C7966">
        <w:t>the</w:t>
      </w:r>
      <w:r w:rsidR="00A72A3A" w:rsidRPr="006C7966">
        <w:t xml:space="preserve"> </w:t>
      </w:r>
      <w:r w:rsidRPr="006C7966">
        <w:t>URN:OGF</w:t>
      </w:r>
      <w:r w:rsidR="00A72A3A" w:rsidRPr="006C7966">
        <w:t xml:space="preserve"> </w:t>
      </w:r>
      <w:r w:rsidRPr="006C7966">
        <w:t>Hierarchy</w:t>
      </w:r>
      <w:bookmarkEnd w:id="2001"/>
      <w:r w:rsidR="005E045F" w:rsidRPr="006C7966">
        <w:t>”,</w:t>
      </w:r>
      <w:r w:rsidR="00A72A3A" w:rsidRPr="006C7966">
        <w:t xml:space="preserve"> </w:t>
      </w:r>
      <w:hyperlink r:id="rId160" w:history="1">
        <w:r w:rsidR="008E14E2" w:rsidRPr="00EB4208">
          <w:rPr>
            <w:rStyle w:val="Hyperlink"/>
          </w:rPr>
          <w:t>http://www.ogf.org/gf/docs/</w:t>
        </w:r>
      </w:hyperlink>
      <w:bookmarkEnd w:id="2002"/>
    </w:p>
    <w:p w14:paraId="157D384D" w14:textId="77777777" w:rsidR="001F3158" w:rsidRPr="00373862" w:rsidRDefault="00F34E5B" w:rsidP="001A1E9B">
      <w:pPr>
        <w:pStyle w:val="ListParagraph"/>
        <w:numPr>
          <w:ilvl w:val="0"/>
          <w:numId w:val="12"/>
        </w:numPr>
        <w:rPr>
          <w:ins w:id="2003" w:author="Guy Roberts" w:date="2015-10-16T12:35:00Z"/>
          <w:rStyle w:val="Hyperlink"/>
          <w:color w:val="auto"/>
          <w:u w:val="none"/>
        </w:rPr>
      </w:pPr>
      <w:bookmarkStart w:id="2004" w:name="_Ref312080896"/>
      <w:r w:rsidRPr="006C7966">
        <w:t>W3C</w:t>
      </w:r>
      <w:r w:rsidR="00A72A3A" w:rsidRPr="006C7966">
        <w:t xml:space="preserve"> </w:t>
      </w:r>
      <w:r w:rsidRPr="006C7966">
        <w:t>XML</w:t>
      </w:r>
      <w:r w:rsidR="00A72A3A" w:rsidRPr="006C7966">
        <w:t xml:space="preserve"> </w:t>
      </w:r>
      <w:r w:rsidR="005E045F" w:rsidRPr="006C7966">
        <w:t>“</w:t>
      </w:r>
      <w:r w:rsidRPr="006C7966">
        <w:t>Schema</w:t>
      </w:r>
      <w:r w:rsidR="00A72A3A" w:rsidRPr="006C7966">
        <w:t xml:space="preserve"> </w:t>
      </w:r>
      <w:r w:rsidRPr="006C7966">
        <w:t>Definition</w:t>
      </w:r>
      <w:r w:rsidR="00A72A3A" w:rsidRPr="006C7966">
        <w:t xml:space="preserve"> </w:t>
      </w:r>
      <w:r w:rsidRPr="006C7966">
        <w:t>Language</w:t>
      </w:r>
      <w:r w:rsidR="00A72A3A" w:rsidRPr="006C7966">
        <w:t xml:space="preserve"> </w:t>
      </w:r>
      <w:r w:rsidRPr="006C7966">
        <w:t>(XSD)</w:t>
      </w:r>
      <w:r w:rsidR="00A72A3A" w:rsidRPr="006C7966">
        <w:t xml:space="preserve"> </w:t>
      </w:r>
      <w:r w:rsidRPr="006C7966">
        <w:t>1.1</w:t>
      </w:r>
      <w:r w:rsidR="00A72A3A" w:rsidRPr="006C7966">
        <w:t xml:space="preserve"> </w:t>
      </w:r>
      <w:r w:rsidRPr="006C7966">
        <w:t>Part</w:t>
      </w:r>
      <w:r w:rsidR="00A72A3A" w:rsidRPr="006C7966">
        <w:t xml:space="preserve"> </w:t>
      </w:r>
      <w:r w:rsidRPr="006C7966">
        <w:t>2:</w:t>
      </w:r>
      <w:r w:rsidR="00A72A3A" w:rsidRPr="006C7966">
        <w:t xml:space="preserve"> </w:t>
      </w:r>
      <w:r w:rsidRPr="006C7966">
        <w:t>Datatypes</w:t>
      </w:r>
      <w:r w:rsidR="005E045F" w:rsidRPr="006C7966">
        <w:t>”</w:t>
      </w:r>
      <w:r w:rsidRPr="006C7966">
        <w:t>,</w:t>
      </w:r>
      <w:r w:rsidR="00A72A3A" w:rsidRPr="006C7966">
        <w:t xml:space="preserve"> </w:t>
      </w:r>
      <w:hyperlink r:id="rId161" w:anchor="anyURI" w:history="1">
        <w:r w:rsidR="008E14E2" w:rsidRPr="00EB4208">
          <w:rPr>
            <w:rStyle w:val="Hyperlink"/>
          </w:rPr>
          <w:t>http://www.w3.org/TR/xmlschema11-2/#anyURI</w:t>
        </w:r>
      </w:hyperlink>
      <w:bookmarkEnd w:id="2004"/>
    </w:p>
    <w:p w14:paraId="3173C66D" w14:textId="369A0BE5" w:rsidR="00373862" w:rsidRDefault="00373862" w:rsidP="001A1E9B">
      <w:pPr>
        <w:pStyle w:val="ListParagraph"/>
        <w:numPr>
          <w:ilvl w:val="0"/>
          <w:numId w:val="12"/>
        </w:numPr>
      </w:pPr>
      <w:bookmarkStart w:id="2005" w:name="_Ref432762376"/>
      <w:ins w:id="2006" w:author="Guy Roberts" w:date="2015-10-16T12:35:00Z">
        <w:r>
          <w:t xml:space="preserve">OGF </w:t>
        </w:r>
      </w:ins>
      <w:ins w:id="2007" w:author="Guy Roberts" w:date="2015-10-16T12:36:00Z">
        <w:r w:rsidRPr="006C7966">
          <w:t>GWD-I</w:t>
        </w:r>
        <w:r>
          <w:t xml:space="preserve"> Error codes for NSI Connection Service.</w:t>
        </w:r>
        <w:bookmarkEnd w:id="2005"/>
        <w:r>
          <w:t xml:space="preserve"> </w:t>
        </w:r>
      </w:ins>
    </w:p>
    <w:sectPr w:rsidR="00373862" w:rsidSect="008D1D6E">
      <w:headerReference w:type="default" r:id="rId162"/>
      <w:footerReference w:type="default" r:id="rId163"/>
      <w:headerReference w:type="first" r:id="rId164"/>
      <w:pgSz w:w="12240" w:h="15840"/>
      <w:pgMar w:top="1440" w:right="1701" w:bottom="1440" w:left="1701" w:header="709" w:footer="709" w:gutter="0"/>
      <w:cols w:space="708"/>
      <w:noEndnote/>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77" w:author="Guy Roberts" w:date="2015-12-03T16:03:00Z" w:initials="GR">
    <w:p w14:paraId="13218121" w14:textId="530DFC22" w:rsidR="00A45D8A" w:rsidRDefault="00A45D8A">
      <w:pPr>
        <w:pStyle w:val="CommentText"/>
      </w:pPr>
      <w:r>
        <w:rPr>
          <w:rStyle w:val="CommentReference"/>
        </w:rPr>
        <w:annotationRef/>
      </w:r>
      <w:r>
        <w:t>See email from John M dated 1/12/15</w:t>
      </w:r>
    </w:p>
  </w:comment>
  <w:comment w:id="501" w:author="Guy Roberts" w:date="2015-12-10T13:52:00Z" w:initials="GR">
    <w:p w14:paraId="32821872" w14:textId="0576B8AF" w:rsidR="00A45D8A" w:rsidRDefault="00A45D8A">
      <w:pPr>
        <w:pStyle w:val="CommentText"/>
      </w:pPr>
      <w:r>
        <w:rPr>
          <w:rStyle w:val="CommentReference"/>
        </w:rPr>
        <w:annotationRef/>
      </w:r>
      <w:r>
        <w:t>Is this the right place for this new text?</w:t>
      </w:r>
    </w:p>
  </w:comment>
  <w:comment w:id="549" w:author="Guy Roberts" w:date="2015-07-14T16:12:00Z" w:initials="GR">
    <w:p w14:paraId="2A76A1CF" w14:textId="071708F3" w:rsidR="00A45D8A" w:rsidRDefault="00A45D8A">
      <w:pPr>
        <w:pStyle w:val="CommentText"/>
      </w:pPr>
      <w:r>
        <w:rPr>
          <w:rStyle w:val="CommentReference"/>
        </w:rPr>
        <w:annotationRef/>
      </w:r>
      <w:r>
        <w:t>Figures 7 and 8 have been updated.  See CS errata issue number 2.</w:t>
      </w:r>
    </w:p>
  </w:comment>
  <w:comment w:id="627" w:author="Guy Roberts" w:date="2015-07-28T11:24:00Z" w:initials="GR">
    <w:p w14:paraId="287F0766" w14:textId="37778AF1" w:rsidR="00A45D8A" w:rsidRDefault="00A45D8A">
      <w:pPr>
        <w:pStyle w:val="CommentText"/>
      </w:pPr>
      <w:r>
        <w:rPr>
          <w:rStyle w:val="CommentReference"/>
        </w:rPr>
        <w:annotationRef/>
      </w:r>
      <w:r>
        <w:t>See CS errata issue 5</w:t>
      </w:r>
    </w:p>
  </w:comment>
  <w:comment w:id="693" w:author="Guy Roberts" w:date="2015-07-20T14:08:00Z" w:initials="GR">
    <w:p w14:paraId="7DBA74B8" w14:textId="08650DE4" w:rsidR="00A45D8A" w:rsidRDefault="00A45D8A">
      <w:pPr>
        <w:pStyle w:val="CommentText"/>
      </w:pPr>
      <w:r>
        <w:rPr>
          <w:rStyle w:val="CommentReference"/>
        </w:rPr>
        <w:annotationRef/>
      </w:r>
      <w:r>
        <w:t>Update in accordance with Issue 6:</w:t>
      </w:r>
    </w:p>
    <w:p w14:paraId="4ACF2902" w14:textId="77777777" w:rsidR="00A45D8A" w:rsidRDefault="00A45D8A">
      <w:pPr>
        <w:pStyle w:val="CommentText"/>
      </w:pPr>
    </w:p>
    <w:p w14:paraId="576A8155" w14:textId="77777777" w:rsidR="00A45D8A" w:rsidRDefault="00A45D8A" w:rsidP="00C56F56">
      <w:pPr>
        <w:rPr>
          <w:rFonts w:eastAsia="Times New Roman"/>
        </w:rPr>
      </w:pP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27D2A757" w14:textId="77777777" w:rsidR="00A45D8A" w:rsidRDefault="00A45D8A">
      <w:pPr>
        <w:pStyle w:val="CommentText"/>
      </w:pPr>
    </w:p>
  </w:comment>
  <w:comment w:id="706" w:author="Guy Roberts" w:date="2015-07-17T16:43:00Z" w:initials="GR">
    <w:p w14:paraId="6D81803E" w14:textId="6D739F74" w:rsidR="00A45D8A" w:rsidRDefault="00A45D8A">
      <w:pPr>
        <w:pStyle w:val="CommentText"/>
      </w:pPr>
      <w:r>
        <w:rPr>
          <w:rStyle w:val="CommentReference"/>
        </w:rPr>
        <w:annotationRef/>
      </w:r>
      <w:r>
        <w:t>Please check that this comment is in the correct location.</w:t>
      </w:r>
    </w:p>
  </w:comment>
  <w:comment w:id="719" w:author="Guy Roberts" w:date="2015-07-17T16:44:00Z" w:initials="GR">
    <w:p w14:paraId="07B9105E" w14:textId="11DB7DE2" w:rsidR="00A45D8A" w:rsidRDefault="00A45D8A">
      <w:pPr>
        <w:pStyle w:val="CommentText"/>
      </w:pPr>
      <w:r>
        <w:rPr>
          <w:rStyle w:val="CommentReference"/>
        </w:rPr>
        <w:annotationRef/>
      </w:r>
      <w:r>
        <w:t>Do we also need to add a discussion of startTime in the past here?</w:t>
      </w:r>
    </w:p>
  </w:comment>
  <w:comment w:id="802" w:author="Guy Roberts" w:date="2015-07-14T14:34:00Z" w:initials="GR">
    <w:p w14:paraId="11BCF989" w14:textId="343B56C5" w:rsidR="00A45D8A" w:rsidRDefault="00A45D8A">
      <w:pPr>
        <w:pStyle w:val="CommentText"/>
      </w:pPr>
      <w:r>
        <w:rPr>
          <w:rStyle w:val="CommentReference"/>
        </w:rPr>
        <w:annotationRef/>
      </w:r>
      <w:r>
        <w:t>See CS errata issue 1</w:t>
      </w:r>
    </w:p>
  </w:comment>
  <w:comment w:id="861" w:author="Guy Roberts" w:date="2015-07-14T16:10:00Z" w:initials="GR">
    <w:p w14:paraId="7FF0469E" w14:textId="65A5031C" w:rsidR="00A45D8A" w:rsidRDefault="00A45D8A">
      <w:pPr>
        <w:pStyle w:val="CommentText"/>
      </w:pPr>
      <w:r>
        <w:rPr>
          <w:rStyle w:val="CommentReference"/>
        </w:rPr>
        <w:annotationRef/>
      </w:r>
      <w:r>
        <w:t>8.5.1.16 QueryFailedType has been removed, see CS errata issue number 3.</w:t>
      </w:r>
    </w:p>
  </w:comment>
  <w:comment w:id="1051" w:author="Guy Roberts" w:date="2015-10-16T12:28:00Z" w:initials="GR">
    <w:p w14:paraId="6FE2B689" w14:textId="2CEADD9D" w:rsidR="00A45D8A" w:rsidRDefault="00A45D8A">
      <w:pPr>
        <w:pStyle w:val="CommentText"/>
      </w:pPr>
      <w:r>
        <w:rPr>
          <w:rStyle w:val="CommentReference"/>
        </w:rPr>
        <w:annotationRef/>
      </w:r>
      <w:r>
        <w:t>This error message details have been moved go into a separate error codes document.  The reasoning behind this is that we expect the error codes to change based on implementation experience.  Error codes can be updated easily without needing to re-issue the CS document</w:t>
      </w:r>
    </w:p>
  </w:comment>
  <w:comment w:id="1279" w:author="Guy Roberts" w:date="2015-07-20T13:50:00Z" w:initials="GR">
    <w:p w14:paraId="1F1113F0" w14:textId="77777777" w:rsidR="00A45D8A" w:rsidRDefault="00A45D8A" w:rsidP="00AA1F01">
      <w:pPr>
        <w:rPr>
          <w:rFonts w:eastAsia="Times New Roman"/>
        </w:rPr>
      </w:pPr>
      <w:r>
        <w:rPr>
          <w:rStyle w:val="CommentReference"/>
        </w:rPr>
        <w:annotationRef/>
      </w:r>
      <w:r>
        <w:rPr>
          <w:rFonts w:eastAsia="Times New Roman"/>
        </w:rPr>
        <w:t>The aggregator description needs an additional explanation of how</w:t>
      </w:r>
      <w:r w:rsidRPr="00703E82">
        <w:rPr>
          <w:rFonts w:eastAsia="Times New Roman"/>
        </w:rPr>
        <w:t>The</w:t>
      </w:r>
      <w:r>
        <w:rPr>
          <w:rFonts w:eastAsia="Times New Roman"/>
          <w:i/>
        </w:rPr>
        <w:t xml:space="preserve"> </w:t>
      </w:r>
      <w:r w:rsidRPr="00703E82">
        <w:rPr>
          <w:rFonts w:eastAsia="Times New Roman"/>
          <w:i/>
        </w:rPr>
        <w:t>reserveFailed</w:t>
      </w:r>
      <w:r>
        <w:rPr>
          <w:rFonts w:eastAsia="Times New Roman"/>
        </w:rPr>
        <w:t xml:space="preserve"> message from child NSAs are to be aggregated before passing up the tree.  Change the coordinator functionality to get all </w:t>
      </w:r>
      <w:r w:rsidRPr="00751088">
        <w:rPr>
          <w:rFonts w:eastAsia="Times New Roman"/>
          <w:i/>
        </w:rPr>
        <w:t>failed</w:t>
      </w:r>
      <w:r>
        <w:rPr>
          <w:rFonts w:eastAsia="Times New Roman"/>
        </w:rPr>
        <w:t xml:space="preserve"> messages back to the requester instead of just the first one as defined in the pseudo code now.</w:t>
      </w:r>
    </w:p>
    <w:p w14:paraId="1E05AAA5" w14:textId="5A703E40" w:rsidR="00A45D8A" w:rsidRDefault="00A45D8A">
      <w:pPr>
        <w:pStyle w:val="CommentText"/>
      </w:pPr>
    </w:p>
  </w:comment>
  <w:comment w:id="1667" w:author="Guy Roberts" w:date="2015-07-17T15:45:00Z" w:initials="GR">
    <w:p w14:paraId="101240B6" w14:textId="6CEF33DD" w:rsidR="00A45D8A" w:rsidRDefault="00A45D8A">
      <w:pPr>
        <w:pStyle w:val="CommentText"/>
      </w:pPr>
      <w:r>
        <w:rPr>
          <w:rStyle w:val="CommentReference"/>
        </w:rPr>
        <w:annotationRef/>
      </w:r>
      <w:r>
        <w:t>Update references in this appendix</w:t>
      </w:r>
    </w:p>
  </w:comment>
  <w:comment w:id="1700" w:author="Guy Roberts" w:date="2015-07-17T15:47:00Z" w:initials="GR">
    <w:p w14:paraId="296AAC96" w14:textId="16968231" w:rsidR="00A45D8A" w:rsidRDefault="00A45D8A">
      <w:pPr>
        <w:pStyle w:val="CommentText"/>
      </w:pPr>
      <w:r>
        <w:rPr>
          <w:rStyle w:val="CommentReference"/>
        </w:rPr>
        <w:annotationRef/>
      </w:r>
      <w:r>
        <w:t>Adjust diagrams in this appendix to have consistent style with other diagrams in this doc.</w:t>
      </w:r>
    </w:p>
  </w:comment>
  <w:comment w:id="1757" w:author="Chin Guok" w:date="2015-07-08T09:46:00Z" w:initials="CG">
    <w:p w14:paraId="4B8A752D" w14:textId="77777777" w:rsidR="00A45D8A" w:rsidRDefault="00A45D8A" w:rsidP="003B4295">
      <w:pPr>
        <w:pStyle w:val="CommentText"/>
      </w:pPr>
      <w:r>
        <w:rPr>
          <w:rStyle w:val="CommentReference"/>
        </w:rPr>
        <w:annotationRef/>
      </w:r>
      <w:r>
        <w:t>I think this is fine as an explanation, but I think we should mention that the CS document implicit says that we will support loose (GFD.212, sec 3.2, para 1. ln 4).</w:t>
      </w:r>
    </w:p>
  </w:comment>
  <w:comment w:id="1989" w:author="Guy Roberts" w:date="2015-07-17T15:44:00Z" w:initials="GR">
    <w:p w14:paraId="7F5F520F" w14:textId="594D46C9" w:rsidR="00A45D8A" w:rsidRDefault="00A45D8A">
      <w:pPr>
        <w:pStyle w:val="CommentText"/>
      </w:pPr>
      <w:r>
        <w:rPr>
          <w:rStyle w:val="CommentReference"/>
        </w:rPr>
        <w:annotationRef/>
      </w:r>
      <w:r>
        <w:t>Update references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218121" w15:done="0"/>
  <w15:commentEx w15:paraId="32821872" w15:done="0"/>
  <w15:commentEx w15:paraId="2A76A1CF" w15:done="0"/>
  <w15:commentEx w15:paraId="287F0766" w15:done="0"/>
  <w15:commentEx w15:paraId="27D2A757" w15:done="0"/>
  <w15:commentEx w15:paraId="6D81803E" w15:done="0"/>
  <w15:commentEx w15:paraId="07B9105E" w15:done="0"/>
  <w15:commentEx w15:paraId="11BCF989" w15:done="0"/>
  <w15:commentEx w15:paraId="7FF0469E" w15:done="0"/>
  <w15:commentEx w15:paraId="6FE2B689" w15:done="0"/>
  <w15:commentEx w15:paraId="1E05AAA5" w15:done="0"/>
  <w15:commentEx w15:paraId="101240B6" w15:done="0"/>
  <w15:commentEx w15:paraId="296AAC96" w15:done="0"/>
  <w15:commentEx w15:paraId="4B8A752D" w15:done="0"/>
  <w15:commentEx w15:paraId="7F5F52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026558" w14:textId="77777777" w:rsidR="00A45D8A" w:rsidRDefault="00A45D8A" w:rsidP="0028295D">
      <w:r>
        <w:separator/>
      </w:r>
    </w:p>
  </w:endnote>
  <w:endnote w:type="continuationSeparator" w:id="0">
    <w:p w14:paraId="09075654" w14:textId="77777777" w:rsidR="00A45D8A" w:rsidRDefault="00A45D8A" w:rsidP="00282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mic Sans MS">
    <w:panose1 w:val="030F07020303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5B6AC" w14:textId="77777777" w:rsidR="00A45D8A" w:rsidRDefault="00A45D8A" w:rsidP="0028295D">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630386">
      <w:rPr>
        <w:rStyle w:val="PageNumber"/>
        <w:noProof/>
      </w:rPr>
      <w:t>110</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1AA99" w14:textId="77777777" w:rsidR="00A45D8A" w:rsidRDefault="00A45D8A" w:rsidP="0028295D">
      <w:r>
        <w:separator/>
      </w:r>
    </w:p>
  </w:footnote>
  <w:footnote w:type="continuationSeparator" w:id="0">
    <w:p w14:paraId="604C9C5A" w14:textId="77777777" w:rsidR="00A45D8A" w:rsidRDefault="00A45D8A" w:rsidP="0028295D">
      <w:r>
        <w:continuationSeparator/>
      </w:r>
    </w:p>
  </w:footnote>
  <w:footnote w:id="1">
    <w:p w14:paraId="640596F9" w14:textId="77777777" w:rsidR="00A45D8A" w:rsidRDefault="00A45D8A" w:rsidP="00674B22">
      <w:pPr>
        <w:pStyle w:val="FootnoteText"/>
      </w:pPr>
      <w:r w:rsidRPr="00B56276">
        <w:rPr>
          <w:rStyle w:val="FootnoteReference"/>
          <w:sz w:val="16"/>
        </w:rPr>
        <w:footnoteRef/>
      </w:r>
      <w:r w:rsidRPr="00B56276">
        <w:rPr>
          <w:sz w:val="16"/>
        </w:rPr>
        <w:t xml:space="preserve"> The </w:t>
      </w:r>
      <w:r w:rsidRPr="00314B73">
        <w:rPr>
          <w:i/>
          <w:sz w:val="16"/>
        </w:rPr>
        <w:t>serviceType</w:t>
      </w:r>
      <w:r w:rsidRPr="00B56276">
        <w:rPr>
          <w:sz w:val="16"/>
        </w:rPr>
        <w:t xml:space="preserve"> is included since the original </w:t>
      </w:r>
      <w:r w:rsidRPr="00314B73">
        <w:rPr>
          <w:i/>
          <w:sz w:val="16"/>
        </w:rPr>
        <w:t>serviceType</w:t>
      </w:r>
      <w:r w:rsidRPr="00B56276">
        <w:rPr>
          <w:sz w:val="16"/>
        </w:rPr>
        <w:t xml:space="preserve"> specified in the </w:t>
      </w:r>
      <w:r w:rsidRPr="00B56276">
        <w:rPr>
          <w:i/>
          <w:sz w:val="16"/>
        </w:rPr>
        <w:t>reserve</w:t>
      </w:r>
      <w:r w:rsidRPr="00B56276">
        <w:rPr>
          <w:sz w:val="16"/>
        </w:rPr>
        <w:t xml:space="preserve"> request may have been re-mapped into a different </w:t>
      </w:r>
      <w:r w:rsidRPr="00314B73">
        <w:rPr>
          <w:i/>
          <w:sz w:val="16"/>
        </w:rPr>
        <w:t>serviceType</w:t>
      </w:r>
      <w:r w:rsidRPr="00B56276">
        <w:rPr>
          <w:sz w:val="16"/>
        </w:rPr>
        <w:t xml:space="preserve"> when sent to a child NSA.</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C120BB" w14:textId="0E93C809" w:rsidR="00A45D8A" w:rsidRDefault="00A45D8A" w:rsidP="00881480">
    <w:pPr>
      <w:pStyle w:val="Header"/>
      <w:tabs>
        <w:tab w:val="left" w:pos="7340"/>
      </w:tabs>
    </w:pPr>
    <w:r>
      <w:t>GFD</w:t>
    </w:r>
    <w:r>
      <w:tab/>
    </w:r>
    <w:r>
      <w:tab/>
    </w:r>
    <w:r>
      <w:tab/>
    </w:r>
  </w:p>
  <w:p w14:paraId="5511901B" w14:textId="5533F0D8" w:rsidR="00A45D8A" w:rsidRDefault="00A45D8A" w:rsidP="00FA7781">
    <w:pPr>
      <w:pStyle w:val="Header"/>
      <w:tabs>
        <w:tab w:val="left" w:pos="6946"/>
      </w:tabs>
    </w:pPr>
    <w:r>
      <w:t>NSI-WG</w:t>
    </w:r>
    <w:r>
      <w:tab/>
    </w:r>
    <w:r>
      <w:tab/>
    </w:r>
    <w:ins w:id="2008" w:author="Guy Roberts" w:date="2015-10-16T12:38:00Z">
      <w:r>
        <w:tab/>
      </w:r>
    </w:ins>
    <w:del w:id="2009" w:author="Guy Roberts" w:date="2015-12-10T13:46:00Z">
      <w:r w:rsidDel="00EE2026">
        <w:delText>16</w:delText>
      </w:r>
    </w:del>
    <w:ins w:id="2010" w:author="Guy Roberts" w:date="2015-12-10T13:46:00Z">
      <w:r>
        <w:t>10 Dec</w:t>
      </w:r>
    </w:ins>
    <w:del w:id="2011" w:author="Guy Roberts" w:date="2015-12-10T13:46:00Z">
      <w:r w:rsidDel="00EE2026">
        <w:delText xml:space="preserve"> Oct</w:delText>
      </w:r>
    </w:del>
    <w:r>
      <w:t xml:space="preserve"> 2015</w:t>
    </w:r>
  </w:p>
  <w:p w14:paraId="1DD24469" w14:textId="77777777" w:rsidR="00A45D8A" w:rsidRDefault="00A45D8A" w:rsidP="00FA7781">
    <w:pPr>
      <w:pStyle w:val="Header"/>
      <w:tabs>
        <w:tab w:val="left" w:pos="6946"/>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BEA37" w14:textId="761B1F7B" w:rsidR="00A45D8A" w:rsidRDefault="00A45D8A" w:rsidP="007040F7">
    <w:pPr>
      <w:pStyle w:val="Header"/>
      <w:tabs>
        <w:tab w:val="left" w:pos="6946"/>
      </w:tabs>
      <w:jc w:val="right"/>
    </w:pPr>
    <w:r>
      <w:t>GFD.21x</w:t>
    </w:r>
    <w:r>
      <w:tab/>
    </w:r>
    <w:r>
      <w:tab/>
    </w:r>
    <w:r>
      <w:tab/>
      <w:t>John MacAuley</w:t>
    </w:r>
  </w:p>
  <w:p w14:paraId="3E0DA0EA" w14:textId="6A977D05" w:rsidR="00A45D8A" w:rsidRDefault="00A45D8A" w:rsidP="007040F7">
    <w:pPr>
      <w:pStyle w:val="Header"/>
      <w:tabs>
        <w:tab w:val="left" w:pos="6946"/>
      </w:tabs>
      <w:jc w:val="right"/>
    </w:pPr>
    <w:r>
      <w:t>Guy Roberts</w:t>
    </w:r>
  </w:p>
  <w:p w14:paraId="0CB56800" w14:textId="5B8E7012" w:rsidR="00A45D8A" w:rsidRDefault="00A45D8A" w:rsidP="007152C2">
    <w:pPr>
      <w:pStyle w:val="Header"/>
      <w:jc w:val="right"/>
    </w:pPr>
    <w:r>
      <w:t>NSI-WG</w:t>
    </w:r>
    <w:r>
      <w:tab/>
    </w:r>
    <w:r>
      <w:tab/>
      <w:t>Tomohiro Kudoh</w:t>
    </w:r>
  </w:p>
  <w:p w14:paraId="26637063" w14:textId="77777777" w:rsidR="00A45D8A" w:rsidRDefault="00A45D8A" w:rsidP="007152C2">
    <w:pPr>
      <w:pStyle w:val="Header"/>
      <w:jc w:val="right"/>
    </w:pPr>
    <w:r>
      <w:t>Chin Guok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25442D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E863CC6"/>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01CA23D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F1A021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826AAE98"/>
    <w:lvl w:ilvl="0">
      <w:start w:val="1"/>
      <w:numFmt w:val="decimal"/>
      <w:pStyle w:val="ListNumber2"/>
      <w:lvlText w:val="%1."/>
      <w:lvlJc w:val="left"/>
      <w:pPr>
        <w:tabs>
          <w:tab w:val="num" w:pos="720"/>
        </w:tabs>
        <w:ind w:left="720" w:hanging="360"/>
      </w:pPr>
    </w:lvl>
  </w:abstractNum>
  <w:abstractNum w:abstractNumId="5">
    <w:nsid w:val="FFFFFF80"/>
    <w:multiLevelType w:val="singleLevel"/>
    <w:tmpl w:val="626E81D4"/>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A36D52E"/>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B5E0C62A"/>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01F0B564"/>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2A9A9B20"/>
    <w:lvl w:ilvl="0">
      <w:start w:val="1"/>
      <w:numFmt w:val="decimal"/>
      <w:pStyle w:val="ListNumber"/>
      <w:lvlText w:val="%1."/>
      <w:lvlJc w:val="left"/>
      <w:pPr>
        <w:tabs>
          <w:tab w:val="num" w:pos="360"/>
        </w:tabs>
        <w:ind w:left="360" w:hanging="360"/>
      </w:pPr>
    </w:lvl>
  </w:abstractNum>
  <w:abstractNum w:abstractNumId="10">
    <w:nsid w:val="FFFFFF89"/>
    <w:multiLevelType w:val="singleLevel"/>
    <w:tmpl w:val="0B90EC68"/>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11C3642"/>
    <w:multiLevelType w:val="hybridMultilevel"/>
    <w:tmpl w:val="97C2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F04513"/>
    <w:multiLevelType w:val="hybridMultilevel"/>
    <w:tmpl w:val="5E9A8DF6"/>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43649AB"/>
    <w:multiLevelType w:val="hybridMultilevel"/>
    <w:tmpl w:val="C8AE5662"/>
    <w:lvl w:ilvl="0" w:tplc="81900B24">
      <w:start w:val="1"/>
      <w:numFmt w:val="bullet"/>
      <w:lvlText w:val="•"/>
      <w:lvlJc w:val="left"/>
      <w:pPr>
        <w:tabs>
          <w:tab w:val="num" w:pos="720"/>
        </w:tabs>
        <w:ind w:left="720" w:hanging="360"/>
      </w:pPr>
      <w:rPr>
        <w:rFonts w:ascii="Times" w:hAnsi="Times" w:hint="default"/>
      </w:rPr>
    </w:lvl>
    <w:lvl w:ilvl="1" w:tplc="DE32CD88" w:tentative="1">
      <w:start w:val="1"/>
      <w:numFmt w:val="bullet"/>
      <w:lvlText w:val="•"/>
      <w:lvlJc w:val="left"/>
      <w:pPr>
        <w:tabs>
          <w:tab w:val="num" w:pos="1440"/>
        </w:tabs>
        <w:ind w:left="1440" w:hanging="360"/>
      </w:pPr>
      <w:rPr>
        <w:rFonts w:ascii="Times" w:hAnsi="Times" w:hint="default"/>
      </w:rPr>
    </w:lvl>
    <w:lvl w:ilvl="2" w:tplc="53FC8154" w:tentative="1">
      <w:start w:val="1"/>
      <w:numFmt w:val="bullet"/>
      <w:lvlText w:val="•"/>
      <w:lvlJc w:val="left"/>
      <w:pPr>
        <w:tabs>
          <w:tab w:val="num" w:pos="2160"/>
        </w:tabs>
        <w:ind w:left="2160" w:hanging="360"/>
      </w:pPr>
      <w:rPr>
        <w:rFonts w:ascii="Times" w:hAnsi="Times" w:hint="default"/>
      </w:rPr>
    </w:lvl>
    <w:lvl w:ilvl="3" w:tplc="F796CEB0" w:tentative="1">
      <w:start w:val="1"/>
      <w:numFmt w:val="bullet"/>
      <w:lvlText w:val="•"/>
      <w:lvlJc w:val="left"/>
      <w:pPr>
        <w:tabs>
          <w:tab w:val="num" w:pos="2880"/>
        </w:tabs>
        <w:ind w:left="2880" w:hanging="360"/>
      </w:pPr>
      <w:rPr>
        <w:rFonts w:ascii="Times" w:hAnsi="Times" w:hint="default"/>
      </w:rPr>
    </w:lvl>
    <w:lvl w:ilvl="4" w:tplc="EE7A69B6" w:tentative="1">
      <w:start w:val="1"/>
      <w:numFmt w:val="bullet"/>
      <w:lvlText w:val="•"/>
      <w:lvlJc w:val="left"/>
      <w:pPr>
        <w:tabs>
          <w:tab w:val="num" w:pos="3600"/>
        </w:tabs>
        <w:ind w:left="3600" w:hanging="360"/>
      </w:pPr>
      <w:rPr>
        <w:rFonts w:ascii="Times" w:hAnsi="Times" w:hint="default"/>
      </w:rPr>
    </w:lvl>
    <w:lvl w:ilvl="5" w:tplc="019E5002" w:tentative="1">
      <w:start w:val="1"/>
      <w:numFmt w:val="bullet"/>
      <w:lvlText w:val="•"/>
      <w:lvlJc w:val="left"/>
      <w:pPr>
        <w:tabs>
          <w:tab w:val="num" w:pos="4320"/>
        </w:tabs>
        <w:ind w:left="4320" w:hanging="360"/>
      </w:pPr>
      <w:rPr>
        <w:rFonts w:ascii="Times" w:hAnsi="Times" w:hint="default"/>
      </w:rPr>
    </w:lvl>
    <w:lvl w:ilvl="6" w:tplc="EF7AA232" w:tentative="1">
      <w:start w:val="1"/>
      <w:numFmt w:val="bullet"/>
      <w:lvlText w:val="•"/>
      <w:lvlJc w:val="left"/>
      <w:pPr>
        <w:tabs>
          <w:tab w:val="num" w:pos="5040"/>
        </w:tabs>
        <w:ind w:left="5040" w:hanging="360"/>
      </w:pPr>
      <w:rPr>
        <w:rFonts w:ascii="Times" w:hAnsi="Times" w:hint="default"/>
      </w:rPr>
    </w:lvl>
    <w:lvl w:ilvl="7" w:tplc="DBEA4846" w:tentative="1">
      <w:start w:val="1"/>
      <w:numFmt w:val="bullet"/>
      <w:lvlText w:val="•"/>
      <w:lvlJc w:val="left"/>
      <w:pPr>
        <w:tabs>
          <w:tab w:val="num" w:pos="5760"/>
        </w:tabs>
        <w:ind w:left="5760" w:hanging="360"/>
      </w:pPr>
      <w:rPr>
        <w:rFonts w:ascii="Times" w:hAnsi="Times" w:hint="default"/>
      </w:rPr>
    </w:lvl>
    <w:lvl w:ilvl="8" w:tplc="F8767918" w:tentative="1">
      <w:start w:val="1"/>
      <w:numFmt w:val="bullet"/>
      <w:lvlText w:val="•"/>
      <w:lvlJc w:val="left"/>
      <w:pPr>
        <w:tabs>
          <w:tab w:val="num" w:pos="6480"/>
        </w:tabs>
        <w:ind w:left="6480" w:hanging="360"/>
      </w:pPr>
      <w:rPr>
        <w:rFonts w:ascii="Times" w:hAnsi="Times" w:hint="default"/>
      </w:rPr>
    </w:lvl>
  </w:abstractNum>
  <w:abstractNum w:abstractNumId="14">
    <w:nsid w:val="092E51A3"/>
    <w:multiLevelType w:val="hybridMultilevel"/>
    <w:tmpl w:val="1FA8E284"/>
    <w:lvl w:ilvl="0" w:tplc="807C9B60">
      <w:start w:val="1"/>
      <w:numFmt w:val="bullet"/>
      <w:lvlText w:val="•"/>
      <w:lvlJc w:val="left"/>
      <w:pPr>
        <w:tabs>
          <w:tab w:val="num" w:pos="360"/>
        </w:tabs>
        <w:ind w:left="360" w:hanging="360"/>
      </w:pPr>
      <w:rPr>
        <w:rFonts w:ascii="Times" w:hAnsi="Times" w:hint="default"/>
      </w:rPr>
    </w:lvl>
    <w:lvl w:ilvl="1" w:tplc="38DA89A8">
      <w:start w:val="137"/>
      <w:numFmt w:val="bullet"/>
      <w:lvlText w:val="•"/>
      <w:lvlJc w:val="left"/>
      <w:pPr>
        <w:tabs>
          <w:tab w:val="num" w:pos="1080"/>
        </w:tabs>
        <w:ind w:left="1080" w:hanging="360"/>
      </w:pPr>
      <w:rPr>
        <w:rFonts w:ascii="Times" w:hAnsi="Times" w:hint="default"/>
      </w:rPr>
    </w:lvl>
    <w:lvl w:ilvl="2" w:tplc="95927684" w:tentative="1">
      <w:start w:val="1"/>
      <w:numFmt w:val="bullet"/>
      <w:lvlText w:val="•"/>
      <w:lvlJc w:val="left"/>
      <w:pPr>
        <w:tabs>
          <w:tab w:val="num" w:pos="1800"/>
        </w:tabs>
        <w:ind w:left="1800" w:hanging="360"/>
      </w:pPr>
      <w:rPr>
        <w:rFonts w:ascii="Times" w:hAnsi="Times" w:hint="default"/>
      </w:rPr>
    </w:lvl>
    <w:lvl w:ilvl="3" w:tplc="4306BC26" w:tentative="1">
      <w:start w:val="1"/>
      <w:numFmt w:val="bullet"/>
      <w:lvlText w:val="•"/>
      <w:lvlJc w:val="left"/>
      <w:pPr>
        <w:tabs>
          <w:tab w:val="num" w:pos="2520"/>
        </w:tabs>
        <w:ind w:left="2520" w:hanging="360"/>
      </w:pPr>
      <w:rPr>
        <w:rFonts w:ascii="Times" w:hAnsi="Times" w:hint="default"/>
      </w:rPr>
    </w:lvl>
    <w:lvl w:ilvl="4" w:tplc="7F1CEFFA" w:tentative="1">
      <w:start w:val="1"/>
      <w:numFmt w:val="bullet"/>
      <w:lvlText w:val="•"/>
      <w:lvlJc w:val="left"/>
      <w:pPr>
        <w:tabs>
          <w:tab w:val="num" w:pos="3240"/>
        </w:tabs>
        <w:ind w:left="3240" w:hanging="360"/>
      </w:pPr>
      <w:rPr>
        <w:rFonts w:ascii="Times" w:hAnsi="Times" w:hint="default"/>
      </w:rPr>
    </w:lvl>
    <w:lvl w:ilvl="5" w:tplc="E2FEEACE" w:tentative="1">
      <w:start w:val="1"/>
      <w:numFmt w:val="bullet"/>
      <w:lvlText w:val="•"/>
      <w:lvlJc w:val="left"/>
      <w:pPr>
        <w:tabs>
          <w:tab w:val="num" w:pos="3960"/>
        </w:tabs>
        <w:ind w:left="3960" w:hanging="360"/>
      </w:pPr>
      <w:rPr>
        <w:rFonts w:ascii="Times" w:hAnsi="Times" w:hint="default"/>
      </w:rPr>
    </w:lvl>
    <w:lvl w:ilvl="6" w:tplc="78F6D198" w:tentative="1">
      <w:start w:val="1"/>
      <w:numFmt w:val="bullet"/>
      <w:lvlText w:val="•"/>
      <w:lvlJc w:val="left"/>
      <w:pPr>
        <w:tabs>
          <w:tab w:val="num" w:pos="4680"/>
        </w:tabs>
        <w:ind w:left="4680" w:hanging="360"/>
      </w:pPr>
      <w:rPr>
        <w:rFonts w:ascii="Times" w:hAnsi="Times" w:hint="default"/>
      </w:rPr>
    </w:lvl>
    <w:lvl w:ilvl="7" w:tplc="45C87552" w:tentative="1">
      <w:start w:val="1"/>
      <w:numFmt w:val="bullet"/>
      <w:lvlText w:val="•"/>
      <w:lvlJc w:val="left"/>
      <w:pPr>
        <w:tabs>
          <w:tab w:val="num" w:pos="5400"/>
        </w:tabs>
        <w:ind w:left="5400" w:hanging="360"/>
      </w:pPr>
      <w:rPr>
        <w:rFonts w:ascii="Times" w:hAnsi="Times" w:hint="default"/>
      </w:rPr>
    </w:lvl>
    <w:lvl w:ilvl="8" w:tplc="3EB4DF90" w:tentative="1">
      <w:start w:val="1"/>
      <w:numFmt w:val="bullet"/>
      <w:lvlText w:val="•"/>
      <w:lvlJc w:val="left"/>
      <w:pPr>
        <w:tabs>
          <w:tab w:val="num" w:pos="6120"/>
        </w:tabs>
        <w:ind w:left="6120" w:hanging="360"/>
      </w:pPr>
      <w:rPr>
        <w:rFonts w:ascii="Times" w:hAnsi="Times" w:hint="default"/>
      </w:rPr>
    </w:lvl>
  </w:abstractNum>
  <w:abstractNum w:abstractNumId="15">
    <w:nsid w:val="094F4532"/>
    <w:multiLevelType w:val="hybridMultilevel"/>
    <w:tmpl w:val="91785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9565DA9"/>
    <w:multiLevelType w:val="hybridMultilevel"/>
    <w:tmpl w:val="DDC2F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AB620E6"/>
    <w:multiLevelType w:val="hybridMultilevel"/>
    <w:tmpl w:val="B492F9E2"/>
    <w:lvl w:ilvl="0" w:tplc="040C8226">
      <w:start w:val="1"/>
      <w:numFmt w:val="bullet"/>
      <w:lvlText w:val="•"/>
      <w:lvlJc w:val="left"/>
      <w:pPr>
        <w:tabs>
          <w:tab w:val="num" w:pos="720"/>
        </w:tabs>
        <w:ind w:left="720" w:hanging="360"/>
      </w:pPr>
      <w:rPr>
        <w:rFonts w:ascii="Times" w:hAnsi="Times" w:hint="default"/>
      </w:rPr>
    </w:lvl>
    <w:lvl w:ilvl="1" w:tplc="7272D8F6">
      <w:start w:val="137"/>
      <w:numFmt w:val="bullet"/>
      <w:lvlText w:val="•"/>
      <w:lvlJc w:val="left"/>
      <w:pPr>
        <w:tabs>
          <w:tab w:val="num" w:pos="1440"/>
        </w:tabs>
        <w:ind w:left="1440" w:hanging="360"/>
      </w:pPr>
      <w:rPr>
        <w:rFonts w:ascii="Times" w:hAnsi="Times" w:hint="default"/>
      </w:rPr>
    </w:lvl>
    <w:lvl w:ilvl="2" w:tplc="D7C40AE2" w:tentative="1">
      <w:start w:val="1"/>
      <w:numFmt w:val="bullet"/>
      <w:lvlText w:val="•"/>
      <w:lvlJc w:val="left"/>
      <w:pPr>
        <w:tabs>
          <w:tab w:val="num" w:pos="2160"/>
        </w:tabs>
        <w:ind w:left="2160" w:hanging="360"/>
      </w:pPr>
      <w:rPr>
        <w:rFonts w:ascii="Times" w:hAnsi="Times" w:hint="default"/>
      </w:rPr>
    </w:lvl>
    <w:lvl w:ilvl="3" w:tplc="F0220DEE" w:tentative="1">
      <w:start w:val="1"/>
      <w:numFmt w:val="bullet"/>
      <w:lvlText w:val="•"/>
      <w:lvlJc w:val="left"/>
      <w:pPr>
        <w:tabs>
          <w:tab w:val="num" w:pos="2880"/>
        </w:tabs>
        <w:ind w:left="2880" w:hanging="360"/>
      </w:pPr>
      <w:rPr>
        <w:rFonts w:ascii="Times" w:hAnsi="Times" w:hint="default"/>
      </w:rPr>
    </w:lvl>
    <w:lvl w:ilvl="4" w:tplc="B6B6E16A" w:tentative="1">
      <w:start w:val="1"/>
      <w:numFmt w:val="bullet"/>
      <w:lvlText w:val="•"/>
      <w:lvlJc w:val="left"/>
      <w:pPr>
        <w:tabs>
          <w:tab w:val="num" w:pos="3600"/>
        </w:tabs>
        <w:ind w:left="3600" w:hanging="360"/>
      </w:pPr>
      <w:rPr>
        <w:rFonts w:ascii="Times" w:hAnsi="Times" w:hint="default"/>
      </w:rPr>
    </w:lvl>
    <w:lvl w:ilvl="5" w:tplc="3B14EE00" w:tentative="1">
      <w:start w:val="1"/>
      <w:numFmt w:val="bullet"/>
      <w:lvlText w:val="•"/>
      <w:lvlJc w:val="left"/>
      <w:pPr>
        <w:tabs>
          <w:tab w:val="num" w:pos="4320"/>
        </w:tabs>
        <w:ind w:left="4320" w:hanging="360"/>
      </w:pPr>
      <w:rPr>
        <w:rFonts w:ascii="Times" w:hAnsi="Times" w:hint="default"/>
      </w:rPr>
    </w:lvl>
    <w:lvl w:ilvl="6" w:tplc="1D9A10B4" w:tentative="1">
      <w:start w:val="1"/>
      <w:numFmt w:val="bullet"/>
      <w:lvlText w:val="•"/>
      <w:lvlJc w:val="left"/>
      <w:pPr>
        <w:tabs>
          <w:tab w:val="num" w:pos="5040"/>
        </w:tabs>
        <w:ind w:left="5040" w:hanging="360"/>
      </w:pPr>
      <w:rPr>
        <w:rFonts w:ascii="Times" w:hAnsi="Times" w:hint="default"/>
      </w:rPr>
    </w:lvl>
    <w:lvl w:ilvl="7" w:tplc="4000A4A4" w:tentative="1">
      <w:start w:val="1"/>
      <w:numFmt w:val="bullet"/>
      <w:lvlText w:val="•"/>
      <w:lvlJc w:val="left"/>
      <w:pPr>
        <w:tabs>
          <w:tab w:val="num" w:pos="5760"/>
        </w:tabs>
        <w:ind w:left="5760" w:hanging="360"/>
      </w:pPr>
      <w:rPr>
        <w:rFonts w:ascii="Times" w:hAnsi="Times" w:hint="default"/>
      </w:rPr>
    </w:lvl>
    <w:lvl w:ilvl="8" w:tplc="8F5A1834" w:tentative="1">
      <w:start w:val="1"/>
      <w:numFmt w:val="bullet"/>
      <w:lvlText w:val="•"/>
      <w:lvlJc w:val="left"/>
      <w:pPr>
        <w:tabs>
          <w:tab w:val="num" w:pos="6480"/>
        </w:tabs>
        <w:ind w:left="6480" w:hanging="360"/>
      </w:pPr>
      <w:rPr>
        <w:rFonts w:ascii="Times" w:hAnsi="Times" w:hint="default"/>
      </w:rPr>
    </w:lvl>
  </w:abstractNum>
  <w:abstractNum w:abstractNumId="18">
    <w:nsid w:val="0B852241"/>
    <w:multiLevelType w:val="hybridMultilevel"/>
    <w:tmpl w:val="C6844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5D6D25"/>
    <w:multiLevelType w:val="hybridMultilevel"/>
    <w:tmpl w:val="0786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D0474F6"/>
    <w:multiLevelType w:val="hybridMultilevel"/>
    <w:tmpl w:val="BA48F42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0DC73108"/>
    <w:multiLevelType w:val="hybridMultilevel"/>
    <w:tmpl w:val="6C428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0DE00608"/>
    <w:multiLevelType w:val="hybridMultilevel"/>
    <w:tmpl w:val="0CA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9360B"/>
    <w:multiLevelType w:val="hybridMultilevel"/>
    <w:tmpl w:val="32AAF8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0E9E77BF"/>
    <w:multiLevelType w:val="hybridMultilevel"/>
    <w:tmpl w:val="4238F298"/>
    <w:lvl w:ilvl="0" w:tplc="3D0E9BD4">
      <w:start w:val="1"/>
      <w:numFmt w:val="bullet"/>
      <w:lvlText w:val="•"/>
      <w:lvlJc w:val="left"/>
      <w:pPr>
        <w:tabs>
          <w:tab w:val="num" w:pos="720"/>
        </w:tabs>
        <w:ind w:left="720" w:hanging="360"/>
      </w:pPr>
      <w:rPr>
        <w:rFonts w:ascii="Times" w:hAnsi="Times" w:hint="default"/>
      </w:rPr>
    </w:lvl>
    <w:lvl w:ilvl="1" w:tplc="9F88B69E">
      <w:start w:val="1"/>
      <w:numFmt w:val="bullet"/>
      <w:lvlText w:val="•"/>
      <w:lvlJc w:val="left"/>
      <w:pPr>
        <w:tabs>
          <w:tab w:val="num" w:pos="1440"/>
        </w:tabs>
        <w:ind w:left="1440" w:hanging="360"/>
      </w:pPr>
      <w:rPr>
        <w:rFonts w:ascii="Times" w:hAnsi="Times" w:hint="default"/>
      </w:rPr>
    </w:lvl>
    <w:lvl w:ilvl="2" w:tplc="69C07016" w:tentative="1">
      <w:start w:val="1"/>
      <w:numFmt w:val="bullet"/>
      <w:lvlText w:val="•"/>
      <w:lvlJc w:val="left"/>
      <w:pPr>
        <w:tabs>
          <w:tab w:val="num" w:pos="2160"/>
        </w:tabs>
        <w:ind w:left="2160" w:hanging="360"/>
      </w:pPr>
      <w:rPr>
        <w:rFonts w:ascii="Times" w:hAnsi="Times" w:hint="default"/>
      </w:rPr>
    </w:lvl>
    <w:lvl w:ilvl="3" w:tplc="80A48728" w:tentative="1">
      <w:start w:val="1"/>
      <w:numFmt w:val="bullet"/>
      <w:lvlText w:val="•"/>
      <w:lvlJc w:val="left"/>
      <w:pPr>
        <w:tabs>
          <w:tab w:val="num" w:pos="2880"/>
        </w:tabs>
        <w:ind w:left="2880" w:hanging="360"/>
      </w:pPr>
      <w:rPr>
        <w:rFonts w:ascii="Times" w:hAnsi="Times" w:hint="default"/>
      </w:rPr>
    </w:lvl>
    <w:lvl w:ilvl="4" w:tplc="752CB2E8" w:tentative="1">
      <w:start w:val="1"/>
      <w:numFmt w:val="bullet"/>
      <w:lvlText w:val="•"/>
      <w:lvlJc w:val="left"/>
      <w:pPr>
        <w:tabs>
          <w:tab w:val="num" w:pos="3600"/>
        </w:tabs>
        <w:ind w:left="3600" w:hanging="360"/>
      </w:pPr>
      <w:rPr>
        <w:rFonts w:ascii="Times" w:hAnsi="Times" w:hint="default"/>
      </w:rPr>
    </w:lvl>
    <w:lvl w:ilvl="5" w:tplc="172E9B44" w:tentative="1">
      <w:start w:val="1"/>
      <w:numFmt w:val="bullet"/>
      <w:lvlText w:val="•"/>
      <w:lvlJc w:val="left"/>
      <w:pPr>
        <w:tabs>
          <w:tab w:val="num" w:pos="4320"/>
        </w:tabs>
        <w:ind w:left="4320" w:hanging="360"/>
      </w:pPr>
      <w:rPr>
        <w:rFonts w:ascii="Times" w:hAnsi="Times" w:hint="default"/>
      </w:rPr>
    </w:lvl>
    <w:lvl w:ilvl="6" w:tplc="0BBC8862" w:tentative="1">
      <w:start w:val="1"/>
      <w:numFmt w:val="bullet"/>
      <w:lvlText w:val="•"/>
      <w:lvlJc w:val="left"/>
      <w:pPr>
        <w:tabs>
          <w:tab w:val="num" w:pos="5040"/>
        </w:tabs>
        <w:ind w:left="5040" w:hanging="360"/>
      </w:pPr>
      <w:rPr>
        <w:rFonts w:ascii="Times" w:hAnsi="Times" w:hint="default"/>
      </w:rPr>
    </w:lvl>
    <w:lvl w:ilvl="7" w:tplc="B8344C18" w:tentative="1">
      <w:start w:val="1"/>
      <w:numFmt w:val="bullet"/>
      <w:lvlText w:val="•"/>
      <w:lvlJc w:val="left"/>
      <w:pPr>
        <w:tabs>
          <w:tab w:val="num" w:pos="5760"/>
        </w:tabs>
        <w:ind w:left="5760" w:hanging="360"/>
      </w:pPr>
      <w:rPr>
        <w:rFonts w:ascii="Times" w:hAnsi="Times" w:hint="default"/>
      </w:rPr>
    </w:lvl>
    <w:lvl w:ilvl="8" w:tplc="AE5C6F68" w:tentative="1">
      <w:start w:val="1"/>
      <w:numFmt w:val="bullet"/>
      <w:lvlText w:val="•"/>
      <w:lvlJc w:val="left"/>
      <w:pPr>
        <w:tabs>
          <w:tab w:val="num" w:pos="6480"/>
        </w:tabs>
        <w:ind w:left="6480" w:hanging="360"/>
      </w:pPr>
      <w:rPr>
        <w:rFonts w:ascii="Times" w:hAnsi="Times" w:hint="default"/>
      </w:rPr>
    </w:lvl>
  </w:abstractNum>
  <w:abstractNum w:abstractNumId="25">
    <w:nsid w:val="137E0E55"/>
    <w:multiLevelType w:val="hybridMultilevel"/>
    <w:tmpl w:val="EED64FFA"/>
    <w:lvl w:ilvl="0" w:tplc="86E2FB4C">
      <w:start w:val="1"/>
      <w:numFmt w:val="bullet"/>
      <w:lvlText w:val="•"/>
      <w:lvlJc w:val="left"/>
      <w:pPr>
        <w:tabs>
          <w:tab w:val="num" w:pos="720"/>
        </w:tabs>
        <w:ind w:left="720" w:hanging="360"/>
      </w:pPr>
      <w:rPr>
        <w:rFonts w:ascii="Times" w:hAnsi="Times" w:hint="default"/>
      </w:rPr>
    </w:lvl>
    <w:lvl w:ilvl="1" w:tplc="187C8C50">
      <w:start w:val="137"/>
      <w:numFmt w:val="bullet"/>
      <w:lvlText w:val="•"/>
      <w:lvlJc w:val="left"/>
      <w:pPr>
        <w:tabs>
          <w:tab w:val="num" w:pos="1440"/>
        </w:tabs>
        <w:ind w:left="1440" w:hanging="360"/>
      </w:pPr>
      <w:rPr>
        <w:rFonts w:ascii="Times" w:hAnsi="Times" w:hint="default"/>
      </w:rPr>
    </w:lvl>
    <w:lvl w:ilvl="2" w:tplc="707E2DF8" w:tentative="1">
      <w:start w:val="1"/>
      <w:numFmt w:val="bullet"/>
      <w:lvlText w:val="•"/>
      <w:lvlJc w:val="left"/>
      <w:pPr>
        <w:tabs>
          <w:tab w:val="num" w:pos="2160"/>
        </w:tabs>
        <w:ind w:left="2160" w:hanging="360"/>
      </w:pPr>
      <w:rPr>
        <w:rFonts w:ascii="Times" w:hAnsi="Times" w:hint="default"/>
      </w:rPr>
    </w:lvl>
    <w:lvl w:ilvl="3" w:tplc="05422BE6" w:tentative="1">
      <w:start w:val="1"/>
      <w:numFmt w:val="bullet"/>
      <w:lvlText w:val="•"/>
      <w:lvlJc w:val="left"/>
      <w:pPr>
        <w:tabs>
          <w:tab w:val="num" w:pos="2880"/>
        </w:tabs>
        <w:ind w:left="2880" w:hanging="360"/>
      </w:pPr>
      <w:rPr>
        <w:rFonts w:ascii="Times" w:hAnsi="Times" w:hint="default"/>
      </w:rPr>
    </w:lvl>
    <w:lvl w:ilvl="4" w:tplc="855ED716" w:tentative="1">
      <w:start w:val="1"/>
      <w:numFmt w:val="bullet"/>
      <w:lvlText w:val="•"/>
      <w:lvlJc w:val="left"/>
      <w:pPr>
        <w:tabs>
          <w:tab w:val="num" w:pos="3600"/>
        </w:tabs>
        <w:ind w:left="3600" w:hanging="360"/>
      </w:pPr>
      <w:rPr>
        <w:rFonts w:ascii="Times" w:hAnsi="Times" w:hint="default"/>
      </w:rPr>
    </w:lvl>
    <w:lvl w:ilvl="5" w:tplc="EBD873E8" w:tentative="1">
      <w:start w:val="1"/>
      <w:numFmt w:val="bullet"/>
      <w:lvlText w:val="•"/>
      <w:lvlJc w:val="left"/>
      <w:pPr>
        <w:tabs>
          <w:tab w:val="num" w:pos="4320"/>
        </w:tabs>
        <w:ind w:left="4320" w:hanging="360"/>
      </w:pPr>
      <w:rPr>
        <w:rFonts w:ascii="Times" w:hAnsi="Times" w:hint="default"/>
      </w:rPr>
    </w:lvl>
    <w:lvl w:ilvl="6" w:tplc="1CEE3CCA" w:tentative="1">
      <w:start w:val="1"/>
      <w:numFmt w:val="bullet"/>
      <w:lvlText w:val="•"/>
      <w:lvlJc w:val="left"/>
      <w:pPr>
        <w:tabs>
          <w:tab w:val="num" w:pos="5040"/>
        </w:tabs>
        <w:ind w:left="5040" w:hanging="360"/>
      </w:pPr>
      <w:rPr>
        <w:rFonts w:ascii="Times" w:hAnsi="Times" w:hint="default"/>
      </w:rPr>
    </w:lvl>
    <w:lvl w:ilvl="7" w:tplc="85FED1E0" w:tentative="1">
      <w:start w:val="1"/>
      <w:numFmt w:val="bullet"/>
      <w:lvlText w:val="•"/>
      <w:lvlJc w:val="left"/>
      <w:pPr>
        <w:tabs>
          <w:tab w:val="num" w:pos="5760"/>
        </w:tabs>
        <w:ind w:left="5760" w:hanging="360"/>
      </w:pPr>
      <w:rPr>
        <w:rFonts w:ascii="Times" w:hAnsi="Times" w:hint="default"/>
      </w:rPr>
    </w:lvl>
    <w:lvl w:ilvl="8" w:tplc="F65017B6" w:tentative="1">
      <w:start w:val="1"/>
      <w:numFmt w:val="bullet"/>
      <w:lvlText w:val="•"/>
      <w:lvlJc w:val="left"/>
      <w:pPr>
        <w:tabs>
          <w:tab w:val="num" w:pos="6480"/>
        </w:tabs>
        <w:ind w:left="6480" w:hanging="360"/>
      </w:pPr>
      <w:rPr>
        <w:rFonts w:ascii="Times" w:hAnsi="Times" w:hint="default"/>
      </w:rPr>
    </w:lvl>
  </w:abstractNum>
  <w:abstractNum w:abstractNumId="26">
    <w:nsid w:val="1415279F"/>
    <w:multiLevelType w:val="hybridMultilevel"/>
    <w:tmpl w:val="5CDC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455319E"/>
    <w:multiLevelType w:val="hybridMultilevel"/>
    <w:tmpl w:val="6DD4BAF2"/>
    <w:lvl w:ilvl="0" w:tplc="E80CA128">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68F2C8F"/>
    <w:multiLevelType w:val="hybridMultilevel"/>
    <w:tmpl w:val="32D45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17802C14"/>
    <w:multiLevelType w:val="hybridMultilevel"/>
    <w:tmpl w:val="888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B8029C6"/>
    <w:multiLevelType w:val="hybridMultilevel"/>
    <w:tmpl w:val="B380DFD6"/>
    <w:lvl w:ilvl="0" w:tplc="08090003">
      <w:start w:val="1"/>
      <w:numFmt w:val="bullet"/>
      <w:lvlText w:val="o"/>
      <w:lvlJc w:val="left"/>
      <w:pPr>
        <w:ind w:left="1080" w:hanging="72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1D19741A"/>
    <w:multiLevelType w:val="hybridMultilevel"/>
    <w:tmpl w:val="C9A8BE08"/>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32">
    <w:nsid w:val="22E156B1"/>
    <w:multiLevelType w:val="hybridMultilevel"/>
    <w:tmpl w:val="324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162D13"/>
    <w:multiLevelType w:val="hybridMultilevel"/>
    <w:tmpl w:val="E99C8D76"/>
    <w:lvl w:ilvl="0" w:tplc="77CC6016">
      <w:start w:val="1"/>
      <w:numFmt w:val="bullet"/>
      <w:lvlText w:val="•"/>
      <w:lvlJc w:val="left"/>
      <w:pPr>
        <w:tabs>
          <w:tab w:val="num" w:pos="720"/>
        </w:tabs>
        <w:ind w:left="720" w:hanging="360"/>
      </w:pPr>
      <w:rPr>
        <w:rFonts w:ascii="Times" w:hAnsi="Times" w:hint="default"/>
      </w:rPr>
    </w:lvl>
    <w:lvl w:ilvl="1" w:tplc="8AB4ACEE">
      <w:start w:val="137"/>
      <w:numFmt w:val="bullet"/>
      <w:lvlText w:val="•"/>
      <w:lvlJc w:val="left"/>
      <w:pPr>
        <w:tabs>
          <w:tab w:val="num" w:pos="1440"/>
        </w:tabs>
        <w:ind w:left="1440" w:hanging="360"/>
      </w:pPr>
      <w:rPr>
        <w:rFonts w:ascii="Times" w:hAnsi="Times" w:hint="default"/>
      </w:rPr>
    </w:lvl>
    <w:lvl w:ilvl="2" w:tplc="AF946F66" w:tentative="1">
      <w:start w:val="1"/>
      <w:numFmt w:val="bullet"/>
      <w:lvlText w:val="•"/>
      <w:lvlJc w:val="left"/>
      <w:pPr>
        <w:tabs>
          <w:tab w:val="num" w:pos="2160"/>
        </w:tabs>
        <w:ind w:left="2160" w:hanging="360"/>
      </w:pPr>
      <w:rPr>
        <w:rFonts w:ascii="Times" w:hAnsi="Times" w:hint="default"/>
      </w:rPr>
    </w:lvl>
    <w:lvl w:ilvl="3" w:tplc="F69A2F3C" w:tentative="1">
      <w:start w:val="1"/>
      <w:numFmt w:val="bullet"/>
      <w:lvlText w:val="•"/>
      <w:lvlJc w:val="left"/>
      <w:pPr>
        <w:tabs>
          <w:tab w:val="num" w:pos="2880"/>
        </w:tabs>
        <w:ind w:left="2880" w:hanging="360"/>
      </w:pPr>
      <w:rPr>
        <w:rFonts w:ascii="Times" w:hAnsi="Times" w:hint="default"/>
      </w:rPr>
    </w:lvl>
    <w:lvl w:ilvl="4" w:tplc="715C78AA" w:tentative="1">
      <w:start w:val="1"/>
      <w:numFmt w:val="bullet"/>
      <w:lvlText w:val="•"/>
      <w:lvlJc w:val="left"/>
      <w:pPr>
        <w:tabs>
          <w:tab w:val="num" w:pos="3600"/>
        </w:tabs>
        <w:ind w:left="3600" w:hanging="360"/>
      </w:pPr>
      <w:rPr>
        <w:rFonts w:ascii="Times" w:hAnsi="Times" w:hint="default"/>
      </w:rPr>
    </w:lvl>
    <w:lvl w:ilvl="5" w:tplc="8C90F072" w:tentative="1">
      <w:start w:val="1"/>
      <w:numFmt w:val="bullet"/>
      <w:lvlText w:val="•"/>
      <w:lvlJc w:val="left"/>
      <w:pPr>
        <w:tabs>
          <w:tab w:val="num" w:pos="4320"/>
        </w:tabs>
        <w:ind w:left="4320" w:hanging="360"/>
      </w:pPr>
      <w:rPr>
        <w:rFonts w:ascii="Times" w:hAnsi="Times" w:hint="default"/>
      </w:rPr>
    </w:lvl>
    <w:lvl w:ilvl="6" w:tplc="05307A74" w:tentative="1">
      <w:start w:val="1"/>
      <w:numFmt w:val="bullet"/>
      <w:lvlText w:val="•"/>
      <w:lvlJc w:val="left"/>
      <w:pPr>
        <w:tabs>
          <w:tab w:val="num" w:pos="5040"/>
        </w:tabs>
        <w:ind w:left="5040" w:hanging="360"/>
      </w:pPr>
      <w:rPr>
        <w:rFonts w:ascii="Times" w:hAnsi="Times" w:hint="default"/>
      </w:rPr>
    </w:lvl>
    <w:lvl w:ilvl="7" w:tplc="1B68D70C" w:tentative="1">
      <w:start w:val="1"/>
      <w:numFmt w:val="bullet"/>
      <w:lvlText w:val="•"/>
      <w:lvlJc w:val="left"/>
      <w:pPr>
        <w:tabs>
          <w:tab w:val="num" w:pos="5760"/>
        </w:tabs>
        <w:ind w:left="5760" w:hanging="360"/>
      </w:pPr>
      <w:rPr>
        <w:rFonts w:ascii="Times" w:hAnsi="Times" w:hint="default"/>
      </w:rPr>
    </w:lvl>
    <w:lvl w:ilvl="8" w:tplc="A6720DD8" w:tentative="1">
      <w:start w:val="1"/>
      <w:numFmt w:val="bullet"/>
      <w:lvlText w:val="•"/>
      <w:lvlJc w:val="left"/>
      <w:pPr>
        <w:tabs>
          <w:tab w:val="num" w:pos="6480"/>
        </w:tabs>
        <w:ind w:left="6480" w:hanging="360"/>
      </w:pPr>
      <w:rPr>
        <w:rFonts w:ascii="Times" w:hAnsi="Times" w:hint="default"/>
      </w:rPr>
    </w:lvl>
  </w:abstractNum>
  <w:abstractNum w:abstractNumId="34">
    <w:nsid w:val="257E7DA6"/>
    <w:multiLevelType w:val="hybridMultilevel"/>
    <w:tmpl w:val="57583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9E3680"/>
    <w:multiLevelType w:val="multilevel"/>
    <w:tmpl w:val="1E0C168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val="0"/>
      </w:rPr>
    </w:lvl>
    <w:lvl w:ilvl="3">
      <w:start w:val="1"/>
      <w:numFmt w:val="decimal"/>
      <w:pStyle w:val="Heading4"/>
      <w:lvlText w:val="%1.%2.%3.%4"/>
      <w:lvlJc w:val="left"/>
      <w:pPr>
        <w:tabs>
          <w:tab w:val="num" w:pos="864"/>
        </w:tabs>
        <w:ind w:left="864" w:hanging="864"/>
      </w:pPr>
      <w:rPr>
        <w:rFonts w:hint="default"/>
        <w:i w:val="0"/>
        <w:color w:val="auto"/>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26A245B0"/>
    <w:multiLevelType w:val="hybridMultilevel"/>
    <w:tmpl w:val="73A63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E90181"/>
    <w:multiLevelType w:val="hybridMultilevel"/>
    <w:tmpl w:val="E040A2D8"/>
    <w:lvl w:ilvl="0" w:tplc="A6081088">
      <w:start w:val="1"/>
      <w:numFmt w:val="bullet"/>
      <w:lvlText w:val="•"/>
      <w:lvlJc w:val="left"/>
      <w:pPr>
        <w:tabs>
          <w:tab w:val="num" w:pos="720"/>
        </w:tabs>
        <w:ind w:left="720" w:hanging="360"/>
      </w:pPr>
      <w:rPr>
        <w:rFonts w:ascii="Times" w:hAnsi="Times" w:hint="default"/>
      </w:rPr>
    </w:lvl>
    <w:lvl w:ilvl="1" w:tplc="B4D870D6" w:tentative="1">
      <w:start w:val="1"/>
      <w:numFmt w:val="bullet"/>
      <w:lvlText w:val="•"/>
      <w:lvlJc w:val="left"/>
      <w:pPr>
        <w:tabs>
          <w:tab w:val="num" w:pos="1440"/>
        </w:tabs>
        <w:ind w:left="1440" w:hanging="360"/>
      </w:pPr>
      <w:rPr>
        <w:rFonts w:ascii="Times" w:hAnsi="Times" w:hint="default"/>
      </w:rPr>
    </w:lvl>
    <w:lvl w:ilvl="2" w:tplc="5A04D2AC" w:tentative="1">
      <w:start w:val="1"/>
      <w:numFmt w:val="bullet"/>
      <w:lvlText w:val="•"/>
      <w:lvlJc w:val="left"/>
      <w:pPr>
        <w:tabs>
          <w:tab w:val="num" w:pos="2160"/>
        </w:tabs>
        <w:ind w:left="2160" w:hanging="360"/>
      </w:pPr>
      <w:rPr>
        <w:rFonts w:ascii="Times" w:hAnsi="Times" w:hint="default"/>
      </w:rPr>
    </w:lvl>
    <w:lvl w:ilvl="3" w:tplc="C7883530" w:tentative="1">
      <w:start w:val="1"/>
      <w:numFmt w:val="bullet"/>
      <w:lvlText w:val="•"/>
      <w:lvlJc w:val="left"/>
      <w:pPr>
        <w:tabs>
          <w:tab w:val="num" w:pos="2880"/>
        </w:tabs>
        <w:ind w:left="2880" w:hanging="360"/>
      </w:pPr>
      <w:rPr>
        <w:rFonts w:ascii="Times" w:hAnsi="Times" w:hint="default"/>
      </w:rPr>
    </w:lvl>
    <w:lvl w:ilvl="4" w:tplc="DE40D8B2" w:tentative="1">
      <w:start w:val="1"/>
      <w:numFmt w:val="bullet"/>
      <w:lvlText w:val="•"/>
      <w:lvlJc w:val="left"/>
      <w:pPr>
        <w:tabs>
          <w:tab w:val="num" w:pos="3600"/>
        </w:tabs>
        <w:ind w:left="3600" w:hanging="360"/>
      </w:pPr>
      <w:rPr>
        <w:rFonts w:ascii="Times" w:hAnsi="Times" w:hint="default"/>
      </w:rPr>
    </w:lvl>
    <w:lvl w:ilvl="5" w:tplc="C37E6388" w:tentative="1">
      <w:start w:val="1"/>
      <w:numFmt w:val="bullet"/>
      <w:lvlText w:val="•"/>
      <w:lvlJc w:val="left"/>
      <w:pPr>
        <w:tabs>
          <w:tab w:val="num" w:pos="4320"/>
        </w:tabs>
        <w:ind w:left="4320" w:hanging="360"/>
      </w:pPr>
      <w:rPr>
        <w:rFonts w:ascii="Times" w:hAnsi="Times" w:hint="default"/>
      </w:rPr>
    </w:lvl>
    <w:lvl w:ilvl="6" w:tplc="DCE03CA0" w:tentative="1">
      <w:start w:val="1"/>
      <w:numFmt w:val="bullet"/>
      <w:lvlText w:val="•"/>
      <w:lvlJc w:val="left"/>
      <w:pPr>
        <w:tabs>
          <w:tab w:val="num" w:pos="5040"/>
        </w:tabs>
        <w:ind w:left="5040" w:hanging="360"/>
      </w:pPr>
      <w:rPr>
        <w:rFonts w:ascii="Times" w:hAnsi="Times" w:hint="default"/>
      </w:rPr>
    </w:lvl>
    <w:lvl w:ilvl="7" w:tplc="57CA5FCA" w:tentative="1">
      <w:start w:val="1"/>
      <w:numFmt w:val="bullet"/>
      <w:lvlText w:val="•"/>
      <w:lvlJc w:val="left"/>
      <w:pPr>
        <w:tabs>
          <w:tab w:val="num" w:pos="5760"/>
        </w:tabs>
        <w:ind w:left="5760" w:hanging="360"/>
      </w:pPr>
      <w:rPr>
        <w:rFonts w:ascii="Times" w:hAnsi="Times" w:hint="default"/>
      </w:rPr>
    </w:lvl>
    <w:lvl w:ilvl="8" w:tplc="4EEE8FDC" w:tentative="1">
      <w:start w:val="1"/>
      <w:numFmt w:val="bullet"/>
      <w:lvlText w:val="•"/>
      <w:lvlJc w:val="left"/>
      <w:pPr>
        <w:tabs>
          <w:tab w:val="num" w:pos="6480"/>
        </w:tabs>
        <w:ind w:left="6480" w:hanging="360"/>
      </w:pPr>
      <w:rPr>
        <w:rFonts w:ascii="Times" w:hAnsi="Times" w:hint="default"/>
      </w:rPr>
    </w:lvl>
  </w:abstractNum>
  <w:abstractNum w:abstractNumId="38">
    <w:nsid w:val="27256CB9"/>
    <w:multiLevelType w:val="hybridMultilevel"/>
    <w:tmpl w:val="AB6AB06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nsid w:val="2BDB2FD9"/>
    <w:multiLevelType w:val="hybridMultilevel"/>
    <w:tmpl w:val="98E04E74"/>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0">
    <w:nsid w:val="2BF93C09"/>
    <w:multiLevelType w:val="hybridMultilevel"/>
    <w:tmpl w:val="BE2E9A50"/>
    <w:lvl w:ilvl="0" w:tplc="78BE97F2">
      <w:start w:val="1"/>
      <w:numFmt w:val="bullet"/>
      <w:lvlText w:val="•"/>
      <w:lvlJc w:val="left"/>
      <w:pPr>
        <w:tabs>
          <w:tab w:val="num" w:pos="720"/>
        </w:tabs>
        <w:ind w:left="720" w:hanging="360"/>
      </w:pPr>
      <w:rPr>
        <w:rFonts w:ascii="Arial" w:hAnsi="Aria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41">
    <w:nsid w:val="2D5E1A1B"/>
    <w:multiLevelType w:val="hybridMultilevel"/>
    <w:tmpl w:val="44CE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044579B"/>
    <w:multiLevelType w:val="hybridMultilevel"/>
    <w:tmpl w:val="2C2C08E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09F12D8"/>
    <w:multiLevelType w:val="hybridMultilevel"/>
    <w:tmpl w:val="13027A02"/>
    <w:lvl w:ilvl="0" w:tplc="3690A22C">
      <w:start w:val="1"/>
      <w:numFmt w:val="bullet"/>
      <w:lvlText w:val="•"/>
      <w:lvlJc w:val="left"/>
      <w:pPr>
        <w:tabs>
          <w:tab w:val="num" w:pos="720"/>
        </w:tabs>
        <w:ind w:left="720" w:hanging="360"/>
      </w:pPr>
      <w:rPr>
        <w:rFonts w:ascii="Times" w:hAnsi="Times" w:hint="default"/>
      </w:rPr>
    </w:lvl>
    <w:lvl w:ilvl="1" w:tplc="FD66B792" w:tentative="1">
      <w:start w:val="1"/>
      <w:numFmt w:val="bullet"/>
      <w:lvlText w:val="•"/>
      <w:lvlJc w:val="left"/>
      <w:pPr>
        <w:tabs>
          <w:tab w:val="num" w:pos="1440"/>
        </w:tabs>
        <w:ind w:left="1440" w:hanging="360"/>
      </w:pPr>
      <w:rPr>
        <w:rFonts w:ascii="Times" w:hAnsi="Times" w:hint="default"/>
      </w:rPr>
    </w:lvl>
    <w:lvl w:ilvl="2" w:tplc="1522065E" w:tentative="1">
      <w:start w:val="1"/>
      <w:numFmt w:val="bullet"/>
      <w:lvlText w:val="•"/>
      <w:lvlJc w:val="left"/>
      <w:pPr>
        <w:tabs>
          <w:tab w:val="num" w:pos="2160"/>
        </w:tabs>
        <w:ind w:left="2160" w:hanging="360"/>
      </w:pPr>
      <w:rPr>
        <w:rFonts w:ascii="Times" w:hAnsi="Times" w:hint="default"/>
      </w:rPr>
    </w:lvl>
    <w:lvl w:ilvl="3" w:tplc="BA3875AC" w:tentative="1">
      <w:start w:val="1"/>
      <w:numFmt w:val="bullet"/>
      <w:lvlText w:val="•"/>
      <w:lvlJc w:val="left"/>
      <w:pPr>
        <w:tabs>
          <w:tab w:val="num" w:pos="2880"/>
        </w:tabs>
        <w:ind w:left="2880" w:hanging="360"/>
      </w:pPr>
      <w:rPr>
        <w:rFonts w:ascii="Times" w:hAnsi="Times" w:hint="default"/>
      </w:rPr>
    </w:lvl>
    <w:lvl w:ilvl="4" w:tplc="B8566490" w:tentative="1">
      <w:start w:val="1"/>
      <w:numFmt w:val="bullet"/>
      <w:lvlText w:val="•"/>
      <w:lvlJc w:val="left"/>
      <w:pPr>
        <w:tabs>
          <w:tab w:val="num" w:pos="3600"/>
        </w:tabs>
        <w:ind w:left="3600" w:hanging="360"/>
      </w:pPr>
      <w:rPr>
        <w:rFonts w:ascii="Times" w:hAnsi="Times" w:hint="default"/>
      </w:rPr>
    </w:lvl>
    <w:lvl w:ilvl="5" w:tplc="777C7008" w:tentative="1">
      <w:start w:val="1"/>
      <w:numFmt w:val="bullet"/>
      <w:lvlText w:val="•"/>
      <w:lvlJc w:val="left"/>
      <w:pPr>
        <w:tabs>
          <w:tab w:val="num" w:pos="4320"/>
        </w:tabs>
        <w:ind w:left="4320" w:hanging="360"/>
      </w:pPr>
      <w:rPr>
        <w:rFonts w:ascii="Times" w:hAnsi="Times" w:hint="default"/>
      </w:rPr>
    </w:lvl>
    <w:lvl w:ilvl="6" w:tplc="41EC6C82" w:tentative="1">
      <w:start w:val="1"/>
      <w:numFmt w:val="bullet"/>
      <w:lvlText w:val="•"/>
      <w:lvlJc w:val="left"/>
      <w:pPr>
        <w:tabs>
          <w:tab w:val="num" w:pos="5040"/>
        </w:tabs>
        <w:ind w:left="5040" w:hanging="360"/>
      </w:pPr>
      <w:rPr>
        <w:rFonts w:ascii="Times" w:hAnsi="Times" w:hint="default"/>
      </w:rPr>
    </w:lvl>
    <w:lvl w:ilvl="7" w:tplc="5582AE7C" w:tentative="1">
      <w:start w:val="1"/>
      <w:numFmt w:val="bullet"/>
      <w:lvlText w:val="•"/>
      <w:lvlJc w:val="left"/>
      <w:pPr>
        <w:tabs>
          <w:tab w:val="num" w:pos="5760"/>
        </w:tabs>
        <w:ind w:left="5760" w:hanging="360"/>
      </w:pPr>
      <w:rPr>
        <w:rFonts w:ascii="Times" w:hAnsi="Times" w:hint="default"/>
      </w:rPr>
    </w:lvl>
    <w:lvl w:ilvl="8" w:tplc="3760D976" w:tentative="1">
      <w:start w:val="1"/>
      <w:numFmt w:val="bullet"/>
      <w:lvlText w:val="•"/>
      <w:lvlJc w:val="left"/>
      <w:pPr>
        <w:tabs>
          <w:tab w:val="num" w:pos="6480"/>
        </w:tabs>
        <w:ind w:left="6480" w:hanging="360"/>
      </w:pPr>
      <w:rPr>
        <w:rFonts w:ascii="Times" w:hAnsi="Times" w:hint="default"/>
      </w:rPr>
    </w:lvl>
  </w:abstractNum>
  <w:abstractNum w:abstractNumId="44">
    <w:nsid w:val="30AE4282"/>
    <w:multiLevelType w:val="hybridMultilevel"/>
    <w:tmpl w:val="517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0D50560"/>
    <w:multiLevelType w:val="hybridMultilevel"/>
    <w:tmpl w:val="9A5C4B5C"/>
    <w:lvl w:ilvl="0" w:tplc="C302B1D0">
      <w:numFmt w:val="bullet"/>
      <w:lvlText w:val="•"/>
      <w:lvlJc w:val="left"/>
      <w:pPr>
        <w:ind w:left="1080" w:hanging="72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ED2792"/>
    <w:multiLevelType w:val="hybridMultilevel"/>
    <w:tmpl w:val="BDE24256"/>
    <w:lvl w:ilvl="0" w:tplc="C588A738">
      <w:numFmt w:val="bullet"/>
      <w:lvlText w:val="•"/>
      <w:lvlJc w:val="left"/>
      <w:pPr>
        <w:ind w:left="1065" w:hanging="705"/>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120577B"/>
    <w:multiLevelType w:val="hybridMultilevel"/>
    <w:tmpl w:val="9D4AAC9A"/>
    <w:lvl w:ilvl="0" w:tplc="08090005">
      <w:start w:val="1"/>
      <w:numFmt w:val="bullet"/>
      <w:lvlText w:val=""/>
      <w:lvlJc w:val="left"/>
      <w:pPr>
        <w:ind w:left="3273" w:hanging="360"/>
      </w:pPr>
      <w:rPr>
        <w:rFonts w:ascii="Wingdings" w:hAnsi="Wingdings" w:hint="default"/>
      </w:rPr>
    </w:lvl>
    <w:lvl w:ilvl="1" w:tplc="08090003">
      <w:start w:val="1"/>
      <w:numFmt w:val="bullet"/>
      <w:lvlText w:val="o"/>
      <w:lvlJc w:val="left"/>
      <w:pPr>
        <w:ind w:left="3993" w:hanging="360"/>
      </w:pPr>
      <w:rPr>
        <w:rFonts w:ascii="Courier New" w:hAnsi="Courier New" w:cs="Courier New" w:hint="default"/>
      </w:rPr>
    </w:lvl>
    <w:lvl w:ilvl="2" w:tplc="08090005" w:tentative="1">
      <w:start w:val="1"/>
      <w:numFmt w:val="bullet"/>
      <w:lvlText w:val=""/>
      <w:lvlJc w:val="left"/>
      <w:pPr>
        <w:ind w:left="4713" w:hanging="360"/>
      </w:pPr>
      <w:rPr>
        <w:rFonts w:ascii="Wingdings" w:hAnsi="Wingdings" w:hint="default"/>
      </w:rPr>
    </w:lvl>
    <w:lvl w:ilvl="3" w:tplc="08090001" w:tentative="1">
      <w:start w:val="1"/>
      <w:numFmt w:val="bullet"/>
      <w:lvlText w:val=""/>
      <w:lvlJc w:val="left"/>
      <w:pPr>
        <w:ind w:left="5433" w:hanging="360"/>
      </w:pPr>
      <w:rPr>
        <w:rFonts w:ascii="Symbol" w:hAnsi="Symbol" w:hint="default"/>
      </w:rPr>
    </w:lvl>
    <w:lvl w:ilvl="4" w:tplc="08090003" w:tentative="1">
      <w:start w:val="1"/>
      <w:numFmt w:val="bullet"/>
      <w:lvlText w:val="o"/>
      <w:lvlJc w:val="left"/>
      <w:pPr>
        <w:ind w:left="6153" w:hanging="360"/>
      </w:pPr>
      <w:rPr>
        <w:rFonts w:ascii="Courier New" w:hAnsi="Courier New" w:cs="Courier New" w:hint="default"/>
      </w:rPr>
    </w:lvl>
    <w:lvl w:ilvl="5" w:tplc="08090005" w:tentative="1">
      <w:start w:val="1"/>
      <w:numFmt w:val="bullet"/>
      <w:lvlText w:val=""/>
      <w:lvlJc w:val="left"/>
      <w:pPr>
        <w:ind w:left="6873" w:hanging="360"/>
      </w:pPr>
      <w:rPr>
        <w:rFonts w:ascii="Wingdings" w:hAnsi="Wingdings" w:hint="default"/>
      </w:rPr>
    </w:lvl>
    <w:lvl w:ilvl="6" w:tplc="08090001" w:tentative="1">
      <w:start w:val="1"/>
      <w:numFmt w:val="bullet"/>
      <w:lvlText w:val=""/>
      <w:lvlJc w:val="left"/>
      <w:pPr>
        <w:ind w:left="7593" w:hanging="360"/>
      </w:pPr>
      <w:rPr>
        <w:rFonts w:ascii="Symbol" w:hAnsi="Symbol" w:hint="default"/>
      </w:rPr>
    </w:lvl>
    <w:lvl w:ilvl="7" w:tplc="08090003" w:tentative="1">
      <w:start w:val="1"/>
      <w:numFmt w:val="bullet"/>
      <w:lvlText w:val="o"/>
      <w:lvlJc w:val="left"/>
      <w:pPr>
        <w:ind w:left="8313" w:hanging="360"/>
      </w:pPr>
      <w:rPr>
        <w:rFonts w:ascii="Courier New" w:hAnsi="Courier New" w:cs="Courier New" w:hint="default"/>
      </w:rPr>
    </w:lvl>
    <w:lvl w:ilvl="8" w:tplc="08090005" w:tentative="1">
      <w:start w:val="1"/>
      <w:numFmt w:val="bullet"/>
      <w:lvlText w:val=""/>
      <w:lvlJc w:val="left"/>
      <w:pPr>
        <w:ind w:left="9033" w:hanging="360"/>
      </w:pPr>
      <w:rPr>
        <w:rFonts w:ascii="Wingdings" w:hAnsi="Wingdings" w:hint="default"/>
      </w:rPr>
    </w:lvl>
  </w:abstractNum>
  <w:abstractNum w:abstractNumId="48">
    <w:nsid w:val="31A65A3C"/>
    <w:multiLevelType w:val="hybridMultilevel"/>
    <w:tmpl w:val="CCC05A80"/>
    <w:lvl w:ilvl="0" w:tplc="3ED836B0">
      <w:start w:val="1"/>
      <w:numFmt w:val="bullet"/>
      <w:lvlText w:val="•"/>
      <w:lvlJc w:val="left"/>
      <w:pPr>
        <w:tabs>
          <w:tab w:val="num" w:pos="720"/>
        </w:tabs>
        <w:ind w:left="720" w:hanging="360"/>
      </w:pPr>
      <w:rPr>
        <w:rFonts w:ascii="Times" w:hAnsi="Times" w:hint="default"/>
      </w:rPr>
    </w:lvl>
    <w:lvl w:ilvl="1" w:tplc="64404B40" w:tentative="1">
      <w:start w:val="1"/>
      <w:numFmt w:val="bullet"/>
      <w:lvlText w:val="•"/>
      <w:lvlJc w:val="left"/>
      <w:pPr>
        <w:tabs>
          <w:tab w:val="num" w:pos="1440"/>
        </w:tabs>
        <w:ind w:left="1440" w:hanging="360"/>
      </w:pPr>
      <w:rPr>
        <w:rFonts w:ascii="Times" w:hAnsi="Times" w:hint="default"/>
      </w:rPr>
    </w:lvl>
    <w:lvl w:ilvl="2" w:tplc="36CA5494">
      <w:start w:val="1"/>
      <w:numFmt w:val="bullet"/>
      <w:lvlText w:val="•"/>
      <w:lvlJc w:val="left"/>
      <w:pPr>
        <w:tabs>
          <w:tab w:val="num" w:pos="2160"/>
        </w:tabs>
        <w:ind w:left="2160" w:hanging="360"/>
      </w:pPr>
      <w:rPr>
        <w:rFonts w:ascii="Times" w:hAnsi="Times" w:hint="default"/>
      </w:rPr>
    </w:lvl>
    <w:lvl w:ilvl="3" w:tplc="089E0A9A" w:tentative="1">
      <w:start w:val="1"/>
      <w:numFmt w:val="bullet"/>
      <w:lvlText w:val="•"/>
      <w:lvlJc w:val="left"/>
      <w:pPr>
        <w:tabs>
          <w:tab w:val="num" w:pos="2880"/>
        </w:tabs>
        <w:ind w:left="2880" w:hanging="360"/>
      </w:pPr>
      <w:rPr>
        <w:rFonts w:ascii="Times" w:hAnsi="Times" w:hint="default"/>
      </w:rPr>
    </w:lvl>
    <w:lvl w:ilvl="4" w:tplc="04AC891C" w:tentative="1">
      <w:start w:val="1"/>
      <w:numFmt w:val="bullet"/>
      <w:lvlText w:val="•"/>
      <w:lvlJc w:val="left"/>
      <w:pPr>
        <w:tabs>
          <w:tab w:val="num" w:pos="3600"/>
        </w:tabs>
        <w:ind w:left="3600" w:hanging="360"/>
      </w:pPr>
      <w:rPr>
        <w:rFonts w:ascii="Times" w:hAnsi="Times" w:hint="default"/>
      </w:rPr>
    </w:lvl>
    <w:lvl w:ilvl="5" w:tplc="77FC7A4A" w:tentative="1">
      <w:start w:val="1"/>
      <w:numFmt w:val="bullet"/>
      <w:lvlText w:val="•"/>
      <w:lvlJc w:val="left"/>
      <w:pPr>
        <w:tabs>
          <w:tab w:val="num" w:pos="4320"/>
        </w:tabs>
        <w:ind w:left="4320" w:hanging="360"/>
      </w:pPr>
      <w:rPr>
        <w:rFonts w:ascii="Times" w:hAnsi="Times" w:hint="default"/>
      </w:rPr>
    </w:lvl>
    <w:lvl w:ilvl="6" w:tplc="0DACF6D6" w:tentative="1">
      <w:start w:val="1"/>
      <w:numFmt w:val="bullet"/>
      <w:lvlText w:val="•"/>
      <w:lvlJc w:val="left"/>
      <w:pPr>
        <w:tabs>
          <w:tab w:val="num" w:pos="5040"/>
        </w:tabs>
        <w:ind w:left="5040" w:hanging="360"/>
      </w:pPr>
      <w:rPr>
        <w:rFonts w:ascii="Times" w:hAnsi="Times" w:hint="default"/>
      </w:rPr>
    </w:lvl>
    <w:lvl w:ilvl="7" w:tplc="FBA205B8" w:tentative="1">
      <w:start w:val="1"/>
      <w:numFmt w:val="bullet"/>
      <w:lvlText w:val="•"/>
      <w:lvlJc w:val="left"/>
      <w:pPr>
        <w:tabs>
          <w:tab w:val="num" w:pos="5760"/>
        </w:tabs>
        <w:ind w:left="5760" w:hanging="360"/>
      </w:pPr>
      <w:rPr>
        <w:rFonts w:ascii="Times" w:hAnsi="Times" w:hint="default"/>
      </w:rPr>
    </w:lvl>
    <w:lvl w:ilvl="8" w:tplc="9EE42BDC" w:tentative="1">
      <w:start w:val="1"/>
      <w:numFmt w:val="bullet"/>
      <w:lvlText w:val="•"/>
      <w:lvlJc w:val="left"/>
      <w:pPr>
        <w:tabs>
          <w:tab w:val="num" w:pos="6480"/>
        </w:tabs>
        <w:ind w:left="6480" w:hanging="360"/>
      </w:pPr>
      <w:rPr>
        <w:rFonts w:ascii="Times" w:hAnsi="Times" w:hint="default"/>
      </w:rPr>
    </w:lvl>
  </w:abstractNum>
  <w:abstractNum w:abstractNumId="49">
    <w:nsid w:val="35400BBA"/>
    <w:multiLevelType w:val="hybridMultilevel"/>
    <w:tmpl w:val="204E95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FE02C2"/>
    <w:multiLevelType w:val="hybridMultilevel"/>
    <w:tmpl w:val="F2CC33B2"/>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1743B10"/>
    <w:multiLevelType w:val="hybridMultilevel"/>
    <w:tmpl w:val="2ADC8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391190"/>
    <w:multiLevelType w:val="multilevel"/>
    <w:tmpl w:val="C45ECD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nsid w:val="45CB4B3B"/>
    <w:multiLevelType w:val="hybridMultilevel"/>
    <w:tmpl w:val="915AC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60D1637"/>
    <w:multiLevelType w:val="hybridMultilevel"/>
    <w:tmpl w:val="044AFD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478043F5"/>
    <w:multiLevelType w:val="hybridMultilevel"/>
    <w:tmpl w:val="7F0ED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E27004"/>
    <w:multiLevelType w:val="hybridMultilevel"/>
    <w:tmpl w:val="38268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CC60EC1"/>
    <w:multiLevelType w:val="hybridMultilevel"/>
    <w:tmpl w:val="608C540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4D590B4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4FA94699"/>
    <w:multiLevelType w:val="hybridMultilevel"/>
    <w:tmpl w:val="60144286"/>
    <w:lvl w:ilvl="0" w:tplc="6ABE6B1E">
      <w:start w:val="1"/>
      <w:numFmt w:val="bullet"/>
      <w:lvlText w:val="•"/>
      <w:lvlJc w:val="left"/>
      <w:pPr>
        <w:tabs>
          <w:tab w:val="num" w:pos="720"/>
        </w:tabs>
        <w:ind w:left="720" w:hanging="360"/>
      </w:pPr>
      <w:rPr>
        <w:rFonts w:ascii="Times" w:hAnsi="Times" w:hint="default"/>
      </w:rPr>
    </w:lvl>
    <w:lvl w:ilvl="1" w:tplc="BFE0A258">
      <w:start w:val="137"/>
      <w:numFmt w:val="bullet"/>
      <w:lvlText w:val="•"/>
      <w:lvlJc w:val="left"/>
      <w:pPr>
        <w:tabs>
          <w:tab w:val="num" w:pos="1440"/>
        </w:tabs>
        <w:ind w:left="1440" w:hanging="360"/>
      </w:pPr>
      <w:rPr>
        <w:rFonts w:ascii="Times" w:hAnsi="Times" w:hint="default"/>
      </w:rPr>
    </w:lvl>
    <w:lvl w:ilvl="2" w:tplc="A7C246C0" w:tentative="1">
      <w:start w:val="1"/>
      <w:numFmt w:val="bullet"/>
      <w:lvlText w:val="•"/>
      <w:lvlJc w:val="left"/>
      <w:pPr>
        <w:tabs>
          <w:tab w:val="num" w:pos="2160"/>
        </w:tabs>
        <w:ind w:left="2160" w:hanging="360"/>
      </w:pPr>
      <w:rPr>
        <w:rFonts w:ascii="Times" w:hAnsi="Times" w:hint="default"/>
      </w:rPr>
    </w:lvl>
    <w:lvl w:ilvl="3" w:tplc="A016EAB6" w:tentative="1">
      <w:start w:val="1"/>
      <w:numFmt w:val="bullet"/>
      <w:lvlText w:val="•"/>
      <w:lvlJc w:val="left"/>
      <w:pPr>
        <w:tabs>
          <w:tab w:val="num" w:pos="2880"/>
        </w:tabs>
        <w:ind w:left="2880" w:hanging="360"/>
      </w:pPr>
      <w:rPr>
        <w:rFonts w:ascii="Times" w:hAnsi="Times" w:hint="default"/>
      </w:rPr>
    </w:lvl>
    <w:lvl w:ilvl="4" w:tplc="DDB4F256" w:tentative="1">
      <w:start w:val="1"/>
      <w:numFmt w:val="bullet"/>
      <w:lvlText w:val="•"/>
      <w:lvlJc w:val="left"/>
      <w:pPr>
        <w:tabs>
          <w:tab w:val="num" w:pos="3600"/>
        </w:tabs>
        <w:ind w:left="3600" w:hanging="360"/>
      </w:pPr>
      <w:rPr>
        <w:rFonts w:ascii="Times" w:hAnsi="Times" w:hint="default"/>
      </w:rPr>
    </w:lvl>
    <w:lvl w:ilvl="5" w:tplc="808C0B00" w:tentative="1">
      <w:start w:val="1"/>
      <w:numFmt w:val="bullet"/>
      <w:lvlText w:val="•"/>
      <w:lvlJc w:val="left"/>
      <w:pPr>
        <w:tabs>
          <w:tab w:val="num" w:pos="4320"/>
        </w:tabs>
        <w:ind w:left="4320" w:hanging="360"/>
      </w:pPr>
      <w:rPr>
        <w:rFonts w:ascii="Times" w:hAnsi="Times" w:hint="default"/>
      </w:rPr>
    </w:lvl>
    <w:lvl w:ilvl="6" w:tplc="4B185C3A" w:tentative="1">
      <w:start w:val="1"/>
      <w:numFmt w:val="bullet"/>
      <w:lvlText w:val="•"/>
      <w:lvlJc w:val="left"/>
      <w:pPr>
        <w:tabs>
          <w:tab w:val="num" w:pos="5040"/>
        </w:tabs>
        <w:ind w:left="5040" w:hanging="360"/>
      </w:pPr>
      <w:rPr>
        <w:rFonts w:ascii="Times" w:hAnsi="Times" w:hint="default"/>
      </w:rPr>
    </w:lvl>
    <w:lvl w:ilvl="7" w:tplc="90546182" w:tentative="1">
      <w:start w:val="1"/>
      <w:numFmt w:val="bullet"/>
      <w:lvlText w:val="•"/>
      <w:lvlJc w:val="left"/>
      <w:pPr>
        <w:tabs>
          <w:tab w:val="num" w:pos="5760"/>
        </w:tabs>
        <w:ind w:left="5760" w:hanging="360"/>
      </w:pPr>
      <w:rPr>
        <w:rFonts w:ascii="Times" w:hAnsi="Times" w:hint="default"/>
      </w:rPr>
    </w:lvl>
    <w:lvl w:ilvl="8" w:tplc="55A4F47A" w:tentative="1">
      <w:start w:val="1"/>
      <w:numFmt w:val="bullet"/>
      <w:lvlText w:val="•"/>
      <w:lvlJc w:val="left"/>
      <w:pPr>
        <w:tabs>
          <w:tab w:val="num" w:pos="6480"/>
        </w:tabs>
        <w:ind w:left="6480" w:hanging="360"/>
      </w:pPr>
      <w:rPr>
        <w:rFonts w:ascii="Times" w:hAnsi="Times" w:hint="default"/>
      </w:rPr>
    </w:lvl>
  </w:abstractNum>
  <w:abstractNum w:abstractNumId="60">
    <w:nsid w:val="510C0298"/>
    <w:multiLevelType w:val="hybridMultilevel"/>
    <w:tmpl w:val="84345C06"/>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1">
    <w:nsid w:val="51F72584"/>
    <w:multiLevelType w:val="hybridMultilevel"/>
    <w:tmpl w:val="E2546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533903B4"/>
    <w:multiLevelType w:val="hybridMultilevel"/>
    <w:tmpl w:val="A3C6551A"/>
    <w:lvl w:ilvl="0" w:tplc="1A84840C">
      <w:start w:val="1"/>
      <w:numFmt w:val="decimal"/>
      <w:lvlText w:val="%1."/>
      <w:lvlJc w:val="left"/>
      <w:pPr>
        <w:tabs>
          <w:tab w:val="num" w:pos="720"/>
        </w:tabs>
        <w:ind w:left="720" w:hanging="360"/>
      </w:pPr>
    </w:lvl>
    <w:lvl w:ilvl="1" w:tplc="5F908150" w:tentative="1">
      <w:start w:val="1"/>
      <w:numFmt w:val="decimal"/>
      <w:lvlText w:val="%2."/>
      <w:lvlJc w:val="left"/>
      <w:pPr>
        <w:tabs>
          <w:tab w:val="num" w:pos="1440"/>
        </w:tabs>
        <w:ind w:left="1440" w:hanging="360"/>
      </w:pPr>
    </w:lvl>
    <w:lvl w:ilvl="2" w:tplc="36EEC7BC" w:tentative="1">
      <w:start w:val="1"/>
      <w:numFmt w:val="decimal"/>
      <w:lvlText w:val="%3."/>
      <w:lvlJc w:val="left"/>
      <w:pPr>
        <w:tabs>
          <w:tab w:val="num" w:pos="2160"/>
        </w:tabs>
        <w:ind w:left="2160" w:hanging="360"/>
      </w:pPr>
    </w:lvl>
    <w:lvl w:ilvl="3" w:tplc="09B00A30" w:tentative="1">
      <w:start w:val="1"/>
      <w:numFmt w:val="decimal"/>
      <w:lvlText w:val="%4."/>
      <w:lvlJc w:val="left"/>
      <w:pPr>
        <w:tabs>
          <w:tab w:val="num" w:pos="2880"/>
        </w:tabs>
        <w:ind w:left="2880" w:hanging="360"/>
      </w:pPr>
    </w:lvl>
    <w:lvl w:ilvl="4" w:tplc="42A87F5C" w:tentative="1">
      <w:start w:val="1"/>
      <w:numFmt w:val="decimal"/>
      <w:lvlText w:val="%5."/>
      <w:lvlJc w:val="left"/>
      <w:pPr>
        <w:tabs>
          <w:tab w:val="num" w:pos="3600"/>
        </w:tabs>
        <w:ind w:left="3600" w:hanging="360"/>
      </w:pPr>
    </w:lvl>
    <w:lvl w:ilvl="5" w:tplc="7FD0DF16" w:tentative="1">
      <w:start w:val="1"/>
      <w:numFmt w:val="decimal"/>
      <w:lvlText w:val="%6."/>
      <w:lvlJc w:val="left"/>
      <w:pPr>
        <w:tabs>
          <w:tab w:val="num" w:pos="4320"/>
        </w:tabs>
        <w:ind w:left="4320" w:hanging="360"/>
      </w:pPr>
    </w:lvl>
    <w:lvl w:ilvl="6" w:tplc="EC2AB9F8" w:tentative="1">
      <w:start w:val="1"/>
      <w:numFmt w:val="decimal"/>
      <w:lvlText w:val="%7."/>
      <w:lvlJc w:val="left"/>
      <w:pPr>
        <w:tabs>
          <w:tab w:val="num" w:pos="5040"/>
        </w:tabs>
        <w:ind w:left="5040" w:hanging="360"/>
      </w:pPr>
    </w:lvl>
    <w:lvl w:ilvl="7" w:tplc="FEFC94A6" w:tentative="1">
      <w:start w:val="1"/>
      <w:numFmt w:val="decimal"/>
      <w:lvlText w:val="%8."/>
      <w:lvlJc w:val="left"/>
      <w:pPr>
        <w:tabs>
          <w:tab w:val="num" w:pos="5760"/>
        </w:tabs>
        <w:ind w:left="5760" w:hanging="360"/>
      </w:pPr>
    </w:lvl>
    <w:lvl w:ilvl="8" w:tplc="26FAAF9C" w:tentative="1">
      <w:start w:val="1"/>
      <w:numFmt w:val="decimal"/>
      <w:lvlText w:val="%9."/>
      <w:lvlJc w:val="left"/>
      <w:pPr>
        <w:tabs>
          <w:tab w:val="num" w:pos="6480"/>
        </w:tabs>
        <w:ind w:left="6480" w:hanging="360"/>
      </w:pPr>
    </w:lvl>
  </w:abstractNum>
  <w:abstractNum w:abstractNumId="63">
    <w:nsid w:val="53CB6D31"/>
    <w:multiLevelType w:val="hybridMultilevel"/>
    <w:tmpl w:val="21A2B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5B1E81"/>
    <w:multiLevelType w:val="hybridMultilevel"/>
    <w:tmpl w:val="F304A636"/>
    <w:lvl w:ilvl="0" w:tplc="E76CB4B2">
      <w:start w:val="1"/>
      <w:numFmt w:val="bullet"/>
      <w:lvlText w:val="•"/>
      <w:lvlJc w:val="left"/>
      <w:pPr>
        <w:tabs>
          <w:tab w:val="num" w:pos="720"/>
        </w:tabs>
        <w:ind w:left="720" w:hanging="360"/>
      </w:pPr>
      <w:rPr>
        <w:rFonts w:ascii="Times" w:hAnsi="Times" w:hint="default"/>
      </w:rPr>
    </w:lvl>
    <w:lvl w:ilvl="1" w:tplc="907430BC">
      <w:start w:val="1"/>
      <w:numFmt w:val="bullet"/>
      <w:lvlText w:val="•"/>
      <w:lvlJc w:val="left"/>
      <w:pPr>
        <w:tabs>
          <w:tab w:val="num" w:pos="1440"/>
        </w:tabs>
        <w:ind w:left="1440" w:hanging="360"/>
      </w:pPr>
      <w:rPr>
        <w:rFonts w:ascii="Times" w:hAnsi="Times" w:hint="default"/>
      </w:rPr>
    </w:lvl>
    <w:lvl w:ilvl="2" w:tplc="F0A449FE" w:tentative="1">
      <w:start w:val="1"/>
      <w:numFmt w:val="bullet"/>
      <w:lvlText w:val="•"/>
      <w:lvlJc w:val="left"/>
      <w:pPr>
        <w:tabs>
          <w:tab w:val="num" w:pos="2160"/>
        </w:tabs>
        <w:ind w:left="2160" w:hanging="360"/>
      </w:pPr>
      <w:rPr>
        <w:rFonts w:ascii="Times" w:hAnsi="Times" w:hint="default"/>
      </w:rPr>
    </w:lvl>
    <w:lvl w:ilvl="3" w:tplc="299A5FDC" w:tentative="1">
      <w:start w:val="1"/>
      <w:numFmt w:val="bullet"/>
      <w:lvlText w:val="•"/>
      <w:lvlJc w:val="left"/>
      <w:pPr>
        <w:tabs>
          <w:tab w:val="num" w:pos="2880"/>
        </w:tabs>
        <w:ind w:left="2880" w:hanging="360"/>
      </w:pPr>
      <w:rPr>
        <w:rFonts w:ascii="Times" w:hAnsi="Times" w:hint="default"/>
      </w:rPr>
    </w:lvl>
    <w:lvl w:ilvl="4" w:tplc="ED429BB8" w:tentative="1">
      <w:start w:val="1"/>
      <w:numFmt w:val="bullet"/>
      <w:lvlText w:val="•"/>
      <w:lvlJc w:val="left"/>
      <w:pPr>
        <w:tabs>
          <w:tab w:val="num" w:pos="3600"/>
        </w:tabs>
        <w:ind w:left="3600" w:hanging="360"/>
      </w:pPr>
      <w:rPr>
        <w:rFonts w:ascii="Times" w:hAnsi="Times" w:hint="default"/>
      </w:rPr>
    </w:lvl>
    <w:lvl w:ilvl="5" w:tplc="6B2E2A76" w:tentative="1">
      <w:start w:val="1"/>
      <w:numFmt w:val="bullet"/>
      <w:lvlText w:val="•"/>
      <w:lvlJc w:val="left"/>
      <w:pPr>
        <w:tabs>
          <w:tab w:val="num" w:pos="4320"/>
        </w:tabs>
        <w:ind w:left="4320" w:hanging="360"/>
      </w:pPr>
      <w:rPr>
        <w:rFonts w:ascii="Times" w:hAnsi="Times" w:hint="default"/>
      </w:rPr>
    </w:lvl>
    <w:lvl w:ilvl="6" w:tplc="619ADEF4" w:tentative="1">
      <w:start w:val="1"/>
      <w:numFmt w:val="bullet"/>
      <w:lvlText w:val="•"/>
      <w:lvlJc w:val="left"/>
      <w:pPr>
        <w:tabs>
          <w:tab w:val="num" w:pos="5040"/>
        </w:tabs>
        <w:ind w:left="5040" w:hanging="360"/>
      </w:pPr>
      <w:rPr>
        <w:rFonts w:ascii="Times" w:hAnsi="Times" w:hint="default"/>
      </w:rPr>
    </w:lvl>
    <w:lvl w:ilvl="7" w:tplc="F6187970" w:tentative="1">
      <w:start w:val="1"/>
      <w:numFmt w:val="bullet"/>
      <w:lvlText w:val="•"/>
      <w:lvlJc w:val="left"/>
      <w:pPr>
        <w:tabs>
          <w:tab w:val="num" w:pos="5760"/>
        </w:tabs>
        <w:ind w:left="5760" w:hanging="360"/>
      </w:pPr>
      <w:rPr>
        <w:rFonts w:ascii="Times" w:hAnsi="Times" w:hint="default"/>
      </w:rPr>
    </w:lvl>
    <w:lvl w:ilvl="8" w:tplc="26E0C5A2" w:tentative="1">
      <w:start w:val="1"/>
      <w:numFmt w:val="bullet"/>
      <w:lvlText w:val="•"/>
      <w:lvlJc w:val="left"/>
      <w:pPr>
        <w:tabs>
          <w:tab w:val="num" w:pos="6480"/>
        </w:tabs>
        <w:ind w:left="6480" w:hanging="360"/>
      </w:pPr>
      <w:rPr>
        <w:rFonts w:ascii="Times" w:hAnsi="Times" w:hint="default"/>
      </w:rPr>
    </w:lvl>
  </w:abstractNum>
  <w:abstractNum w:abstractNumId="65">
    <w:nsid w:val="566D655E"/>
    <w:multiLevelType w:val="hybridMultilevel"/>
    <w:tmpl w:val="1E78454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6">
    <w:nsid w:val="57D4297F"/>
    <w:multiLevelType w:val="hybridMultilevel"/>
    <w:tmpl w:val="2F2880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5CC40ACB"/>
    <w:multiLevelType w:val="hybridMultilevel"/>
    <w:tmpl w:val="995CDA94"/>
    <w:lvl w:ilvl="0" w:tplc="08090001">
      <w:start w:val="1"/>
      <w:numFmt w:val="bullet"/>
      <w:lvlText w:val=""/>
      <w:lvlJc w:val="left"/>
      <w:pPr>
        <w:tabs>
          <w:tab w:val="num" w:pos="720"/>
        </w:tabs>
        <w:ind w:left="720" w:hanging="360"/>
      </w:pPr>
      <w:rPr>
        <w:rFonts w:ascii="Symbol" w:hAnsi="Symbol"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68">
    <w:nsid w:val="5F4E104D"/>
    <w:multiLevelType w:val="hybridMultilevel"/>
    <w:tmpl w:val="13FAD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F6031B8"/>
    <w:multiLevelType w:val="hybridMultilevel"/>
    <w:tmpl w:val="599E954C"/>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63BA288B"/>
    <w:multiLevelType w:val="hybridMultilevel"/>
    <w:tmpl w:val="42726B62"/>
    <w:lvl w:ilvl="0" w:tplc="08090001">
      <w:start w:val="1"/>
      <w:numFmt w:val="bullet"/>
      <w:lvlText w:val=""/>
      <w:lvlJc w:val="left"/>
      <w:pPr>
        <w:tabs>
          <w:tab w:val="num" w:pos="720"/>
        </w:tabs>
        <w:ind w:left="720" w:hanging="360"/>
      </w:pPr>
      <w:rPr>
        <w:rFonts w:ascii="Symbol" w:hAnsi="Symbol" w:hint="default"/>
      </w:rPr>
    </w:lvl>
    <w:lvl w:ilvl="1" w:tplc="8C6443CA" w:tentative="1">
      <w:start w:val="1"/>
      <w:numFmt w:val="bullet"/>
      <w:lvlText w:val="•"/>
      <w:lvlJc w:val="left"/>
      <w:pPr>
        <w:tabs>
          <w:tab w:val="num" w:pos="1440"/>
        </w:tabs>
        <w:ind w:left="1440" w:hanging="360"/>
      </w:pPr>
      <w:rPr>
        <w:rFonts w:ascii="Arial" w:hAnsi="Arial" w:hint="default"/>
      </w:rPr>
    </w:lvl>
    <w:lvl w:ilvl="2" w:tplc="1A08244C" w:tentative="1">
      <w:start w:val="1"/>
      <w:numFmt w:val="bullet"/>
      <w:lvlText w:val="•"/>
      <w:lvlJc w:val="left"/>
      <w:pPr>
        <w:tabs>
          <w:tab w:val="num" w:pos="2160"/>
        </w:tabs>
        <w:ind w:left="2160" w:hanging="360"/>
      </w:pPr>
      <w:rPr>
        <w:rFonts w:ascii="Arial" w:hAnsi="Arial" w:hint="default"/>
      </w:rPr>
    </w:lvl>
    <w:lvl w:ilvl="3" w:tplc="CE3C8244" w:tentative="1">
      <w:start w:val="1"/>
      <w:numFmt w:val="bullet"/>
      <w:lvlText w:val="•"/>
      <w:lvlJc w:val="left"/>
      <w:pPr>
        <w:tabs>
          <w:tab w:val="num" w:pos="2880"/>
        </w:tabs>
        <w:ind w:left="2880" w:hanging="360"/>
      </w:pPr>
      <w:rPr>
        <w:rFonts w:ascii="Arial" w:hAnsi="Arial" w:hint="default"/>
      </w:rPr>
    </w:lvl>
    <w:lvl w:ilvl="4" w:tplc="10EEE4C6" w:tentative="1">
      <w:start w:val="1"/>
      <w:numFmt w:val="bullet"/>
      <w:lvlText w:val="•"/>
      <w:lvlJc w:val="left"/>
      <w:pPr>
        <w:tabs>
          <w:tab w:val="num" w:pos="3600"/>
        </w:tabs>
        <w:ind w:left="3600" w:hanging="360"/>
      </w:pPr>
      <w:rPr>
        <w:rFonts w:ascii="Arial" w:hAnsi="Arial" w:hint="default"/>
      </w:rPr>
    </w:lvl>
    <w:lvl w:ilvl="5" w:tplc="2F205306" w:tentative="1">
      <w:start w:val="1"/>
      <w:numFmt w:val="bullet"/>
      <w:lvlText w:val="•"/>
      <w:lvlJc w:val="left"/>
      <w:pPr>
        <w:tabs>
          <w:tab w:val="num" w:pos="4320"/>
        </w:tabs>
        <w:ind w:left="4320" w:hanging="360"/>
      </w:pPr>
      <w:rPr>
        <w:rFonts w:ascii="Arial" w:hAnsi="Arial" w:hint="default"/>
      </w:rPr>
    </w:lvl>
    <w:lvl w:ilvl="6" w:tplc="75D60D0A" w:tentative="1">
      <w:start w:val="1"/>
      <w:numFmt w:val="bullet"/>
      <w:lvlText w:val="•"/>
      <w:lvlJc w:val="left"/>
      <w:pPr>
        <w:tabs>
          <w:tab w:val="num" w:pos="5040"/>
        </w:tabs>
        <w:ind w:left="5040" w:hanging="360"/>
      </w:pPr>
      <w:rPr>
        <w:rFonts w:ascii="Arial" w:hAnsi="Arial" w:hint="default"/>
      </w:rPr>
    </w:lvl>
    <w:lvl w:ilvl="7" w:tplc="84D4478C" w:tentative="1">
      <w:start w:val="1"/>
      <w:numFmt w:val="bullet"/>
      <w:lvlText w:val="•"/>
      <w:lvlJc w:val="left"/>
      <w:pPr>
        <w:tabs>
          <w:tab w:val="num" w:pos="5760"/>
        </w:tabs>
        <w:ind w:left="5760" w:hanging="360"/>
      </w:pPr>
      <w:rPr>
        <w:rFonts w:ascii="Arial" w:hAnsi="Arial" w:hint="default"/>
      </w:rPr>
    </w:lvl>
    <w:lvl w:ilvl="8" w:tplc="1968004C" w:tentative="1">
      <w:start w:val="1"/>
      <w:numFmt w:val="bullet"/>
      <w:lvlText w:val="•"/>
      <w:lvlJc w:val="left"/>
      <w:pPr>
        <w:tabs>
          <w:tab w:val="num" w:pos="6480"/>
        </w:tabs>
        <w:ind w:left="6480" w:hanging="360"/>
      </w:pPr>
      <w:rPr>
        <w:rFonts w:ascii="Arial" w:hAnsi="Arial" w:hint="default"/>
      </w:rPr>
    </w:lvl>
  </w:abstractNum>
  <w:abstractNum w:abstractNumId="71">
    <w:nsid w:val="64450483"/>
    <w:multiLevelType w:val="hybridMultilevel"/>
    <w:tmpl w:val="B01499BE"/>
    <w:lvl w:ilvl="0" w:tplc="A2922F6E">
      <w:start w:val="1"/>
      <w:numFmt w:val="bullet"/>
      <w:lvlText w:val="•"/>
      <w:lvlJc w:val="left"/>
      <w:pPr>
        <w:tabs>
          <w:tab w:val="num" w:pos="720"/>
        </w:tabs>
        <w:ind w:left="720" w:hanging="360"/>
      </w:pPr>
      <w:rPr>
        <w:rFonts w:ascii="Times" w:hAnsi="Times" w:hint="default"/>
      </w:rPr>
    </w:lvl>
    <w:lvl w:ilvl="1" w:tplc="14045E6E" w:tentative="1">
      <w:start w:val="1"/>
      <w:numFmt w:val="bullet"/>
      <w:lvlText w:val="•"/>
      <w:lvlJc w:val="left"/>
      <w:pPr>
        <w:tabs>
          <w:tab w:val="num" w:pos="1440"/>
        </w:tabs>
        <w:ind w:left="1440" w:hanging="360"/>
      </w:pPr>
      <w:rPr>
        <w:rFonts w:ascii="Times" w:hAnsi="Times" w:hint="default"/>
      </w:rPr>
    </w:lvl>
    <w:lvl w:ilvl="2" w:tplc="2FE26FF0" w:tentative="1">
      <w:start w:val="1"/>
      <w:numFmt w:val="bullet"/>
      <w:lvlText w:val="•"/>
      <w:lvlJc w:val="left"/>
      <w:pPr>
        <w:tabs>
          <w:tab w:val="num" w:pos="2160"/>
        </w:tabs>
        <w:ind w:left="2160" w:hanging="360"/>
      </w:pPr>
      <w:rPr>
        <w:rFonts w:ascii="Times" w:hAnsi="Times" w:hint="default"/>
      </w:rPr>
    </w:lvl>
    <w:lvl w:ilvl="3" w:tplc="C84459C6" w:tentative="1">
      <w:start w:val="1"/>
      <w:numFmt w:val="bullet"/>
      <w:lvlText w:val="•"/>
      <w:lvlJc w:val="left"/>
      <w:pPr>
        <w:tabs>
          <w:tab w:val="num" w:pos="2880"/>
        </w:tabs>
        <w:ind w:left="2880" w:hanging="360"/>
      </w:pPr>
      <w:rPr>
        <w:rFonts w:ascii="Times" w:hAnsi="Times" w:hint="default"/>
      </w:rPr>
    </w:lvl>
    <w:lvl w:ilvl="4" w:tplc="80689D48" w:tentative="1">
      <w:start w:val="1"/>
      <w:numFmt w:val="bullet"/>
      <w:lvlText w:val="•"/>
      <w:lvlJc w:val="left"/>
      <w:pPr>
        <w:tabs>
          <w:tab w:val="num" w:pos="3600"/>
        </w:tabs>
        <w:ind w:left="3600" w:hanging="360"/>
      </w:pPr>
      <w:rPr>
        <w:rFonts w:ascii="Times" w:hAnsi="Times" w:hint="default"/>
      </w:rPr>
    </w:lvl>
    <w:lvl w:ilvl="5" w:tplc="84AAFF42" w:tentative="1">
      <w:start w:val="1"/>
      <w:numFmt w:val="bullet"/>
      <w:lvlText w:val="•"/>
      <w:lvlJc w:val="left"/>
      <w:pPr>
        <w:tabs>
          <w:tab w:val="num" w:pos="4320"/>
        </w:tabs>
        <w:ind w:left="4320" w:hanging="360"/>
      </w:pPr>
      <w:rPr>
        <w:rFonts w:ascii="Times" w:hAnsi="Times" w:hint="default"/>
      </w:rPr>
    </w:lvl>
    <w:lvl w:ilvl="6" w:tplc="4BBE4CD0" w:tentative="1">
      <w:start w:val="1"/>
      <w:numFmt w:val="bullet"/>
      <w:lvlText w:val="•"/>
      <w:lvlJc w:val="left"/>
      <w:pPr>
        <w:tabs>
          <w:tab w:val="num" w:pos="5040"/>
        </w:tabs>
        <w:ind w:left="5040" w:hanging="360"/>
      </w:pPr>
      <w:rPr>
        <w:rFonts w:ascii="Times" w:hAnsi="Times" w:hint="default"/>
      </w:rPr>
    </w:lvl>
    <w:lvl w:ilvl="7" w:tplc="471A2B68" w:tentative="1">
      <w:start w:val="1"/>
      <w:numFmt w:val="bullet"/>
      <w:lvlText w:val="•"/>
      <w:lvlJc w:val="left"/>
      <w:pPr>
        <w:tabs>
          <w:tab w:val="num" w:pos="5760"/>
        </w:tabs>
        <w:ind w:left="5760" w:hanging="360"/>
      </w:pPr>
      <w:rPr>
        <w:rFonts w:ascii="Times" w:hAnsi="Times" w:hint="default"/>
      </w:rPr>
    </w:lvl>
    <w:lvl w:ilvl="8" w:tplc="846A4F06" w:tentative="1">
      <w:start w:val="1"/>
      <w:numFmt w:val="bullet"/>
      <w:lvlText w:val="•"/>
      <w:lvlJc w:val="left"/>
      <w:pPr>
        <w:tabs>
          <w:tab w:val="num" w:pos="6480"/>
        </w:tabs>
        <w:ind w:left="6480" w:hanging="360"/>
      </w:pPr>
      <w:rPr>
        <w:rFonts w:ascii="Times" w:hAnsi="Times" w:hint="default"/>
      </w:rPr>
    </w:lvl>
  </w:abstractNum>
  <w:abstractNum w:abstractNumId="72">
    <w:nsid w:val="65066E46"/>
    <w:multiLevelType w:val="hybridMultilevel"/>
    <w:tmpl w:val="603A2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668D0558"/>
    <w:multiLevelType w:val="hybridMultilevel"/>
    <w:tmpl w:val="3CC604BA"/>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AAD449B"/>
    <w:multiLevelType w:val="hybridMultilevel"/>
    <w:tmpl w:val="4014A412"/>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BB6046C"/>
    <w:multiLevelType w:val="hybridMultilevel"/>
    <w:tmpl w:val="8F449D08"/>
    <w:lvl w:ilvl="0" w:tplc="D5409346">
      <w:start w:val="1"/>
      <w:numFmt w:val="bullet"/>
      <w:lvlText w:val="•"/>
      <w:lvlJc w:val="left"/>
      <w:pPr>
        <w:tabs>
          <w:tab w:val="num" w:pos="720"/>
        </w:tabs>
        <w:ind w:left="720" w:hanging="360"/>
      </w:pPr>
      <w:rPr>
        <w:rFonts w:ascii="Times" w:hAnsi="Times" w:hint="default"/>
      </w:rPr>
    </w:lvl>
    <w:lvl w:ilvl="1" w:tplc="7C44B672" w:tentative="1">
      <w:start w:val="1"/>
      <w:numFmt w:val="bullet"/>
      <w:lvlText w:val="•"/>
      <w:lvlJc w:val="left"/>
      <w:pPr>
        <w:tabs>
          <w:tab w:val="num" w:pos="1440"/>
        </w:tabs>
        <w:ind w:left="1440" w:hanging="360"/>
      </w:pPr>
      <w:rPr>
        <w:rFonts w:ascii="Times" w:hAnsi="Times" w:hint="default"/>
      </w:rPr>
    </w:lvl>
    <w:lvl w:ilvl="2" w:tplc="ADC60A6C" w:tentative="1">
      <w:start w:val="1"/>
      <w:numFmt w:val="bullet"/>
      <w:lvlText w:val="•"/>
      <w:lvlJc w:val="left"/>
      <w:pPr>
        <w:tabs>
          <w:tab w:val="num" w:pos="2160"/>
        </w:tabs>
        <w:ind w:left="2160" w:hanging="360"/>
      </w:pPr>
      <w:rPr>
        <w:rFonts w:ascii="Times" w:hAnsi="Times" w:hint="default"/>
      </w:rPr>
    </w:lvl>
    <w:lvl w:ilvl="3" w:tplc="31FA9D88" w:tentative="1">
      <w:start w:val="1"/>
      <w:numFmt w:val="bullet"/>
      <w:lvlText w:val="•"/>
      <w:lvlJc w:val="left"/>
      <w:pPr>
        <w:tabs>
          <w:tab w:val="num" w:pos="2880"/>
        </w:tabs>
        <w:ind w:left="2880" w:hanging="360"/>
      </w:pPr>
      <w:rPr>
        <w:rFonts w:ascii="Times" w:hAnsi="Times" w:hint="default"/>
      </w:rPr>
    </w:lvl>
    <w:lvl w:ilvl="4" w:tplc="E020BF52" w:tentative="1">
      <w:start w:val="1"/>
      <w:numFmt w:val="bullet"/>
      <w:lvlText w:val="•"/>
      <w:lvlJc w:val="left"/>
      <w:pPr>
        <w:tabs>
          <w:tab w:val="num" w:pos="3600"/>
        </w:tabs>
        <w:ind w:left="3600" w:hanging="360"/>
      </w:pPr>
      <w:rPr>
        <w:rFonts w:ascii="Times" w:hAnsi="Times" w:hint="default"/>
      </w:rPr>
    </w:lvl>
    <w:lvl w:ilvl="5" w:tplc="2DE28A1E" w:tentative="1">
      <w:start w:val="1"/>
      <w:numFmt w:val="bullet"/>
      <w:lvlText w:val="•"/>
      <w:lvlJc w:val="left"/>
      <w:pPr>
        <w:tabs>
          <w:tab w:val="num" w:pos="4320"/>
        </w:tabs>
        <w:ind w:left="4320" w:hanging="360"/>
      </w:pPr>
      <w:rPr>
        <w:rFonts w:ascii="Times" w:hAnsi="Times" w:hint="default"/>
      </w:rPr>
    </w:lvl>
    <w:lvl w:ilvl="6" w:tplc="2DF2EFA6" w:tentative="1">
      <w:start w:val="1"/>
      <w:numFmt w:val="bullet"/>
      <w:lvlText w:val="•"/>
      <w:lvlJc w:val="left"/>
      <w:pPr>
        <w:tabs>
          <w:tab w:val="num" w:pos="5040"/>
        </w:tabs>
        <w:ind w:left="5040" w:hanging="360"/>
      </w:pPr>
      <w:rPr>
        <w:rFonts w:ascii="Times" w:hAnsi="Times" w:hint="default"/>
      </w:rPr>
    </w:lvl>
    <w:lvl w:ilvl="7" w:tplc="3F167B28" w:tentative="1">
      <w:start w:val="1"/>
      <w:numFmt w:val="bullet"/>
      <w:lvlText w:val="•"/>
      <w:lvlJc w:val="left"/>
      <w:pPr>
        <w:tabs>
          <w:tab w:val="num" w:pos="5760"/>
        </w:tabs>
        <w:ind w:left="5760" w:hanging="360"/>
      </w:pPr>
      <w:rPr>
        <w:rFonts w:ascii="Times" w:hAnsi="Times" w:hint="default"/>
      </w:rPr>
    </w:lvl>
    <w:lvl w:ilvl="8" w:tplc="13ACFC3C" w:tentative="1">
      <w:start w:val="1"/>
      <w:numFmt w:val="bullet"/>
      <w:lvlText w:val="•"/>
      <w:lvlJc w:val="left"/>
      <w:pPr>
        <w:tabs>
          <w:tab w:val="num" w:pos="6480"/>
        </w:tabs>
        <w:ind w:left="6480" w:hanging="360"/>
      </w:pPr>
      <w:rPr>
        <w:rFonts w:ascii="Times" w:hAnsi="Times" w:hint="default"/>
      </w:rPr>
    </w:lvl>
  </w:abstractNum>
  <w:abstractNum w:abstractNumId="76">
    <w:nsid w:val="6DC31724"/>
    <w:multiLevelType w:val="hybridMultilevel"/>
    <w:tmpl w:val="0FF46822"/>
    <w:lvl w:ilvl="0" w:tplc="5CCC8FE6">
      <w:start w:val="1"/>
      <w:numFmt w:val="bullet"/>
      <w:lvlText w:val="•"/>
      <w:lvlJc w:val="left"/>
      <w:pPr>
        <w:tabs>
          <w:tab w:val="num" w:pos="720"/>
        </w:tabs>
        <w:ind w:left="720" w:hanging="360"/>
      </w:pPr>
      <w:rPr>
        <w:rFonts w:ascii="Times" w:hAnsi="Times" w:hint="default"/>
      </w:rPr>
    </w:lvl>
    <w:lvl w:ilvl="1" w:tplc="E8A48B76" w:tentative="1">
      <w:start w:val="1"/>
      <w:numFmt w:val="bullet"/>
      <w:lvlText w:val="•"/>
      <w:lvlJc w:val="left"/>
      <w:pPr>
        <w:tabs>
          <w:tab w:val="num" w:pos="1440"/>
        </w:tabs>
        <w:ind w:left="1440" w:hanging="360"/>
      </w:pPr>
      <w:rPr>
        <w:rFonts w:ascii="Times" w:hAnsi="Times" w:hint="default"/>
      </w:rPr>
    </w:lvl>
    <w:lvl w:ilvl="2" w:tplc="8E586CDA" w:tentative="1">
      <w:start w:val="1"/>
      <w:numFmt w:val="bullet"/>
      <w:lvlText w:val="•"/>
      <w:lvlJc w:val="left"/>
      <w:pPr>
        <w:tabs>
          <w:tab w:val="num" w:pos="2160"/>
        </w:tabs>
        <w:ind w:left="2160" w:hanging="360"/>
      </w:pPr>
      <w:rPr>
        <w:rFonts w:ascii="Times" w:hAnsi="Times" w:hint="default"/>
      </w:rPr>
    </w:lvl>
    <w:lvl w:ilvl="3" w:tplc="58EA8652" w:tentative="1">
      <w:start w:val="1"/>
      <w:numFmt w:val="bullet"/>
      <w:lvlText w:val="•"/>
      <w:lvlJc w:val="left"/>
      <w:pPr>
        <w:tabs>
          <w:tab w:val="num" w:pos="2880"/>
        </w:tabs>
        <w:ind w:left="2880" w:hanging="360"/>
      </w:pPr>
      <w:rPr>
        <w:rFonts w:ascii="Times" w:hAnsi="Times" w:hint="default"/>
      </w:rPr>
    </w:lvl>
    <w:lvl w:ilvl="4" w:tplc="893AF7CC" w:tentative="1">
      <w:start w:val="1"/>
      <w:numFmt w:val="bullet"/>
      <w:lvlText w:val="•"/>
      <w:lvlJc w:val="left"/>
      <w:pPr>
        <w:tabs>
          <w:tab w:val="num" w:pos="3600"/>
        </w:tabs>
        <w:ind w:left="3600" w:hanging="360"/>
      </w:pPr>
      <w:rPr>
        <w:rFonts w:ascii="Times" w:hAnsi="Times" w:hint="default"/>
      </w:rPr>
    </w:lvl>
    <w:lvl w:ilvl="5" w:tplc="E6F609BE" w:tentative="1">
      <w:start w:val="1"/>
      <w:numFmt w:val="bullet"/>
      <w:lvlText w:val="•"/>
      <w:lvlJc w:val="left"/>
      <w:pPr>
        <w:tabs>
          <w:tab w:val="num" w:pos="4320"/>
        </w:tabs>
        <w:ind w:left="4320" w:hanging="360"/>
      </w:pPr>
      <w:rPr>
        <w:rFonts w:ascii="Times" w:hAnsi="Times" w:hint="default"/>
      </w:rPr>
    </w:lvl>
    <w:lvl w:ilvl="6" w:tplc="1B328CD4" w:tentative="1">
      <w:start w:val="1"/>
      <w:numFmt w:val="bullet"/>
      <w:lvlText w:val="•"/>
      <w:lvlJc w:val="left"/>
      <w:pPr>
        <w:tabs>
          <w:tab w:val="num" w:pos="5040"/>
        </w:tabs>
        <w:ind w:left="5040" w:hanging="360"/>
      </w:pPr>
      <w:rPr>
        <w:rFonts w:ascii="Times" w:hAnsi="Times" w:hint="default"/>
      </w:rPr>
    </w:lvl>
    <w:lvl w:ilvl="7" w:tplc="45FA011A" w:tentative="1">
      <w:start w:val="1"/>
      <w:numFmt w:val="bullet"/>
      <w:lvlText w:val="•"/>
      <w:lvlJc w:val="left"/>
      <w:pPr>
        <w:tabs>
          <w:tab w:val="num" w:pos="5760"/>
        </w:tabs>
        <w:ind w:left="5760" w:hanging="360"/>
      </w:pPr>
      <w:rPr>
        <w:rFonts w:ascii="Times" w:hAnsi="Times" w:hint="default"/>
      </w:rPr>
    </w:lvl>
    <w:lvl w:ilvl="8" w:tplc="B064A0D6" w:tentative="1">
      <w:start w:val="1"/>
      <w:numFmt w:val="bullet"/>
      <w:lvlText w:val="•"/>
      <w:lvlJc w:val="left"/>
      <w:pPr>
        <w:tabs>
          <w:tab w:val="num" w:pos="6480"/>
        </w:tabs>
        <w:ind w:left="6480" w:hanging="360"/>
      </w:pPr>
      <w:rPr>
        <w:rFonts w:ascii="Times" w:hAnsi="Times" w:hint="default"/>
      </w:rPr>
    </w:lvl>
  </w:abstractNum>
  <w:abstractNum w:abstractNumId="77">
    <w:nsid w:val="6E0D2B98"/>
    <w:multiLevelType w:val="hybridMultilevel"/>
    <w:tmpl w:val="28BAD3F8"/>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F6F4F79"/>
    <w:multiLevelType w:val="hybridMultilevel"/>
    <w:tmpl w:val="2EBA0C20"/>
    <w:lvl w:ilvl="0" w:tplc="C302B1D0">
      <w:numFmt w:val="bullet"/>
      <w:lvlText w:val="•"/>
      <w:lvlJc w:val="left"/>
      <w:pPr>
        <w:ind w:left="720" w:hanging="360"/>
      </w:pPr>
      <w:rPr>
        <w:rFonts w:ascii="Arial" w:eastAsia="Times New Roma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0276705"/>
    <w:multiLevelType w:val="hybridMultilevel"/>
    <w:tmpl w:val="15B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1D1205F"/>
    <w:multiLevelType w:val="hybridMultilevel"/>
    <w:tmpl w:val="375ACA00"/>
    <w:lvl w:ilvl="0" w:tplc="04090001">
      <w:start w:val="1"/>
      <w:numFmt w:val="bullet"/>
      <w:lvlText w:val=""/>
      <w:lvlJc w:val="left"/>
      <w:pPr>
        <w:ind w:left="2560" w:hanging="360"/>
      </w:pPr>
      <w:rPr>
        <w:rFonts w:ascii="Symbol" w:hAnsi="Symbol" w:hint="default"/>
      </w:rPr>
    </w:lvl>
    <w:lvl w:ilvl="1" w:tplc="04090003" w:tentative="1">
      <w:start w:val="1"/>
      <w:numFmt w:val="bullet"/>
      <w:lvlText w:val="o"/>
      <w:lvlJc w:val="left"/>
      <w:pPr>
        <w:ind w:left="3280" w:hanging="360"/>
      </w:pPr>
      <w:rPr>
        <w:rFonts w:ascii="Courier New" w:hAnsi="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81">
    <w:nsid w:val="72C079B5"/>
    <w:multiLevelType w:val="hybridMultilevel"/>
    <w:tmpl w:val="E5C6707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2">
    <w:nsid w:val="74140266"/>
    <w:multiLevelType w:val="hybridMultilevel"/>
    <w:tmpl w:val="7D9A0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4D30CB1"/>
    <w:multiLevelType w:val="hybridMultilevel"/>
    <w:tmpl w:val="1E9CA78E"/>
    <w:lvl w:ilvl="0" w:tplc="86BC4F72">
      <w:start w:val="1"/>
      <w:numFmt w:val="bullet"/>
      <w:lvlText w:val="•"/>
      <w:lvlJc w:val="left"/>
      <w:pPr>
        <w:tabs>
          <w:tab w:val="num" w:pos="720"/>
        </w:tabs>
        <w:ind w:left="720" w:hanging="360"/>
      </w:pPr>
      <w:rPr>
        <w:rFonts w:ascii="Times" w:hAnsi="Times" w:hint="default"/>
      </w:rPr>
    </w:lvl>
    <w:lvl w:ilvl="1" w:tplc="31607DE0" w:tentative="1">
      <w:start w:val="1"/>
      <w:numFmt w:val="bullet"/>
      <w:lvlText w:val="•"/>
      <w:lvlJc w:val="left"/>
      <w:pPr>
        <w:tabs>
          <w:tab w:val="num" w:pos="1440"/>
        </w:tabs>
        <w:ind w:left="1440" w:hanging="360"/>
      </w:pPr>
      <w:rPr>
        <w:rFonts w:ascii="Times" w:hAnsi="Times" w:hint="default"/>
      </w:rPr>
    </w:lvl>
    <w:lvl w:ilvl="2" w:tplc="5E2C4B8E" w:tentative="1">
      <w:start w:val="1"/>
      <w:numFmt w:val="bullet"/>
      <w:lvlText w:val="•"/>
      <w:lvlJc w:val="left"/>
      <w:pPr>
        <w:tabs>
          <w:tab w:val="num" w:pos="2160"/>
        </w:tabs>
        <w:ind w:left="2160" w:hanging="360"/>
      </w:pPr>
      <w:rPr>
        <w:rFonts w:ascii="Times" w:hAnsi="Times" w:hint="default"/>
      </w:rPr>
    </w:lvl>
    <w:lvl w:ilvl="3" w:tplc="F9F244A6" w:tentative="1">
      <w:start w:val="1"/>
      <w:numFmt w:val="bullet"/>
      <w:lvlText w:val="•"/>
      <w:lvlJc w:val="left"/>
      <w:pPr>
        <w:tabs>
          <w:tab w:val="num" w:pos="2880"/>
        </w:tabs>
        <w:ind w:left="2880" w:hanging="360"/>
      </w:pPr>
      <w:rPr>
        <w:rFonts w:ascii="Times" w:hAnsi="Times" w:hint="default"/>
      </w:rPr>
    </w:lvl>
    <w:lvl w:ilvl="4" w:tplc="E9A4C6F0" w:tentative="1">
      <w:start w:val="1"/>
      <w:numFmt w:val="bullet"/>
      <w:lvlText w:val="•"/>
      <w:lvlJc w:val="left"/>
      <w:pPr>
        <w:tabs>
          <w:tab w:val="num" w:pos="3600"/>
        </w:tabs>
        <w:ind w:left="3600" w:hanging="360"/>
      </w:pPr>
      <w:rPr>
        <w:rFonts w:ascii="Times" w:hAnsi="Times" w:hint="default"/>
      </w:rPr>
    </w:lvl>
    <w:lvl w:ilvl="5" w:tplc="6F8825E8" w:tentative="1">
      <w:start w:val="1"/>
      <w:numFmt w:val="bullet"/>
      <w:lvlText w:val="•"/>
      <w:lvlJc w:val="left"/>
      <w:pPr>
        <w:tabs>
          <w:tab w:val="num" w:pos="4320"/>
        </w:tabs>
        <w:ind w:left="4320" w:hanging="360"/>
      </w:pPr>
      <w:rPr>
        <w:rFonts w:ascii="Times" w:hAnsi="Times" w:hint="default"/>
      </w:rPr>
    </w:lvl>
    <w:lvl w:ilvl="6" w:tplc="87B255FC" w:tentative="1">
      <w:start w:val="1"/>
      <w:numFmt w:val="bullet"/>
      <w:lvlText w:val="•"/>
      <w:lvlJc w:val="left"/>
      <w:pPr>
        <w:tabs>
          <w:tab w:val="num" w:pos="5040"/>
        </w:tabs>
        <w:ind w:left="5040" w:hanging="360"/>
      </w:pPr>
      <w:rPr>
        <w:rFonts w:ascii="Times" w:hAnsi="Times" w:hint="default"/>
      </w:rPr>
    </w:lvl>
    <w:lvl w:ilvl="7" w:tplc="01E063FC" w:tentative="1">
      <w:start w:val="1"/>
      <w:numFmt w:val="bullet"/>
      <w:lvlText w:val="•"/>
      <w:lvlJc w:val="left"/>
      <w:pPr>
        <w:tabs>
          <w:tab w:val="num" w:pos="5760"/>
        </w:tabs>
        <w:ind w:left="5760" w:hanging="360"/>
      </w:pPr>
      <w:rPr>
        <w:rFonts w:ascii="Times" w:hAnsi="Times" w:hint="default"/>
      </w:rPr>
    </w:lvl>
    <w:lvl w:ilvl="8" w:tplc="3A6CC128" w:tentative="1">
      <w:start w:val="1"/>
      <w:numFmt w:val="bullet"/>
      <w:lvlText w:val="•"/>
      <w:lvlJc w:val="left"/>
      <w:pPr>
        <w:tabs>
          <w:tab w:val="num" w:pos="6480"/>
        </w:tabs>
        <w:ind w:left="6480" w:hanging="360"/>
      </w:pPr>
      <w:rPr>
        <w:rFonts w:ascii="Times" w:hAnsi="Times" w:hint="default"/>
      </w:rPr>
    </w:lvl>
  </w:abstractNum>
  <w:abstractNum w:abstractNumId="84">
    <w:nsid w:val="759A5C17"/>
    <w:multiLevelType w:val="hybridMultilevel"/>
    <w:tmpl w:val="3F9CA7D4"/>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77DD2AFD"/>
    <w:multiLevelType w:val="hybridMultilevel"/>
    <w:tmpl w:val="5A1C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511862"/>
    <w:multiLevelType w:val="hybridMultilevel"/>
    <w:tmpl w:val="3FE2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B41EB"/>
    <w:multiLevelType w:val="hybridMultilevel"/>
    <w:tmpl w:val="37AAF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955121B"/>
    <w:multiLevelType w:val="hybridMultilevel"/>
    <w:tmpl w:val="9E8044F0"/>
    <w:lvl w:ilvl="0" w:tplc="08090001">
      <w:start w:val="1"/>
      <w:numFmt w:val="bullet"/>
      <w:lvlText w:val=""/>
      <w:lvlJc w:val="left"/>
      <w:pPr>
        <w:ind w:left="1080" w:hanging="72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9B43492"/>
    <w:multiLevelType w:val="hybridMultilevel"/>
    <w:tmpl w:val="0EF64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7BE42643"/>
    <w:multiLevelType w:val="hybridMultilevel"/>
    <w:tmpl w:val="44E47200"/>
    <w:lvl w:ilvl="0" w:tplc="0DC6AD54">
      <w:start w:val="1"/>
      <w:numFmt w:val="bullet"/>
      <w:lvlText w:val="•"/>
      <w:lvlJc w:val="left"/>
      <w:pPr>
        <w:tabs>
          <w:tab w:val="num" w:pos="720"/>
        </w:tabs>
        <w:ind w:left="720" w:hanging="360"/>
      </w:pPr>
      <w:rPr>
        <w:rFonts w:ascii="Times" w:hAnsi="Times" w:hint="default"/>
      </w:rPr>
    </w:lvl>
    <w:lvl w:ilvl="1" w:tplc="D9B240B8">
      <w:start w:val="137"/>
      <w:numFmt w:val="bullet"/>
      <w:lvlText w:val="•"/>
      <w:lvlJc w:val="left"/>
      <w:pPr>
        <w:tabs>
          <w:tab w:val="num" w:pos="1440"/>
        </w:tabs>
        <w:ind w:left="1440" w:hanging="360"/>
      </w:pPr>
      <w:rPr>
        <w:rFonts w:ascii="Times" w:hAnsi="Times" w:hint="default"/>
      </w:rPr>
    </w:lvl>
    <w:lvl w:ilvl="2" w:tplc="461ACFAC" w:tentative="1">
      <w:start w:val="1"/>
      <w:numFmt w:val="bullet"/>
      <w:lvlText w:val="•"/>
      <w:lvlJc w:val="left"/>
      <w:pPr>
        <w:tabs>
          <w:tab w:val="num" w:pos="2160"/>
        </w:tabs>
        <w:ind w:left="2160" w:hanging="360"/>
      </w:pPr>
      <w:rPr>
        <w:rFonts w:ascii="Times" w:hAnsi="Times" w:hint="default"/>
      </w:rPr>
    </w:lvl>
    <w:lvl w:ilvl="3" w:tplc="9E5C9C24" w:tentative="1">
      <w:start w:val="1"/>
      <w:numFmt w:val="bullet"/>
      <w:lvlText w:val="•"/>
      <w:lvlJc w:val="left"/>
      <w:pPr>
        <w:tabs>
          <w:tab w:val="num" w:pos="2880"/>
        </w:tabs>
        <w:ind w:left="2880" w:hanging="360"/>
      </w:pPr>
      <w:rPr>
        <w:rFonts w:ascii="Times" w:hAnsi="Times" w:hint="default"/>
      </w:rPr>
    </w:lvl>
    <w:lvl w:ilvl="4" w:tplc="80745304" w:tentative="1">
      <w:start w:val="1"/>
      <w:numFmt w:val="bullet"/>
      <w:lvlText w:val="•"/>
      <w:lvlJc w:val="left"/>
      <w:pPr>
        <w:tabs>
          <w:tab w:val="num" w:pos="3600"/>
        </w:tabs>
        <w:ind w:left="3600" w:hanging="360"/>
      </w:pPr>
      <w:rPr>
        <w:rFonts w:ascii="Times" w:hAnsi="Times" w:hint="default"/>
      </w:rPr>
    </w:lvl>
    <w:lvl w:ilvl="5" w:tplc="44BA0850" w:tentative="1">
      <w:start w:val="1"/>
      <w:numFmt w:val="bullet"/>
      <w:lvlText w:val="•"/>
      <w:lvlJc w:val="left"/>
      <w:pPr>
        <w:tabs>
          <w:tab w:val="num" w:pos="4320"/>
        </w:tabs>
        <w:ind w:left="4320" w:hanging="360"/>
      </w:pPr>
      <w:rPr>
        <w:rFonts w:ascii="Times" w:hAnsi="Times" w:hint="default"/>
      </w:rPr>
    </w:lvl>
    <w:lvl w:ilvl="6" w:tplc="4C9C739A" w:tentative="1">
      <w:start w:val="1"/>
      <w:numFmt w:val="bullet"/>
      <w:lvlText w:val="•"/>
      <w:lvlJc w:val="left"/>
      <w:pPr>
        <w:tabs>
          <w:tab w:val="num" w:pos="5040"/>
        </w:tabs>
        <w:ind w:left="5040" w:hanging="360"/>
      </w:pPr>
      <w:rPr>
        <w:rFonts w:ascii="Times" w:hAnsi="Times" w:hint="default"/>
      </w:rPr>
    </w:lvl>
    <w:lvl w:ilvl="7" w:tplc="50BA7218" w:tentative="1">
      <w:start w:val="1"/>
      <w:numFmt w:val="bullet"/>
      <w:lvlText w:val="•"/>
      <w:lvlJc w:val="left"/>
      <w:pPr>
        <w:tabs>
          <w:tab w:val="num" w:pos="5760"/>
        </w:tabs>
        <w:ind w:left="5760" w:hanging="360"/>
      </w:pPr>
      <w:rPr>
        <w:rFonts w:ascii="Times" w:hAnsi="Times" w:hint="default"/>
      </w:rPr>
    </w:lvl>
    <w:lvl w:ilvl="8" w:tplc="63761C98" w:tentative="1">
      <w:start w:val="1"/>
      <w:numFmt w:val="bullet"/>
      <w:lvlText w:val="•"/>
      <w:lvlJc w:val="left"/>
      <w:pPr>
        <w:tabs>
          <w:tab w:val="num" w:pos="6480"/>
        </w:tabs>
        <w:ind w:left="6480" w:hanging="360"/>
      </w:pPr>
      <w:rPr>
        <w:rFonts w:ascii="Times" w:hAnsi="Times" w:hint="default"/>
      </w:rPr>
    </w:lvl>
  </w:abstractNum>
  <w:abstractNum w:abstractNumId="91">
    <w:nsid w:val="7CCA23E1"/>
    <w:multiLevelType w:val="hybridMultilevel"/>
    <w:tmpl w:val="4C66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51513A"/>
    <w:multiLevelType w:val="hybridMultilevel"/>
    <w:tmpl w:val="B6EE71FE"/>
    <w:lvl w:ilvl="0" w:tplc="C588A738">
      <w:numFmt w:val="bullet"/>
      <w:lvlText w:val="•"/>
      <w:lvlJc w:val="left"/>
      <w:pPr>
        <w:ind w:left="1065" w:hanging="705"/>
      </w:pPr>
      <w:rPr>
        <w:rFonts w:ascii="Arial" w:eastAsiaTheme="minorEastAsia"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7DE22948"/>
    <w:multiLevelType w:val="hybridMultilevel"/>
    <w:tmpl w:val="E2709BE8"/>
    <w:lvl w:ilvl="0" w:tplc="A1745896">
      <w:start w:val="1"/>
      <w:numFmt w:val="bullet"/>
      <w:lvlText w:val="•"/>
      <w:lvlJc w:val="left"/>
      <w:pPr>
        <w:tabs>
          <w:tab w:val="num" w:pos="720"/>
        </w:tabs>
        <w:ind w:left="720" w:hanging="360"/>
      </w:pPr>
      <w:rPr>
        <w:rFonts w:ascii="Times" w:hAnsi="Times" w:hint="default"/>
      </w:rPr>
    </w:lvl>
    <w:lvl w:ilvl="1" w:tplc="CB52822A">
      <w:start w:val="137"/>
      <w:numFmt w:val="bullet"/>
      <w:lvlText w:val="•"/>
      <w:lvlJc w:val="left"/>
      <w:pPr>
        <w:tabs>
          <w:tab w:val="num" w:pos="1440"/>
        </w:tabs>
        <w:ind w:left="1440" w:hanging="360"/>
      </w:pPr>
      <w:rPr>
        <w:rFonts w:ascii="Times" w:hAnsi="Times" w:hint="default"/>
      </w:rPr>
    </w:lvl>
    <w:lvl w:ilvl="2" w:tplc="1F1CE0D6" w:tentative="1">
      <w:start w:val="1"/>
      <w:numFmt w:val="bullet"/>
      <w:lvlText w:val="•"/>
      <w:lvlJc w:val="left"/>
      <w:pPr>
        <w:tabs>
          <w:tab w:val="num" w:pos="2160"/>
        </w:tabs>
        <w:ind w:left="2160" w:hanging="360"/>
      </w:pPr>
      <w:rPr>
        <w:rFonts w:ascii="Times" w:hAnsi="Times" w:hint="default"/>
      </w:rPr>
    </w:lvl>
    <w:lvl w:ilvl="3" w:tplc="ECDC4ACA" w:tentative="1">
      <w:start w:val="1"/>
      <w:numFmt w:val="bullet"/>
      <w:lvlText w:val="•"/>
      <w:lvlJc w:val="left"/>
      <w:pPr>
        <w:tabs>
          <w:tab w:val="num" w:pos="2880"/>
        </w:tabs>
        <w:ind w:left="2880" w:hanging="360"/>
      </w:pPr>
      <w:rPr>
        <w:rFonts w:ascii="Times" w:hAnsi="Times" w:hint="default"/>
      </w:rPr>
    </w:lvl>
    <w:lvl w:ilvl="4" w:tplc="9688810C" w:tentative="1">
      <w:start w:val="1"/>
      <w:numFmt w:val="bullet"/>
      <w:lvlText w:val="•"/>
      <w:lvlJc w:val="left"/>
      <w:pPr>
        <w:tabs>
          <w:tab w:val="num" w:pos="3600"/>
        </w:tabs>
        <w:ind w:left="3600" w:hanging="360"/>
      </w:pPr>
      <w:rPr>
        <w:rFonts w:ascii="Times" w:hAnsi="Times" w:hint="default"/>
      </w:rPr>
    </w:lvl>
    <w:lvl w:ilvl="5" w:tplc="17266254" w:tentative="1">
      <w:start w:val="1"/>
      <w:numFmt w:val="bullet"/>
      <w:lvlText w:val="•"/>
      <w:lvlJc w:val="left"/>
      <w:pPr>
        <w:tabs>
          <w:tab w:val="num" w:pos="4320"/>
        </w:tabs>
        <w:ind w:left="4320" w:hanging="360"/>
      </w:pPr>
      <w:rPr>
        <w:rFonts w:ascii="Times" w:hAnsi="Times" w:hint="default"/>
      </w:rPr>
    </w:lvl>
    <w:lvl w:ilvl="6" w:tplc="8DD812CA" w:tentative="1">
      <w:start w:val="1"/>
      <w:numFmt w:val="bullet"/>
      <w:lvlText w:val="•"/>
      <w:lvlJc w:val="left"/>
      <w:pPr>
        <w:tabs>
          <w:tab w:val="num" w:pos="5040"/>
        </w:tabs>
        <w:ind w:left="5040" w:hanging="360"/>
      </w:pPr>
      <w:rPr>
        <w:rFonts w:ascii="Times" w:hAnsi="Times" w:hint="default"/>
      </w:rPr>
    </w:lvl>
    <w:lvl w:ilvl="7" w:tplc="0BDEC86E" w:tentative="1">
      <w:start w:val="1"/>
      <w:numFmt w:val="bullet"/>
      <w:lvlText w:val="•"/>
      <w:lvlJc w:val="left"/>
      <w:pPr>
        <w:tabs>
          <w:tab w:val="num" w:pos="5760"/>
        </w:tabs>
        <w:ind w:left="5760" w:hanging="360"/>
      </w:pPr>
      <w:rPr>
        <w:rFonts w:ascii="Times" w:hAnsi="Times" w:hint="default"/>
      </w:rPr>
    </w:lvl>
    <w:lvl w:ilvl="8" w:tplc="DCD47100" w:tentative="1">
      <w:start w:val="1"/>
      <w:numFmt w:val="bullet"/>
      <w:lvlText w:val="•"/>
      <w:lvlJc w:val="left"/>
      <w:pPr>
        <w:tabs>
          <w:tab w:val="num" w:pos="6480"/>
        </w:tabs>
        <w:ind w:left="6480" w:hanging="360"/>
      </w:pPr>
      <w:rPr>
        <w:rFonts w:ascii="Times" w:hAnsi="Times" w:hint="default"/>
      </w:rPr>
    </w:lvl>
  </w:abstractNum>
  <w:num w:numId="1">
    <w:abstractNumId w:val="35"/>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34"/>
  </w:num>
  <w:num w:numId="14">
    <w:abstractNumId w:val="49"/>
  </w:num>
  <w:num w:numId="15">
    <w:abstractNumId w:val="28"/>
  </w:num>
  <w:num w:numId="16">
    <w:abstractNumId w:val="23"/>
  </w:num>
  <w:num w:numId="17">
    <w:abstractNumId w:val="45"/>
  </w:num>
  <w:num w:numId="18">
    <w:abstractNumId w:val="47"/>
  </w:num>
  <w:num w:numId="19">
    <w:abstractNumId w:val="65"/>
  </w:num>
  <w:num w:numId="20">
    <w:abstractNumId w:val="19"/>
  </w:num>
  <w:num w:numId="21">
    <w:abstractNumId w:val="36"/>
  </w:num>
  <w:num w:numId="22">
    <w:abstractNumId w:val="79"/>
  </w:num>
  <w:num w:numId="23">
    <w:abstractNumId w:val="90"/>
  </w:num>
  <w:num w:numId="24">
    <w:abstractNumId w:val="40"/>
  </w:num>
  <w:num w:numId="25">
    <w:abstractNumId w:val="18"/>
  </w:num>
  <w:num w:numId="26">
    <w:abstractNumId w:val="54"/>
  </w:num>
  <w:num w:numId="27">
    <w:abstractNumId w:val="57"/>
  </w:num>
  <w:num w:numId="28">
    <w:abstractNumId w:val="56"/>
  </w:num>
  <w:num w:numId="29">
    <w:abstractNumId w:val="41"/>
  </w:num>
  <w:num w:numId="30">
    <w:abstractNumId w:val="29"/>
  </w:num>
  <w:num w:numId="31">
    <w:abstractNumId w:val="63"/>
  </w:num>
  <w:num w:numId="32">
    <w:abstractNumId w:val="11"/>
  </w:num>
  <w:num w:numId="33">
    <w:abstractNumId w:val="20"/>
  </w:num>
  <w:num w:numId="34">
    <w:abstractNumId w:val="68"/>
  </w:num>
  <w:num w:numId="35">
    <w:abstractNumId w:val="89"/>
  </w:num>
  <w:num w:numId="36">
    <w:abstractNumId w:val="38"/>
  </w:num>
  <w:num w:numId="37">
    <w:abstractNumId w:val="62"/>
  </w:num>
  <w:num w:numId="38">
    <w:abstractNumId w:val="61"/>
  </w:num>
  <w:num w:numId="39">
    <w:abstractNumId w:val="52"/>
  </w:num>
  <w:num w:numId="40">
    <w:abstractNumId w:val="15"/>
  </w:num>
  <w:num w:numId="41">
    <w:abstractNumId w:val="74"/>
  </w:num>
  <w:num w:numId="42">
    <w:abstractNumId w:val="12"/>
  </w:num>
  <w:num w:numId="43">
    <w:abstractNumId w:val="55"/>
  </w:num>
  <w:num w:numId="44">
    <w:abstractNumId w:val="78"/>
  </w:num>
  <w:num w:numId="45">
    <w:abstractNumId w:val="16"/>
  </w:num>
  <w:num w:numId="46">
    <w:abstractNumId w:val="67"/>
  </w:num>
  <w:num w:numId="47">
    <w:abstractNumId w:val="60"/>
  </w:num>
  <w:num w:numId="48">
    <w:abstractNumId w:val="31"/>
  </w:num>
  <w:num w:numId="49">
    <w:abstractNumId w:val="73"/>
  </w:num>
  <w:num w:numId="50">
    <w:abstractNumId w:val="50"/>
  </w:num>
  <w:num w:numId="51">
    <w:abstractNumId w:val="42"/>
  </w:num>
  <w:num w:numId="52">
    <w:abstractNumId w:val="77"/>
  </w:num>
  <w:num w:numId="53">
    <w:abstractNumId w:val="72"/>
  </w:num>
  <w:num w:numId="54">
    <w:abstractNumId w:val="46"/>
  </w:num>
  <w:num w:numId="55">
    <w:abstractNumId w:val="92"/>
  </w:num>
  <w:num w:numId="56">
    <w:abstractNumId w:val="66"/>
  </w:num>
  <w:num w:numId="57">
    <w:abstractNumId w:val="21"/>
  </w:num>
  <w:num w:numId="58">
    <w:abstractNumId w:val="88"/>
  </w:num>
  <w:num w:numId="59">
    <w:abstractNumId w:val="30"/>
  </w:num>
  <w:num w:numId="60">
    <w:abstractNumId w:val="69"/>
  </w:num>
  <w:num w:numId="61">
    <w:abstractNumId w:val="84"/>
  </w:num>
  <w:num w:numId="62">
    <w:abstractNumId w:val="39"/>
  </w:num>
  <w:num w:numId="63">
    <w:abstractNumId w:val="70"/>
  </w:num>
  <w:num w:numId="64">
    <w:abstractNumId w:val="58"/>
  </w:num>
  <w:num w:numId="65">
    <w:abstractNumId w:val="26"/>
  </w:num>
  <w:num w:numId="66">
    <w:abstractNumId w:val="22"/>
  </w:num>
  <w:num w:numId="67">
    <w:abstractNumId w:val="81"/>
  </w:num>
  <w:num w:numId="68">
    <w:abstractNumId w:val="32"/>
  </w:num>
  <w:num w:numId="69">
    <w:abstractNumId w:val="86"/>
  </w:num>
  <w:num w:numId="70">
    <w:abstractNumId w:val="91"/>
  </w:num>
  <w:num w:numId="71">
    <w:abstractNumId w:val="87"/>
  </w:num>
  <w:num w:numId="72">
    <w:abstractNumId w:val="53"/>
  </w:num>
  <w:num w:numId="73">
    <w:abstractNumId w:val="64"/>
  </w:num>
  <w:num w:numId="74">
    <w:abstractNumId w:val="44"/>
  </w:num>
  <w:num w:numId="75">
    <w:abstractNumId w:val="24"/>
  </w:num>
  <w:num w:numId="76">
    <w:abstractNumId w:val="48"/>
  </w:num>
  <w:num w:numId="77">
    <w:abstractNumId w:val="0"/>
  </w:num>
  <w:num w:numId="78">
    <w:abstractNumId w:val="33"/>
  </w:num>
  <w:num w:numId="79">
    <w:abstractNumId w:val="51"/>
  </w:num>
  <w:num w:numId="80">
    <w:abstractNumId w:val="83"/>
  </w:num>
  <w:num w:numId="81">
    <w:abstractNumId w:val="82"/>
  </w:num>
  <w:num w:numId="82">
    <w:abstractNumId w:val="17"/>
  </w:num>
  <w:num w:numId="83">
    <w:abstractNumId w:val="43"/>
  </w:num>
  <w:num w:numId="84">
    <w:abstractNumId w:val="13"/>
  </w:num>
  <w:num w:numId="85">
    <w:abstractNumId w:val="75"/>
  </w:num>
  <w:num w:numId="86">
    <w:abstractNumId w:val="37"/>
  </w:num>
  <w:num w:numId="87">
    <w:abstractNumId w:val="71"/>
  </w:num>
  <w:num w:numId="88">
    <w:abstractNumId w:val="76"/>
  </w:num>
  <w:num w:numId="89">
    <w:abstractNumId w:val="25"/>
  </w:num>
  <w:num w:numId="90">
    <w:abstractNumId w:val="80"/>
  </w:num>
  <w:num w:numId="91">
    <w:abstractNumId w:val="85"/>
  </w:num>
  <w:num w:numId="92">
    <w:abstractNumId w:val="59"/>
  </w:num>
  <w:num w:numId="93">
    <w:abstractNumId w:val="93"/>
  </w:num>
  <w:num w:numId="94">
    <w:abstractNumId w:val="14"/>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y Roberts">
    <w15:presenceInfo w15:providerId="None" w15:userId="Guy Rober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2"/>
  <w:embedSystemFonts/>
  <w:bordersDoNotSurroundHeader/>
  <w:bordersDoNotSurroundFooter/>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oNotHyphenateCaps/>
  <w:drawingGridHorizontalSpacing w:val="10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7C82"/>
    <w:rsid w:val="000003A0"/>
    <w:rsid w:val="00000A33"/>
    <w:rsid w:val="00001503"/>
    <w:rsid w:val="0000220E"/>
    <w:rsid w:val="0000236D"/>
    <w:rsid w:val="000042AC"/>
    <w:rsid w:val="00004CD7"/>
    <w:rsid w:val="00006627"/>
    <w:rsid w:val="000069E5"/>
    <w:rsid w:val="000114EF"/>
    <w:rsid w:val="00011BE9"/>
    <w:rsid w:val="00011F63"/>
    <w:rsid w:val="00012107"/>
    <w:rsid w:val="000139E0"/>
    <w:rsid w:val="00015031"/>
    <w:rsid w:val="00022559"/>
    <w:rsid w:val="00023DAF"/>
    <w:rsid w:val="000245D9"/>
    <w:rsid w:val="00024C9E"/>
    <w:rsid w:val="00025191"/>
    <w:rsid w:val="00030301"/>
    <w:rsid w:val="000314C5"/>
    <w:rsid w:val="00032647"/>
    <w:rsid w:val="00033440"/>
    <w:rsid w:val="00035764"/>
    <w:rsid w:val="00035B59"/>
    <w:rsid w:val="000371FD"/>
    <w:rsid w:val="00042CEA"/>
    <w:rsid w:val="00043A78"/>
    <w:rsid w:val="00044DFB"/>
    <w:rsid w:val="00046455"/>
    <w:rsid w:val="00047145"/>
    <w:rsid w:val="00050970"/>
    <w:rsid w:val="00050DE6"/>
    <w:rsid w:val="00052A88"/>
    <w:rsid w:val="0005336D"/>
    <w:rsid w:val="00053EAE"/>
    <w:rsid w:val="0005490D"/>
    <w:rsid w:val="00057C7E"/>
    <w:rsid w:val="00057CA0"/>
    <w:rsid w:val="00060BFE"/>
    <w:rsid w:val="00061200"/>
    <w:rsid w:val="00061284"/>
    <w:rsid w:val="000616CC"/>
    <w:rsid w:val="00061BAC"/>
    <w:rsid w:val="00061C79"/>
    <w:rsid w:val="00063161"/>
    <w:rsid w:val="00063AD2"/>
    <w:rsid w:val="000647A9"/>
    <w:rsid w:val="00064A43"/>
    <w:rsid w:val="00065E56"/>
    <w:rsid w:val="00066554"/>
    <w:rsid w:val="0006693E"/>
    <w:rsid w:val="00067027"/>
    <w:rsid w:val="00067223"/>
    <w:rsid w:val="0007144E"/>
    <w:rsid w:val="00072E42"/>
    <w:rsid w:val="000732C4"/>
    <w:rsid w:val="000754E0"/>
    <w:rsid w:val="00075FC8"/>
    <w:rsid w:val="0007617E"/>
    <w:rsid w:val="000777AC"/>
    <w:rsid w:val="0008014F"/>
    <w:rsid w:val="00081FAD"/>
    <w:rsid w:val="00082A3E"/>
    <w:rsid w:val="00082FD6"/>
    <w:rsid w:val="00083B21"/>
    <w:rsid w:val="00083C81"/>
    <w:rsid w:val="00084DEB"/>
    <w:rsid w:val="000866A6"/>
    <w:rsid w:val="0008780B"/>
    <w:rsid w:val="000909A5"/>
    <w:rsid w:val="00090F04"/>
    <w:rsid w:val="0009119F"/>
    <w:rsid w:val="000913C6"/>
    <w:rsid w:val="00092F36"/>
    <w:rsid w:val="000937EA"/>
    <w:rsid w:val="00093E39"/>
    <w:rsid w:val="00095D52"/>
    <w:rsid w:val="00095F48"/>
    <w:rsid w:val="000A0B27"/>
    <w:rsid w:val="000A1230"/>
    <w:rsid w:val="000A22E0"/>
    <w:rsid w:val="000A4782"/>
    <w:rsid w:val="000A53C7"/>
    <w:rsid w:val="000A544D"/>
    <w:rsid w:val="000A6711"/>
    <w:rsid w:val="000A67F8"/>
    <w:rsid w:val="000A769B"/>
    <w:rsid w:val="000B1AF4"/>
    <w:rsid w:val="000B1C05"/>
    <w:rsid w:val="000B24E5"/>
    <w:rsid w:val="000B32EF"/>
    <w:rsid w:val="000B379B"/>
    <w:rsid w:val="000B4055"/>
    <w:rsid w:val="000B42FA"/>
    <w:rsid w:val="000B490D"/>
    <w:rsid w:val="000B5F9D"/>
    <w:rsid w:val="000C0097"/>
    <w:rsid w:val="000C1EA7"/>
    <w:rsid w:val="000C44F8"/>
    <w:rsid w:val="000C5DC3"/>
    <w:rsid w:val="000C6CCB"/>
    <w:rsid w:val="000C7CD5"/>
    <w:rsid w:val="000C7E16"/>
    <w:rsid w:val="000D0C1C"/>
    <w:rsid w:val="000D0FF7"/>
    <w:rsid w:val="000D143D"/>
    <w:rsid w:val="000D269B"/>
    <w:rsid w:val="000D2E96"/>
    <w:rsid w:val="000D34C3"/>
    <w:rsid w:val="000D39E8"/>
    <w:rsid w:val="000D3AA1"/>
    <w:rsid w:val="000D4A38"/>
    <w:rsid w:val="000D4DD4"/>
    <w:rsid w:val="000D5841"/>
    <w:rsid w:val="000D7052"/>
    <w:rsid w:val="000E198A"/>
    <w:rsid w:val="000E6D2F"/>
    <w:rsid w:val="000F0196"/>
    <w:rsid w:val="000F07D8"/>
    <w:rsid w:val="000F0D0D"/>
    <w:rsid w:val="000F4BC5"/>
    <w:rsid w:val="000F5A2F"/>
    <w:rsid w:val="00102833"/>
    <w:rsid w:val="001031ED"/>
    <w:rsid w:val="00103696"/>
    <w:rsid w:val="00103CD0"/>
    <w:rsid w:val="00104A52"/>
    <w:rsid w:val="001056C4"/>
    <w:rsid w:val="00105993"/>
    <w:rsid w:val="00105E40"/>
    <w:rsid w:val="00107191"/>
    <w:rsid w:val="001147BC"/>
    <w:rsid w:val="00115A1E"/>
    <w:rsid w:val="00115EDE"/>
    <w:rsid w:val="00116A6C"/>
    <w:rsid w:val="0011763B"/>
    <w:rsid w:val="00121698"/>
    <w:rsid w:val="00125432"/>
    <w:rsid w:val="00126966"/>
    <w:rsid w:val="00127306"/>
    <w:rsid w:val="001315CA"/>
    <w:rsid w:val="00135BD0"/>
    <w:rsid w:val="001401FF"/>
    <w:rsid w:val="001432A7"/>
    <w:rsid w:val="001433E4"/>
    <w:rsid w:val="00144A6A"/>
    <w:rsid w:val="00144FDB"/>
    <w:rsid w:val="00145D41"/>
    <w:rsid w:val="001470B3"/>
    <w:rsid w:val="00147680"/>
    <w:rsid w:val="00150BCB"/>
    <w:rsid w:val="0015131E"/>
    <w:rsid w:val="0015357D"/>
    <w:rsid w:val="001545B8"/>
    <w:rsid w:val="00156067"/>
    <w:rsid w:val="00157D85"/>
    <w:rsid w:val="00160316"/>
    <w:rsid w:val="00160342"/>
    <w:rsid w:val="001614B0"/>
    <w:rsid w:val="00163F8E"/>
    <w:rsid w:val="00165BA9"/>
    <w:rsid w:val="001667C5"/>
    <w:rsid w:val="0017228E"/>
    <w:rsid w:val="001750E5"/>
    <w:rsid w:val="00176109"/>
    <w:rsid w:val="00177B3D"/>
    <w:rsid w:val="0018076A"/>
    <w:rsid w:val="00180BB3"/>
    <w:rsid w:val="00180C69"/>
    <w:rsid w:val="001817E2"/>
    <w:rsid w:val="00181D52"/>
    <w:rsid w:val="00182F2C"/>
    <w:rsid w:val="001840D2"/>
    <w:rsid w:val="00185674"/>
    <w:rsid w:val="0018667A"/>
    <w:rsid w:val="001871BF"/>
    <w:rsid w:val="001878C2"/>
    <w:rsid w:val="00190023"/>
    <w:rsid w:val="00190078"/>
    <w:rsid w:val="00191E86"/>
    <w:rsid w:val="00193BA1"/>
    <w:rsid w:val="001970B4"/>
    <w:rsid w:val="00197317"/>
    <w:rsid w:val="001A043E"/>
    <w:rsid w:val="001A066D"/>
    <w:rsid w:val="001A1E9B"/>
    <w:rsid w:val="001A38AE"/>
    <w:rsid w:val="001A6193"/>
    <w:rsid w:val="001A62C0"/>
    <w:rsid w:val="001A731E"/>
    <w:rsid w:val="001A735E"/>
    <w:rsid w:val="001B0DCF"/>
    <w:rsid w:val="001B1BF9"/>
    <w:rsid w:val="001B4104"/>
    <w:rsid w:val="001B4E59"/>
    <w:rsid w:val="001B60DD"/>
    <w:rsid w:val="001B75D7"/>
    <w:rsid w:val="001B7F6F"/>
    <w:rsid w:val="001C06CE"/>
    <w:rsid w:val="001C08B7"/>
    <w:rsid w:val="001C0B12"/>
    <w:rsid w:val="001C1469"/>
    <w:rsid w:val="001C16EC"/>
    <w:rsid w:val="001C42F4"/>
    <w:rsid w:val="001C6900"/>
    <w:rsid w:val="001C739A"/>
    <w:rsid w:val="001D1E38"/>
    <w:rsid w:val="001D4931"/>
    <w:rsid w:val="001D4A6B"/>
    <w:rsid w:val="001D60B1"/>
    <w:rsid w:val="001E00E0"/>
    <w:rsid w:val="001E01F9"/>
    <w:rsid w:val="001E05BF"/>
    <w:rsid w:val="001E2771"/>
    <w:rsid w:val="001E289D"/>
    <w:rsid w:val="001E2BF6"/>
    <w:rsid w:val="001E3738"/>
    <w:rsid w:val="001E5105"/>
    <w:rsid w:val="001E56B3"/>
    <w:rsid w:val="001E5E0B"/>
    <w:rsid w:val="001E755A"/>
    <w:rsid w:val="001E793D"/>
    <w:rsid w:val="001E7946"/>
    <w:rsid w:val="001F3158"/>
    <w:rsid w:val="001F3541"/>
    <w:rsid w:val="001F3634"/>
    <w:rsid w:val="001F485C"/>
    <w:rsid w:val="001F7200"/>
    <w:rsid w:val="001F72C4"/>
    <w:rsid w:val="001F7C9F"/>
    <w:rsid w:val="0020221C"/>
    <w:rsid w:val="00205D3A"/>
    <w:rsid w:val="002070F6"/>
    <w:rsid w:val="002075D5"/>
    <w:rsid w:val="00207B20"/>
    <w:rsid w:val="00217FF7"/>
    <w:rsid w:val="002202DD"/>
    <w:rsid w:val="002206EA"/>
    <w:rsid w:val="0022131D"/>
    <w:rsid w:val="002231D8"/>
    <w:rsid w:val="00223C97"/>
    <w:rsid w:val="00227BBE"/>
    <w:rsid w:val="002314CE"/>
    <w:rsid w:val="00231B34"/>
    <w:rsid w:val="00231D0C"/>
    <w:rsid w:val="00231D5E"/>
    <w:rsid w:val="002353D2"/>
    <w:rsid w:val="0023585A"/>
    <w:rsid w:val="002361EE"/>
    <w:rsid w:val="002362E0"/>
    <w:rsid w:val="0023689B"/>
    <w:rsid w:val="00236E18"/>
    <w:rsid w:val="00237C79"/>
    <w:rsid w:val="00240FC7"/>
    <w:rsid w:val="0024392D"/>
    <w:rsid w:val="00244450"/>
    <w:rsid w:val="00244A70"/>
    <w:rsid w:val="00246281"/>
    <w:rsid w:val="00246919"/>
    <w:rsid w:val="00251E6A"/>
    <w:rsid w:val="00252369"/>
    <w:rsid w:val="00255819"/>
    <w:rsid w:val="00257D6C"/>
    <w:rsid w:val="00263A02"/>
    <w:rsid w:val="002647D4"/>
    <w:rsid w:val="0026485F"/>
    <w:rsid w:val="002712E2"/>
    <w:rsid w:val="00274100"/>
    <w:rsid w:val="00275CC7"/>
    <w:rsid w:val="00276D84"/>
    <w:rsid w:val="00277C39"/>
    <w:rsid w:val="00280516"/>
    <w:rsid w:val="0028114E"/>
    <w:rsid w:val="002818F3"/>
    <w:rsid w:val="0028295D"/>
    <w:rsid w:val="00283310"/>
    <w:rsid w:val="00283B7D"/>
    <w:rsid w:val="00283E10"/>
    <w:rsid w:val="002842D5"/>
    <w:rsid w:val="00285537"/>
    <w:rsid w:val="002856FE"/>
    <w:rsid w:val="002859CA"/>
    <w:rsid w:val="002862D8"/>
    <w:rsid w:val="00286898"/>
    <w:rsid w:val="00287D25"/>
    <w:rsid w:val="00293CAE"/>
    <w:rsid w:val="00293CEE"/>
    <w:rsid w:val="002940E2"/>
    <w:rsid w:val="0029453B"/>
    <w:rsid w:val="002979D9"/>
    <w:rsid w:val="002A0AE6"/>
    <w:rsid w:val="002A18B4"/>
    <w:rsid w:val="002A27FC"/>
    <w:rsid w:val="002A3632"/>
    <w:rsid w:val="002A3CC3"/>
    <w:rsid w:val="002A3D74"/>
    <w:rsid w:val="002A436E"/>
    <w:rsid w:val="002A455C"/>
    <w:rsid w:val="002B03FE"/>
    <w:rsid w:val="002B26EC"/>
    <w:rsid w:val="002B2865"/>
    <w:rsid w:val="002B3439"/>
    <w:rsid w:val="002B7B00"/>
    <w:rsid w:val="002C2BC6"/>
    <w:rsid w:val="002C384B"/>
    <w:rsid w:val="002C649E"/>
    <w:rsid w:val="002C66F6"/>
    <w:rsid w:val="002D0C8C"/>
    <w:rsid w:val="002D18F6"/>
    <w:rsid w:val="002D2834"/>
    <w:rsid w:val="002D2D89"/>
    <w:rsid w:val="002D2E71"/>
    <w:rsid w:val="002D3541"/>
    <w:rsid w:val="002D5FC5"/>
    <w:rsid w:val="002D68EB"/>
    <w:rsid w:val="002D7496"/>
    <w:rsid w:val="002D7A80"/>
    <w:rsid w:val="002D7C6F"/>
    <w:rsid w:val="002E1EB1"/>
    <w:rsid w:val="002E26FB"/>
    <w:rsid w:val="002E29BD"/>
    <w:rsid w:val="002E4A1C"/>
    <w:rsid w:val="002E5069"/>
    <w:rsid w:val="002E7124"/>
    <w:rsid w:val="002E78A4"/>
    <w:rsid w:val="002F0048"/>
    <w:rsid w:val="002F008A"/>
    <w:rsid w:val="002F348F"/>
    <w:rsid w:val="002F53C0"/>
    <w:rsid w:val="002F662E"/>
    <w:rsid w:val="003013A3"/>
    <w:rsid w:val="00301C27"/>
    <w:rsid w:val="00303841"/>
    <w:rsid w:val="0030485B"/>
    <w:rsid w:val="00304E72"/>
    <w:rsid w:val="00305471"/>
    <w:rsid w:val="00307372"/>
    <w:rsid w:val="003076C1"/>
    <w:rsid w:val="00307963"/>
    <w:rsid w:val="00307EF8"/>
    <w:rsid w:val="003117E1"/>
    <w:rsid w:val="00312CEC"/>
    <w:rsid w:val="00314B73"/>
    <w:rsid w:val="00315E42"/>
    <w:rsid w:val="003166F3"/>
    <w:rsid w:val="00317154"/>
    <w:rsid w:val="00317503"/>
    <w:rsid w:val="00317E19"/>
    <w:rsid w:val="00320333"/>
    <w:rsid w:val="00325B81"/>
    <w:rsid w:val="00326EA2"/>
    <w:rsid w:val="00326F20"/>
    <w:rsid w:val="00327D0F"/>
    <w:rsid w:val="00327DD9"/>
    <w:rsid w:val="00331D5D"/>
    <w:rsid w:val="00332900"/>
    <w:rsid w:val="00333262"/>
    <w:rsid w:val="0033491F"/>
    <w:rsid w:val="003361CD"/>
    <w:rsid w:val="00336549"/>
    <w:rsid w:val="003413B6"/>
    <w:rsid w:val="00341836"/>
    <w:rsid w:val="00341C95"/>
    <w:rsid w:val="0034228D"/>
    <w:rsid w:val="0034280B"/>
    <w:rsid w:val="00346858"/>
    <w:rsid w:val="00346948"/>
    <w:rsid w:val="00346CED"/>
    <w:rsid w:val="00346F59"/>
    <w:rsid w:val="00347993"/>
    <w:rsid w:val="00347F22"/>
    <w:rsid w:val="00350753"/>
    <w:rsid w:val="00351122"/>
    <w:rsid w:val="00351C1B"/>
    <w:rsid w:val="00352DEE"/>
    <w:rsid w:val="00353A62"/>
    <w:rsid w:val="003556DF"/>
    <w:rsid w:val="0035645E"/>
    <w:rsid w:val="0035796F"/>
    <w:rsid w:val="00357B4C"/>
    <w:rsid w:val="003604FC"/>
    <w:rsid w:val="003605EE"/>
    <w:rsid w:val="00360F2F"/>
    <w:rsid w:val="00360F9D"/>
    <w:rsid w:val="00372AC5"/>
    <w:rsid w:val="00373862"/>
    <w:rsid w:val="00374A6D"/>
    <w:rsid w:val="00374FFA"/>
    <w:rsid w:val="00375CED"/>
    <w:rsid w:val="003767A9"/>
    <w:rsid w:val="003772E2"/>
    <w:rsid w:val="00380A00"/>
    <w:rsid w:val="0038149A"/>
    <w:rsid w:val="00381A47"/>
    <w:rsid w:val="003824C7"/>
    <w:rsid w:val="00383F78"/>
    <w:rsid w:val="00384D92"/>
    <w:rsid w:val="0038570F"/>
    <w:rsid w:val="0038655B"/>
    <w:rsid w:val="00386E6D"/>
    <w:rsid w:val="00387483"/>
    <w:rsid w:val="00390E9B"/>
    <w:rsid w:val="00390EA3"/>
    <w:rsid w:val="00391E53"/>
    <w:rsid w:val="00396A6A"/>
    <w:rsid w:val="003A0259"/>
    <w:rsid w:val="003A0A24"/>
    <w:rsid w:val="003A2699"/>
    <w:rsid w:val="003A2FF8"/>
    <w:rsid w:val="003A586F"/>
    <w:rsid w:val="003A6C93"/>
    <w:rsid w:val="003B174E"/>
    <w:rsid w:val="003B1A86"/>
    <w:rsid w:val="003B3CBD"/>
    <w:rsid w:val="003B408C"/>
    <w:rsid w:val="003B4295"/>
    <w:rsid w:val="003B55E1"/>
    <w:rsid w:val="003B652D"/>
    <w:rsid w:val="003C0EB2"/>
    <w:rsid w:val="003C1A4F"/>
    <w:rsid w:val="003C1BFB"/>
    <w:rsid w:val="003C25FB"/>
    <w:rsid w:val="003C2691"/>
    <w:rsid w:val="003D0CA0"/>
    <w:rsid w:val="003D1955"/>
    <w:rsid w:val="003D3DDE"/>
    <w:rsid w:val="003D4CD5"/>
    <w:rsid w:val="003D5C8D"/>
    <w:rsid w:val="003D60C9"/>
    <w:rsid w:val="003D764C"/>
    <w:rsid w:val="003E02FE"/>
    <w:rsid w:val="003E20B5"/>
    <w:rsid w:val="003E2CE7"/>
    <w:rsid w:val="003E2DD6"/>
    <w:rsid w:val="003E3165"/>
    <w:rsid w:val="003F1B30"/>
    <w:rsid w:val="003F54AE"/>
    <w:rsid w:val="003F5E49"/>
    <w:rsid w:val="00401B30"/>
    <w:rsid w:val="00401F94"/>
    <w:rsid w:val="00403EB2"/>
    <w:rsid w:val="0040459D"/>
    <w:rsid w:val="0040546F"/>
    <w:rsid w:val="00407F93"/>
    <w:rsid w:val="004108D7"/>
    <w:rsid w:val="00410D1B"/>
    <w:rsid w:val="00410E01"/>
    <w:rsid w:val="00416039"/>
    <w:rsid w:val="004177A7"/>
    <w:rsid w:val="00423910"/>
    <w:rsid w:val="00424CDB"/>
    <w:rsid w:val="00425861"/>
    <w:rsid w:val="004258B0"/>
    <w:rsid w:val="00425DDC"/>
    <w:rsid w:val="0042750C"/>
    <w:rsid w:val="00430AD1"/>
    <w:rsid w:val="00430DAA"/>
    <w:rsid w:val="004316F4"/>
    <w:rsid w:val="00435D66"/>
    <w:rsid w:val="00435FA1"/>
    <w:rsid w:val="004403EB"/>
    <w:rsid w:val="00441E15"/>
    <w:rsid w:val="004431AB"/>
    <w:rsid w:val="00443EC2"/>
    <w:rsid w:val="004469B6"/>
    <w:rsid w:val="00447BA6"/>
    <w:rsid w:val="004517F7"/>
    <w:rsid w:val="004540E2"/>
    <w:rsid w:val="00454DFA"/>
    <w:rsid w:val="004572C4"/>
    <w:rsid w:val="00460A3D"/>
    <w:rsid w:val="00461A20"/>
    <w:rsid w:val="00461F44"/>
    <w:rsid w:val="00462F41"/>
    <w:rsid w:val="00463A7F"/>
    <w:rsid w:val="00465AF5"/>
    <w:rsid w:val="00467BB6"/>
    <w:rsid w:val="00470E7E"/>
    <w:rsid w:val="00471817"/>
    <w:rsid w:val="00472C00"/>
    <w:rsid w:val="00473CC1"/>
    <w:rsid w:val="00475BEE"/>
    <w:rsid w:val="004778D7"/>
    <w:rsid w:val="00477BBB"/>
    <w:rsid w:val="00482AF0"/>
    <w:rsid w:val="004844AE"/>
    <w:rsid w:val="00485298"/>
    <w:rsid w:val="00485864"/>
    <w:rsid w:val="00491C98"/>
    <w:rsid w:val="00491DB4"/>
    <w:rsid w:val="00492302"/>
    <w:rsid w:val="004930A4"/>
    <w:rsid w:val="00493A5F"/>
    <w:rsid w:val="00493DD9"/>
    <w:rsid w:val="00495F74"/>
    <w:rsid w:val="004A1B62"/>
    <w:rsid w:val="004A1C94"/>
    <w:rsid w:val="004A1F09"/>
    <w:rsid w:val="004A280D"/>
    <w:rsid w:val="004A554F"/>
    <w:rsid w:val="004A5838"/>
    <w:rsid w:val="004B0875"/>
    <w:rsid w:val="004B1FB4"/>
    <w:rsid w:val="004B2A85"/>
    <w:rsid w:val="004B5717"/>
    <w:rsid w:val="004B5930"/>
    <w:rsid w:val="004B5D79"/>
    <w:rsid w:val="004B6DD1"/>
    <w:rsid w:val="004B71F5"/>
    <w:rsid w:val="004B7878"/>
    <w:rsid w:val="004C038D"/>
    <w:rsid w:val="004C0923"/>
    <w:rsid w:val="004C42DB"/>
    <w:rsid w:val="004C4334"/>
    <w:rsid w:val="004C5257"/>
    <w:rsid w:val="004C5443"/>
    <w:rsid w:val="004C54BC"/>
    <w:rsid w:val="004C552A"/>
    <w:rsid w:val="004C5E8B"/>
    <w:rsid w:val="004C6CC6"/>
    <w:rsid w:val="004C7E00"/>
    <w:rsid w:val="004D2EEC"/>
    <w:rsid w:val="004D4EA9"/>
    <w:rsid w:val="004D643F"/>
    <w:rsid w:val="004D65E2"/>
    <w:rsid w:val="004D6950"/>
    <w:rsid w:val="004D7BFC"/>
    <w:rsid w:val="004E0CBF"/>
    <w:rsid w:val="004E18FE"/>
    <w:rsid w:val="004E4E31"/>
    <w:rsid w:val="004E5137"/>
    <w:rsid w:val="004E5AAC"/>
    <w:rsid w:val="004F05B2"/>
    <w:rsid w:val="004F124A"/>
    <w:rsid w:val="004F1691"/>
    <w:rsid w:val="004F1C0B"/>
    <w:rsid w:val="004F24AD"/>
    <w:rsid w:val="004F2C0C"/>
    <w:rsid w:val="004F4E11"/>
    <w:rsid w:val="004F5D41"/>
    <w:rsid w:val="00500328"/>
    <w:rsid w:val="00500D40"/>
    <w:rsid w:val="0050103E"/>
    <w:rsid w:val="0050267D"/>
    <w:rsid w:val="00502FDF"/>
    <w:rsid w:val="00505295"/>
    <w:rsid w:val="00505669"/>
    <w:rsid w:val="00511C74"/>
    <w:rsid w:val="00511D95"/>
    <w:rsid w:val="00512C6D"/>
    <w:rsid w:val="00513A80"/>
    <w:rsid w:val="0051559D"/>
    <w:rsid w:val="0051785C"/>
    <w:rsid w:val="0052074F"/>
    <w:rsid w:val="00522401"/>
    <w:rsid w:val="005227FB"/>
    <w:rsid w:val="00523BA5"/>
    <w:rsid w:val="00523DAA"/>
    <w:rsid w:val="0052504D"/>
    <w:rsid w:val="00526C17"/>
    <w:rsid w:val="00527461"/>
    <w:rsid w:val="00527BE4"/>
    <w:rsid w:val="00531444"/>
    <w:rsid w:val="00533AB7"/>
    <w:rsid w:val="00533AFB"/>
    <w:rsid w:val="0053702D"/>
    <w:rsid w:val="0053736E"/>
    <w:rsid w:val="00540CE9"/>
    <w:rsid w:val="00541A41"/>
    <w:rsid w:val="00542108"/>
    <w:rsid w:val="005421E3"/>
    <w:rsid w:val="00545689"/>
    <w:rsid w:val="00546A16"/>
    <w:rsid w:val="00547C50"/>
    <w:rsid w:val="00553E1A"/>
    <w:rsid w:val="00555979"/>
    <w:rsid w:val="00556F79"/>
    <w:rsid w:val="005573B5"/>
    <w:rsid w:val="00557B59"/>
    <w:rsid w:val="00563CB7"/>
    <w:rsid w:val="00564570"/>
    <w:rsid w:val="00564C93"/>
    <w:rsid w:val="00566AEC"/>
    <w:rsid w:val="00566C6F"/>
    <w:rsid w:val="00566DA8"/>
    <w:rsid w:val="00570989"/>
    <w:rsid w:val="00571A57"/>
    <w:rsid w:val="00571C55"/>
    <w:rsid w:val="005722FA"/>
    <w:rsid w:val="00573B56"/>
    <w:rsid w:val="005749FE"/>
    <w:rsid w:val="00574B54"/>
    <w:rsid w:val="005768AB"/>
    <w:rsid w:val="00581F97"/>
    <w:rsid w:val="0058353B"/>
    <w:rsid w:val="00583857"/>
    <w:rsid w:val="00583B2E"/>
    <w:rsid w:val="00583DBB"/>
    <w:rsid w:val="0058451C"/>
    <w:rsid w:val="005863D3"/>
    <w:rsid w:val="005910A9"/>
    <w:rsid w:val="0059167A"/>
    <w:rsid w:val="005922D9"/>
    <w:rsid w:val="00592D8F"/>
    <w:rsid w:val="005973A1"/>
    <w:rsid w:val="005A0DDE"/>
    <w:rsid w:val="005A0E13"/>
    <w:rsid w:val="005A1238"/>
    <w:rsid w:val="005A18E8"/>
    <w:rsid w:val="005A42E4"/>
    <w:rsid w:val="005A520B"/>
    <w:rsid w:val="005A59CF"/>
    <w:rsid w:val="005A6A49"/>
    <w:rsid w:val="005A7A05"/>
    <w:rsid w:val="005B030E"/>
    <w:rsid w:val="005B196A"/>
    <w:rsid w:val="005B215D"/>
    <w:rsid w:val="005B3CFE"/>
    <w:rsid w:val="005B7C9B"/>
    <w:rsid w:val="005C0ADE"/>
    <w:rsid w:val="005C4629"/>
    <w:rsid w:val="005C56C7"/>
    <w:rsid w:val="005C602F"/>
    <w:rsid w:val="005C6729"/>
    <w:rsid w:val="005C72D1"/>
    <w:rsid w:val="005C7386"/>
    <w:rsid w:val="005D1964"/>
    <w:rsid w:val="005D1B52"/>
    <w:rsid w:val="005D4934"/>
    <w:rsid w:val="005D5F22"/>
    <w:rsid w:val="005E045F"/>
    <w:rsid w:val="005E0AE3"/>
    <w:rsid w:val="005E449C"/>
    <w:rsid w:val="005E4577"/>
    <w:rsid w:val="005E4E9B"/>
    <w:rsid w:val="005E51DE"/>
    <w:rsid w:val="005F1F2E"/>
    <w:rsid w:val="005F1FC2"/>
    <w:rsid w:val="005F2050"/>
    <w:rsid w:val="005F3D59"/>
    <w:rsid w:val="005F439D"/>
    <w:rsid w:val="005F5644"/>
    <w:rsid w:val="005F6755"/>
    <w:rsid w:val="005F7BF9"/>
    <w:rsid w:val="006008E7"/>
    <w:rsid w:val="00600E3E"/>
    <w:rsid w:val="00601012"/>
    <w:rsid w:val="006023D3"/>
    <w:rsid w:val="00602C89"/>
    <w:rsid w:val="00604DA3"/>
    <w:rsid w:val="006052A7"/>
    <w:rsid w:val="006108CA"/>
    <w:rsid w:val="00610FF5"/>
    <w:rsid w:val="00612FAD"/>
    <w:rsid w:val="00613FCF"/>
    <w:rsid w:val="006145D5"/>
    <w:rsid w:val="00614B89"/>
    <w:rsid w:val="00615DA6"/>
    <w:rsid w:val="00615FCB"/>
    <w:rsid w:val="00616027"/>
    <w:rsid w:val="0062197A"/>
    <w:rsid w:val="00621C70"/>
    <w:rsid w:val="00622A59"/>
    <w:rsid w:val="00623297"/>
    <w:rsid w:val="006260E7"/>
    <w:rsid w:val="00627018"/>
    <w:rsid w:val="00627187"/>
    <w:rsid w:val="0063031F"/>
    <w:rsid w:val="00630386"/>
    <w:rsid w:val="00630FFA"/>
    <w:rsid w:val="00632252"/>
    <w:rsid w:val="00633AE4"/>
    <w:rsid w:val="00634777"/>
    <w:rsid w:val="00634B0B"/>
    <w:rsid w:val="00634C92"/>
    <w:rsid w:val="00635CF9"/>
    <w:rsid w:val="00636FFC"/>
    <w:rsid w:val="00643FB0"/>
    <w:rsid w:val="00644673"/>
    <w:rsid w:val="00644A95"/>
    <w:rsid w:val="00644EAC"/>
    <w:rsid w:val="00647A6E"/>
    <w:rsid w:val="006515DF"/>
    <w:rsid w:val="00651AC0"/>
    <w:rsid w:val="00652E60"/>
    <w:rsid w:val="00653132"/>
    <w:rsid w:val="00653701"/>
    <w:rsid w:val="0065427B"/>
    <w:rsid w:val="0065519E"/>
    <w:rsid w:val="00657A72"/>
    <w:rsid w:val="00665423"/>
    <w:rsid w:val="00665BCE"/>
    <w:rsid w:val="0067197C"/>
    <w:rsid w:val="00671A8E"/>
    <w:rsid w:val="0067211D"/>
    <w:rsid w:val="00674AB8"/>
    <w:rsid w:val="00674B22"/>
    <w:rsid w:val="0068065E"/>
    <w:rsid w:val="0068124D"/>
    <w:rsid w:val="006819DF"/>
    <w:rsid w:val="006840B0"/>
    <w:rsid w:val="00685683"/>
    <w:rsid w:val="00685D72"/>
    <w:rsid w:val="00692A83"/>
    <w:rsid w:val="00695BB0"/>
    <w:rsid w:val="00696AD4"/>
    <w:rsid w:val="006A1520"/>
    <w:rsid w:val="006A21E5"/>
    <w:rsid w:val="006A2338"/>
    <w:rsid w:val="006A2564"/>
    <w:rsid w:val="006A3543"/>
    <w:rsid w:val="006A42EC"/>
    <w:rsid w:val="006A5B53"/>
    <w:rsid w:val="006A5C89"/>
    <w:rsid w:val="006A5F96"/>
    <w:rsid w:val="006A65E4"/>
    <w:rsid w:val="006A7292"/>
    <w:rsid w:val="006B0126"/>
    <w:rsid w:val="006B098C"/>
    <w:rsid w:val="006B24FF"/>
    <w:rsid w:val="006B3317"/>
    <w:rsid w:val="006B3AF9"/>
    <w:rsid w:val="006B433D"/>
    <w:rsid w:val="006B4CBA"/>
    <w:rsid w:val="006B53C2"/>
    <w:rsid w:val="006C14CF"/>
    <w:rsid w:val="006C2171"/>
    <w:rsid w:val="006C2408"/>
    <w:rsid w:val="006C48AF"/>
    <w:rsid w:val="006C5BB2"/>
    <w:rsid w:val="006C7966"/>
    <w:rsid w:val="006C7B88"/>
    <w:rsid w:val="006C7D50"/>
    <w:rsid w:val="006D1592"/>
    <w:rsid w:val="006D35C5"/>
    <w:rsid w:val="006D6701"/>
    <w:rsid w:val="006E19C4"/>
    <w:rsid w:val="006E3D7C"/>
    <w:rsid w:val="006E4BA2"/>
    <w:rsid w:val="006E7915"/>
    <w:rsid w:val="006F05C9"/>
    <w:rsid w:val="006F0FCF"/>
    <w:rsid w:val="006F11C2"/>
    <w:rsid w:val="006F126F"/>
    <w:rsid w:val="006F2560"/>
    <w:rsid w:val="006F306E"/>
    <w:rsid w:val="006F36DC"/>
    <w:rsid w:val="006F702F"/>
    <w:rsid w:val="007000BA"/>
    <w:rsid w:val="0070103C"/>
    <w:rsid w:val="00701BC1"/>
    <w:rsid w:val="00702107"/>
    <w:rsid w:val="007040F7"/>
    <w:rsid w:val="00707164"/>
    <w:rsid w:val="00707396"/>
    <w:rsid w:val="0071017E"/>
    <w:rsid w:val="00710F5C"/>
    <w:rsid w:val="00711137"/>
    <w:rsid w:val="007123E6"/>
    <w:rsid w:val="007126DA"/>
    <w:rsid w:val="00712E93"/>
    <w:rsid w:val="00713C29"/>
    <w:rsid w:val="00714650"/>
    <w:rsid w:val="007147BC"/>
    <w:rsid w:val="00714CAF"/>
    <w:rsid w:val="007152C2"/>
    <w:rsid w:val="00717C59"/>
    <w:rsid w:val="00720FBC"/>
    <w:rsid w:val="007211B9"/>
    <w:rsid w:val="00721A9F"/>
    <w:rsid w:val="00721E04"/>
    <w:rsid w:val="007221AA"/>
    <w:rsid w:val="00722458"/>
    <w:rsid w:val="007232C0"/>
    <w:rsid w:val="00723CA8"/>
    <w:rsid w:val="007246E5"/>
    <w:rsid w:val="00724B5F"/>
    <w:rsid w:val="00724DEA"/>
    <w:rsid w:val="00733EE3"/>
    <w:rsid w:val="007349BC"/>
    <w:rsid w:val="00734C62"/>
    <w:rsid w:val="00735235"/>
    <w:rsid w:val="007353C5"/>
    <w:rsid w:val="00735C7F"/>
    <w:rsid w:val="00736B50"/>
    <w:rsid w:val="00740228"/>
    <w:rsid w:val="00740A31"/>
    <w:rsid w:val="00741569"/>
    <w:rsid w:val="00741DC3"/>
    <w:rsid w:val="007422FD"/>
    <w:rsid w:val="00743083"/>
    <w:rsid w:val="00743765"/>
    <w:rsid w:val="007437DD"/>
    <w:rsid w:val="00746B9D"/>
    <w:rsid w:val="00747354"/>
    <w:rsid w:val="00747B7A"/>
    <w:rsid w:val="007501A6"/>
    <w:rsid w:val="00750FD3"/>
    <w:rsid w:val="00751C6F"/>
    <w:rsid w:val="00754319"/>
    <w:rsid w:val="0075549A"/>
    <w:rsid w:val="007579B6"/>
    <w:rsid w:val="0076006F"/>
    <w:rsid w:val="0076188B"/>
    <w:rsid w:val="007624CD"/>
    <w:rsid w:val="00763ED2"/>
    <w:rsid w:val="0076452F"/>
    <w:rsid w:val="007666DC"/>
    <w:rsid w:val="0077170A"/>
    <w:rsid w:val="00771BB8"/>
    <w:rsid w:val="00771F7B"/>
    <w:rsid w:val="00776697"/>
    <w:rsid w:val="00776B2A"/>
    <w:rsid w:val="00776F77"/>
    <w:rsid w:val="00780305"/>
    <w:rsid w:val="0078071D"/>
    <w:rsid w:val="00781500"/>
    <w:rsid w:val="00782065"/>
    <w:rsid w:val="00784847"/>
    <w:rsid w:val="007848A2"/>
    <w:rsid w:val="00785AE8"/>
    <w:rsid w:val="00785FBE"/>
    <w:rsid w:val="00790109"/>
    <w:rsid w:val="00791A95"/>
    <w:rsid w:val="00792C3C"/>
    <w:rsid w:val="00794096"/>
    <w:rsid w:val="0079428E"/>
    <w:rsid w:val="00795ADD"/>
    <w:rsid w:val="00795B8A"/>
    <w:rsid w:val="00796683"/>
    <w:rsid w:val="007A02D8"/>
    <w:rsid w:val="007A146A"/>
    <w:rsid w:val="007A295D"/>
    <w:rsid w:val="007A4EBD"/>
    <w:rsid w:val="007A6A9D"/>
    <w:rsid w:val="007A7375"/>
    <w:rsid w:val="007A7439"/>
    <w:rsid w:val="007B0C16"/>
    <w:rsid w:val="007B3FB1"/>
    <w:rsid w:val="007B47B5"/>
    <w:rsid w:val="007B50AA"/>
    <w:rsid w:val="007C1E4D"/>
    <w:rsid w:val="007C2681"/>
    <w:rsid w:val="007C2E19"/>
    <w:rsid w:val="007C4C31"/>
    <w:rsid w:val="007C4FF2"/>
    <w:rsid w:val="007C5A41"/>
    <w:rsid w:val="007C7224"/>
    <w:rsid w:val="007D09DC"/>
    <w:rsid w:val="007D0B99"/>
    <w:rsid w:val="007D16F6"/>
    <w:rsid w:val="007D211E"/>
    <w:rsid w:val="007D2560"/>
    <w:rsid w:val="007D479F"/>
    <w:rsid w:val="007D48B3"/>
    <w:rsid w:val="007D4E12"/>
    <w:rsid w:val="007D64B6"/>
    <w:rsid w:val="007D6FDE"/>
    <w:rsid w:val="007D78A8"/>
    <w:rsid w:val="007E0601"/>
    <w:rsid w:val="007E20EC"/>
    <w:rsid w:val="007E49C1"/>
    <w:rsid w:val="007E5248"/>
    <w:rsid w:val="007E7028"/>
    <w:rsid w:val="007E7162"/>
    <w:rsid w:val="007E7320"/>
    <w:rsid w:val="007E7D25"/>
    <w:rsid w:val="007F0C7C"/>
    <w:rsid w:val="007F43FD"/>
    <w:rsid w:val="007F4684"/>
    <w:rsid w:val="007F4867"/>
    <w:rsid w:val="007F69E8"/>
    <w:rsid w:val="007F6D80"/>
    <w:rsid w:val="007F7564"/>
    <w:rsid w:val="007F7C82"/>
    <w:rsid w:val="008005C7"/>
    <w:rsid w:val="00803604"/>
    <w:rsid w:val="008056CF"/>
    <w:rsid w:val="00805CAE"/>
    <w:rsid w:val="00805FE6"/>
    <w:rsid w:val="00812238"/>
    <w:rsid w:val="00812FDB"/>
    <w:rsid w:val="00814594"/>
    <w:rsid w:val="0081602B"/>
    <w:rsid w:val="008176B2"/>
    <w:rsid w:val="008215CB"/>
    <w:rsid w:val="00821D08"/>
    <w:rsid w:val="00823E1E"/>
    <w:rsid w:val="00824823"/>
    <w:rsid w:val="008250C0"/>
    <w:rsid w:val="00832643"/>
    <w:rsid w:val="00835621"/>
    <w:rsid w:val="00835F1A"/>
    <w:rsid w:val="008366D3"/>
    <w:rsid w:val="00837B57"/>
    <w:rsid w:val="008403B8"/>
    <w:rsid w:val="00844628"/>
    <w:rsid w:val="00844746"/>
    <w:rsid w:val="008472AA"/>
    <w:rsid w:val="008476E2"/>
    <w:rsid w:val="00851029"/>
    <w:rsid w:val="00851062"/>
    <w:rsid w:val="008529DC"/>
    <w:rsid w:val="008547BE"/>
    <w:rsid w:val="008575E0"/>
    <w:rsid w:val="00860108"/>
    <w:rsid w:val="00862476"/>
    <w:rsid w:val="008625B9"/>
    <w:rsid w:val="008625FE"/>
    <w:rsid w:val="00863486"/>
    <w:rsid w:val="00863C0C"/>
    <w:rsid w:val="008646E6"/>
    <w:rsid w:val="008647E9"/>
    <w:rsid w:val="00866A9B"/>
    <w:rsid w:val="00867671"/>
    <w:rsid w:val="00867D72"/>
    <w:rsid w:val="008703E1"/>
    <w:rsid w:val="00870D00"/>
    <w:rsid w:val="008710A9"/>
    <w:rsid w:val="008715BF"/>
    <w:rsid w:val="00872573"/>
    <w:rsid w:val="008730DA"/>
    <w:rsid w:val="008736D3"/>
    <w:rsid w:val="008737A8"/>
    <w:rsid w:val="00875157"/>
    <w:rsid w:val="00877865"/>
    <w:rsid w:val="008802C1"/>
    <w:rsid w:val="00880CC6"/>
    <w:rsid w:val="00881480"/>
    <w:rsid w:val="00881A51"/>
    <w:rsid w:val="008825FC"/>
    <w:rsid w:val="008828A6"/>
    <w:rsid w:val="00884ADF"/>
    <w:rsid w:val="00885E9A"/>
    <w:rsid w:val="0088680B"/>
    <w:rsid w:val="0089373E"/>
    <w:rsid w:val="00893DBA"/>
    <w:rsid w:val="0089438C"/>
    <w:rsid w:val="00894B62"/>
    <w:rsid w:val="0089579A"/>
    <w:rsid w:val="00895B9B"/>
    <w:rsid w:val="00895EA2"/>
    <w:rsid w:val="0089607E"/>
    <w:rsid w:val="00896414"/>
    <w:rsid w:val="00896BE4"/>
    <w:rsid w:val="00897A85"/>
    <w:rsid w:val="008A1662"/>
    <w:rsid w:val="008A307A"/>
    <w:rsid w:val="008A3C5F"/>
    <w:rsid w:val="008A4DD8"/>
    <w:rsid w:val="008A7D8B"/>
    <w:rsid w:val="008B086E"/>
    <w:rsid w:val="008B18EE"/>
    <w:rsid w:val="008B2EE1"/>
    <w:rsid w:val="008B3AFB"/>
    <w:rsid w:val="008B4351"/>
    <w:rsid w:val="008B43FC"/>
    <w:rsid w:val="008B4FA3"/>
    <w:rsid w:val="008B773F"/>
    <w:rsid w:val="008C0586"/>
    <w:rsid w:val="008C0D8D"/>
    <w:rsid w:val="008C1C7C"/>
    <w:rsid w:val="008C1E90"/>
    <w:rsid w:val="008C50E3"/>
    <w:rsid w:val="008C548C"/>
    <w:rsid w:val="008C5D3B"/>
    <w:rsid w:val="008D1D6E"/>
    <w:rsid w:val="008D4703"/>
    <w:rsid w:val="008D4865"/>
    <w:rsid w:val="008D6305"/>
    <w:rsid w:val="008D722C"/>
    <w:rsid w:val="008D7AEE"/>
    <w:rsid w:val="008D7B14"/>
    <w:rsid w:val="008E0367"/>
    <w:rsid w:val="008E0A3A"/>
    <w:rsid w:val="008E1170"/>
    <w:rsid w:val="008E14E2"/>
    <w:rsid w:val="008E1FA9"/>
    <w:rsid w:val="008E23B4"/>
    <w:rsid w:val="008E25BD"/>
    <w:rsid w:val="008E3127"/>
    <w:rsid w:val="008E348E"/>
    <w:rsid w:val="008E37A4"/>
    <w:rsid w:val="008E4876"/>
    <w:rsid w:val="008E58F7"/>
    <w:rsid w:val="008F28FB"/>
    <w:rsid w:val="008F2BB7"/>
    <w:rsid w:val="008F3107"/>
    <w:rsid w:val="008F41AD"/>
    <w:rsid w:val="009008A0"/>
    <w:rsid w:val="00900D45"/>
    <w:rsid w:val="00903750"/>
    <w:rsid w:val="00903FB3"/>
    <w:rsid w:val="0090493C"/>
    <w:rsid w:val="00906938"/>
    <w:rsid w:val="0091105A"/>
    <w:rsid w:val="00911297"/>
    <w:rsid w:val="00911942"/>
    <w:rsid w:val="009127EA"/>
    <w:rsid w:val="009144FC"/>
    <w:rsid w:val="00914D45"/>
    <w:rsid w:val="00915527"/>
    <w:rsid w:val="00915A0F"/>
    <w:rsid w:val="0091636B"/>
    <w:rsid w:val="00916594"/>
    <w:rsid w:val="009209F5"/>
    <w:rsid w:val="009215CE"/>
    <w:rsid w:val="009219C3"/>
    <w:rsid w:val="00924A92"/>
    <w:rsid w:val="009251AC"/>
    <w:rsid w:val="00926868"/>
    <w:rsid w:val="00927DF8"/>
    <w:rsid w:val="00930D2E"/>
    <w:rsid w:val="009322CC"/>
    <w:rsid w:val="00932BE4"/>
    <w:rsid w:val="00934CE9"/>
    <w:rsid w:val="00935362"/>
    <w:rsid w:val="00935B40"/>
    <w:rsid w:val="00936705"/>
    <w:rsid w:val="009370DA"/>
    <w:rsid w:val="009378CA"/>
    <w:rsid w:val="00941D2D"/>
    <w:rsid w:val="009441BD"/>
    <w:rsid w:val="009457F2"/>
    <w:rsid w:val="00945A2F"/>
    <w:rsid w:val="009463F5"/>
    <w:rsid w:val="009468AA"/>
    <w:rsid w:val="009479B0"/>
    <w:rsid w:val="00950E38"/>
    <w:rsid w:val="00952395"/>
    <w:rsid w:val="00953B81"/>
    <w:rsid w:val="00953E8E"/>
    <w:rsid w:val="00954A58"/>
    <w:rsid w:val="00954FB1"/>
    <w:rsid w:val="0095736C"/>
    <w:rsid w:val="009573A1"/>
    <w:rsid w:val="00960811"/>
    <w:rsid w:val="00960A0B"/>
    <w:rsid w:val="00963A80"/>
    <w:rsid w:val="0096505D"/>
    <w:rsid w:val="00965549"/>
    <w:rsid w:val="0096574A"/>
    <w:rsid w:val="00967660"/>
    <w:rsid w:val="00970962"/>
    <w:rsid w:val="009714B7"/>
    <w:rsid w:val="00971DF4"/>
    <w:rsid w:val="00971E20"/>
    <w:rsid w:val="009721AE"/>
    <w:rsid w:val="009737C5"/>
    <w:rsid w:val="00974284"/>
    <w:rsid w:val="00975854"/>
    <w:rsid w:val="00975D03"/>
    <w:rsid w:val="00981AC7"/>
    <w:rsid w:val="00982702"/>
    <w:rsid w:val="009872B5"/>
    <w:rsid w:val="00987569"/>
    <w:rsid w:val="00987946"/>
    <w:rsid w:val="00991555"/>
    <w:rsid w:val="00992693"/>
    <w:rsid w:val="009926A0"/>
    <w:rsid w:val="009928CF"/>
    <w:rsid w:val="00992A8A"/>
    <w:rsid w:val="009933DF"/>
    <w:rsid w:val="00997658"/>
    <w:rsid w:val="009A0834"/>
    <w:rsid w:val="009A1220"/>
    <w:rsid w:val="009A31CD"/>
    <w:rsid w:val="009A4C36"/>
    <w:rsid w:val="009A4E04"/>
    <w:rsid w:val="009A50A0"/>
    <w:rsid w:val="009A6303"/>
    <w:rsid w:val="009A671A"/>
    <w:rsid w:val="009A75F0"/>
    <w:rsid w:val="009B0221"/>
    <w:rsid w:val="009B08BF"/>
    <w:rsid w:val="009B0E46"/>
    <w:rsid w:val="009B1356"/>
    <w:rsid w:val="009B2E1D"/>
    <w:rsid w:val="009B3D15"/>
    <w:rsid w:val="009B6086"/>
    <w:rsid w:val="009B6EF7"/>
    <w:rsid w:val="009B703F"/>
    <w:rsid w:val="009B764E"/>
    <w:rsid w:val="009C050C"/>
    <w:rsid w:val="009C0EBF"/>
    <w:rsid w:val="009C422B"/>
    <w:rsid w:val="009C75AE"/>
    <w:rsid w:val="009D08DD"/>
    <w:rsid w:val="009D0DA3"/>
    <w:rsid w:val="009D14C5"/>
    <w:rsid w:val="009D1FB0"/>
    <w:rsid w:val="009D2BE8"/>
    <w:rsid w:val="009D382B"/>
    <w:rsid w:val="009D5DB1"/>
    <w:rsid w:val="009D5E34"/>
    <w:rsid w:val="009D62FE"/>
    <w:rsid w:val="009D66A2"/>
    <w:rsid w:val="009E0E27"/>
    <w:rsid w:val="009E43C4"/>
    <w:rsid w:val="009E48BE"/>
    <w:rsid w:val="009E6569"/>
    <w:rsid w:val="009F3A5E"/>
    <w:rsid w:val="009F4484"/>
    <w:rsid w:val="009F5E94"/>
    <w:rsid w:val="009F63F6"/>
    <w:rsid w:val="009F7B71"/>
    <w:rsid w:val="00A032F8"/>
    <w:rsid w:val="00A04A92"/>
    <w:rsid w:val="00A05B9B"/>
    <w:rsid w:val="00A06B3F"/>
    <w:rsid w:val="00A07109"/>
    <w:rsid w:val="00A1026E"/>
    <w:rsid w:val="00A12BB7"/>
    <w:rsid w:val="00A138D1"/>
    <w:rsid w:val="00A1536A"/>
    <w:rsid w:val="00A16D14"/>
    <w:rsid w:val="00A23F43"/>
    <w:rsid w:val="00A2406B"/>
    <w:rsid w:val="00A24A11"/>
    <w:rsid w:val="00A25541"/>
    <w:rsid w:val="00A25750"/>
    <w:rsid w:val="00A26E6D"/>
    <w:rsid w:val="00A316A9"/>
    <w:rsid w:val="00A32D9D"/>
    <w:rsid w:val="00A339D1"/>
    <w:rsid w:val="00A340DE"/>
    <w:rsid w:val="00A44777"/>
    <w:rsid w:val="00A45B39"/>
    <w:rsid w:val="00A45BFF"/>
    <w:rsid w:val="00A45D8A"/>
    <w:rsid w:val="00A463B1"/>
    <w:rsid w:val="00A468EF"/>
    <w:rsid w:val="00A512BD"/>
    <w:rsid w:val="00A526BD"/>
    <w:rsid w:val="00A52B1A"/>
    <w:rsid w:val="00A53147"/>
    <w:rsid w:val="00A53B6A"/>
    <w:rsid w:val="00A53F2C"/>
    <w:rsid w:val="00A54B0D"/>
    <w:rsid w:val="00A55368"/>
    <w:rsid w:val="00A5665B"/>
    <w:rsid w:val="00A579B6"/>
    <w:rsid w:val="00A57EB0"/>
    <w:rsid w:val="00A628E6"/>
    <w:rsid w:val="00A63FCC"/>
    <w:rsid w:val="00A64EDC"/>
    <w:rsid w:val="00A650D9"/>
    <w:rsid w:val="00A668F4"/>
    <w:rsid w:val="00A67A44"/>
    <w:rsid w:val="00A7022B"/>
    <w:rsid w:val="00A706DA"/>
    <w:rsid w:val="00A72A3A"/>
    <w:rsid w:val="00A73E07"/>
    <w:rsid w:val="00A76037"/>
    <w:rsid w:val="00A76514"/>
    <w:rsid w:val="00A7686E"/>
    <w:rsid w:val="00A77564"/>
    <w:rsid w:val="00A81D83"/>
    <w:rsid w:val="00A81FD4"/>
    <w:rsid w:val="00A84356"/>
    <w:rsid w:val="00A85CD0"/>
    <w:rsid w:val="00A86A23"/>
    <w:rsid w:val="00A90B5C"/>
    <w:rsid w:val="00A90E22"/>
    <w:rsid w:val="00A91A3F"/>
    <w:rsid w:val="00A9293F"/>
    <w:rsid w:val="00A92984"/>
    <w:rsid w:val="00A934F5"/>
    <w:rsid w:val="00A9415E"/>
    <w:rsid w:val="00A946F1"/>
    <w:rsid w:val="00A95011"/>
    <w:rsid w:val="00A95858"/>
    <w:rsid w:val="00AA1F01"/>
    <w:rsid w:val="00AA1FDF"/>
    <w:rsid w:val="00AA2014"/>
    <w:rsid w:val="00AA287B"/>
    <w:rsid w:val="00AA30C5"/>
    <w:rsid w:val="00AA39BA"/>
    <w:rsid w:val="00AA45DF"/>
    <w:rsid w:val="00AA4FB9"/>
    <w:rsid w:val="00AA504E"/>
    <w:rsid w:val="00AA744A"/>
    <w:rsid w:val="00AB09F0"/>
    <w:rsid w:val="00AB0C13"/>
    <w:rsid w:val="00AB53FF"/>
    <w:rsid w:val="00AB5590"/>
    <w:rsid w:val="00AB5ACC"/>
    <w:rsid w:val="00AB66CE"/>
    <w:rsid w:val="00AB6905"/>
    <w:rsid w:val="00AB7B8F"/>
    <w:rsid w:val="00AC0090"/>
    <w:rsid w:val="00AC0933"/>
    <w:rsid w:val="00AC17BD"/>
    <w:rsid w:val="00AC1B0B"/>
    <w:rsid w:val="00AC2C47"/>
    <w:rsid w:val="00AC38E3"/>
    <w:rsid w:val="00AC3B13"/>
    <w:rsid w:val="00AC43BD"/>
    <w:rsid w:val="00AC4FC4"/>
    <w:rsid w:val="00AC5555"/>
    <w:rsid w:val="00AC721E"/>
    <w:rsid w:val="00AC791B"/>
    <w:rsid w:val="00AD1BD6"/>
    <w:rsid w:val="00AD1E1D"/>
    <w:rsid w:val="00AD219F"/>
    <w:rsid w:val="00AD308D"/>
    <w:rsid w:val="00AD3EB8"/>
    <w:rsid w:val="00AE050A"/>
    <w:rsid w:val="00AE2EA4"/>
    <w:rsid w:val="00AE3262"/>
    <w:rsid w:val="00AE50DC"/>
    <w:rsid w:val="00AE59BD"/>
    <w:rsid w:val="00AE63CD"/>
    <w:rsid w:val="00AE7F47"/>
    <w:rsid w:val="00AF0663"/>
    <w:rsid w:val="00AF086F"/>
    <w:rsid w:val="00AF24E3"/>
    <w:rsid w:val="00AF299A"/>
    <w:rsid w:val="00AF3A6D"/>
    <w:rsid w:val="00AF3DA5"/>
    <w:rsid w:val="00AF52E4"/>
    <w:rsid w:val="00AF7CC6"/>
    <w:rsid w:val="00B008D9"/>
    <w:rsid w:val="00B029DB"/>
    <w:rsid w:val="00B02F67"/>
    <w:rsid w:val="00B02FDF"/>
    <w:rsid w:val="00B03FEE"/>
    <w:rsid w:val="00B05A2C"/>
    <w:rsid w:val="00B06407"/>
    <w:rsid w:val="00B12006"/>
    <w:rsid w:val="00B1229C"/>
    <w:rsid w:val="00B13FA0"/>
    <w:rsid w:val="00B144B1"/>
    <w:rsid w:val="00B14FE0"/>
    <w:rsid w:val="00B155C8"/>
    <w:rsid w:val="00B15FE7"/>
    <w:rsid w:val="00B16378"/>
    <w:rsid w:val="00B21656"/>
    <w:rsid w:val="00B2256E"/>
    <w:rsid w:val="00B22F2D"/>
    <w:rsid w:val="00B245DE"/>
    <w:rsid w:val="00B24A07"/>
    <w:rsid w:val="00B24A1F"/>
    <w:rsid w:val="00B24EF5"/>
    <w:rsid w:val="00B254BD"/>
    <w:rsid w:val="00B268B7"/>
    <w:rsid w:val="00B31A94"/>
    <w:rsid w:val="00B33177"/>
    <w:rsid w:val="00B34049"/>
    <w:rsid w:val="00B34A81"/>
    <w:rsid w:val="00B4170F"/>
    <w:rsid w:val="00B420CD"/>
    <w:rsid w:val="00B4287F"/>
    <w:rsid w:val="00B46F47"/>
    <w:rsid w:val="00B506D2"/>
    <w:rsid w:val="00B50D90"/>
    <w:rsid w:val="00B51040"/>
    <w:rsid w:val="00B52139"/>
    <w:rsid w:val="00B53368"/>
    <w:rsid w:val="00B534E7"/>
    <w:rsid w:val="00B539D8"/>
    <w:rsid w:val="00B54B14"/>
    <w:rsid w:val="00B54CB6"/>
    <w:rsid w:val="00B562E0"/>
    <w:rsid w:val="00B5713E"/>
    <w:rsid w:val="00B6012D"/>
    <w:rsid w:val="00B618C4"/>
    <w:rsid w:val="00B626F0"/>
    <w:rsid w:val="00B62914"/>
    <w:rsid w:val="00B646CF"/>
    <w:rsid w:val="00B64F8F"/>
    <w:rsid w:val="00B66AAE"/>
    <w:rsid w:val="00B67971"/>
    <w:rsid w:val="00B70FEC"/>
    <w:rsid w:val="00B7132B"/>
    <w:rsid w:val="00B72381"/>
    <w:rsid w:val="00B73A83"/>
    <w:rsid w:val="00B74176"/>
    <w:rsid w:val="00B742A1"/>
    <w:rsid w:val="00B744F5"/>
    <w:rsid w:val="00B800FA"/>
    <w:rsid w:val="00B80DC4"/>
    <w:rsid w:val="00B810E5"/>
    <w:rsid w:val="00B810F7"/>
    <w:rsid w:val="00B8158B"/>
    <w:rsid w:val="00B84267"/>
    <w:rsid w:val="00B843B6"/>
    <w:rsid w:val="00B85279"/>
    <w:rsid w:val="00B867B3"/>
    <w:rsid w:val="00B8785F"/>
    <w:rsid w:val="00B87FDF"/>
    <w:rsid w:val="00B907FF"/>
    <w:rsid w:val="00B91A7B"/>
    <w:rsid w:val="00B91BB4"/>
    <w:rsid w:val="00B92A5F"/>
    <w:rsid w:val="00B92CFE"/>
    <w:rsid w:val="00B9375F"/>
    <w:rsid w:val="00B938BF"/>
    <w:rsid w:val="00B94E1D"/>
    <w:rsid w:val="00B95256"/>
    <w:rsid w:val="00B97428"/>
    <w:rsid w:val="00BA004D"/>
    <w:rsid w:val="00BA1EC5"/>
    <w:rsid w:val="00BA2FF0"/>
    <w:rsid w:val="00BA4423"/>
    <w:rsid w:val="00BA5EF4"/>
    <w:rsid w:val="00BA6C52"/>
    <w:rsid w:val="00BB281C"/>
    <w:rsid w:val="00BB5139"/>
    <w:rsid w:val="00BB51BC"/>
    <w:rsid w:val="00BB5501"/>
    <w:rsid w:val="00BC0E18"/>
    <w:rsid w:val="00BC1A4C"/>
    <w:rsid w:val="00BC1ED7"/>
    <w:rsid w:val="00BC35D1"/>
    <w:rsid w:val="00BC5434"/>
    <w:rsid w:val="00BC56EE"/>
    <w:rsid w:val="00BC76B4"/>
    <w:rsid w:val="00BD0532"/>
    <w:rsid w:val="00BD0808"/>
    <w:rsid w:val="00BD1202"/>
    <w:rsid w:val="00BD2645"/>
    <w:rsid w:val="00BD3F32"/>
    <w:rsid w:val="00BD4A6F"/>
    <w:rsid w:val="00BD4BAA"/>
    <w:rsid w:val="00BD7E8B"/>
    <w:rsid w:val="00BE062F"/>
    <w:rsid w:val="00BE455F"/>
    <w:rsid w:val="00BE706C"/>
    <w:rsid w:val="00BE7F09"/>
    <w:rsid w:val="00BF0588"/>
    <w:rsid w:val="00BF15CC"/>
    <w:rsid w:val="00BF483F"/>
    <w:rsid w:val="00BF5CB1"/>
    <w:rsid w:val="00BF5E72"/>
    <w:rsid w:val="00C006DF"/>
    <w:rsid w:val="00C0132A"/>
    <w:rsid w:val="00C019A1"/>
    <w:rsid w:val="00C01B78"/>
    <w:rsid w:val="00C02678"/>
    <w:rsid w:val="00C02EBD"/>
    <w:rsid w:val="00C03440"/>
    <w:rsid w:val="00C03C9A"/>
    <w:rsid w:val="00C04731"/>
    <w:rsid w:val="00C06A3B"/>
    <w:rsid w:val="00C10CFA"/>
    <w:rsid w:val="00C11BB7"/>
    <w:rsid w:val="00C12705"/>
    <w:rsid w:val="00C13529"/>
    <w:rsid w:val="00C152C6"/>
    <w:rsid w:val="00C15D16"/>
    <w:rsid w:val="00C15F76"/>
    <w:rsid w:val="00C17D04"/>
    <w:rsid w:val="00C21660"/>
    <w:rsid w:val="00C2278A"/>
    <w:rsid w:val="00C23FFA"/>
    <w:rsid w:val="00C241B1"/>
    <w:rsid w:val="00C24495"/>
    <w:rsid w:val="00C24A30"/>
    <w:rsid w:val="00C24FAE"/>
    <w:rsid w:val="00C26CFC"/>
    <w:rsid w:val="00C2768B"/>
    <w:rsid w:val="00C310AF"/>
    <w:rsid w:val="00C312DD"/>
    <w:rsid w:val="00C31D10"/>
    <w:rsid w:val="00C32A47"/>
    <w:rsid w:val="00C3496C"/>
    <w:rsid w:val="00C34DA3"/>
    <w:rsid w:val="00C36EC9"/>
    <w:rsid w:val="00C3702A"/>
    <w:rsid w:val="00C37ABE"/>
    <w:rsid w:val="00C37C06"/>
    <w:rsid w:val="00C41E15"/>
    <w:rsid w:val="00C43231"/>
    <w:rsid w:val="00C436AE"/>
    <w:rsid w:val="00C45A6D"/>
    <w:rsid w:val="00C46280"/>
    <w:rsid w:val="00C46C49"/>
    <w:rsid w:val="00C501ED"/>
    <w:rsid w:val="00C51B5E"/>
    <w:rsid w:val="00C52363"/>
    <w:rsid w:val="00C542E3"/>
    <w:rsid w:val="00C54315"/>
    <w:rsid w:val="00C5453C"/>
    <w:rsid w:val="00C54E4A"/>
    <w:rsid w:val="00C55BD0"/>
    <w:rsid w:val="00C5698D"/>
    <w:rsid w:val="00C56DA5"/>
    <w:rsid w:val="00C56F56"/>
    <w:rsid w:val="00C57248"/>
    <w:rsid w:val="00C6163C"/>
    <w:rsid w:val="00C622CD"/>
    <w:rsid w:val="00C62782"/>
    <w:rsid w:val="00C62C7C"/>
    <w:rsid w:val="00C65D96"/>
    <w:rsid w:val="00C6691F"/>
    <w:rsid w:val="00C6704C"/>
    <w:rsid w:val="00C705CD"/>
    <w:rsid w:val="00C71667"/>
    <w:rsid w:val="00C7246F"/>
    <w:rsid w:val="00C72BF7"/>
    <w:rsid w:val="00C73669"/>
    <w:rsid w:val="00C74C21"/>
    <w:rsid w:val="00C75003"/>
    <w:rsid w:val="00C7603B"/>
    <w:rsid w:val="00C776D8"/>
    <w:rsid w:val="00C8024A"/>
    <w:rsid w:val="00C80D83"/>
    <w:rsid w:val="00C81D25"/>
    <w:rsid w:val="00C82C49"/>
    <w:rsid w:val="00C83683"/>
    <w:rsid w:val="00C83F9C"/>
    <w:rsid w:val="00C84F67"/>
    <w:rsid w:val="00C8605E"/>
    <w:rsid w:val="00C87F0E"/>
    <w:rsid w:val="00C94530"/>
    <w:rsid w:val="00C94A61"/>
    <w:rsid w:val="00C9533F"/>
    <w:rsid w:val="00C95A2A"/>
    <w:rsid w:val="00C95FAD"/>
    <w:rsid w:val="00CA0033"/>
    <w:rsid w:val="00CA031B"/>
    <w:rsid w:val="00CA1220"/>
    <w:rsid w:val="00CA1FEC"/>
    <w:rsid w:val="00CA20F8"/>
    <w:rsid w:val="00CA37DE"/>
    <w:rsid w:val="00CA4C75"/>
    <w:rsid w:val="00CA6337"/>
    <w:rsid w:val="00CA6C81"/>
    <w:rsid w:val="00CB0699"/>
    <w:rsid w:val="00CB2CD5"/>
    <w:rsid w:val="00CB456E"/>
    <w:rsid w:val="00CB5AA4"/>
    <w:rsid w:val="00CC0F84"/>
    <w:rsid w:val="00CC11E2"/>
    <w:rsid w:val="00CC1660"/>
    <w:rsid w:val="00CC1A1D"/>
    <w:rsid w:val="00CC20D4"/>
    <w:rsid w:val="00CC2854"/>
    <w:rsid w:val="00CC2F45"/>
    <w:rsid w:val="00CC336E"/>
    <w:rsid w:val="00CC3F65"/>
    <w:rsid w:val="00CC4D13"/>
    <w:rsid w:val="00CC774F"/>
    <w:rsid w:val="00CD0367"/>
    <w:rsid w:val="00CD085B"/>
    <w:rsid w:val="00CD2C02"/>
    <w:rsid w:val="00CD354F"/>
    <w:rsid w:val="00CD4845"/>
    <w:rsid w:val="00CD4F2D"/>
    <w:rsid w:val="00CD58E4"/>
    <w:rsid w:val="00CD6045"/>
    <w:rsid w:val="00CD69E5"/>
    <w:rsid w:val="00CD6DD3"/>
    <w:rsid w:val="00CD6F2C"/>
    <w:rsid w:val="00CE02D0"/>
    <w:rsid w:val="00CE1257"/>
    <w:rsid w:val="00CE14B4"/>
    <w:rsid w:val="00CE21E1"/>
    <w:rsid w:val="00CE6822"/>
    <w:rsid w:val="00CE6C54"/>
    <w:rsid w:val="00CE7479"/>
    <w:rsid w:val="00CE75F2"/>
    <w:rsid w:val="00CF09AE"/>
    <w:rsid w:val="00CF103C"/>
    <w:rsid w:val="00CF1365"/>
    <w:rsid w:val="00CF4267"/>
    <w:rsid w:val="00CF5293"/>
    <w:rsid w:val="00CF6B72"/>
    <w:rsid w:val="00CF78A3"/>
    <w:rsid w:val="00D01EDC"/>
    <w:rsid w:val="00D02654"/>
    <w:rsid w:val="00D02C8B"/>
    <w:rsid w:val="00D04951"/>
    <w:rsid w:val="00D061CF"/>
    <w:rsid w:val="00D06327"/>
    <w:rsid w:val="00D10D78"/>
    <w:rsid w:val="00D11FE4"/>
    <w:rsid w:val="00D129AE"/>
    <w:rsid w:val="00D13FE5"/>
    <w:rsid w:val="00D1655D"/>
    <w:rsid w:val="00D178DD"/>
    <w:rsid w:val="00D23750"/>
    <w:rsid w:val="00D25849"/>
    <w:rsid w:val="00D275DC"/>
    <w:rsid w:val="00D27F93"/>
    <w:rsid w:val="00D30D93"/>
    <w:rsid w:val="00D31209"/>
    <w:rsid w:val="00D3257C"/>
    <w:rsid w:val="00D327E5"/>
    <w:rsid w:val="00D35728"/>
    <w:rsid w:val="00D36F5A"/>
    <w:rsid w:val="00D400CC"/>
    <w:rsid w:val="00D4217C"/>
    <w:rsid w:val="00D43D3B"/>
    <w:rsid w:val="00D4513B"/>
    <w:rsid w:val="00D47AAD"/>
    <w:rsid w:val="00D504F8"/>
    <w:rsid w:val="00D50F0D"/>
    <w:rsid w:val="00D51DCC"/>
    <w:rsid w:val="00D541D6"/>
    <w:rsid w:val="00D5423B"/>
    <w:rsid w:val="00D54DEC"/>
    <w:rsid w:val="00D550CA"/>
    <w:rsid w:val="00D555E0"/>
    <w:rsid w:val="00D574BB"/>
    <w:rsid w:val="00D61A76"/>
    <w:rsid w:val="00D628FD"/>
    <w:rsid w:val="00D645DB"/>
    <w:rsid w:val="00D66736"/>
    <w:rsid w:val="00D667D1"/>
    <w:rsid w:val="00D700E9"/>
    <w:rsid w:val="00D7038C"/>
    <w:rsid w:val="00D70A21"/>
    <w:rsid w:val="00D71145"/>
    <w:rsid w:val="00D714F0"/>
    <w:rsid w:val="00D72EBA"/>
    <w:rsid w:val="00D73E91"/>
    <w:rsid w:val="00D7605F"/>
    <w:rsid w:val="00D760D7"/>
    <w:rsid w:val="00D77054"/>
    <w:rsid w:val="00D81F2B"/>
    <w:rsid w:val="00D83ED9"/>
    <w:rsid w:val="00D84B8E"/>
    <w:rsid w:val="00D8502D"/>
    <w:rsid w:val="00D853F0"/>
    <w:rsid w:val="00D85A0D"/>
    <w:rsid w:val="00D868D0"/>
    <w:rsid w:val="00D91466"/>
    <w:rsid w:val="00D91AAA"/>
    <w:rsid w:val="00D935E2"/>
    <w:rsid w:val="00D94E0C"/>
    <w:rsid w:val="00D95A40"/>
    <w:rsid w:val="00D95CFE"/>
    <w:rsid w:val="00D96070"/>
    <w:rsid w:val="00D967E5"/>
    <w:rsid w:val="00D97440"/>
    <w:rsid w:val="00DA0E73"/>
    <w:rsid w:val="00DA1C7E"/>
    <w:rsid w:val="00DA243C"/>
    <w:rsid w:val="00DA2E33"/>
    <w:rsid w:val="00DA31C5"/>
    <w:rsid w:val="00DA350F"/>
    <w:rsid w:val="00DB1CA2"/>
    <w:rsid w:val="00DB2EAF"/>
    <w:rsid w:val="00DB32A7"/>
    <w:rsid w:val="00DB7856"/>
    <w:rsid w:val="00DB7AC0"/>
    <w:rsid w:val="00DC0D6A"/>
    <w:rsid w:val="00DC52A8"/>
    <w:rsid w:val="00DC6ED8"/>
    <w:rsid w:val="00DC733B"/>
    <w:rsid w:val="00DC75B0"/>
    <w:rsid w:val="00DD0BCB"/>
    <w:rsid w:val="00DD2D0E"/>
    <w:rsid w:val="00DD35C1"/>
    <w:rsid w:val="00DD3BAA"/>
    <w:rsid w:val="00DD3ED5"/>
    <w:rsid w:val="00DD51BB"/>
    <w:rsid w:val="00DD6E94"/>
    <w:rsid w:val="00DE0289"/>
    <w:rsid w:val="00DE2E07"/>
    <w:rsid w:val="00DE3BA7"/>
    <w:rsid w:val="00DE3CBA"/>
    <w:rsid w:val="00DE739C"/>
    <w:rsid w:val="00DF2806"/>
    <w:rsid w:val="00DF40DC"/>
    <w:rsid w:val="00DF499F"/>
    <w:rsid w:val="00DF4F30"/>
    <w:rsid w:val="00DF504E"/>
    <w:rsid w:val="00DF6ED3"/>
    <w:rsid w:val="00DF771C"/>
    <w:rsid w:val="00DF7F7B"/>
    <w:rsid w:val="00E001C3"/>
    <w:rsid w:val="00E00D4A"/>
    <w:rsid w:val="00E011B5"/>
    <w:rsid w:val="00E01350"/>
    <w:rsid w:val="00E03150"/>
    <w:rsid w:val="00E03FD1"/>
    <w:rsid w:val="00E06DFA"/>
    <w:rsid w:val="00E07637"/>
    <w:rsid w:val="00E0782A"/>
    <w:rsid w:val="00E114F9"/>
    <w:rsid w:val="00E13852"/>
    <w:rsid w:val="00E13BB6"/>
    <w:rsid w:val="00E13EBD"/>
    <w:rsid w:val="00E1476D"/>
    <w:rsid w:val="00E16164"/>
    <w:rsid w:val="00E178F2"/>
    <w:rsid w:val="00E20702"/>
    <w:rsid w:val="00E2138B"/>
    <w:rsid w:val="00E222FE"/>
    <w:rsid w:val="00E2349D"/>
    <w:rsid w:val="00E237F2"/>
    <w:rsid w:val="00E24A54"/>
    <w:rsid w:val="00E255EF"/>
    <w:rsid w:val="00E261CF"/>
    <w:rsid w:val="00E26B2D"/>
    <w:rsid w:val="00E27017"/>
    <w:rsid w:val="00E277D1"/>
    <w:rsid w:val="00E311F9"/>
    <w:rsid w:val="00E324A0"/>
    <w:rsid w:val="00E3316E"/>
    <w:rsid w:val="00E338E0"/>
    <w:rsid w:val="00E34832"/>
    <w:rsid w:val="00E355BC"/>
    <w:rsid w:val="00E372B8"/>
    <w:rsid w:val="00E37D66"/>
    <w:rsid w:val="00E4039B"/>
    <w:rsid w:val="00E40561"/>
    <w:rsid w:val="00E411A9"/>
    <w:rsid w:val="00E42826"/>
    <w:rsid w:val="00E42C32"/>
    <w:rsid w:val="00E436BA"/>
    <w:rsid w:val="00E44BA3"/>
    <w:rsid w:val="00E46634"/>
    <w:rsid w:val="00E50533"/>
    <w:rsid w:val="00E52596"/>
    <w:rsid w:val="00E528A7"/>
    <w:rsid w:val="00E52BCB"/>
    <w:rsid w:val="00E54D2D"/>
    <w:rsid w:val="00E55D5B"/>
    <w:rsid w:val="00E5619F"/>
    <w:rsid w:val="00E56908"/>
    <w:rsid w:val="00E57B5C"/>
    <w:rsid w:val="00E57BCE"/>
    <w:rsid w:val="00E57E9B"/>
    <w:rsid w:val="00E60212"/>
    <w:rsid w:val="00E60313"/>
    <w:rsid w:val="00E651A5"/>
    <w:rsid w:val="00E65A2F"/>
    <w:rsid w:val="00E65C20"/>
    <w:rsid w:val="00E663D4"/>
    <w:rsid w:val="00E6700D"/>
    <w:rsid w:val="00E6727B"/>
    <w:rsid w:val="00E7277F"/>
    <w:rsid w:val="00E744B1"/>
    <w:rsid w:val="00E8033D"/>
    <w:rsid w:val="00E8143C"/>
    <w:rsid w:val="00E8276B"/>
    <w:rsid w:val="00E8325E"/>
    <w:rsid w:val="00E83FA2"/>
    <w:rsid w:val="00E86D25"/>
    <w:rsid w:val="00E87252"/>
    <w:rsid w:val="00E874E2"/>
    <w:rsid w:val="00E87B9D"/>
    <w:rsid w:val="00E916BA"/>
    <w:rsid w:val="00E92159"/>
    <w:rsid w:val="00E92540"/>
    <w:rsid w:val="00E925D3"/>
    <w:rsid w:val="00E95EF4"/>
    <w:rsid w:val="00E960EE"/>
    <w:rsid w:val="00E9610E"/>
    <w:rsid w:val="00E9679A"/>
    <w:rsid w:val="00E96983"/>
    <w:rsid w:val="00E96AC7"/>
    <w:rsid w:val="00E96F4E"/>
    <w:rsid w:val="00EA0AA9"/>
    <w:rsid w:val="00EA161E"/>
    <w:rsid w:val="00EA21AE"/>
    <w:rsid w:val="00EA455A"/>
    <w:rsid w:val="00EA489D"/>
    <w:rsid w:val="00EA5479"/>
    <w:rsid w:val="00EA60AD"/>
    <w:rsid w:val="00EB1D0A"/>
    <w:rsid w:val="00EB1F93"/>
    <w:rsid w:val="00EB2F51"/>
    <w:rsid w:val="00EB3AA8"/>
    <w:rsid w:val="00EB3F6F"/>
    <w:rsid w:val="00EB4686"/>
    <w:rsid w:val="00EB46B4"/>
    <w:rsid w:val="00EB5901"/>
    <w:rsid w:val="00EC0EC9"/>
    <w:rsid w:val="00EC26C7"/>
    <w:rsid w:val="00EC2F80"/>
    <w:rsid w:val="00EC3CF7"/>
    <w:rsid w:val="00EC62DF"/>
    <w:rsid w:val="00EC6DBA"/>
    <w:rsid w:val="00EC730A"/>
    <w:rsid w:val="00ED1606"/>
    <w:rsid w:val="00ED1E0C"/>
    <w:rsid w:val="00ED447F"/>
    <w:rsid w:val="00ED5443"/>
    <w:rsid w:val="00ED7821"/>
    <w:rsid w:val="00EE1BB3"/>
    <w:rsid w:val="00EE1DFA"/>
    <w:rsid w:val="00EE2026"/>
    <w:rsid w:val="00EE4134"/>
    <w:rsid w:val="00EE4B5B"/>
    <w:rsid w:val="00EE5C44"/>
    <w:rsid w:val="00EF0634"/>
    <w:rsid w:val="00EF0D3B"/>
    <w:rsid w:val="00EF55BA"/>
    <w:rsid w:val="00EF55BB"/>
    <w:rsid w:val="00EF59B1"/>
    <w:rsid w:val="00EF6814"/>
    <w:rsid w:val="00F0225A"/>
    <w:rsid w:val="00F0236A"/>
    <w:rsid w:val="00F02B85"/>
    <w:rsid w:val="00F03081"/>
    <w:rsid w:val="00F0333D"/>
    <w:rsid w:val="00F05B9C"/>
    <w:rsid w:val="00F06D47"/>
    <w:rsid w:val="00F10C21"/>
    <w:rsid w:val="00F11403"/>
    <w:rsid w:val="00F12226"/>
    <w:rsid w:val="00F126BD"/>
    <w:rsid w:val="00F12D2B"/>
    <w:rsid w:val="00F13CF4"/>
    <w:rsid w:val="00F15216"/>
    <w:rsid w:val="00F154BC"/>
    <w:rsid w:val="00F15B74"/>
    <w:rsid w:val="00F15D3A"/>
    <w:rsid w:val="00F1622F"/>
    <w:rsid w:val="00F16DCA"/>
    <w:rsid w:val="00F20BEA"/>
    <w:rsid w:val="00F2106E"/>
    <w:rsid w:val="00F217E2"/>
    <w:rsid w:val="00F22AA8"/>
    <w:rsid w:val="00F23466"/>
    <w:rsid w:val="00F236A9"/>
    <w:rsid w:val="00F27B88"/>
    <w:rsid w:val="00F30E79"/>
    <w:rsid w:val="00F3173B"/>
    <w:rsid w:val="00F33DA2"/>
    <w:rsid w:val="00F33F63"/>
    <w:rsid w:val="00F34E5B"/>
    <w:rsid w:val="00F35164"/>
    <w:rsid w:val="00F36530"/>
    <w:rsid w:val="00F36674"/>
    <w:rsid w:val="00F37F0D"/>
    <w:rsid w:val="00F42457"/>
    <w:rsid w:val="00F44238"/>
    <w:rsid w:val="00F44BD4"/>
    <w:rsid w:val="00F4535C"/>
    <w:rsid w:val="00F50324"/>
    <w:rsid w:val="00F51354"/>
    <w:rsid w:val="00F5302D"/>
    <w:rsid w:val="00F53315"/>
    <w:rsid w:val="00F5365B"/>
    <w:rsid w:val="00F5381B"/>
    <w:rsid w:val="00F54F41"/>
    <w:rsid w:val="00F55028"/>
    <w:rsid w:val="00F564AB"/>
    <w:rsid w:val="00F56904"/>
    <w:rsid w:val="00F56DF2"/>
    <w:rsid w:val="00F60DC7"/>
    <w:rsid w:val="00F62936"/>
    <w:rsid w:val="00F631B5"/>
    <w:rsid w:val="00F63D4D"/>
    <w:rsid w:val="00F64E4A"/>
    <w:rsid w:val="00F64F01"/>
    <w:rsid w:val="00F65085"/>
    <w:rsid w:val="00F67CC4"/>
    <w:rsid w:val="00F67EA2"/>
    <w:rsid w:val="00F70629"/>
    <w:rsid w:val="00F70A10"/>
    <w:rsid w:val="00F7259B"/>
    <w:rsid w:val="00F753EB"/>
    <w:rsid w:val="00F77D02"/>
    <w:rsid w:val="00F8044F"/>
    <w:rsid w:val="00F82529"/>
    <w:rsid w:val="00F84654"/>
    <w:rsid w:val="00F84956"/>
    <w:rsid w:val="00F85423"/>
    <w:rsid w:val="00F85F75"/>
    <w:rsid w:val="00F94BB4"/>
    <w:rsid w:val="00F94BE8"/>
    <w:rsid w:val="00F951AA"/>
    <w:rsid w:val="00F956E9"/>
    <w:rsid w:val="00F9657D"/>
    <w:rsid w:val="00F96628"/>
    <w:rsid w:val="00F977B0"/>
    <w:rsid w:val="00FA1A1D"/>
    <w:rsid w:val="00FA252E"/>
    <w:rsid w:val="00FA26D6"/>
    <w:rsid w:val="00FA2765"/>
    <w:rsid w:val="00FA27F8"/>
    <w:rsid w:val="00FA355D"/>
    <w:rsid w:val="00FA3C99"/>
    <w:rsid w:val="00FA7066"/>
    <w:rsid w:val="00FA718B"/>
    <w:rsid w:val="00FA7781"/>
    <w:rsid w:val="00FB003E"/>
    <w:rsid w:val="00FB1B65"/>
    <w:rsid w:val="00FB45A2"/>
    <w:rsid w:val="00FB5E67"/>
    <w:rsid w:val="00FB63BB"/>
    <w:rsid w:val="00FB7262"/>
    <w:rsid w:val="00FC0627"/>
    <w:rsid w:val="00FC0D24"/>
    <w:rsid w:val="00FC1655"/>
    <w:rsid w:val="00FC1B46"/>
    <w:rsid w:val="00FC1D4E"/>
    <w:rsid w:val="00FC1E12"/>
    <w:rsid w:val="00FC24EB"/>
    <w:rsid w:val="00FC386B"/>
    <w:rsid w:val="00FC657A"/>
    <w:rsid w:val="00FD071C"/>
    <w:rsid w:val="00FD44E4"/>
    <w:rsid w:val="00FD4536"/>
    <w:rsid w:val="00FD5760"/>
    <w:rsid w:val="00FD6313"/>
    <w:rsid w:val="00FD7600"/>
    <w:rsid w:val="00FE0C35"/>
    <w:rsid w:val="00FE3DE1"/>
    <w:rsid w:val="00FE604E"/>
    <w:rsid w:val="00FE6327"/>
    <w:rsid w:val="00FE66C6"/>
    <w:rsid w:val="00FE72A7"/>
    <w:rsid w:val="00FF021F"/>
    <w:rsid w:val="00FF0E80"/>
    <w:rsid w:val="00FF2EE9"/>
    <w:rsid w:val="00FF3553"/>
    <w:rsid w:val="00FF3992"/>
    <w:rsid w:val="00FF3DA8"/>
    <w:rsid w:val="00FF3ED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oNotEmbedSmartTags/>
  <w:decimalSymbol w:val="."/>
  <w:listSeparator w:val=","/>
  <w14:docId w14:val="7640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Body Text 2" w:uiPriority="99"/>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semiHidden="0" w:uiPriority="62" w:unhideWhenUsed="0"/>
    <w:lsdException w:name="No Spacing" w:semiHidden="0" w:uiPriority="1" w:unhideWhenUsed="0" w:qFormat="1"/>
    <w:lsdException w:name="Light Shading" w:semiHidden="0" w:uiPriority="64" w:unhideWhenUsed="0"/>
    <w:lsdException w:name="Light List" w:semiHidden="0" w:uiPriority="65" w:unhideWhenUsed="0"/>
    <w:lsdException w:name="Light Grid" w:semiHidden="0" w:uiPriority="99" w:unhideWhenUsed="0"/>
    <w:lsdException w:name="Medium Shading 1" w:semiHidden="0" w:uiPriority="34" w:unhideWhenUsed="0" w:qFormat="1"/>
    <w:lsdException w:name="Medium Shading 2" w:semiHidden="0" w:uiPriority="29" w:unhideWhenUsed="0" w:qFormat="1"/>
    <w:lsdException w:name="Medium List 1" w:semiHidden="0" w:uiPriority="30"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34" w:unhideWhenUsed="0" w:qFormat="1"/>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semiHidden="0" w:uiPriority="66" w:unhideWhenUsed="0"/>
    <w:lsdException w:name="List Paragraph" w:semiHidden="0" w:unhideWhenUsed="0" w:qFormat="1"/>
    <w:lsdException w:name="Quote" w:semiHidden="0" w:uiPriority="68" w:unhideWhenUsed="0"/>
    <w:lsdException w:name="Intense Quote" w:semiHidden="0" w:uiPriority="69" w:unhideWhenUsed="0"/>
    <w:lsdException w:name="Medium List 2 Accent 1" w:semiHidden="0" w:uiPriority="70" w:unhideWhenUsed="0"/>
    <w:lsdException w:name="Medium Grid 1 Accent 1" w:semiHidden="0" w:uiPriority="71" w:unhideWhenUsed="0"/>
    <w:lsdException w:name="Medium Grid 2 Accent 1" w:semiHidden="0" w:uiPriority="72" w:unhideWhenUsed="0"/>
    <w:lsdException w:name="Medium Grid 3 Accent 1" w:semiHidden="0" w:uiPriority="73" w:unhideWhenUsed="0"/>
    <w:lsdException w:name="Dark List Accent 1" w:semiHidden="0" w:uiPriority="60" w:unhideWhenUsed="0"/>
    <w:lsdException w:name="Colorful Shading Accent 1" w:semiHidden="0" w:uiPriority="61" w:unhideWhenUsed="0"/>
    <w:lsdException w:name="Colorful List Accent 1" w:semiHidden="0" w:uiPriority="62" w:unhideWhenUsed="0"/>
    <w:lsdException w:name="Colorful Grid Accent 1" w:semiHidden="0" w:uiPriority="63" w:unhideWhenUsed="0"/>
    <w:lsdException w:name="Light Shading Accent 2" w:semiHidden="0" w:uiPriority="64" w:unhideWhenUsed="0"/>
    <w:lsdException w:name="Light List Accent 2" w:semiHidden="0" w:uiPriority="65" w:unhideWhenUsed="0"/>
    <w:lsdException w:name="Light Grid Accent 2" w:semiHidden="0" w:uiPriority="66" w:unhideWhenUsed="0"/>
    <w:lsdException w:name="Medium Shading 1 Accent 2" w:semiHidden="0" w:uiPriority="67" w:unhideWhenUsed="0"/>
    <w:lsdException w:name="Medium Shading 2 Accent 2" w:semiHidden="0" w:uiPriority="68" w:unhideWhenUsed="0"/>
    <w:lsdException w:name="Medium List 1 Accent 2" w:semiHidden="0" w:uiPriority="69" w:unhideWhenUsed="0"/>
    <w:lsdException w:name="Medium List 2 Accent 2" w:semiHidden="0" w:uiPriority="70" w:unhideWhenUsed="0"/>
    <w:lsdException w:name="Medium Grid 1 Accent 2" w:semiHidden="0" w:uiPriority="71" w:unhideWhenUsed="0"/>
    <w:lsdException w:name="Medium Grid 2 Accent 2" w:semiHidden="0" w:uiPriority="72" w:unhideWhenUsed="0"/>
    <w:lsdException w:name="Medium Grid 3 Accent 2" w:semiHidden="0" w:uiPriority="73" w:unhideWhenUsed="0"/>
    <w:lsdException w:name="Dark List Accent 2" w:semiHidden="0" w:uiPriority="60" w:unhideWhenUsed="0"/>
    <w:lsdException w:name="Colorful Shading Accent 2" w:semiHidden="0" w:uiPriority="61" w:unhideWhenUsed="0"/>
    <w:lsdException w:name="Colorful List Accent 2" w:semiHidden="0" w:uiPriority="62" w:unhideWhenUsed="0"/>
    <w:lsdException w:name="Colorful Grid Accent 2" w:semiHidden="0" w:uiPriority="63" w:unhideWhenUsed="0"/>
    <w:lsdException w:name="Light Shading Accent 3" w:semiHidden="0" w:uiPriority="64" w:unhideWhenUsed="0"/>
    <w:lsdException w:name="Light List Accent 3" w:semiHidden="0" w:uiPriority="65" w:unhideWhenUsed="0"/>
    <w:lsdException w:name="Light Grid Accent 3" w:semiHidden="0" w:uiPriority="66" w:unhideWhenUsed="0"/>
    <w:lsdException w:name="Medium Shading 1 Accent 3" w:semiHidden="0" w:uiPriority="67" w:unhideWhenUsed="0"/>
    <w:lsdException w:name="Medium Shading 2 Accent 3" w:semiHidden="0" w:uiPriority="68" w:unhideWhenUsed="0"/>
    <w:lsdException w:name="Medium List 1 Accent 3" w:semiHidden="0" w:uiPriority="69" w:unhideWhenUsed="0"/>
    <w:lsdException w:name="Medium List 2 Accent 3" w:semiHidden="0" w:uiPriority="70" w:unhideWhenUsed="0"/>
    <w:lsdException w:name="Medium Grid 1 Accent 3" w:semiHidden="0" w:uiPriority="71" w:unhideWhenUsed="0"/>
    <w:lsdException w:name="Medium Grid 2 Accent 3" w:semiHidden="0" w:uiPriority="72" w:unhideWhenUsed="0"/>
    <w:lsdException w:name="Medium Grid 3 Accent 3" w:semiHidden="0" w:uiPriority="73" w:unhideWhenUsed="0"/>
    <w:lsdException w:name="Dark List Accent 3" w:semiHidden="0" w:uiPriority="60" w:unhideWhenUsed="0"/>
    <w:lsdException w:name="Colorful Shading Accent 3" w:semiHidden="0" w:uiPriority="61" w:unhideWhenUsed="0"/>
    <w:lsdException w:name="Colorful List Accent 3" w:semiHidden="0" w:uiPriority="62" w:unhideWhenUsed="0"/>
    <w:lsdException w:name="Colorful Grid Accent 3" w:semiHidden="0" w:uiPriority="63" w:unhideWhenUsed="0"/>
    <w:lsdException w:name="Light Shading Accent 4" w:semiHidden="0" w:uiPriority="64" w:unhideWhenUsed="0"/>
    <w:lsdException w:name="Light List Accent 4" w:semiHidden="0" w:uiPriority="65" w:unhideWhenUsed="0"/>
    <w:lsdException w:name="Light Grid Accent 4" w:semiHidden="0" w:uiPriority="66" w:unhideWhenUsed="0"/>
    <w:lsdException w:name="Medium Shading 1 Accent 4" w:semiHidden="0" w:uiPriority="67" w:unhideWhenUsed="0"/>
    <w:lsdException w:name="Medium Shading 2 Accent 4" w:semiHidden="0" w:uiPriority="68" w:unhideWhenUsed="0"/>
    <w:lsdException w:name="Medium List 1 Accent 4" w:semiHidden="0" w:uiPriority="69" w:unhideWhenUsed="0"/>
    <w:lsdException w:name="Medium List 2 Accent 4" w:semiHidden="0" w:unhideWhenUsed="0"/>
    <w:lsdException w:name="Medium Grid 1 Accent 4" w:semiHidden="0" w:uiPriority="71" w:unhideWhenUsed="0"/>
    <w:lsdException w:name="Medium Grid 2 Accent 4" w:semiHidden="0" w:uiPriority="72" w:unhideWhenUsed="0"/>
    <w:lsdException w:name="Medium Grid 3 Accent 4" w:semiHidden="0" w:uiPriority="73" w:unhideWhenUsed="0"/>
    <w:lsdException w:name="Dark List Accent 4" w:semiHidden="0" w:uiPriority="60" w:unhideWhenUsed="0"/>
    <w:lsdException w:name="Colorful Shading Accent 4" w:semiHidden="0" w:uiPriority="61" w:unhideWhenUsed="0"/>
    <w:lsdException w:name="Colorful List Accent 4" w:semiHidden="0" w:uiPriority="62" w:unhideWhenUsed="0"/>
    <w:lsdException w:name="Colorful Grid Accent 4" w:semiHidden="0" w:uiPriority="63" w:unhideWhenUsed="0"/>
    <w:lsdException w:name="Light Shading Accent 5" w:semiHidden="0" w:uiPriority="64" w:unhideWhenUsed="0"/>
    <w:lsdException w:name="Light List Accent 5" w:semiHidden="0" w:uiPriority="65" w:unhideWhenUsed="0"/>
    <w:lsdException w:name="Light Grid Accent 5" w:semiHidden="0" w:uiPriority="66" w:unhideWhenUsed="0"/>
    <w:lsdException w:name="Medium Shading 1 Accent 5" w:semiHidden="0" w:uiPriority="67" w:unhideWhenUsed="0"/>
    <w:lsdException w:name="Medium Shading 2 Accent 5" w:semiHidden="0" w:uiPriority="68" w:unhideWhenUsed="0"/>
    <w:lsdException w:name="Medium List 1 Accent 5" w:semiHidden="0" w:uiPriority="69" w:unhideWhenUsed="0"/>
    <w:lsdException w:name="Medium List 2 Accent 5" w:semiHidden="0" w:uiPriority="70" w:unhideWhenUsed="0"/>
    <w:lsdException w:name="Medium Grid 1 Accent 5" w:semiHidden="0" w:uiPriority="71" w:unhideWhenUsed="0"/>
    <w:lsdException w:name="Medium Grid 2 Accent 5" w:semiHidden="0" w:uiPriority="72" w:unhideWhenUsed="0"/>
    <w:lsdException w:name="Medium Grid 3 Accent 5" w:semiHidden="0" w:uiPriority="73" w:unhideWhenUsed="0"/>
    <w:lsdException w:name="Dark List Accent 5" w:semiHidden="0" w:uiPriority="19" w:unhideWhenUsed="0" w:qFormat="1"/>
    <w:lsdException w:name="Colorful Shading Accent 5" w:semiHidden="0" w:uiPriority="21" w:unhideWhenUsed="0" w:qFormat="1"/>
    <w:lsdException w:name="Colorful List Accent 5" w:semiHidden="0" w:uiPriority="31" w:unhideWhenUsed="0" w:qFormat="1"/>
    <w:lsdException w:name="Colorful Grid Accent 5" w:semiHidden="0" w:uiPriority="32" w:unhideWhenUsed="0" w:qFormat="1"/>
    <w:lsdException w:name="Light Shading Accent 6" w:semiHidden="0" w:uiPriority="33" w:unhideWhenUsed="0" w:qFormat="1"/>
    <w:lsdException w:name="Light List Accent 6" w:semiHidden="0" w:uiPriority="37" w:unhideWhenUsed="0"/>
    <w:lsdException w:name="Light Grid Accent 6" w:semiHidden="0" w:uiPriority="39" w:unhideWhenUsed="0" w:qFormat="1"/>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47F0"/>
    <w:rPr>
      <w:rFonts w:ascii="Arial" w:hAnsi="Arial"/>
    </w:rPr>
  </w:style>
  <w:style w:type="paragraph" w:styleId="Heading1">
    <w:name w:val="heading 1"/>
    <w:basedOn w:val="Normal"/>
    <w:next w:val="nobreak"/>
    <w:link w:val="Heading1Char"/>
    <w:qFormat/>
    <w:rsid w:val="0068065E"/>
    <w:pPr>
      <w:keepNext/>
      <w:numPr>
        <w:numId w:val="1"/>
      </w:numPr>
      <w:spacing w:before="120" w:after="60"/>
      <w:outlineLvl w:val="0"/>
    </w:pPr>
    <w:rPr>
      <w:b/>
      <w:kern w:val="32"/>
      <w:sz w:val="28"/>
    </w:rPr>
  </w:style>
  <w:style w:type="paragraph" w:styleId="Heading2">
    <w:name w:val="heading 2"/>
    <w:basedOn w:val="Normal"/>
    <w:next w:val="nobreak"/>
    <w:link w:val="Heading2Char"/>
    <w:qFormat/>
    <w:rsid w:val="0068065E"/>
    <w:pPr>
      <w:keepNext/>
      <w:numPr>
        <w:ilvl w:val="1"/>
        <w:numId w:val="1"/>
      </w:numPr>
      <w:outlineLvl w:val="1"/>
    </w:pPr>
    <w:rPr>
      <w:b/>
      <w:sz w:val="24"/>
    </w:rPr>
  </w:style>
  <w:style w:type="paragraph" w:styleId="Heading3">
    <w:name w:val="heading 3"/>
    <w:basedOn w:val="Normal"/>
    <w:next w:val="nobreak"/>
    <w:link w:val="Heading3Char"/>
    <w:qFormat/>
    <w:rsid w:val="00746B9D"/>
    <w:pPr>
      <w:keepNext/>
      <w:numPr>
        <w:ilvl w:val="2"/>
        <w:numId w:val="1"/>
      </w:numPr>
      <w:outlineLvl w:val="2"/>
    </w:pPr>
    <w:rPr>
      <w:rFonts w:ascii="Helvetica" w:hAnsi="Helvetica"/>
      <w:b/>
    </w:rPr>
  </w:style>
  <w:style w:type="paragraph" w:styleId="Heading4">
    <w:name w:val="heading 4"/>
    <w:basedOn w:val="Normal"/>
    <w:next w:val="Normal"/>
    <w:link w:val="Heading4Char"/>
    <w:qFormat/>
    <w:rsid w:val="00D35728"/>
    <w:pPr>
      <w:keepNext/>
      <w:numPr>
        <w:ilvl w:val="3"/>
        <w:numId w:val="1"/>
      </w:numPr>
      <w:spacing w:before="240" w:after="60"/>
      <w:outlineLvl w:val="3"/>
    </w:pPr>
    <w:rPr>
      <w:szCs w:val="28"/>
    </w:rPr>
  </w:style>
  <w:style w:type="paragraph" w:styleId="Heading5">
    <w:name w:val="heading 5"/>
    <w:basedOn w:val="Normal"/>
    <w:next w:val="Normal"/>
    <w:link w:val="Heading5Char"/>
    <w:qFormat/>
    <w:rsid w:val="00EC6A57"/>
    <w:pPr>
      <w:numPr>
        <w:ilvl w:val="4"/>
        <w:numId w:val="1"/>
      </w:numPr>
      <w:spacing w:before="240" w:after="60"/>
      <w:outlineLvl w:val="4"/>
    </w:pPr>
    <w:rPr>
      <w:b/>
      <w:i/>
      <w:sz w:val="26"/>
      <w:szCs w:val="26"/>
    </w:rPr>
  </w:style>
  <w:style w:type="paragraph" w:styleId="Heading6">
    <w:name w:val="heading 6"/>
    <w:basedOn w:val="Normal"/>
    <w:next w:val="Normal"/>
    <w:link w:val="Heading6Char"/>
    <w:qFormat/>
    <w:rsid w:val="00EC6A57"/>
    <w:pPr>
      <w:numPr>
        <w:ilvl w:val="5"/>
        <w:numId w:val="1"/>
      </w:numPr>
      <w:spacing w:before="240" w:after="60"/>
      <w:outlineLvl w:val="5"/>
    </w:pPr>
    <w:rPr>
      <w:rFonts w:ascii="Times New Roman" w:hAnsi="Times New Roman"/>
      <w:b/>
      <w:sz w:val="22"/>
      <w:szCs w:val="22"/>
    </w:rPr>
  </w:style>
  <w:style w:type="paragraph" w:styleId="Heading7">
    <w:name w:val="heading 7"/>
    <w:basedOn w:val="Normal"/>
    <w:next w:val="Normal"/>
    <w:link w:val="Heading7Char"/>
    <w:qFormat/>
    <w:rsid w:val="00EC6A57"/>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qFormat/>
    <w:rsid w:val="00EC6A57"/>
    <w:pPr>
      <w:numPr>
        <w:ilvl w:val="7"/>
        <w:numId w:val="1"/>
      </w:numPr>
      <w:spacing w:before="240" w:after="60"/>
      <w:outlineLvl w:val="7"/>
    </w:pPr>
    <w:rPr>
      <w:rFonts w:ascii="Times New Roman" w:hAnsi="Times New Roman"/>
      <w:i/>
    </w:rPr>
  </w:style>
  <w:style w:type="paragraph" w:styleId="Heading9">
    <w:name w:val="heading 9"/>
    <w:basedOn w:val="Normal"/>
    <w:next w:val="Normal"/>
    <w:link w:val="Heading9Char"/>
    <w:qFormat/>
    <w:rsid w:val="00EC6A57"/>
    <w:pPr>
      <w:numPr>
        <w:ilvl w:val="8"/>
        <w:numId w:val="1"/>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break">
    <w:name w:val="nobreak"/>
    <w:basedOn w:val="Normal"/>
    <w:next w:val="Normal"/>
    <w:rsid w:val="00EC6A57"/>
    <w:pPr>
      <w:keepNext/>
    </w:pPr>
  </w:style>
  <w:style w:type="paragraph" w:customStyle="1" w:styleId="HTMLBody">
    <w:name w:val="HTML Body"/>
    <w:rsid w:val="00EC6A57"/>
    <w:pPr>
      <w:autoSpaceDE w:val="0"/>
      <w:autoSpaceDN w:val="0"/>
      <w:adjustRightInd w:val="0"/>
    </w:pPr>
    <w:rPr>
      <w:rFonts w:ascii="Comic Sans MS" w:hAnsi="Comic Sans MS"/>
      <w:sz w:val="18"/>
      <w:szCs w:val="18"/>
    </w:rPr>
  </w:style>
  <w:style w:type="paragraph" w:styleId="Header">
    <w:name w:val="header"/>
    <w:basedOn w:val="Normal"/>
    <w:link w:val="HeaderChar"/>
    <w:rsid w:val="00EC6A57"/>
    <w:pPr>
      <w:tabs>
        <w:tab w:val="center" w:pos="4320"/>
        <w:tab w:val="right" w:pos="8640"/>
      </w:tabs>
    </w:pPr>
  </w:style>
  <w:style w:type="paragraph" w:styleId="Footer">
    <w:name w:val="footer"/>
    <w:basedOn w:val="Normal"/>
    <w:link w:val="FooterChar"/>
    <w:semiHidden/>
    <w:rsid w:val="00EC6A57"/>
    <w:pPr>
      <w:tabs>
        <w:tab w:val="center" w:pos="4320"/>
        <w:tab w:val="right" w:pos="8640"/>
      </w:tabs>
    </w:pPr>
  </w:style>
  <w:style w:type="character" w:styleId="Hyperlink">
    <w:name w:val="Hyperlink"/>
    <w:basedOn w:val="DefaultParagraphFont"/>
    <w:uiPriority w:val="99"/>
    <w:rsid w:val="00EC6A57"/>
    <w:rPr>
      <w:color w:val="0000FF"/>
      <w:u w:val="single"/>
    </w:rPr>
  </w:style>
  <w:style w:type="character" w:styleId="PageNumber">
    <w:name w:val="page number"/>
    <w:basedOn w:val="DefaultParagraphFont"/>
    <w:rsid w:val="00EC6A57"/>
  </w:style>
  <w:style w:type="paragraph" w:styleId="BlockText">
    <w:name w:val="Block Text"/>
    <w:basedOn w:val="Normal"/>
    <w:rsid w:val="00EC6A57"/>
    <w:pPr>
      <w:ind w:left="360" w:right="720"/>
    </w:pPr>
    <w:rPr>
      <w:rFonts w:ascii="Courier New" w:hAnsi="Courier New"/>
      <w:sz w:val="18"/>
      <w:szCs w:val="18"/>
    </w:rPr>
  </w:style>
  <w:style w:type="paragraph" w:styleId="Caption">
    <w:name w:val="caption"/>
    <w:basedOn w:val="Normal"/>
    <w:next w:val="Normal"/>
    <w:qFormat/>
    <w:rsid w:val="00EC6A57"/>
    <w:pPr>
      <w:spacing w:before="120" w:after="120"/>
    </w:pPr>
    <w:rPr>
      <w:b/>
    </w:rPr>
  </w:style>
  <w:style w:type="paragraph" w:styleId="NormalWeb">
    <w:name w:val="Normal (Web)"/>
    <w:basedOn w:val="Normal"/>
    <w:uiPriority w:val="99"/>
    <w:rsid w:val="00EC6A57"/>
    <w:rPr>
      <w:rFonts w:ascii="Times New Roman" w:hAnsi="Times New Roman"/>
    </w:rPr>
  </w:style>
  <w:style w:type="paragraph" w:styleId="PlainText">
    <w:name w:val="Plain Text"/>
    <w:basedOn w:val="Normal"/>
    <w:link w:val="PlainTextChar"/>
    <w:rsid w:val="00EC6A57"/>
    <w:pPr>
      <w:ind w:left="720"/>
    </w:pPr>
    <w:rPr>
      <w:rFonts w:ascii="Courier New" w:hAnsi="Courier New"/>
    </w:rPr>
  </w:style>
  <w:style w:type="paragraph" w:styleId="BodyText">
    <w:name w:val="Body Text"/>
    <w:basedOn w:val="Normal"/>
    <w:link w:val="BodyTextChar"/>
    <w:rsid w:val="00EC6A57"/>
    <w:pPr>
      <w:spacing w:after="120"/>
    </w:pPr>
  </w:style>
  <w:style w:type="paragraph" w:styleId="BodyTextIndent">
    <w:name w:val="Body Text Indent"/>
    <w:basedOn w:val="Normal"/>
    <w:link w:val="BodyTextIndentChar"/>
    <w:rsid w:val="00EC6A57"/>
    <w:pPr>
      <w:spacing w:after="120"/>
      <w:ind w:left="360"/>
    </w:pPr>
  </w:style>
  <w:style w:type="paragraph" w:styleId="BodyText3">
    <w:name w:val="Body Text 3"/>
    <w:basedOn w:val="Normal"/>
    <w:link w:val="BodyText3Char"/>
    <w:rsid w:val="00EC6A57"/>
    <w:pPr>
      <w:spacing w:after="120"/>
    </w:pPr>
    <w:rPr>
      <w:sz w:val="16"/>
      <w:szCs w:val="16"/>
    </w:rPr>
  </w:style>
  <w:style w:type="paragraph" w:styleId="BodyTextFirstIndent">
    <w:name w:val="Body Text First Indent"/>
    <w:basedOn w:val="BodyText"/>
    <w:link w:val="BodyTextFirstIndentChar"/>
    <w:rsid w:val="00EC6A57"/>
    <w:pPr>
      <w:ind w:firstLine="210"/>
    </w:pPr>
  </w:style>
  <w:style w:type="paragraph" w:styleId="BodyTextFirstIndent2">
    <w:name w:val="Body Text First Indent 2"/>
    <w:basedOn w:val="BodyTextIndent"/>
    <w:link w:val="BodyTextFirstIndent2Char"/>
    <w:rsid w:val="00EC6A57"/>
    <w:pPr>
      <w:ind w:firstLine="210"/>
    </w:pPr>
  </w:style>
  <w:style w:type="paragraph" w:styleId="BodyTextIndent2">
    <w:name w:val="Body Text Indent 2"/>
    <w:basedOn w:val="Normal"/>
    <w:link w:val="BodyTextIndent2Char"/>
    <w:rsid w:val="00EC6A57"/>
    <w:pPr>
      <w:spacing w:after="120" w:line="480" w:lineRule="auto"/>
      <w:ind w:left="360"/>
    </w:pPr>
  </w:style>
  <w:style w:type="paragraph" w:styleId="BodyTextIndent3">
    <w:name w:val="Body Text Indent 3"/>
    <w:basedOn w:val="Normal"/>
    <w:link w:val="BodyTextIndent3Char"/>
    <w:rsid w:val="00EC6A57"/>
    <w:pPr>
      <w:spacing w:after="120"/>
      <w:ind w:left="360"/>
    </w:pPr>
    <w:rPr>
      <w:sz w:val="16"/>
      <w:szCs w:val="16"/>
    </w:rPr>
  </w:style>
  <w:style w:type="paragraph" w:styleId="Closing">
    <w:name w:val="Closing"/>
    <w:basedOn w:val="Normal"/>
    <w:link w:val="ClosingChar"/>
    <w:rsid w:val="00EC6A57"/>
    <w:pPr>
      <w:ind w:left="4320"/>
    </w:pPr>
  </w:style>
  <w:style w:type="paragraph" w:styleId="CommentText">
    <w:name w:val="annotation text"/>
    <w:basedOn w:val="Normal"/>
    <w:link w:val="CommentTextChar"/>
    <w:rsid w:val="00EC6A57"/>
  </w:style>
  <w:style w:type="paragraph" w:styleId="Date">
    <w:name w:val="Date"/>
    <w:basedOn w:val="Normal"/>
    <w:next w:val="Normal"/>
    <w:link w:val="DateChar"/>
    <w:rsid w:val="00EC6A57"/>
  </w:style>
  <w:style w:type="paragraph" w:styleId="DocumentMap">
    <w:name w:val="Document Map"/>
    <w:basedOn w:val="Normal"/>
    <w:link w:val="DocumentMapChar"/>
    <w:semiHidden/>
    <w:rsid w:val="00EC6A57"/>
    <w:pPr>
      <w:shd w:val="clear" w:color="auto" w:fill="000080"/>
    </w:pPr>
    <w:rPr>
      <w:rFonts w:ascii="Tahoma" w:hAnsi="Tahoma"/>
    </w:rPr>
  </w:style>
  <w:style w:type="paragraph" w:styleId="E-mailSignature">
    <w:name w:val="E-mail Signature"/>
    <w:basedOn w:val="Normal"/>
    <w:link w:val="E-mailSignatureChar"/>
    <w:rsid w:val="00EC6A57"/>
  </w:style>
  <w:style w:type="paragraph" w:styleId="EndnoteText">
    <w:name w:val="endnote text"/>
    <w:basedOn w:val="Normal"/>
    <w:link w:val="EndnoteTextChar"/>
    <w:semiHidden/>
    <w:rsid w:val="00EC6A57"/>
  </w:style>
  <w:style w:type="paragraph" w:styleId="EnvelopeAddress">
    <w:name w:val="envelope address"/>
    <w:basedOn w:val="Normal"/>
    <w:rsid w:val="00EC6A57"/>
    <w:pPr>
      <w:framePr w:w="7920" w:h="1980" w:hRule="exact" w:hSpace="180" w:wrap="auto" w:hAnchor="page" w:xAlign="center" w:yAlign="bottom"/>
      <w:ind w:left="2880"/>
    </w:pPr>
  </w:style>
  <w:style w:type="paragraph" w:styleId="EnvelopeReturn">
    <w:name w:val="envelope return"/>
    <w:basedOn w:val="Normal"/>
    <w:rsid w:val="00EC6A57"/>
  </w:style>
  <w:style w:type="paragraph" w:styleId="FootnoteText">
    <w:name w:val="footnote text"/>
    <w:basedOn w:val="Normal"/>
    <w:link w:val="FootnoteTextChar"/>
    <w:rsid w:val="00EC6A57"/>
  </w:style>
  <w:style w:type="paragraph" w:styleId="HTMLAddress">
    <w:name w:val="HTML Address"/>
    <w:basedOn w:val="Normal"/>
    <w:link w:val="HTMLAddressChar"/>
    <w:rsid w:val="00EC6A57"/>
    <w:rPr>
      <w:i/>
    </w:rPr>
  </w:style>
  <w:style w:type="paragraph" w:styleId="HTMLPreformatted">
    <w:name w:val="HTML Preformatted"/>
    <w:basedOn w:val="Normal"/>
    <w:link w:val="HTMLPreformattedChar"/>
    <w:rsid w:val="00EC6A57"/>
    <w:rPr>
      <w:rFonts w:ascii="Courier New" w:hAnsi="Courier New"/>
    </w:rPr>
  </w:style>
  <w:style w:type="paragraph" w:styleId="Index1">
    <w:name w:val="index 1"/>
    <w:basedOn w:val="Normal"/>
    <w:next w:val="Normal"/>
    <w:autoRedefine/>
    <w:semiHidden/>
    <w:rsid w:val="00EC6A57"/>
    <w:pPr>
      <w:ind w:left="200" w:hanging="200"/>
    </w:pPr>
  </w:style>
  <w:style w:type="paragraph" w:styleId="Index2">
    <w:name w:val="index 2"/>
    <w:basedOn w:val="Normal"/>
    <w:next w:val="Normal"/>
    <w:autoRedefine/>
    <w:semiHidden/>
    <w:rsid w:val="00EC6A57"/>
    <w:pPr>
      <w:ind w:left="400" w:hanging="200"/>
    </w:pPr>
  </w:style>
  <w:style w:type="paragraph" w:styleId="Index3">
    <w:name w:val="index 3"/>
    <w:basedOn w:val="Normal"/>
    <w:next w:val="Normal"/>
    <w:autoRedefine/>
    <w:semiHidden/>
    <w:rsid w:val="00EC6A57"/>
    <w:pPr>
      <w:ind w:left="600" w:hanging="200"/>
    </w:pPr>
  </w:style>
  <w:style w:type="paragraph" w:styleId="Index4">
    <w:name w:val="index 4"/>
    <w:basedOn w:val="Normal"/>
    <w:next w:val="Normal"/>
    <w:autoRedefine/>
    <w:semiHidden/>
    <w:rsid w:val="00EC6A57"/>
    <w:pPr>
      <w:ind w:left="800" w:hanging="200"/>
    </w:pPr>
  </w:style>
  <w:style w:type="paragraph" w:styleId="Index5">
    <w:name w:val="index 5"/>
    <w:basedOn w:val="Normal"/>
    <w:next w:val="Normal"/>
    <w:autoRedefine/>
    <w:semiHidden/>
    <w:rsid w:val="00EC6A57"/>
    <w:pPr>
      <w:ind w:left="1000" w:hanging="200"/>
    </w:pPr>
  </w:style>
  <w:style w:type="paragraph" w:styleId="Index6">
    <w:name w:val="index 6"/>
    <w:basedOn w:val="Normal"/>
    <w:next w:val="Normal"/>
    <w:autoRedefine/>
    <w:semiHidden/>
    <w:rsid w:val="00EC6A57"/>
    <w:pPr>
      <w:ind w:left="1200" w:hanging="200"/>
    </w:pPr>
  </w:style>
  <w:style w:type="paragraph" w:styleId="Index7">
    <w:name w:val="index 7"/>
    <w:basedOn w:val="Normal"/>
    <w:next w:val="Normal"/>
    <w:autoRedefine/>
    <w:semiHidden/>
    <w:rsid w:val="00EC6A57"/>
    <w:pPr>
      <w:ind w:left="1400" w:hanging="200"/>
    </w:pPr>
  </w:style>
  <w:style w:type="paragraph" w:styleId="Index8">
    <w:name w:val="index 8"/>
    <w:basedOn w:val="Normal"/>
    <w:next w:val="Normal"/>
    <w:autoRedefine/>
    <w:semiHidden/>
    <w:rsid w:val="00EC6A57"/>
    <w:pPr>
      <w:ind w:left="1600" w:hanging="200"/>
    </w:pPr>
  </w:style>
  <w:style w:type="paragraph" w:styleId="Index9">
    <w:name w:val="index 9"/>
    <w:basedOn w:val="Normal"/>
    <w:next w:val="Normal"/>
    <w:autoRedefine/>
    <w:semiHidden/>
    <w:rsid w:val="00EC6A57"/>
    <w:pPr>
      <w:ind w:left="1800" w:hanging="200"/>
    </w:pPr>
  </w:style>
  <w:style w:type="paragraph" w:styleId="IndexHeading">
    <w:name w:val="index heading"/>
    <w:basedOn w:val="Normal"/>
    <w:next w:val="Index1"/>
    <w:semiHidden/>
    <w:rsid w:val="00EC6A57"/>
    <w:rPr>
      <w:b/>
    </w:rPr>
  </w:style>
  <w:style w:type="paragraph" w:styleId="List">
    <w:name w:val="List"/>
    <w:basedOn w:val="Normal"/>
    <w:semiHidden/>
    <w:rsid w:val="00EC6A57"/>
    <w:pPr>
      <w:ind w:left="360" w:hanging="360"/>
    </w:pPr>
  </w:style>
  <w:style w:type="paragraph" w:styleId="List2">
    <w:name w:val="List 2"/>
    <w:basedOn w:val="Normal"/>
    <w:rsid w:val="00EC6A57"/>
    <w:pPr>
      <w:ind w:left="720" w:hanging="360"/>
    </w:pPr>
  </w:style>
  <w:style w:type="paragraph" w:styleId="List3">
    <w:name w:val="List 3"/>
    <w:basedOn w:val="Normal"/>
    <w:rsid w:val="00EC6A57"/>
    <w:pPr>
      <w:ind w:left="1080" w:hanging="360"/>
    </w:pPr>
  </w:style>
  <w:style w:type="paragraph" w:styleId="List4">
    <w:name w:val="List 4"/>
    <w:basedOn w:val="Normal"/>
    <w:rsid w:val="00EC6A57"/>
    <w:pPr>
      <w:ind w:left="1440" w:hanging="360"/>
    </w:pPr>
  </w:style>
  <w:style w:type="paragraph" w:styleId="List5">
    <w:name w:val="List 5"/>
    <w:basedOn w:val="Normal"/>
    <w:rsid w:val="00EC6A57"/>
    <w:pPr>
      <w:ind w:left="1800" w:hanging="360"/>
    </w:pPr>
  </w:style>
  <w:style w:type="paragraph" w:styleId="ListBullet">
    <w:name w:val="List Bullet"/>
    <w:basedOn w:val="Normal"/>
    <w:autoRedefine/>
    <w:rsid w:val="00EC6A57"/>
    <w:pPr>
      <w:numPr>
        <w:numId w:val="2"/>
      </w:numPr>
    </w:pPr>
  </w:style>
  <w:style w:type="paragraph" w:styleId="ListBullet2">
    <w:name w:val="List Bullet 2"/>
    <w:basedOn w:val="Normal"/>
    <w:autoRedefine/>
    <w:rsid w:val="00EC6A57"/>
    <w:pPr>
      <w:numPr>
        <w:numId w:val="3"/>
      </w:numPr>
    </w:pPr>
  </w:style>
  <w:style w:type="paragraph" w:styleId="ListBullet3">
    <w:name w:val="List Bullet 3"/>
    <w:basedOn w:val="Normal"/>
    <w:autoRedefine/>
    <w:rsid w:val="00EC6A57"/>
    <w:pPr>
      <w:numPr>
        <w:numId w:val="4"/>
      </w:numPr>
    </w:pPr>
  </w:style>
  <w:style w:type="paragraph" w:styleId="ListBullet4">
    <w:name w:val="List Bullet 4"/>
    <w:basedOn w:val="Normal"/>
    <w:autoRedefine/>
    <w:rsid w:val="00EC6A57"/>
    <w:pPr>
      <w:numPr>
        <w:numId w:val="5"/>
      </w:numPr>
    </w:pPr>
  </w:style>
  <w:style w:type="paragraph" w:styleId="ListBullet5">
    <w:name w:val="List Bullet 5"/>
    <w:basedOn w:val="Normal"/>
    <w:autoRedefine/>
    <w:rsid w:val="00EC6A57"/>
    <w:pPr>
      <w:numPr>
        <w:numId w:val="6"/>
      </w:numPr>
    </w:pPr>
  </w:style>
  <w:style w:type="paragraph" w:styleId="ListContinue">
    <w:name w:val="List Continue"/>
    <w:basedOn w:val="Normal"/>
    <w:rsid w:val="00EC6A57"/>
    <w:pPr>
      <w:spacing w:after="120"/>
      <w:ind w:left="360"/>
    </w:pPr>
  </w:style>
  <w:style w:type="paragraph" w:styleId="ListContinue2">
    <w:name w:val="List Continue 2"/>
    <w:basedOn w:val="Normal"/>
    <w:rsid w:val="00EC6A57"/>
    <w:pPr>
      <w:spacing w:after="120"/>
      <w:ind w:left="720"/>
    </w:pPr>
  </w:style>
  <w:style w:type="paragraph" w:styleId="ListContinue3">
    <w:name w:val="List Continue 3"/>
    <w:basedOn w:val="Normal"/>
    <w:rsid w:val="00EC6A57"/>
    <w:pPr>
      <w:spacing w:after="120"/>
      <w:ind w:left="1080"/>
    </w:pPr>
  </w:style>
  <w:style w:type="paragraph" w:styleId="ListContinue4">
    <w:name w:val="List Continue 4"/>
    <w:basedOn w:val="Normal"/>
    <w:rsid w:val="00EC6A57"/>
    <w:pPr>
      <w:spacing w:after="120"/>
      <w:ind w:left="1440"/>
    </w:pPr>
  </w:style>
  <w:style w:type="paragraph" w:styleId="ListContinue5">
    <w:name w:val="List Continue 5"/>
    <w:basedOn w:val="Normal"/>
    <w:rsid w:val="00EC6A57"/>
    <w:pPr>
      <w:spacing w:after="120"/>
      <w:ind w:left="1800"/>
    </w:pPr>
  </w:style>
  <w:style w:type="paragraph" w:styleId="ListNumber">
    <w:name w:val="List Number"/>
    <w:basedOn w:val="Normal"/>
    <w:rsid w:val="00EC6A57"/>
    <w:pPr>
      <w:numPr>
        <w:numId w:val="7"/>
      </w:numPr>
    </w:pPr>
  </w:style>
  <w:style w:type="paragraph" w:styleId="ListNumber2">
    <w:name w:val="List Number 2"/>
    <w:basedOn w:val="Normal"/>
    <w:rsid w:val="00EC6A57"/>
    <w:pPr>
      <w:numPr>
        <w:numId w:val="8"/>
      </w:numPr>
    </w:pPr>
  </w:style>
  <w:style w:type="paragraph" w:styleId="ListNumber3">
    <w:name w:val="List Number 3"/>
    <w:basedOn w:val="Normal"/>
    <w:rsid w:val="00EC6A57"/>
    <w:pPr>
      <w:numPr>
        <w:numId w:val="9"/>
      </w:numPr>
    </w:pPr>
  </w:style>
  <w:style w:type="paragraph" w:styleId="ListNumber4">
    <w:name w:val="List Number 4"/>
    <w:basedOn w:val="Normal"/>
    <w:rsid w:val="00EC6A57"/>
    <w:pPr>
      <w:numPr>
        <w:numId w:val="10"/>
      </w:numPr>
    </w:pPr>
  </w:style>
  <w:style w:type="paragraph" w:styleId="ListNumber5">
    <w:name w:val="List Number 5"/>
    <w:basedOn w:val="Normal"/>
    <w:rsid w:val="00EC6A57"/>
    <w:pPr>
      <w:numPr>
        <w:numId w:val="11"/>
      </w:numPr>
    </w:pPr>
  </w:style>
  <w:style w:type="paragraph" w:styleId="MacroText">
    <w:name w:val="macro"/>
    <w:link w:val="MacroTextChar"/>
    <w:semiHidden/>
    <w:rsid w:val="00EC6A57"/>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4"/>
      <w:szCs w:val="24"/>
    </w:rPr>
  </w:style>
  <w:style w:type="paragraph" w:styleId="MessageHeader">
    <w:name w:val="Message Header"/>
    <w:basedOn w:val="Normal"/>
    <w:link w:val="MessageHeaderChar"/>
    <w:rsid w:val="00EC6A57"/>
    <w:pPr>
      <w:pBdr>
        <w:top w:val="single" w:sz="6" w:space="1" w:color="auto"/>
        <w:left w:val="single" w:sz="6" w:space="1" w:color="auto"/>
        <w:bottom w:val="single" w:sz="6" w:space="1" w:color="auto"/>
        <w:right w:val="single" w:sz="6" w:space="1" w:color="auto"/>
      </w:pBdr>
      <w:shd w:val="pct20" w:color="auto" w:fill="auto"/>
      <w:ind w:left="1080" w:hanging="1080"/>
    </w:pPr>
  </w:style>
  <w:style w:type="paragraph" w:styleId="NormalIndent">
    <w:name w:val="Normal Indent"/>
    <w:basedOn w:val="Normal"/>
    <w:rsid w:val="00EC6A57"/>
    <w:pPr>
      <w:ind w:left="720"/>
    </w:pPr>
  </w:style>
  <w:style w:type="paragraph" w:styleId="NoteHeading">
    <w:name w:val="Note Heading"/>
    <w:basedOn w:val="Normal"/>
    <w:next w:val="Normal"/>
    <w:link w:val="NoteHeadingChar"/>
    <w:rsid w:val="00EC6A57"/>
  </w:style>
  <w:style w:type="paragraph" w:styleId="Salutation">
    <w:name w:val="Salutation"/>
    <w:basedOn w:val="Normal"/>
    <w:next w:val="Normal"/>
    <w:link w:val="SalutationChar"/>
    <w:rsid w:val="00EC6A57"/>
  </w:style>
  <w:style w:type="paragraph" w:styleId="Signature">
    <w:name w:val="Signature"/>
    <w:basedOn w:val="Normal"/>
    <w:link w:val="SignatureChar"/>
    <w:rsid w:val="00EC6A57"/>
    <w:pPr>
      <w:ind w:left="4320"/>
    </w:pPr>
  </w:style>
  <w:style w:type="paragraph" w:styleId="Subtitle">
    <w:name w:val="Subtitle"/>
    <w:basedOn w:val="Normal"/>
    <w:link w:val="SubtitleChar"/>
    <w:qFormat/>
    <w:rsid w:val="00EC6A57"/>
    <w:pPr>
      <w:spacing w:after="60"/>
      <w:jc w:val="center"/>
      <w:outlineLvl w:val="1"/>
    </w:pPr>
  </w:style>
  <w:style w:type="paragraph" w:styleId="TableofAuthorities">
    <w:name w:val="table of authorities"/>
    <w:basedOn w:val="Normal"/>
    <w:next w:val="Normal"/>
    <w:semiHidden/>
    <w:rsid w:val="00EC6A57"/>
    <w:pPr>
      <w:ind w:left="200" w:hanging="200"/>
    </w:pPr>
  </w:style>
  <w:style w:type="paragraph" w:styleId="TableofFigures">
    <w:name w:val="table of figures"/>
    <w:basedOn w:val="Normal"/>
    <w:next w:val="Normal"/>
    <w:rsid w:val="00EC6A57"/>
    <w:pPr>
      <w:ind w:left="400" w:hanging="400"/>
    </w:pPr>
  </w:style>
  <w:style w:type="paragraph" w:styleId="Title">
    <w:name w:val="Title"/>
    <w:basedOn w:val="Normal"/>
    <w:link w:val="TitleChar"/>
    <w:qFormat/>
    <w:rsid w:val="00EC6A57"/>
    <w:pPr>
      <w:spacing w:before="240" w:after="60"/>
      <w:jc w:val="center"/>
      <w:outlineLvl w:val="0"/>
    </w:pPr>
    <w:rPr>
      <w:b/>
      <w:kern w:val="28"/>
      <w:sz w:val="32"/>
      <w:szCs w:val="32"/>
    </w:rPr>
  </w:style>
  <w:style w:type="paragraph" w:styleId="TOAHeading">
    <w:name w:val="toa heading"/>
    <w:basedOn w:val="Normal"/>
    <w:next w:val="Normal"/>
    <w:semiHidden/>
    <w:rsid w:val="00EC6A57"/>
    <w:pPr>
      <w:spacing w:before="120"/>
    </w:pPr>
    <w:rPr>
      <w:b/>
    </w:rPr>
  </w:style>
  <w:style w:type="paragraph" w:styleId="TOC1">
    <w:name w:val="toc 1"/>
    <w:basedOn w:val="Normal"/>
    <w:next w:val="Normal"/>
    <w:autoRedefine/>
    <w:uiPriority w:val="39"/>
    <w:rsid w:val="00EC6A57"/>
  </w:style>
  <w:style w:type="paragraph" w:styleId="TOC2">
    <w:name w:val="toc 2"/>
    <w:basedOn w:val="Normal"/>
    <w:next w:val="Normal"/>
    <w:autoRedefine/>
    <w:uiPriority w:val="39"/>
    <w:rsid w:val="00EC6A57"/>
    <w:pPr>
      <w:ind w:left="200"/>
    </w:pPr>
  </w:style>
  <w:style w:type="paragraph" w:styleId="TOC3">
    <w:name w:val="toc 3"/>
    <w:basedOn w:val="Normal"/>
    <w:next w:val="Normal"/>
    <w:autoRedefine/>
    <w:uiPriority w:val="39"/>
    <w:rsid w:val="00EC6A57"/>
    <w:pPr>
      <w:ind w:left="400"/>
    </w:pPr>
  </w:style>
  <w:style w:type="paragraph" w:styleId="TOC4">
    <w:name w:val="toc 4"/>
    <w:basedOn w:val="Normal"/>
    <w:next w:val="Normal"/>
    <w:autoRedefine/>
    <w:uiPriority w:val="39"/>
    <w:rsid w:val="00EC6A57"/>
    <w:pPr>
      <w:ind w:left="600"/>
    </w:pPr>
  </w:style>
  <w:style w:type="paragraph" w:styleId="TOC5">
    <w:name w:val="toc 5"/>
    <w:basedOn w:val="Normal"/>
    <w:next w:val="Normal"/>
    <w:autoRedefine/>
    <w:uiPriority w:val="39"/>
    <w:rsid w:val="00EC6A57"/>
    <w:pPr>
      <w:ind w:left="800"/>
    </w:pPr>
  </w:style>
  <w:style w:type="paragraph" w:styleId="TOC6">
    <w:name w:val="toc 6"/>
    <w:basedOn w:val="Normal"/>
    <w:next w:val="Normal"/>
    <w:autoRedefine/>
    <w:uiPriority w:val="39"/>
    <w:rsid w:val="00EC6A57"/>
    <w:pPr>
      <w:ind w:left="1000"/>
    </w:pPr>
  </w:style>
  <w:style w:type="paragraph" w:styleId="TOC7">
    <w:name w:val="toc 7"/>
    <w:basedOn w:val="Normal"/>
    <w:next w:val="Normal"/>
    <w:autoRedefine/>
    <w:uiPriority w:val="39"/>
    <w:rsid w:val="00EC6A57"/>
    <w:pPr>
      <w:ind w:left="1200"/>
    </w:pPr>
  </w:style>
  <w:style w:type="paragraph" w:styleId="TOC8">
    <w:name w:val="toc 8"/>
    <w:basedOn w:val="Normal"/>
    <w:next w:val="Normal"/>
    <w:autoRedefine/>
    <w:uiPriority w:val="39"/>
    <w:rsid w:val="00EC6A57"/>
    <w:pPr>
      <w:ind w:left="1400"/>
    </w:pPr>
  </w:style>
  <w:style w:type="paragraph" w:styleId="TOC9">
    <w:name w:val="toc 9"/>
    <w:basedOn w:val="Normal"/>
    <w:next w:val="Normal"/>
    <w:autoRedefine/>
    <w:uiPriority w:val="39"/>
    <w:rsid w:val="00EC6A57"/>
    <w:pPr>
      <w:ind w:left="1600"/>
    </w:pPr>
  </w:style>
  <w:style w:type="character" w:styleId="FollowedHyperlink">
    <w:name w:val="FollowedHyperlink"/>
    <w:basedOn w:val="DefaultParagraphFont"/>
    <w:rsid w:val="00EC6A57"/>
    <w:rPr>
      <w:color w:val="800080"/>
      <w:u w:val="single"/>
    </w:rPr>
  </w:style>
  <w:style w:type="paragraph" w:styleId="BalloonText">
    <w:name w:val="Balloon Text"/>
    <w:basedOn w:val="Normal"/>
    <w:link w:val="BalloonTextChar"/>
    <w:semiHidden/>
    <w:rsid w:val="00EC6A57"/>
    <w:rPr>
      <w:rFonts w:ascii="Tahoma" w:hAnsi="Tahoma"/>
      <w:sz w:val="16"/>
      <w:szCs w:val="16"/>
    </w:rPr>
  </w:style>
  <w:style w:type="paragraph" w:styleId="CommentSubject">
    <w:name w:val="annotation subject"/>
    <w:basedOn w:val="CommentText"/>
    <w:next w:val="CommentText"/>
    <w:link w:val="CommentSubjectChar"/>
    <w:rsid w:val="00EC6A57"/>
    <w:rPr>
      <w:b/>
    </w:rPr>
  </w:style>
  <w:style w:type="character" w:styleId="CommentReference">
    <w:name w:val="annotation reference"/>
    <w:basedOn w:val="DefaultParagraphFont"/>
    <w:rsid w:val="003633AF"/>
    <w:rPr>
      <w:sz w:val="16"/>
      <w:szCs w:val="16"/>
    </w:rPr>
  </w:style>
  <w:style w:type="paragraph" w:styleId="TOCHeading">
    <w:name w:val="TOC Heading"/>
    <w:basedOn w:val="Heading1"/>
    <w:next w:val="Normal"/>
    <w:uiPriority w:val="39"/>
    <w:unhideWhenUsed/>
    <w:qFormat/>
    <w:rsid w:val="007F7C82"/>
    <w:pPr>
      <w:keepNext w:val="0"/>
      <w:numPr>
        <w:numId w:val="0"/>
      </w:numPr>
      <w:spacing w:before="0" w:after="0"/>
      <w:outlineLvl w:val="9"/>
    </w:pPr>
    <w:rPr>
      <w:b w:val="0"/>
      <w:kern w:val="0"/>
    </w:rPr>
  </w:style>
  <w:style w:type="paragraph" w:customStyle="1" w:styleId="JWSDocTitle">
    <w:name w:val="JWS Doc Title"/>
    <w:basedOn w:val="Normal"/>
    <w:qFormat/>
    <w:rsid w:val="007F7C82"/>
    <w:pPr>
      <w:jc w:val="center"/>
    </w:pPr>
    <w:rPr>
      <w:rFonts w:ascii="Cambria" w:eastAsia="Cambria" w:hAnsi="Cambria"/>
      <w:b/>
      <w:sz w:val="40"/>
    </w:rPr>
  </w:style>
  <w:style w:type="paragraph" w:customStyle="1" w:styleId="JWSComputer">
    <w:name w:val="JWS Computer"/>
    <w:basedOn w:val="Normal"/>
    <w:qFormat/>
    <w:rsid w:val="007F7C82"/>
    <w:pPr>
      <w:tabs>
        <w:tab w:val="left" w:pos="360"/>
        <w:tab w:val="left" w:pos="720"/>
        <w:tab w:val="left" w:pos="1080"/>
        <w:tab w:val="left" w:pos="1440"/>
        <w:tab w:val="left" w:pos="1800"/>
        <w:tab w:val="left" w:pos="2160"/>
        <w:tab w:val="left" w:pos="2520"/>
        <w:tab w:val="left" w:pos="2880"/>
      </w:tabs>
    </w:pPr>
    <w:rPr>
      <w:rFonts w:ascii="Courier" w:eastAsia="Cambria" w:hAnsi="Courier"/>
    </w:rPr>
  </w:style>
  <w:style w:type="character" w:styleId="Strong">
    <w:name w:val="Strong"/>
    <w:basedOn w:val="DefaultParagraphFont"/>
    <w:uiPriority w:val="22"/>
    <w:qFormat/>
    <w:rsid w:val="007F7C82"/>
    <w:rPr>
      <w:b/>
      <w:bCs/>
    </w:rPr>
  </w:style>
  <w:style w:type="character" w:customStyle="1" w:styleId="BalloonTextChar">
    <w:name w:val="Balloon Text Char"/>
    <w:basedOn w:val="DefaultParagraphFont"/>
    <w:link w:val="BalloonText"/>
    <w:uiPriority w:val="99"/>
    <w:semiHidden/>
    <w:rsid w:val="007F7C82"/>
    <w:rPr>
      <w:rFonts w:ascii="Tahoma" w:hAnsi="Tahoma"/>
      <w:sz w:val="16"/>
      <w:szCs w:val="16"/>
    </w:rPr>
  </w:style>
  <w:style w:type="character" w:customStyle="1" w:styleId="FooterChar">
    <w:name w:val="Footer Char"/>
    <w:basedOn w:val="DefaultParagraphFont"/>
    <w:link w:val="Footer"/>
    <w:uiPriority w:val="99"/>
    <w:semiHidden/>
    <w:rsid w:val="007F7C82"/>
    <w:rPr>
      <w:rFonts w:ascii="Arial" w:hAnsi="Arial"/>
    </w:rPr>
  </w:style>
  <w:style w:type="character" w:customStyle="1" w:styleId="CommentTextChar">
    <w:name w:val="Comment Text Char"/>
    <w:basedOn w:val="DefaultParagraphFont"/>
    <w:link w:val="CommentText"/>
    <w:rsid w:val="007F7C82"/>
    <w:rPr>
      <w:rFonts w:ascii="Arial" w:hAnsi="Arial"/>
    </w:rPr>
  </w:style>
  <w:style w:type="character" w:customStyle="1" w:styleId="CommentSubjectChar">
    <w:name w:val="Comment Subject Char"/>
    <w:basedOn w:val="CommentTextChar"/>
    <w:link w:val="CommentSubject"/>
    <w:rsid w:val="007F7C82"/>
    <w:rPr>
      <w:rFonts w:ascii="Arial" w:hAnsi="Arial"/>
      <w:b/>
    </w:rPr>
  </w:style>
  <w:style w:type="character" w:customStyle="1" w:styleId="Heading1Char">
    <w:name w:val="Heading 1 Char"/>
    <w:basedOn w:val="DefaultParagraphFont"/>
    <w:link w:val="Heading1"/>
    <w:uiPriority w:val="9"/>
    <w:rsid w:val="0068065E"/>
    <w:rPr>
      <w:rFonts w:ascii="Arial" w:hAnsi="Arial"/>
      <w:b/>
      <w:kern w:val="32"/>
      <w:sz w:val="28"/>
    </w:rPr>
  </w:style>
  <w:style w:type="character" w:customStyle="1" w:styleId="Heading2Char">
    <w:name w:val="Heading 2 Char"/>
    <w:basedOn w:val="DefaultParagraphFont"/>
    <w:link w:val="Heading2"/>
    <w:uiPriority w:val="9"/>
    <w:rsid w:val="0068065E"/>
    <w:rPr>
      <w:rFonts w:ascii="Arial" w:hAnsi="Arial"/>
      <w:b/>
      <w:sz w:val="24"/>
    </w:rPr>
  </w:style>
  <w:style w:type="character" w:customStyle="1" w:styleId="Heading3Char">
    <w:name w:val="Heading 3 Char"/>
    <w:basedOn w:val="DefaultParagraphFont"/>
    <w:link w:val="Heading3"/>
    <w:uiPriority w:val="9"/>
    <w:rsid w:val="00746B9D"/>
    <w:rPr>
      <w:rFonts w:ascii="Helvetica" w:hAnsi="Helvetica"/>
      <w:b/>
    </w:rPr>
  </w:style>
  <w:style w:type="character" w:customStyle="1" w:styleId="Heading4Char">
    <w:name w:val="Heading 4 Char"/>
    <w:basedOn w:val="DefaultParagraphFont"/>
    <w:link w:val="Heading4"/>
    <w:uiPriority w:val="9"/>
    <w:rsid w:val="00D35728"/>
    <w:rPr>
      <w:rFonts w:ascii="Arial" w:hAnsi="Arial"/>
      <w:szCs w:val="28"/>
    </w:rPr>
  </w:style>
  <w:style w:type="character" w:customStyle="1" w:styleId="Heading5Char">
    <w:name w:val="Heading 5 Char"/>
    <w:basedOn w:val="DefaultParagraphFont"/>
    <w:link w:val="Heading5"/>
    <w:uiPriority w:val="9"/>
    <w:rsid w:val="007F7C82"/>
    <w:rPr>
      <w:rFonts w:ascii="Arial" w:hAnsi="Arial"/>
      <w:b/>
      <w:i/>
      <w:sz w:val="26"/>
      <w:szCs w:val="26"/>
    </w:rPr>
  </w:style>
  <w:style w:type="character" w:customStyle="1" w:styleId="Heading6Char">
    <w:name w:val="Heading 6 Char"/>
    <w:basedOn w:val="DefaultParagraphFont"/>
    <w:link w:val="Heading6"/>
    <w:uiPriority w:val="9"/>
    <w:rsid w:val="007F7C82"/>
    <w:rPr>
      <w:b/>
      <w:sz w:val="22"/>
      <w:szCs w:val="22"/>
    </w:rPr>
  </w:style>
  <w:style w:type="character" w:customStyle="1" w:styleId="Heading7Char">
    <w:name w:val="Heading 7 Char"/>
    <w:basedOn w:val="DefaultParagraphFont"/>
    <w:link w:val="Heading7"/>
    <w:uiPriority w:val="9"/>
    <w:rsid w:val="007F7C82"/>
  </w:style>
  <w:style w:type="character" w:customStyle="1" w:styleId="Heading8Char">
    <w:name w:val="Heading 8 Char"/>
    <w:basedOn w:val="DefaultParagraphFont"/>
    <w:link w:val="Heading8"/>
    <w:uiPriority w:val="9"/>
    <w:rsid w:val="007F7C82"/>
    <w:rPr>
      <w:i/>
    </w:rPr>
  </w:style>
  <w:style w:type="character" w:customStyle="1" w:styleId="Heading9Char">
    <w:name w:val="Heading 9 Char"/>
    <w:basedOn w:val="DefaultParagraphFont"/>
    <w:link w:val="Heading9"/>
    <w:uiPriority w:val="9"/>
    <w:rsid w:val="007F7C82"/>
    <w:rPr>
      <w:rFonts w:ascii="Arial" w:hAnsi="Arial"/>
      <w:sz w:val="22"/>
      <w:szCs w:val="22"/>
    </w:rPr>
  </w:style>
  <w:style w:type="character" w:styleId="Emphasis">
    <w:name w:val="Emphasis"/>
    <w:basedOn w:val="DefaultParagraphFont"/>
    <w:uiPriority w:val="20"/>
    <w:qFormat/>
    <w:rsid w:val="005C3806"/>
    <w:rPr>
      <w:i/>
      <w:iCs/>
    </w:rPr>
  </w:style>
  <w:style w:type="character" w:customStyle="1" w:styleId="apple-style-span">
    <w:name w:val="apple-style-span"/>
    <w:basedOn w:val="DefaultParagraphFont"/>
    <w:rsid w:val="00930DEF"/>
  </w:style>
  <w:style w:type="character" w:customStyle="1" w:styleId="writely-comment">
    <w:name w:val="writely-comment"/>
    <w:basedOn w:val="DefaultParagraphFont"/>
    <w:rsid w:val="00930DEF"/>
  </w:style>
  <w:style w:type="character" w:customStyle="1" w:styleId="apple-converted-space">
    <w:name w:val="apple-converted-space"/>
    <w:basedOn w:val="DefaultParagraphFont"/>
    <w:rsid w:val="00930DEF"/>
  </w:style>
  <w:style w:type="paragraph" w:styleId="ListParagraph">
    <w:name w:val="List Paragraph"/>
    <w:basedOn w:val="Normal"/>
    <w:qFormat/>
    <w:rsid w:val="00B255A1"/>
    <w:pPr>
      <w:ind w:left="720"/>
      <w:contextualSpacing/>
    </w:pPr>
  </w:style>
  <w:style w:type="character" w:customStyle="1" w:styleId="HeaderChar">
    <w:name w:val="Header Char"/>
    <w:basedOn w:val="DefaultParagraphFont"/>
    <w:link w:val="Header"/>
    <w:rsid w:val="00C7756E"/>
    <w:rPr>
      <w:rFonts w:ascii="Arial" w:hAnsi="Arial"/>
      <w:sz w:val="20"/>
      <w:szCs w:val="20"/>
    </w:rPr>
  </w:style>
  <w:style w:type="paragraph" w:styleId="NoSpacing">
    <w:name w:val="No Spacing"/>
    <w:basedOn w:val="Normal"/>
    <w:uiPriority w:val="1"/>
    <w:qFormat/>
    <w:rsid w:val="00AB28ED"/>
    <w:pPr>
      <w:spacing w:before="100" w:beforeAutospacing="1" w:after="100" w:afterAutospacing="1"/>
    </w:pPr>
    <w:rPr>
      <w:rFonts w:ascii="Times New Roman" w:hAnsi="Times New Roman"/>
      <w:sz w:val="24"/>
      <w:szCs w:val="24"/>
      <w:lang w:val="en-GB" w:eastAsia="en-GB"/>
    </w:rPr>
  </w:style>
  <w:style w:type="character" w:customStyle="1" w:styleId="HTMLPreformattedChar">
    <w:name w:val="HTML Preformatted Char"/>
    <w:basedOn w:val="DefaultParagraphFont"/>
    <w:link w:val="HTMLPreformatted"/>
    <w:uiPriority w:val="99"/>
    <w:rsid w:val="008B43FC"/>
    <w:rPr>
      <w:rFonts w:ascii="Courier New" w:hAnsi="Courier New"/>
      <w:lang w:val="en-US" w:eastAsia="en-US"/>
    </w:rPr>
  </w:style>
  <w:style w:type="table" w:styleId="TableGrid">
    <w:name w:val="Table Grid"/>
    <w:basedOn w:val="TableNormal"/>
    <w:uiPriority w:val="59"/>
    <w:rsid w:val="008B43FC"/>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uiPriority w:val="10"/>
    <w:rsid w:val="00505295"/>
    <w:rPr>
      <w:rFonts w:ascii="Arial" w:hAnsi="Arial"/>
      <w:b/>
      <w:kern w:val="28"/>
      <w:sz w:val="32"/>
      <w:szCs w:val="32"/>
    </w:rPr>
  </w:style>
  <w:style w:type="character" w:styleId="SubtleEmphasis">
    <w:name w:val="Subtle Emphasis"/>
    <w:basedOn w:val="DefaultParagraphFont"/>
    <w:uiPriority w:val="19"/>
    <w:qFormat/>
    <w:rsid w:val="00D35728"/>
    <w:rPr>
      <w:i/>
      <w:iCs/>
      <w:color w:val="808080" w:themeColor="text1" w:themeTint="7F"/>
    </w:rPr>
  </w:style>
  <w:style w:type="table" w:styleId="DarkList-Accent5">
    <w:name w:val="Dark List Accent 5"/>
    <w:basedOn w:val="TableNormal"/>
    <w:uiPriority w:val="19"/>
    <w:qFormat/>
    <w:rsid w:val="00D35728"/>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ColorfulGrid-Accent5">
    <w:name w:val="Colorful Grid Accent 5"/>
    <w:basedOn w:val="TableNormal"/>
    <w:uiPriority w:val="32"/>
    <w:qFormat/>
    <w:rsid w:val="00D35728"/>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PlainTextChar">
    <w:name w:val="Plain Text Char"/>
    <w:basedOn w:val="DefaultParagraphFont"/>
    <w:link w:val="PlainText"/>
    <w:rsid w:val="003604FC"/>
    <w:rPr>
      <w:rFonts w:ascii="Courier New" w:hAnsi="Courier New"/>
    </w:rPr>
  </w:style>
  <w:style w:type="character" w:customStyle="1" w:styleId="BodyTextChar">
    <w:name w:val="Body Text Char"/>
    <w:basedOn w:val="DefaultParagraphFont"/>
    <w:link w:val="BodyText"/>
    <w:rsid w:val="003604FC"/>
    <w:rPr>
      <w:rFonts w:ascii="Arial" w:hAnsi="Arial"/>
    </w:rPr>
  </w:style>
  <w:style w:type="character" w:customStyle="1" w:styleId="BodyTextIndentChar">
    <w:name w:val="Body Text Indent Char"/>
    <w:basedOn w:val="DefaultParagraphFont"/>
    <w:link w:val="BodyTextIndent"/>
    <w:rsid w:val="003604FC"/>
    <w:rPr>
      <w:rFonts w:ascii="Arial" w:hAnsi="Arial"/>
    </w:rPr>
  </w:style>
  <w:style w:type="character" w:customStyle="1" w:styleId="BodyText3Char">
    <w:name w:val="Body Text 3 Char"/>
    <w:basedOn w:val="DefaultParagraphFont"/>
    <w:link w:val="BodyText3"/>
    <w:rsid w:val="003604FC"/>
    <w:rPr>
      <w:rFonts w:ascii="Arial" w:hAnsi="Arial"/>
      <w:sz w:val="16"/>
      <w:szCs w:val="16"/>
    </w:rPr>
  </w:style>
  <w:style w:type="character" w:customStyle="1" w:styleId="BodyTextFirstIndentChar">
    <w:name w:val="Body Text First Indent Char"/>
    <w:basedOn w:val="BodyTextChar"/>
    <w:link w:val="BodyTextFirstIndent"/>
    <w:rsid w:val="003604FC"/>
    <w:rPr>
      <w:rFonts w:ascii="Arial" w:hAnsi="Arial"/>
    </w:rPr>
  </w:style>
  <w:style w:type="character" w:customStyle="1" w:styleId="BodyTextFirstIndent2Char">
    <w:name w:val="Body Text First Indent 2 Char"/>
    <w:basedOn w:val="BodyTextIndentChar"/>
    <w:link w:val="BodyTextFirstIndent2"/>
    <w:rsid w:val="003604FC"/>
    <w:rPr>
      <w:rFonts w:ascii="Arial" w:hAnsi="Arial"/>
    </w:rPr>
  </w:style>
  <w:style w:type="character" w:customStyle="1" w:styleId="BodyTextIndent2Char">
    <w:name w:val="Body Text Indent 2 Char"/>
    <w:basedOn w:val="DefaultParagraphFont"/>
    <w:link w:val="BodyTextIndent2"/>
    <w:rsid w:val="003604FC"/>
    <w:rPr>
      <w:rFonts w:ascii="Arial" w:hAnsi="Arial"/>
    </w:rPr>
  </w:style>
  <w:style w:type="character" w:customStyle="1" w:styleId="BodyTextIndent3Char">
    <w:name w:val="Body Text Indent 3 Char"/>
    <w:basedOn w:val="DefaultParagraphFont"/>
    <w:link w:val="BodyTextIndent3"/>
    <w:rsid w:val="003604FC"/>
    <w:rPr>
      <w:rFonts w:ascii="Arial" w:hAnsi="Arial"/>
      <w:sz w:val="16"/>
      <w:szCs w:val="16"/>
    </w:rPr>
  </w:style>
  <w:style w:type="character" w:customStyle="1" w:styleId="ClosingChar">
    <w:name w:val="Closing Char"/>
    <w:basedOn w:val="DefaultParagraphFont"/>
    <w:link w:val="Closing"/>
    <w:rsid w:val="003604FC"/>
    <w:rPr>
      <w:rFonts w:ascii="Arial" w:hAnsi="Arial"/>
    </w:rPr>
  </w:style>
  <w:style w:type="character" w:customStyle="1" w:styleId="DateChar">
    <w:name w:val="Date Char"/>
    <w:basedOn w:val="DefaultParagraphFont"/>
    <w:link w:val="Date"/>
    <w:rsid w:val="003604FC"/>
    <w:rPr>
      <w:rFonts w:ascii="Arial" w:hAnsi="Arial"/>
    </w:rPr>
  </w:style>
  <w:style w:type="character" w:customStyle="1" w:styleId="DocumentMapChar">
    <w:name w:val="Document Map Char"/>
    <w:basedOn w:val="DefaultParagraphFont"/>
    <w:link w:val="DocumentMap"/>
    <w:semiHidden/>
    <w:rsid w:val="003604FC"/>
    <w:rPr>
      <w:rFonts w:ascii="Tahoma" w:hAnsi="Tahoma"/>
      <w:shd w:val="clear" w:color="auto" w:fill="000080"/>
    </w:rPr>
  </w:style>
  <w:style w:type="character" w:customStyle="1" w:styleId="E-mailSignatureChar">
    <w:name w:val="E-mail Signature Char"/>
    <w:basedOn w:val="DefaultParagraphFont"/>
    <w:link w:val="E-mailSignature"/>
    <w:rsid w:val="003604FC"/>
    <w:rPr>
      <w:rFonts w:ascii="Arial" w:hAnsi="Arial"/>
    </w:rPr>
  </w:style>
  <w:style w:type="character" w:customStyle="1" w:styleId="EndnoteTextChar">
    <w:name w:val="Endnote Text Char"/>
    <w:basedOn w:val="DefaultParagraphFont"/>
    <w:link w:val="EndnoteText"/>
    <w:semiHidden/>
    <w:rsid w:val="003604FC"/>
    <w:rPr>
      <w:rFonts w:ascii="Arial" w:hAnsi="Arial"/>
    </w:rPr>
  </w:style>
  <w:style w:type="character" w:customStyle="1" w:styleId="FootnoteTextChar">
    <w:name w:val="Footnote Text Char"/>
    <w:basedOn w:val="DefaultParagraphFont"/>
    <w:link w:val="FootnoteText"/>
    <w:uiPriority w:val="99"/>
    <w:rsid w:val="003604FC"/>
    <w:rPr>
      <w:rFonts w:ascii="Arial" w:hAnsi="Arial"/>
    </w:rPr>
  </w:style>
  <w:style w:type="character" w:customStyle="1" w:styleId="HTMLAddressChar">
    <w:name w:val="HTML Address Char"/>
    <w:basedOn w:val="DefaultParagraphFont"/>
    <w:link w:val="HTMLAddress"/>
    <w:rsid w:val="003604FC"/>
    <w:rPr>
      <w:rFonts w:ascii="Arial" w:hAnsi="Arial"/>
      <w:i/>
    </w:rPr>
  </w:style>
  <w:style w:type="character" w:customStyle="1" w:styleId="MacroTextChar">
    <w:name w:val="Macro Text Char"/>
    <w:basedOn w:val="DefaultParagraphFont"/>
    <w:link w:val="MacroText"/>
    <w:semiHidden/>
    <w:rsid w:val="003604FC"/>
    <w:rPr>
      <w:rFonts w:ascii="Courier New" w:hAnsi="Courier New"/>
      <w:sz w:val="24"/>
      <w:szCs w:val="24"/>
    </w:rPr>
  </w:style>
  <w:style w:type="character" w:customStyle="1" w:styleId="MessageHeaderChar">
    <w:name w:val="Message Header Char"/>
    <w:basedOn w:val="DefaultParagraphFont"/>
    <w:link w:val="MessageHeader"/>
    <w:rsid w:val="003604FC"/>
    <w:rPr>
      <w:rFonts w:ascii="Arial" w:hAnsi="Arial"/>
      <w:shd w:val="pct20" w:color="auto" w:fill="auto"/>
    </w:rPr>
  </w:style>
  <w:style w:type="character" w:customStyle="1" w:styleId="NoteHeadingChar">
    <w:name w:val="Note Heading Char"/>
    <w:basedOn w:val="DefaultParagraphFont"/>
    <w:link w:val="NoteHeading"/>
    <w:rsid w:val="003604FC"/>
    <w:rPr>
      <w:rFonts w:ascii="Arial" w:hAnsi="Arial"/>
    </w:rPr>
  </w:style>
  <w:style w:type="character" w:customStyle="1" w:styleId="SalutationChar">
    <w:name w:val="Salutation Char"/>
    <w:basedOn w:val="DefaultParagraphFont"/>
    <w:link w:val="Salutation"/>
    <w:rsid w:val="003604FC"/>
    <w:rPr>
      <w:rFonts w:ascii="Arial" w:hAnsi="Arial"/>
    </w:rPr>
  </w:style>
  <w:style w:type="character" w:customStyle="1" w:styleId="SignatureChar">
    <w:name w:val="Signature Char"/>
    <w:basedOn w:val="DefaultParagraphFont"/>
    <w:link w:val="Signature"/>
    <w:rsid w:val="003604FC"/>
    <w:rPr>
      <w:rFonts w:ascii="Arial" w:hAnsi="Arial"/>
    </w:rPr>
  </w:style>
  <w:style w:type="character" w:customStyle="1" w:styleId="SubtitleChar">
    <w:name w:val="Subtitle Char"/>
    <w:basedOn w:val="DefaultParagraphFont"/>
    <w:link w:val="Subtitle"/>
    <w:rsid w:val="003604FC"/>
    <w:rPr>
      <w:rFonts w:ascii="Arial" w:hAnsi="Arial"/>
    </w:rPr>
  </w:style>
  <w:style w:type="paragraph" w:styleId="Revision">
    <w:name w:val="Revision"/>
    <w:hidden/>
    <w:uiPriority w:val="66"/>
    <w:rsid w:val="00D66736"/>
    <w:rPr>
      <w:rFonts w:ascii="Arial" w:hAnsi="Arial"/>
    </w:rPr>
  </w:style>
  <w:style w:type="character" w:styleId="FootnoteReference">
    <w:name w:val="footnote reference"/>
    <w:basedOn w:val="DefaultParagraphFont"/>
    <w:unhideWhenUsed/>
    <w:rsid w:val="009322CC"/>
    <w:rPr>
      <w:vertAlign w:val="superscript"/>
    </w:rPr>
  </w:style>
  <w:style w:type="paragraph" w:customStyle="1" w:styleId="PreambleFakeHeading1">
    <w:name w:val="Preamble Fake Heading 1"/>
    <w:basedOn w:val="PreambleHeading1"/>
    <w:rsid w:val="003B4295"/>
    <w:pPr>
      <w:outlineLvl w:val="9"/>
    </w:pPr>
  </w:style>
  <w:style w:type="paragraph" w:customStyle="1" w:styleId="PreambleHeading1">
    <w:name w:val="Preamble Heading 1"/>
    <w:basedOn w:val="Normal"/>
    <w:qFormat/>
    <w:rsid w:val="003B4295"/>
    <w:pPr>
      <w:spacing w:before="240" w:after="240"/>
      <w:outlineLvl w:val="0"/>
    </w:pPr>
    <w:rPr>
      <w:rFonts w:eastAsia="Times New Roman"/>
      <w:szCs w:val="24"/>
      <w:u w:val="single"/>
    </w:rPr>
  </w:style>
  <w:style w:type="character" w:customStyle="1" w:styleId="URL">
    <w:name w:val="URL"/>
    <w:basedOn w:val="DefaultParagraphFont"/>
    <w:rsid w:val="003B4295"/>
    <w:rPr>
      <w:rFonts w:ascii="Monaco" w:hAnsi="Monaco"/>
      <w:sz w:val="18"/>
    </w:rPr>
  </w:style>
  <w:style w:type="table" w:styleId="MediumList2-Accent4">
    <w:name w:val="Medium List 2 Accent 4"/>
    <w:basedOn w:val="TableNormal"/>
    <w:rsid w:val="003B4295"/>
    <w:rPr>
      <w:rFonts w:asciiTheme="majorHAnsi" w:eastAsiaTheme="majorEastAsia" w:hAnsiTheme="majorHAnsi" w:cstheme="majorBidi"/>
      <w:color w:val="000000" w:themeColor="text1"/>
      <w:sz w:val="24"/>
      <w:szCs w:val="24"/>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744098">
      <w:bodyDiv w:val="1"/>
      <w:marLeft w:val="0"/>
      <w:marRight w:val="0"/>
      <w:marTop w:val="0"/>
      <w:marBottom w:val="0"/>
      <w:divBdr>
        <w:top w:val="none" w:sz="0" w:space="0" w:color="auto"/>
        <w:left w:val="none" w:sz="0" w:space="0" w:color="auto"/>
        <w:bottom w:val="none" w:sz="0" w:space="0" w:color="auto"/>
        <w:right w:val="none" w:sz="0" w:space="0" w:color="auto"/>
      </w:divBdr>
    </w:div>
    <w:div w:id="221672752">
      <w:bodyDiv w:val="1"/>
      <w:marLeft w:val="0"/>
      <w:marRight w:val="0"/>
      <w:marTop w:val="0"/>
      <w:marBottom w:val="0"/>
      <w:divBdr>
        <w:top w:val="none" w:sz="0" w:space="0" w:color="auto"/>
        <w:left w:val="none" w:sz="0" w:space="0" w:color="auto"/>
        <w:bottom w:val="none" w:sz="0" w:space="0" w:color="auto"/>
        <w:right w:val="none" w:sz="0" w:space="0" w:color="auto"/>
      </w:divBdr>
      <w:divsChild>
        <w:div w:id="2067678176">
          <w:marLeft w:val="0"/>
          <w:marRight w:val="0"/>
          <w:marTop w:val="0"/>
          <w:marBottom w:val="120"/>
          <w:divBdr>
            <w:top w:val="none" w:sz="0" w:space="0" w:color="auto"/>
            <w:left w:val="none" w:sz="0" w:space="0" w:color="auto"/>
            <w:bottom w:val="none" w:sz="0" w:space="0" w:color="auto"/>
            <w:right w:val="none" w:sz="0" w:space="0" w:color="auto"/>
          </w:divBdr>
        </w:div>
        <w:div w:id="131749019">
          <w:marLeft w:val="0"/>
          <w:marRight w:val="0"/>
          <w:marTop w:val="0"/>
          <w:marBottom w:val="0"/>
          <w:divBdr>
            <w:top w:val="none" w:sz="0" w:space="0" w:color="auto"/>
            <w:left w:val="none" w:sz="0" w:space="0" w:color="auto"/>
            <w:bottom w:val="none" w:sz="0" w:space="0" w:color="auto"/>
            <w:right w:val="none" w:sz="0" w:space="0" w:color="auto"/>
          </w:divBdr>
          <w:divsChild>
            <w:div w:id="236598629">
              <w:marLeft w:val="0"/>
              <w:marRight w:val="0"/>
              <w:marTop w:val="0"/>
              <w:marBottom w:val="0"/>
              <w:divBdr>
                <w:top w:val="none" w:sz="0" w:space="0" w:color="auto"/>
                <w:left w:val="none" w:sz="0" w:space="0" w:color="auto"/>
                <w:bottom w:val="none" w:sz="0" w:space="0" w:color="auto"/>
                <w:right w:val="none" w:sz="0" w:space="0" w:color="auto"/>
              </w:divBdr>
            </w:div>
            <w:div w:id="189683170">
              <w:marLeft w:val="0"/>
              <w:marRight w:val="0"/>
              <w:marTop w:val="0"/>
              <w:marBottom w:val="0"/>
              <w:divBdr>
                <w:top w:val="none" w:sz="0" w:space="0" w:color="auto"/>
                <w:left w:val="none" w:sz="0" w:space="0" w:color="auto"/>
                <w:bottom w:val="none" w:sz="0" w:space="0" w:color="auto"/>
                <w:right w:val="none" w:sz="0" w:space="0" w:color="auto"/>
              </w:divBdr>
            </w:div>
            <w:div w:id="1702123866">
              <w:marLeft w:val="0"/>
              <w:marRight w:val="0"/>
              <w:marTop w:val="0"/>
              <w:marBottom w:val="0"/>
              <w:divBdr>
                <w:top w:val="none" w:sz="0" w:space="0" w:color="auto"/>
                <w:left w:val="none" w:sz="0" w:space="0" w:color="auto"/>
                <w:bottom w:val="none" w:sz="0" w:space="0" w:color="auto"/>
                <w:right w:val="none" w:sz="0" w:space="0" w:color="auto"/>
              </w:divBdr>
            </w:div>
            <w:div w:id="1899435658">
              <w:marLeft w:val="0"/>
              <w:marRight w:val="0"/>
              <w:marTop w:val="0"/>
              <w:marBottom w:val="0"/>
              <w:divBdr>
                <w:top w:val="none" w:sz="0" w:space="0" w:color="auto"/>
                <w:left w:val="none" w:sz="0" w:space="0" w:color="auto"/>
                <w:bottom w:val="none" w:sz="0" w:space="0" w:color="auto"/>
                <w:right w:val="none" w:sz="0" w:space="0" w:color="auto"/>
              </w:divBdr>
            </w:div>
            <w:div w:id="802885150">
              <w:marLeft w:val="0"/>
              <w:marRight w:val="0"/>
              <w:marTop w:val="0"/>
              <w:marBottom w:val="0"/>
              <w:divBdr>
                <w:top w:val="none" w:sz="0" w:space="0" w:color="auto"/>
                <w:left w:val="none" w:sz="0" w:space="0" w:color="auto"/>
                <w:bottom w:val="none" w:sz="0" w:space="0" w:color="auto"/>
                <w:right w:val="none" w:sz="0" w:space="0" w:color="auto"/>
              </w:divBdr>
            </w:div>
            <w:div w:id="549728329">
              <w:marLeft w:val="0"/>
              <w:marRight w:val="0"/>
              <w:marTop w:val="0"/>
              <w:marBottom w:val="0"/>
              <w:divBdr>
                <w:top w:val="none" w:sz="0" w:space="0" w:color="auto"/>
                <w:left w:val="none" w:sz="0" w:space="0" w:color="auto"/>
                <w:bottom w:val="none" w:sz="0" w:space="0" w:color="auto"/>
                <w:right w:val="none" w:sz="0" w:space="0" w:color="auto"/>
              </w:divBdr>
            </w:div>
            <w:div w:id="128673282">
              <w:marLeft w:val="0"/>
              <w:marRight w:val="0"/>
              <w:marTop w:val="0"/>
              <w:marBottom w:val="0"/>
              <w:divBdr>
                <w:top w:val="none" w:sz="0" w:space="0" w:color="auto"/>
                <w:left w:val="none" w:sz="0" w:space="0" w:color="auto"/>
                <w:bottom w:val="none" w:sz="0" w:space="0" w:color="auto"/>
                <w:right w:val="none" w:sz="0" w:space="0" w:color="auto"/>
              </w:divBdr>
            </w:div>
            <w:div w:id="4211157">
              <w:marLeft w:val="0"/>
              <w:marRight w:val="0"/>
              <w:marTop w:val="0"/>
              <w:marBottom w:val="0"/>
              <w:divBdr>
                <w:top w:val="none" w:sz="0" w:space="0" w:color="auto"/>
                <w:left w:val="none" w:sz="0" w:space="0" w:color="auto"/>
                <w:bottom w:val="none" w:sz="0" w:space="0" w:color="auto"/>
                <w:right w:val="none" w:sz="0" w:space="0" w:color="auto"/>
              </w:divBdr>
            </w:div>
            <w:div w:id="446849131">
              <w:marLeft w:val="0"/>
              <w:marRight w:val="0"/>
              <w:marTop w:val="0"/>
              <w:marBottom w:val="0"/>
              <w:divBdr>
                <w:top w:val="none" w:sz="0" w:space="0" w:color="auto"/>
                <w:left w:val="none" w:sz="0" w:space="0" w:color="auto"/>
                <w:bottom w:val="none" w:sz="0" w:space="0" w:color="auto"/>
                <w:right w:val="none" w:sz="0" w:space="0" w:color="auto"/>
              </w:divBdr>
            </w:div>
            <w:div w:id="96364453">
              <w:marLeft w:val="0"/>
              <w:marRight w:val="0"/>
              <w:marTop w:val="0"/>
              <w:marBottom w:val="0"/>
              <w:divBdr>
                <w:top w:val="none" w:sz="0" w:space="0" w:color="auto"/>
                <w:left w:val="none" w:sz="0" w:space="0" w:color="auto"/>
                <w:bottom w:val="none" w:sz="0" w:space="0" w:color="auto"/>
                <w:right w:val="none" w:sz="0" w:space="0" w:color="auto"/>
              </w:divBdr>
            </w:div>
            <w:div w:id="1030691841">
              <w:marLeft w:val="0"/>
              <w:marRight w:val="0"/>
              <w:marTop w:val="0"/>
              <w:marBottom w:val="0"/>
              <w:divBdr>
                <w:top w:val="none" w:sz="0" w:space="0" w:color="auto"/>
                <w:left w:val="none" w:sz="0" w:space="0" w:color="auto"/>
                <w:bottom w:val="none" w:sz="0" w:space="0" w:color="auto"/>
                <w:right w:val="none" w:sz="0" w:space="0" w:color="auto"/>
              </w:divBdr>
            </w:div>
            <w:div w:id="1338190012">
              <w:marLeft w:val="0"/>
              <w:marRight w:val="0"/>
              <w:marTop w:val="0"/>
              <w:marBottom w:val="0"/>
              <w:divBdr>
                <w:top w:val="none" w:sz="0" w:space="0" w:color="auto"/>
                <w:left w:val="none" w:sz="0" w:space="0" w:color="auto"/>
                <w:bottom w:val="none" w:sz="0" w:space="0" w:color="auto"/>
                <w:right w:val="none" w:sz="0" w:space="0" w:color="auto"/>
              </w:divBdr>
            </w:div>
            <w:div w:id="926227565">
              <w:marLeft w:val="0"/>
              <w:marRight w:val="0"/>
              <w:marTop w:val="0"/>
              <w:marBottom w:val="0"/>
              <w:divBdr>
                <w:top w:val="none" w:sz="0" w:space="0" w:color="auto"/>
                <w:left w:val="none" w:sz="0" w:space="0" w:color="auto"/>
                <w:bottom w:val="none" w:sz="0" w:space="0" w:color="auto"/>
                <w:right w:val="none" w:sz="0" w:space="0" w:color="auto"/>
              </w:divBdr>
            </w:div>
            <w:div w:id="38945762">
              <w:marLeft w:val="0"/>
              <w:marRight w:val="0"/>
              <w:marTop w:val="0"/>
              <w:marBottom w:val="0"/>
              <w:divBdr>
                <w:top w:val="none" w:sz="0" w:space="0" w:color="auto"/>
                <w:left w:val="none" w:sz="0" w:space="0" w:color="auto"/>
                <w:bottom w:val="none" w:sz="0" w:space="0" w:color="auto"/>
                <w:right w:val="none" w:sz="0" w:space="0" w:color="auto"/>
              </w:divBdr>
            </w:div>
            <w:div w:id="1283347419">
              <w:marLeft w:val="0"/>
              <w:marRight w:val="0"/>
              <w:marTop w:val="0"/>
              <w:marBottom w:val="0"/>
              <w:divBdr>
                <w:top w:val="none" w:sz="0" w:space="0" w:color="auto"/>
                <w:left w:val="none" w:sz="0" w:space="0" w:color="auto"/>
                <w:bottom w:val="none" w:sz="0" w:space="0" w:color="auto"/>
                <w:right w:val="none" w:sz="0" w:space="0" w:color="auto"/>
              </w:divBdr>
            </w:div>
            <w:div w:id="203176661">
              <w:marLeft w:val="0"/>
              <w:marRight w:val="0"/>
              <w:marTop w:val="0"/>
              <w:marBottom w:val="0"/>
              <w:divBdr>
                <w:top w:val="none" w:sz="0" w:space="0" w:color="auto"/>
                <w:left w:val="none" w:sz="0" w:space="0" w:color="auto"/>
                <w:bottom w:val="none" w:sz="0" w:space="0" w:color="auto"/>
                <w:right w:val="none" w:sz="0" w:space="0" w:color="auto"/>
              </w:divBdr>
            </w:div>
            <w:div w:id="478427856">
              <w:marLeft w:val="0"/>
              <w:marRight w:val="0"/>
              <w:marTop w:val="0"/>
              <w:marBottom w:val="0"/>
              <w:divBdr>
                <w:top w:val="none" w:sz="0" w:space="0" w:color="auto"/>
                <w:left w:val="none" w:sz="0" w:space="0" w:color="auto"/>
                <w:bottom w:val="none" w:sz="0" w:space="0" w:color="auto"/>
                <w:right w:val="none" w:sz="0" w:space="0" w:color="auto"/>
              </w:divBdr>
            </w:div>
            <w:div w:id="1728452962">
              <w:marLeft w:val="0"/>
              <w:marRight w:val="0"/>
              <w:marTop w:val="0"/>
              <w:marBottom w:val="0"/>
              <w:divBdr>
                <w:top w:val="none" w:sz="0" w:space="0" w:color="auto"/>
                <w:left w:val="none" w:sz="0" w:space="0" w:color="auto"/>
                <w:bottom w:val="none" w:sz="0" w:space="0" w:color="auto"/>
                <w:right w:val="none" w:sz="0" w:space="0" w:color="auto"/>
              </w:divBdr>
            </w:div>
            <w:div w:id="1128356420">
              <w:marLeft w:val="0"/>
              <w:marRight w:val="0"/>
              <w:marTop w:val="0"/>
              <w:marBottom w:val="0"/>
              <w:divBdr>
                <w:top w:val="none" w:sz="0" w:space="0" w:color="auto"/>
                <w:left w:val="none" w:sz="0" w:space="0" w:color="auto"/>
                <w:bottom w:val="none" w:sz="0" w:space="0" w:color="auto"/>
                <w:right w:val="none" w:sz="0" w:space="0" w:color="auto"/>
              </w:divBdr>
            </w:div>
            <w:div w:id="160001210">
              <w:marLeft w:val="0"/>
              <w:marRight w:val="0"/>
              <w:marTop w:val="0"/>
              <w:marBottom w:val="0"/>
              <w:divBdr>
                <w:top w:val="none" w:sz="0" w:space="0" w:color="auto"/>
                <w:left w:val="none" w:sz="0" w:space="0" w:color="auto"/>
                <w:bottom w:val="none" w:sz="0" w:space="0" w:color="auto"/>
                <w:right w:val="none" w:sz="0" w:space="0" w:color="auto"/>
              </w:divBdr>
            </w:div>
            <w:div w:id="1022706574">
              <w:marLeft w:val="0"/>
              <w:marRight w:val="0"/>
              <w:marTop w:val="0"/>
              <w:marBottom w:val="0"/>
              <w:divBdr>
                <w:top w:val="none" w:sz="0" w:space="0" w:color="auto"/>
                <w:left w:val="none" w:sz="0" w:space="0" w:color="auto"/>
                <w:bottom w:val="none" w:sz="0" w:space="0" w:color="auto"/>
                <w:right w:val="none" w:sz="0" w:space="0" w:color="auto"/>
              </w:divBdr>
            </w:div>
            <w:div w:id="1280261238">
              <w:marLeft w:val="0"/>
              <w:marRight w:val="0"/>
              <w:marTop w:val="0"/>
              <w:marBottom w:val="0"/>
              <w:divBdr>
                <w:top w:val="none" w:sz="0" w:space="0" w:color="auto"/>
                <w:left w:val="none" w:sz="0" w:space="0" w:color="auto"/>
                <w:bottom w:val="none" w:sz="0" w:space="0" w:color="auto"/>
                <w:right w:val="none" w:sz="0" w:space="0" w:color="auto"/>
              </w:divBdr>
            </w:div>
            <w:div w:id="289635677">
              <w:marLeft w:val="0"/>
              <w:marRight w:val="0"/>
              <w:marTop w:val="0"/>
              <w:marBottom w:val="0"/>
              <w:divBdr>
                <w:top w:val="none" w:sz="0" w:space="0" w:color="auto"/>
                <w:left w:val="none" w:sz="0" w:space="0" w:color="auto"/>
                <w:bottom w:val="none" w:sz="0" w:space="0" w:color="auto"/>
                <w:right w:val="none" w:sz="0" w:space="0" w:color="auto"/>
              </w:divBdr>
            </w:div>
            <w:div w:id="79644782">
              <w:marLeft w:val="0"/>
              <w:marRight w:val="0"/>
              <w:marTop w:val="0"/>
              <w:marBottom w:val="0"/>
              <w:divBdr>
                <w:top w:val="none" w:sz="0" w:space="0" w:color="auto"/>
                <w:left w:val="none" w:sz="0" w:space="0" w:color="auto"/>
                <w:bottom w:val="none" w:sz="0" w:space="0" w:color="auto"/>
                <w:right w:val="none" w:sz="0" w:space="0" w:color="auto"/>
              </w:divBdr>
            </w:div>
            <w:div w:id="886768220">
              <w:marLeft w:val="0"/>
              <w:marRight w:val="0"/>
              <w:marTop w:val="0"/>
              <w:marBottom w:val="0"/>
              <w:divBdr>
                <w:top w:val="none" w:sz="0" w:space="0" w:color="auto"/>
                <w:left w:val="none" w:sz="0" w:space="0" w:color="auto"/>
                <w:bottom w:val="none" w:sz="0" w:space="0" w:color="auto"/>
                <w:right w:val="none" w:sz="0" w:space="0" w:color="auto"/>
              </w:divBdr>
            </w:div>
            <w:div w:id="245696929">
              <w:marLeft w:val="0"/>
              <w:marRight w:val="0"/>
              <w:marTop w:val="0"/>
              <w:marBottom w:val="0"/>
              <w:divBdr>
                <w:top w:val="none" w:sz="0" w:space="0" w:color="auto"/>
                <w:left w:val="none" w:sz="0" w:space="0" w:color="auto"/>
                <w:bottom w:val="none" w:sz="0" w:space="0" w:color="auto"/>
                <w:right w:val="none" w:sz="0" w:space="0" w:color="auto"/>
              </w:divBdr>
            </w:div>
            <w:div w:id="1733385600">
              <w:marLeft w:val="0"/>
              <w:marRight w:val="0"/>
              <w:marTop w:val="0"/>
              <w:marBottom w:val="0"/>
              <w:divBdr>
                <w:top w:val="none" w:sz="0" w:space="0" w:color="auto"/>
                <w:left w:val="none" w:sz="0" w:space="0" w:color="auto"/>
                <w:bottom w:val="none" w:sz="0" w:space="0" w:color="auto"/>
                <w:right w:val="none" w:sz="0" w:space="0" w:color="auto"/>
              </w:divBdr>
            </w:div>
            <w:div w:id="165827610">
              <w:marLeft w:val="0"/>
              <w:marRight w:val="0"/>
              <w:marTop w:val="0"/>
              <w:marBottom w:val="0"/>
              <w:divBdr>
                <w:top w:val="none" w:sz="0" w:space="0" w:color="auto"/>
                <w:left w:val="none" w:sz="0" w:space="0" w:color="auto"/>
                <w:bottom w:val="none" w:sz="0" w:space="0" w:color="auto"/>
                <w:right w:val="none" w:sz="0" w:space="0" w:color="auto"/>
              </w:divBdr>
            </w:div>
            <w:div w:id="145585890">
              <w:marLeft w:val="0"/>
              <w:marRight w:val="0"/>
              <w:marTop w:val="0"/>
              <w:marBottom w:val="0"/>
              <w:divBdr>
                <w:top w:val="none" w:sz="0" w:space="0" w:color="auto"/>
                <w:left w:val="none" w:sz="0" w:space="0" w:color="auto"/>
                <w:bottom w:val="none" w:sz="0" w:space="0" w:color="auto"/>
                <w:right w:val="none" w:sz="0" w:space="0" w:color="auto"/>
              </w:divBdr>
            </w:div>
            <w:div w:id="1934238913">
              <w:marLeft w:val="0"/>
              <w:marRight w:val="0"/>
              <w:marTop w:val="0"/>
              <w:marBottom w:val="0"/>
              <w:divBdr>
                <w:top w:val="none" w:sz="0" w:space="0" w:color="auto"/>
                <w:left w:val="none" w:sz="0" w:space="0" w:color="auto"/>
                <w:bottom w:val="none" w:sz="0" w:space="0" w:color="auto"/>
                <w:right w:val="none" w:sz="0" w:space="0" w:color="auto"/>
              </w:divBdr>
            </w:div>
            <w:div w:id="3628354">
              <w:marLeft w:val="0"/>
              <w:marRight w:val="0"/>
              <w:marTop w:val="0"/>
              <w:marBottom w:val="0"/>
              <w:divBdr>
                <w:top w:val="none" w:sz="0" w:space="0" w:color="auto"/>
                <w:left w:val="none" w:sz="0" w:space="0" w:color="auto"/>
                <w:bottom w:val="none" w:sz="0" w:space="0" w:color="auto"/>
                <w:right w:val="none" w:sz="0" w:space="0" w:color="auto"/>
              </w:divBdr>
            </w:div>
            <w:div w:id="1249844275">
              <w:marLeft w:val="0"/>
              <w:marRight w:val="0"/>
              <w:marTop w:val="0"/>
              <w:marBottom w:val="0"/>
              <w:divBdr>
                <w:top w:val="none" w:sz="0" w:space="0" w:color="auto"/>
                <w:left w:val="none" w:sz="0" w:space="0" w:color="auto"/>
                <w:bottom w:val="none" w:sz="0" w:space="0" w:color="auto"/>
                <w:right w:val="none" w:sz="0" w:space="0" w:color="auto"/>
              </w:divBdr>
            </w:div>
            <w:div w:id="1518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308">
      <w:bodyDiv w:val="1"/>
      <w:marLeft w:val="0"/>
      <w:marRight w:val="0"/>
      <w:marTop w:val="0"/>
      <w:marBottom w:val="0"/>
      <w:divBdr>
        <w:top w:val="none" w:sz="0" w:space="0" w:color="auto"/>
        <w:left w:val="none" w:sz="0" w:space="0" w:color="auto"/>
        <w:bottom w:val="none" w:sz="0" w:space="0" w:color="auto"/>
        <w:right w:val="none" w:sz="0" w:space="0" w:color="auto"/>
      </w:divBdr>
    </w:div>
    <w:div w:id="359748665">
      <w:bodyDiv w:val="1"/>
      <w:marLeft w:val="0"/>
      <w:marRight w:val="0"/>
      <w:marTop w:val="0"/>
      <w:marBottom w:val="0"/>
      <w:divBdr>
        <w:top w:val="none" w:sz="0" w:space="0" w:color="auto"/>
        <w:left w:val="none" w:sz="0" w:space="0" w:color="auto"/>
        <w:bottom w:val="none" w:sz="0" w:space="0" w:color="auto"/>
        <w:right w:val="none" w:sz="0" w:space="0" w:color="auto"/>
      </w:divBdr>
    </w:div>
    <w:div w:id="408427047">
      <w:bodyDiv w:val="1"/>
      <w:marLeft w:val="0"/>
      <w:marRight w:val="0"/>
      <w:marTop w:val="0"/>
      <w:marBottom w:val="0"/>
      <w:divBdr>
        <w:top w:val="none" w:sz="0" w:space="0" w:color="auto"/>
        <w:left w:val="none" w:sz="0" w:space="0" w:color="auto"/>
        <w:bottom w:val="none" w:sz="0" w:space="0" w:color="auto"/>
        <w:right w:val="none" w:sz="0" w:space="0" w:color="auto"/>
      </w:divBdr>
    </w:div>
    <w:div w:id="482506494">
      <w:bodyDiv w:val="1"/>
      <w:marLeft w:val="0"/>
      <w:marRight w:val="0"/>
      <w:marTop w:val="0"/>
      <w:marBottom w:val="0"/>
      <w:divBdr>
        <w:top w:val="none" w:sz="0" w:space="0" w:color="auto"/>
        <w:left w:val="none" w:sz="0" w:space="0" w:color="auto"/>
        <w:bottom w:val="none" w:sz="0" w:space="0" w:color="auto"/>
        <w:right w:val="none" w:sz="0" w:space="0" w:color="auto"/>
      </w:divBdr>
    </w:div>
    <w:div w:id="493762369">
      <w:bodyDiv w:val="1"/>
      <w:marLeft w:val="0"/>
      <w:marRight w:val="0"/>
      <w:marTop w:val="0"/>
      <w:marBottom w:val="0"/>
      <w:divBdr>
        <w:top w:val="none" w:sz="0" w:space="0" w:color="auto"/>
        <w:left w:val="none" w:sz="0" w:space="0" w:color="auto"/>
        <w:bottom w:val="none" w:sz="0" w:space="0" w:color="auto"/>
        <w:right w:val="none" w:sz="0" w:space="0" w:color="auto"/>
      </w:divBdr>
    </w:div>
    <w:div w:id="499733656">
      <w:bodyDiv w:val="1"/>
      <w:marLeft w:val="0"/>
      <w:marRight w:val="0"/>
      <w:marTop w:val="0"/>
      <w:marBottom w:val="0"/>
      <w:divBdr>
        <w:top w:val="none" w:sz="0" w:space="0" w:color="auto"/>
        <w:left w:val="none" w:sz="0" w:space="0" w:color="auto"/>
        <w:bottom w:val="none" w:sz="0" w:space="0" w:color="auto"/>
        <w:right w:val="none" w:sz="0" w:space="0" w:color="auto"/>
      </w:divBdr>
    </w:div>
    <w:div w:id="501437743">
      <w:bodyDiv w:val="1"/>
      <w:marLeft w:val="0"/>
      <w:marRight w:val="0"/>
      <w:marTop w:val="0"/>
      <w:marBottom w:val="0"/>
      <w:divBdr>
        <w:top w:val="none" w:sz="0" w:space="0" w:color="auto"/>
        <w:left w:val="none" w:sz="0" w:space="0" w:color="auto"/>
        <w:bottom w:val="none" w:sz="0" w:space="0" w:color="auto"/>
        <w:right w:val="none" w:sz="0" w:space="0" w:color="auto"/>
      </w:divBdr>
    </w:div>
    <w:div w:id="545602313">
      <w:bodyDiv w:val="1"/>
      <w:marLeft w:val="0"/>
      <w:marRight w:val="0"/>
      <w:marTop w:val="0"/>
      <w:marBottom w:val="0"/>
      <w:divBdr>
        <w:top w:val="none" w:sz="0" w:space="0" w:color="auto"/>
        <w:left w:val="none" w:sz="0" w:space="0" w:color="auto"/>
        <w:bottom w:val="none" w:sz="0" w:space="0" w:color="auto"/>
        <w:right w:val="none" w:sz="0" w:space="0" w:color="auto"/>
      </w:divBdr>
    </w:div>
    <w:div w:id="569922722">
      <w:bodyDiv w:val="1"/>
      <w:marLeft w:val="0"/>
      <w:marRight w:val="0"/>
      <w:marTop w:val="0"/>
      <w:marBottom w:val="0"/>
      <w:divBdr>
        <w:top w:val="none" w:sz="0" w:space="0" w:color="auto"/>
        <w:left w:val="none" w:sz="0" w:space="0" w:color="auto"/>
        <w:bottom w:val="none" w:sz="0" w:space="0" w:color="auto"/>
        <w:right w:val="none" w:sz="0" w:space="0" w:color="auto"/>
      </w:divBdr>
    </w:div>
    <w:div w:id="612984275">
      <w:bodyDiv w:val="1"/>
      <w:marLeft w:val="0"/>
      <w:marRight w:val="0"/>
      <w:marTop w:val="0"/>
      <w:marBottom w:val="0"/>
      <w:divBdr>
        <w:top w:val="none" w:sz="0" w:space="0" w:color="auto"/>
        <w:left w:val="none" w:sz="0" w:space="0" w:color="auto"/>
        <w:bottom w:val="none" w:sz="0" w:space="0" w:color="auto"/>
        <w:right w:val="none" w:sz="0" w:space="0" w:color="auto"/>
      </w:divBdr>
    </w:div>
    <w:div w:id="685520955">
      <w:bodyDiv w:val="1"/>
      <w:marLeft w:val="0"/>
      <w:marRight w:val="0"/>
      <w:marTop w:val="0"/>
      <w:marBottom w:val="0"/>
      <w:divBdr>
        <w:top w:val="none" w:sz="0" w:space="0" w:color="auto"/>
        <w:left w:val="none" w:sz="0" w:space="0" w:color="auto"/>
        <w:bottom w:val="none" w:sz="0" w:space="0" w:color="auto"/>
        <w:right w:val="none" w:sz="0" w:space="0" w:color="auto"/>
      </w:divBdr>
    </w:div>
    <w:div w:id="710113687">
      <w:bodyDiv w:val="1"/>
      <w:marLeft w:val="0"/>
      <w:marRight w:val="0"/>
      <w:marTop w:val="0"/>
      <w:marBottom w:val="0"/>
      <w:divBdr>
        <w:top w:val="none" w:sz="0" w:space="0" w:color="auto"/>
        <w:left w:val="none" w:sz="0" w:space="0" w:color="auto"/>
        <w:bottom w:val="none" w:sz="0" w:space="0" w:color="auto"/>
        <w:right w:val="none" w:sz="0" w:space="0" w:color="auto"/>
      </w:divBdr>
    </w:div>
    <w:div w:id="837428170">
      <w:bodyDiv w:val="1"/>
      <w:marLeft w:val="0"/>
      <w:marRight w:val="0"/>
      <w:marTop w:val="0"/>
      <w:marBottom w:val="0"/>
      <w:divBdr>
        <w:top w:val="none" w:sz="0" w:space="0" w:color="auto"/>
        <w:left w:val="none" w:sz="0" w:space="0" w:color="auto"/>
        <w:bottom w:val="none" w:sz="0" w:space="0" w:color="auto"/>
        <w:right w:val="none" w:sz="0" w:space="0" w:color="auto"/>
      </w:divBdr>
    </w:div>
    <w:div w:id="994458377">
      <w:bodyDiv w:val="1"/>
      <w:marLeft w:val="0"/>
      <w:marRight w:val="0"/>
      <w:marTop w:val="0"/>
      <w:marBottom w:val="0"/>
      <w:divBdr>
        <w:top w:val="none" w:sz="0" w:space="0" w:color="auto"/>
        <w:left w:val="none" w:sz="0" w:space="0" w:color="auto"/>
        <w:bottom w:val="none" w:sz="0" w:space="0" w:color="auto"/>
        <w:right w:val="none" w:sz="0" w:space="0" w:color="auto"/>
      </w:divBdr>
    </w:div>
    <w:div w:id="1143546700">
      <w:marLeft w:val="0"/>
      <w:marRight w:val="0"/>
      <w:marTop w:val="0"/>
      <w:marBottom w:val="0"/>
      <w:divBdr>
        <w:top w:val="none" w:sz="0" w:space="0" w:color="auto"/>
        <w:left w:val="none" w:sz="0" w:space="0" w:color="auto"/>
        <w:bottom w:val="none" w:sz="0" w:space="0" w:color="auto"/>
        <w:right w:val="none" w:sz="0" w:space="0" w:color="auto"/>
      </w:divBdr>
    </w:div>
    <w:div w:id="1167012360">
      <w:marLeft w:val="0"/>
      <w:marRight w:val="0"/>
      <w:marTop w:val="0"/>
      <w:marBottom w:val="0"/>
      <w:divBdr>
        <w:top w:val="none" w:sz="0" w:space="0" w:color="auto"/>
        <w:left w:val="none" w:sz="0" w:space="0" w:color="auto"/>
        <w:bottom w:val="none" w:sz="0" w:space="0" w:color="auto"/>
        <w:right w:val="none" w:sz="0" w:space="0" w:color="auto"/>
      </w:divBdr>
    </w:div>
    <w:div w:id="1227958135">
      <w:bodyDiv w:val="1"/>
      <w:marLeft w:val="0"/>
      <w:marRight w:val="0"/>
      <w:marTop w:val="0"/>
      <w:marBottom w:val="0"/>
      <w:divBdr>
        <w:top w:val="none" w:sz="0" w:space="0" w:color="auto"/>
        <w:left w:val="none" w:sz="0" w:space="0" w:color="auto"/>
        <w:bottom w:val="none" w:sz="0" w:space="0" w:color="auto"/>
        <w:right w:val="none" w:sz="0" w:space="0" w:color="auto"/>
      </w:divBdr>
    </w:div>
    <w:div w:id="1237740919">
      <w:bodyDiv w:val="1"/>
      <w:marLeft w:val="0"/>
      <w:marRight w:val="0"/>
      <w:marTop w:val="0"/>
      <w:marBottom w:val="0"/>
      <w:divBdr>
        <w:top w:val="none" w:sz="0" w:space="0" w:color="auto"/>
        <w:left w:val="none" w:sz="0" w:space="0" w:color="auto"/>
        <w:bottom w:val="none" w:sz="0" w:space="0" w:color="auto"/>
        <w:right w:val="none" w:sz="0" w:space="0" w:color="auto"/>
      </w:divBdr>
    </w:div>
    <w:div w:id="1251310656">
      <w:bodyDiv w:val="1"/>
      <w:marLeft w:val="0"/>
      <w:marRight w:val="0"/>
      <w:marTop w:val="0"/>
      <w:marBottom w:val="0"/>
      <w:divBdr>
        <w:top w:val="none" w:sz="0" w:space="0" w:color="auto"/>
        <w:left w:val="none" w:sz="0" w:space="0" w:color="auto"/>
        <w:bottom w:val="none" w:sz="0" w:space="0" w:color="auto"/>
        <w:right w:val="none" w:sz="0" w:space="0" w:color="auto"/>
      </w:divBdr>
    </w:div>
    <w:div w:id="1255751233">
      <w:bodyDiv w:val="1"/>
      <w:marLeft w:val="0"/>
      <w:marRight w:val="0"/>
      <w:marTop w:val="0"/>
      <w:marBottom w:val="0"/>
      <w:divBdr>
        <w:top w:val="none" w:sz="0" w:space="0" w:color="auto"/>
        <w:left w:val="none" w:sz="0" w:space="0" w:color="auto"/>
        <w:bottom w:val="none" w:sz="0" w:space="0" w:color="auto"/>
        <w:right w:val="none" w:sz="0" w:space="0" w:color="auto"/>
      </w:divBdr>
      <w:divsChild>
        <w:div w:id="1951087938">
          <w:marLeft w:val="547"/>
          <w:marRight w:val="0"/>
          <w:marTop w:val="115"/>
          <w:marBottom w:val="0"/>
          <w:divBdr>
            <w:top w:val="none" w:sz="0" w:space="0" w:color="auto"/>
            <w:left w:val="none" w:sz="0" w:space="0" w:color="auto"/>
            <w:bottom w:val="none" w:sz="0" w:space="0" w:color="auto"/>
            <w:right w:val="none" w:sz="0" w:space="0" w:color="auto"/>
          </w:divBdr>
        </w:div>
        <w:div w:id="496305618">
          <w:marLeft w:val="547"/>
          <w:marRight w:val="0"/>
          <w:marTop w:val="115"/>
          <w:marBottom w:val="0"/>
          <w:divBdr>
            <w:top w:val="none" w:sz="0" w:space="0" w:color="auto"/>
            <w:left w:val="none" w:sz="0" w:space="0" w:color="auto"/>
            <w:bottom w:val="none" w:sz="0" w:space="0" w:color="auto"/>
            <w:right w:val="none" w:sz="0" w:space="0" w:color="auto"/>
          </w:divBdr>
        </w:div>
        <w:div w:id="164561079">
          <w:marLeft w:val="547"/>
          <w:marRight w:val="0"/>
          <w:marTop w:val="115"/>
          <w:marBottom w:val="0"/>
          <w:divBdr>
            <w:top w:val="none" w:sz="0" w:space="0" w:color="auto"/>
            <w:left w:val="none" w:sz="0" w:space="0" w:color="auto"/>
            <w:bottom w:val="none" w:sz="0" w:space="0" w:color="auto"/>
            <w:right w:val="none" w:sz="0" w:space="0" w:color="auto"/>
          </w:divBdr>
        </w:div>
        <w:div w:id="1031995771">
          <w:marLeft w:val="547"/>
          <w:marRight w:val="0"/>
          <w:marTop w:val="115"/>
          <w:marBottom w:val="0"/>
          <w:divBdr>
            <w:top w:val="none" w:sz="0" w:space="0" w:color="auto"/>
            <w:left w:val="none" w:sz="0" w:space="0" w:color="auto"/>
            <w:bottom w:val="none" w:sz="0" w:space="0" w:color="auto"/>
            <w:right w:val="none" w:sz="0" w:space="0" w:color="auto"/>
          </w:divBdr>
        </w:div>
      </w:divsChild>
    </w:div>
    <w:div w:id="1268850431">
      <w:bodyDiv w:val="1"/>
      <w:marLeft w:val="0"/>
      <w:marRight w:val="0"/>
      <w:marTop w:val="0"/>
      <w:marBottom w:val="0"/>
      <w:divBdr>
        <w:top w:val="none" w:sz="0" w:space="0" w:color="auto"/>
        <w:left w:val="none" w:sz="0" w:space="0" w:color="auto"/>
        <w:bottom w:val="none" w:sz="0" w:space="0" w:color="auto"/>
        <w:right w:val="none" w:sz="0" w:space="0" w:color="auto"/>
      </w:divBdr>
    </w:div>
    <w:div w:id="1498839356">
      <w:bodyDiv w:val="1"/>
      <w:marLeft w:val="0"/>
      <w:marRight w:val="0"/>
      <w:marTop w:val="0"/>
      <w:marBottom w:val="0"/>
      <w:divBdr>
        <w:top w:val="none" w:sz="0" w:space="0" w:color="auto"/>
        <w:left w:val="none" w:sz="0" w:space="0" w:color="auto"/>
        <w:bottom w:val="none" w:sz="0" w:space="0" w:color="auto"/>
        <w:right w:val="none" w:sz="0" w:space="0" w:color="auto"/>
      </w:divBdr>
    </w:div>
    <w:div w:id="1650399158">
      <w:bodyDiv w:val="1"/>
      <w:marLeft w:val="0"/>
      <w:marRight w:val="0"/>
      <w:marTop w:val="0"/>
      <w:marBottom w:val="0"/>
      <w:divBdr>
        <w:top w:val="none" w:sz="0" w:space="0" w:color="auto"/>
        <w:left w:val="none" w:sz="0" w:space="0" w:color="auto"/>
        <w:bottom w:val="none" w:sz="0" w:space="0" w:color="auto"/>
        <w:right w:val="none" w:sz="0" w:space="0" w:color="auto"/>
      </w:divBdr>
    </w:div>
    <w:div w:id="1694920449">
      <w:bodyDiv w:val="1"/>
      <w:marLeft w:val="0"/>
      <w:marRight w:val="0"/>
      <w:marTop w:val="0"/>
      <w:marBottom w:val="0"/>
      <w:divBdr>
        <w:top w:val="none" w:sz="0" w:space="0" w:color="auto"/>
        <w:left w:val="none" w:sz="0" w:space="0" w:color="auto"/>
        <w:bottom w:val="none" w:sz="0" w:space="0" w:color="auto"/>
        <w:right w:val="none" w:sz="0" w:space="0" w:color="auto"/>
      </w:divBdr>
    </w:div>
    <w:div w:id="1734036161">
      <w:bodyDiv w:val="1"/>
      <w:marLeft w:val="0"/>
      <w:marRight w:val="0"/>
      <w:marTop w:val="0"/>
      <w:marBottom w:val="0"/>
      <w:divBdr>
        <w:top w:val="none" w:sz="0" w:space="0" w:color="auto"/>
        <w:left w:val="none" w:sz="0" w:space="0" w:color="auto"/>
        <w:bottom w:val="none" w:sz="0" w:space="0" w:color="auto"/>
        <w:right w:val="none" w:sz="0" w:space="0" w:color="auto"/>
      </w:divBdr>
    </w:div>
    <w:div w:id="1763141918">
      <w:bodyDiv w:val="1"/>
      <w:marLeft w:val="0"/>
      <w:marRight w:val="0"/>
      <w:marTop w:val="0"/>
      <w:marBottom w:val="0"/>
      <w:divBdr>
        <w:top w:val="none" w:sz="0" w:space="0" w:color="auto"/>
        <w:left w:val="none" w:sz="0" w:space="0" w:color="auto"/>
        <w:bottom w:val="none" w:sz="0" w:space="0" w:color="auto"/>
        <w:right w:val="none" w:sz="0" w:space="0" w:color="auto"/>
      </w:divBdr>
    </w:div>
    <w:div w:id="1828550694">
      <w:bodyDiv w:val="1"/>
      <w:marLeft w:val="0"/>
      <w:marRight w:val="0"/>
      <w:marTop w:val="0"/>
      <w:marBottom w:val="0"/>
      <w:divBdr>
        <w:top w:val="none" w:sz="0" w:space="0" w:color="auto"/>
        <w:left w:val="none" w:sz="0" w:space="0" w:color="auto"/>
        <w:bottom w:val="none" w:sz="0" w:space="0" w:color="auto"/>
        <w:right w:val="none" w:sz="0" w:space="0" w:color="auto"/>
      </w:divBdr>
    </w:div>
    <w:div w:id="1879660670">
      <w:bodyDiv w:val="1"/>
      <w:marLeft w:val="0"/>
      <w:marRight w:val="0"/>
      <w:marTop w:val="0"/>
      <w:marBottom w:val="0"/>
      <w:divBdr>
        <w:top w:val="none" w:sz="0" w:space="0" w:color="auto"/>
        <w:left w:val="none" w:sz="0" w:space="0" w:color="auto"/>
        <w:bottom w:val="none" w:sz="0" w:space="0" w:color="auto"/>
        <w:right w:val="none" w:sz="0" w:space="0" w:color="auto"/>
      </w:divBdr>
    </w:div>
    <w:div w:id="1926380783">
      <w:bodyDiv w:val="1"/>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360"/>
          <w:marRight w:val="0"/>
          <w:marTop w:val="0"/>
          <w:marBottom w:val="0"/>
          <w:divBdr>
            <w:top w:val="none" w:sz="0" w:space="0" w:color="auto"/>
            <w:left w:val="none" w:sz="0" w:space="0" w:color="auto"/>
            <w:bottom w:val="none" w:sz="0" w:space="0" w:color="auto"/>
            <w:right w:val="none" w:sz="0" w:space="0" w:color="auto"/>
          </w:divBdr>
        </w:div>
        <w:div w:id="1461919919">
          <w:marLeft w:val="360"/>
          <w:marRight w:val="0"/>
          <w:marTop w:val="0"/>
          <w:marBottom w:val="0"/>
          <w:divBdr>
            <w:top w:val="none" w:sz="0" w:space="0" w:color="auto"/>
            <w:left w:val="none" w:sz="0" w:space="0" w:color="auto"/>
            <w:bottom w:val="none" w:sz="0" w:space="0" w:color="auto"/>
            <w:right w:val="none" w:sz="0" w:space="0" w:color="auto"/>
          </w:divBdr>
        </w:div>
        <w:div w:id="1587491702">
          <w:marLeft w:val="360"/>
          <w:marRight w:val="0"/>
          <w:marTop w:val="0"/>
          <w:marBottom w:val="0"/>
          <w:divBdr>
            <w:top w:val="none" w:sz="0" w:space="0" w:color="auto"/>
            <w:left w:val="none" w:sz="0" w:space="0" w:color="auto"/>
            <w:bottom w:val="none" w:sz="0" w:space="0" w:color="auto"/>
            <w:right w:val="none" w:sz="0" w:space="0" w:color="auto"/>
          </w:divBdr>
        </w:div>
        <w:div w:id="479352413">
          <w:marLeft w:val="360"/>
          <w:marRight w:val="0"/>
          <w:marTop w:val="0"/>
          <w:marBottom w:val="0"/>
          <w:divBdr>
            <w:top w:val="none" w:sz="0" w:space="0" w:color="auto"/>
            <w:left w:val="none" w:sz="0" w:space="0" w:color="auto"/>
            <w:bottom w:val="none" w:sz="0" w:space="0" w:color="auto"/>
            <w:right w:val="none" w:sz="0" w:space="0" w:color="auto"/>
          </w:divBdr>
        </w:div>
        <w:div w:id="859899463">
          <w:marLeft w:val="360"/>
          <w:marRight w:val="0"/>
          <w:marTop w:val="0"/>
          <w:marBottom w:val="0"/>
          <w:divBdr>
            <w:top w:val="none" w:sz="0" w:space="0" w:color="auto"/>
            <w:left w:val="none" w:sz="0" w:space="0" w:color="auto"/>
            <w:bottom w:val="none" w:sz="0" w:space="0" w:color="auto"/>
            <w:right w:val="none" w:sz="0" w:space="0" w:color="auto"/>
          </w:divBdr>
        </w:div>
        <w:div w:id="2038971231">
          <w:marLeft w:val="360"/>
          <w:marRight w:val="0"/>
          <w:marTop w:val="0"/>
          <w:marBottom w:val="0"/>
          <w:divBdr>
            <w:top w:val="none" w:sz="0" w:space="0" w:color="auto"/>
            <w:left w:val="none" w:sz="0" w:space="0" w:color="auto"/>
            <w:bottom w:val="none" w:sz="0" w:space="0" w:color="auto"/>
            <w:right w:val="none" w:sz="0" w:space="0" w:color="auto"/>
          </w:divBdr>
        </w:div>
        <w:div w:id="742918459">
          <w:marLeft w:val="360"/>
          <w:marRight w:val="0"/>
          <w:marTop w:val="0"/>
          <w:marBottom w:val="0"/>
          <w:divBdr>
            <w:top w:val="none" w:sz="0" w:space="0" w:color="auto"/>
            <w:left w:val="none" w:sz="0" w:space="0" w:color="auto"/>
            <w:bottom w:val="none" w:sz="0" w:space="0" w:color="auto"/>
            <w:right w:val="none" w:sz="0" w:space="0" w:color="auto"/>
          </w:divBdr>
        </w:div>
        <w:div w:id="630476629">
          <w:marLeft w:val="360"/>
          <w:marRight w:val="0"/>
          <w:marTop w:val="0"/>
          <w:marBottom w:val="0"/>
          <w:divBdr>
            <w:top w:val="none" w:sz="0" w:space="0" w:color="auto"/>
            <w:left w:val="none" w:sz="0" w:space="0" w:color="auto"/>
            <w:bottom w:val="none" w:sz="0" w:space="0" w:color="auto"/>
            <w:right w:val="none" w:sz="0" w:space="0" w:color="auto"/>
          </w:divBdr>
        </w:div>
        <w:div w:id="211507670">
          <w:marLeft w:val="360"/>
          <w:marRight w:val="0"/>
          <w:marTop w:val="0"/>
          <w:marBottom w:val="0"/>
          <w:divBdr>
            <w:top w:val="none" w:sz="0" w:space="0" w:color="auto"/>
            <w:left w:val="none" w:sz="0" w:space="0" w:color="auto"/>
            <w:bottom w:val="none" w:sz="0" w:space="0" w:color="auto"/>
            <w:right w:val="none" w:sz="0" w:space="0" w:color="auto"/>
          </w:divBdr>
        </w:div>
        <w:div w:id="592931894">
          <w:marLeft w:val="360"/>
          <w:marRight w:val="0"/>
          <w:marTop w:val="0"/>
          <w:marBottom w:val="0"/>
          <w:divBdr>
            <w:top w:val="none" w:sz="0" w:space="0" w:color="auto"/>
            <w:left w:val="none" w:sz="0" w:space="0" w:color="auto"/>
            <w:bottom w:val="none" w:sz="0" w:space="0" w:color="auto"/>
            <w:right w:val="none" w:sz="0" w:space="0" w:color="auto"/>
          </w:divBdr>
        </w:div>
      </w:divsChild>
    </w:div>
    <w:div w:id="1950315519">
      <w:bodyDiv w:val="1"/>
      <w:marLeft w:val="0"/>
      <w:marRight w:val="0"/>
      <w:marTop w:val="0"/>
      <w:marBottom w:val="0"/>
      <w:divBdr>
        <w:top w:val="none" w:sz="0" w:space="0" w:color="auto"/>
        <w:left w:val="none" w:sz="0" w:space="0" w:color="auto"/>
        <w:bottom w:val="none" w:sz="0" w:space="0" w:color="auto"/>
        <w:right w:val="none" w:sz="0" w:space="0" w:color="auto"/>
      </w:divBdr>
    </w:div>
    <w:div w:id="2115130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hyperlink" Target="http://schemas.ogf.org/nsi/2013/12/services/types" TargetMode="External"/><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image" Target="media/image126.png"/><Relationship Id="rId149" Type="http://schemas.openxmlformats.org/officeDocument/2006/relationships/image" Target="media/image127.png"/><Relationship Id="rId40" Type="http://schemas.openxmlformats.org/officeDocument/2006/relationships/hyperlink" Target="http://schemas.ogf.org/nsi/2013/12/framework/headers" TargetMode="External"/><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chemas.ogf.org/nsi/2013/12/framework/types" TargetMode="External"/><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hyperlink" Target="http://schemas.ogf.org/nsi/2013/12/connection/types" TargetMode="External"/><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150" Type="http://schemas.openxmlformats.org/officeDocument/2006/relationships/image" Target="media/image128.png"/><Relationship Id="rId151" Type="http://schemas.openxmlformats.org/officeDocument/2006/relationships/image" Target="media/image129.png"/><Relationship Id="rId152" Type="http://schemas.openxmlformats.org/officeDocument/2006/relationships/image" Target="media/image130.png"/><Relationship Id="rId10" Type="http://schemas.openxmlformats.org/officeDocument/2006/relationships/image" Target="media/image2.png"/><Relationship Id="rId11" Type="http://schemas.openxmlformats.org/officeDocument/2006/relationships/comments" Target="comments.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hyperlink" Target="https://redmine.ogf.org/dmsf_files/12980?download" TargetMode="External"/><Relationship Id="rId157" Type="http://schemas.openxmlformats.org/officeDocument/2006/relationships/hyperlink" Target="http://www.gridforum.org/documents/GFD.206.pdf" TargetMode="External"/><Relationship Id="rId158" Type="http://schemas.openxmlformats.org/officeDocument/2006/relationships/hyperlink" Target="http://www.rfc-editor.org/rfc/rfc4655.txt" TargetMode="External"/><Relationship Id="rId159" Type="http://schemas.openxmlformats.org/officeDocument/2006/relationships/hyperlink" Target="http://tools.ietf.org/html/rfc6453"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schemas.ogf.org/nsi/2013/12/connection/types" TargetMode="External"/><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image" Target="media/image106.png"/><Relationship Id="rId127" Type="http://schemas.openxmlformats.org/officeDocument/2006/relationships/image" Target="media/image107.png"/><Relationship Id="rId128" Type="http://schemas.openxmlformats.org/officeDocument/2006/relationships/image" Target="media/image108.png"/><Relationship Id="rId129" Type="http://schemas.openxmlformats.org/officeDocument/2006/relationships/image" Target="media/image109.png"/><Relationship Id="rId160" Type="http://schemas.openxmlformats.org/officeDocument/2006/relationships/hyperlink" Target="http://www.ogf.org/gf/docs/" TargetMode="External"/><Relationship Id="rId161" Type="http://schemas.openxmlformats.org/officeDocument/2006/relationships/hyperlink" Target="http://www.w3.org/TR/xmlschema11-2/" TargetMode="External"/><Relationship Id="rId162" Type="http://schemas.openxmlformats.org/officeDocument/2006/relationships/header" Target="header1.xml"/><Relationship Id="rId20" Type="http://schemas.openxmlformats.org/officeDocument/2006/relationships/image" Target="media/image11.emf"/><Relationship Id="rId21" Type="http://schemas.openxmlformats.org/officeDocument/2006/relationships/image" Target="media/image12.png"/><Relationship Id="rId22" Type="http://schemas.openxmlformats.org/officeDocument/2006/relationships/image" Target="media/image13.emf"/><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footer" Target="footer1.xml"/><Relationship Id="rId164" Type="http://schemas.openxmlformats.org/officeDocument/2006/relationships/header" Target="header2.xml"/><Relationship Id="rId165" Type="http://schemas.openxmlformats.org/officeDocument/2006/relationships/fontTable" Target="fontTable.xml"/><Relationship Id="rId166" Type="http://schemas.openxmlformats.org/officeDocument/2006/relationships/theme" Target="theme/theme1.xml"/><Relationship Id="rId167" Type="http://schemas.microsoft.com/office/2011/relationships/commentsExtended" Target="commentsExtended.xml"/><Relationship Id="rId168" Type="http://schemas.microsoft.com/office/2011/relationships/people" Target="people.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30" Type="http://schemas.openxmlformats.org/officeDocument/2006/relationships/image" Target="media/image110.png"/><Relationship Id="rId131" Type="http://schemas.openxmlformats.org/officeDocument/2006/relationships/image" Target="media/image111.png"/><Relationship Id="rId132" Type="http://schemas.openxmlformats.org/officeDocument/2006/relationships/image" Target="media/image112.emf"/><Relationship Id="rId133" Type="http://schemas.openxmlformats.org/officeDocument/2006/relationships/image" Target="media/image113.emf"/><Relationship Id="rId134" Type="http://schemas.openxmlformats.org/officeDocument/2006/relationships/image" Target="media/image114.emf"/><Relationship Id="rId135" Type="http://schemas.openxmlformats.org/officeDocument/2006/relationships/image" Target="media/image115.png"/><Relationship Id="rId136" Type="http://schemas.openxmlformats.org/officeDocument/2006/relationships/image" Target="media/image116.png"/><Relationship Id="rId137" Type="http://schemas.openxmlformats.org/officeDocument/2006/relationships/image" Target="media/image117.png"/><Relationship Id="rId138" Type="http://schemas.openxmlformats.org/officeDocument/2006/relationships/image" Target="media/image118.png"/><Relationship Id="rId139" Type="http://schemas.openxmlformats.org/officeDocument/2006/relationships/image" Target="media/image11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chemas.ogf.org/nsi/2013/12/framework/types" TargetMode="External"/><Relationship Id="rId34" Type="http://schemas.openxmlformats.org/officeDocument/2006/relationships/hyperlink" Target="http://schemas.ogf.org/nsi/2013/12/framework/headers" TargetMode="External"/><Relationship Id="rId35" Type="http://schemas.openxmlformats.org/officeDocument/2006/relationships/hyperlink" Target="http://schemas.ogf.org/nsi/2013/12/connection/types" TargetMode="External"/><Relationship Id="rId36" Type="http://schemas.openxmlformats.org/officeDocument/2006/relationships/hyperlink" Target="http://schemas.ogf.org/nsi/2013/12connection/interface" TargetMode="External"/><Relationship Id="rId37" Type="http://schemas.openxmlformats.org/officeDocument/2006/relationships/hyperlink" Target="http://schemas.ogf.org/nsi/2013/12/connection/provider" TargetMode="External"/><Relationship Id="rId38" Type="http://schemas.openxmlformats.org/officeDocument/2006/relationships/hyperlink" Target="http://schemas.ogf.org/nsi/2013/12/connection/requester" TargetMode="External"/><Relationship Id="rId39" Type="http://schemas.openxmlformats.org/officeDocument/2006/relationships/hyperlink" Target="http://schemas.ogf.org/nsi/2013/12/framework/headers" TargetMode="Externa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schemas.ogf.org/nsi/2013/12/services/point2point" TargetMode="External"/><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873874-1109-C44A-B42E-E447A1A53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130</Pages>
  <Words>43504</Words>
  <Characters>247974</Characters>
  <Application>Microsoft Macintosh Word</Application>
  <DocSecurity>0</DocSecurity>
  <Lines>2066</Lines>
  <Paragraphs>581</Paragraphs>
  <ScaleCrop>false</ScaleCrop>
  <HeadingPairs>
    <vt:vector size="2" baseType="variant">
      <vt:variant>
        <vt:lpstr>Title</vt:lpstr>
      </vt:variant>
      <vt:variant>
        <vt:i4>1</vt:i4>
      </vt:variant>
    </vt:vector>
  </HeadingPairs>
  <TitlesOfParts>
    <vt:vector size="1" baseType="lpstr">
      <vt:lpstr>NSI Connection Services v2.0</vt:lpstr>
    </vt:vector>
  </TitlesOfParts>
  <Manager/>
  <Company>Open Grid Forum</Company>
  <LinksUpToDate>false</LinksUpToDate>
  <CharactersWithSpaces>290897</CharactersWithSpaces>
  <SharedDoc>false</SharedDoc>
  <HyperlinkBase/>
  <HLinks>
    <vt:vector size="258" baseType="variant">
      <vt:variant>
        <vt:i4>1966134</vt:i4>
      </vt:variant>
      <vt:variant>
        <vt:i4>254</vt:i4>
      </vt:variant>
      <vt:variant>
        <vt:i4>0</vt:i4>
      </vt:variant>
      <vt:variant>
        <vt:i4>5</vt:i4>
      </vt:variant>
      <vt:variant>
        <vt:lpwstr/>
      </vt:variant>
      <vt:variant>
        <vt:lpwstr>_Toc298345867</vt:lpwstr>
      </vt:variant>
      <vt:variant>
        <vt:i4>1966134</vt:i4>
      </vt:variant>
      <vt:variant>
        <vt:i4>248</vt:i4>
      </vt:variant>
      <vt:variant>
        <vt:i4>0</vt:i4>
      </vt:variant>
      <vt:variant>
        <vt:i4>5</vt:i4>
      </vt:variant>
      <vt:variant>
        <vt:lpwstr/>
      </vt:variant>
      <vt:variant>
        <vt:lpwstr>_Toc298345866</vt:lpwstr>
      </vt:variant>
      <vt:variant>
        <vt:i4>1966134</vt:i4>
      </vt:variant>
      <vt:variant>
        <vt:i4>242</vt:i4>
      </vt:variant>
      <vt:variant>
        <vt:i4>0</vt:i4>
      </vt:variant>
      <vt:variant>
        <vt:i4>5</vt:i4>
      </vt:variant>
      <vt:variant>
        <vt:lpwstr/>
      </vt:variant>
      <vt:variant>
        <vt:lpwstr>_Toc298345865</vt:lpwstr>
      </vt:variant>
      <vt:variant>
        <vt:i4>1966134</vt:i4>
      </vt:variant>
      <vt:variant>
        <vt:i4>236</vt:i4>
      </vt:variant>
      <vt:variant>
        <vt:i4>0</vt:i4>
      </vt:variant>
      <vt:variant>
        <vt:i4>5</vt:i4>
      </vt:variant>
      <vt:variant>
        <vt:lpwstr/>
      </vt:variant>
      <vt:variant>
        <vt:lpwstr>_Toc298345864</vt:lpwstr>
      </vt:variant>
      <vt:variant>
        <vt:i4>1966134</vt:i4>
      </vt:variant>
      <vt:variant>
        <vt:i4>230</vt:i4>
      </vt:variant>
      <vt:variant>
        <vt:i4>0</vt:i4>
      </vt:variant>
      <vt:variant>
        <vt:i4>5</vt:i4>
      </vt:variant>
      <vt:variant>
        <vt:lpwstr/>
      </vt:variant>
      <vt:variant>
        <vt:lpwstr>_Toc298345863</vt:lpwstr>
      </vt:variant>
      <vt:variant>
        <vt:i4>1966134</vt:i4>
      </vt:variant>
      <vt:variant>
        <vt:i4>224</vt:i4>
      </vt:variant>
      <vt:variant>
        <vt:i4>0</vt:i4>
      </vt:variant>
      <vt:variant>
        <vt:i4>5</vt:i4>
      </vt:variant>
      <vt:variant>
        <vt:lpwstr/>
      </vt:variant>
      <vt:variant>
        <vt:lpwstr>_Toc298345862</vt:lpwstr>
      </vt:variant>
      <vt:variant>
        <vt:i4>1966134</vt:i4>
      </vt:variant>
      <vt:variant>
        <vt:i4>218</vt:i4>
      </vt:variant>
      <vt:variant>
        <vt:i4>0</vt:i4>
      </vt:variant>
      <vt:variant>
        <vt:i4>5</vt:i4>
      </vt:variant>
      <vt:variant>
        <vt:lpwstr/>
      </vt:variant>
      <vt:variant>
        <vt:lpwstr>_Toc298345861</vt:lpwstr>
      </vt:variant>
      <vt:variant>
        <vt:i4>1966134</vt:i4>
      </vt:variant>
      <vt:variant>
        <vt:i4>212</vt:i4>
      </vt:variant>
      <vt:variant>
        <vt:i4>0</vt:i4>
      </vt:variant>
      <vt:variant>
        <vt:i4>5</vt:i4>
      </vt:variant>
      <vt:variant>
        <vt:lpwstr/>
      </vt:variant>
      <vt:variant>
        <vt:lpwstr>_Toc298345860</vt:lpwstr>
      </vt:variant>
      <vt:variant>
        <vt:i4>1900598</vt:i4>
      </vt:variant>
      <vt:variant>
        <vt:i4>206</vt:i4>
      </vt:variant>
      <vt:variant>
        <vt:i4>0</vt:i4>
      </vt:variant>
      <vt:variant>
        <vt:i4>5</vt:i4>
      </vt:variant>
      <vt:variant>
        <vt:lpwstr/>
      </vt:variant>
      <vt:variant>
        <vt:lpwstr>_Toc298345859</vt:lpwstr>
      </vt:variant>
      <vt:variant>
        <vt:i4>1900598</vt:i4>
      </vt:variant>
      <vt:variant>
        <vt:i4>200</vt:i4>
      </vt:variant>
      <vt:variant>
        <vt:i4>0</vt:i4>
      </vt:variant>
      <vt:variant>
        <vt:i4>5</vt:i4>
      </vt:variant>
      <vt:variant>
        <vt:lpwstr/>
      </vt:variant>
      <vt:variant>
        <vt:lpwstr>_Toc298345858</vt:lpwstr>
      </vt:variant>
      <vt:variant>
        <vt:i4>1900598</vt:i4>
      </vt:variant>
      <vt:variant>
        <vt:i4>194</vt:i4>
      </vt:variant>
      <vt:variant>
        <vt:i4>0</vt:i4>
      </vt:variant>
      <vt:variant>
        <vt:i4>5</vt:i4>
      </vt:variant>
      <vt:variant>
        <vt:lpwstr/>
      </vt:variant>
      <vt:variant>
        <vt:lpwstr>_Toc298345857</vt:lpwstr>
      </vt:variant>
      <vt:variant>
        <vt:i4>1900598</vt:i4>
      </vt:variant>
      <vt:variant>
        <vt:i4>188</vt:i4>
      </vt:variant>
      <vt:variant>
        <vt:i4>0</vt:i4>
      </vt:variant>
      <vt:variant>
        <vt:i4>5</vt:i4>
      </vt:variant>
      <vt:variant>
        <vt:lpwstr/>
      </vt:variant>
      <vt:variant>
        <vt:lpwstr>_Toc298345856</vt:lpwstr>
      </vt:variant>
      <vt:variant>
        <vt:i4>1900598</vt:i4>
      </vt:variant>
      <vt:variant>
        <vt:i4>182</vt:i4>
      </vt:variant>
      <vt:variant>
        <vt:i4>0</vt:i4>
      </vt:variant>
      <vt:variant>
        <vt:i4>5</vt:i4>
      </vt:variant>
      <vt:variant>
        <vt:lpwstr/>
      </vt:variant>
      <vt:variant>
        <vt:lpwstr>_Toc298345855</vt:lpwstr>
      </vt:variant>
      <vt:variant>
        <vt:i4>1900598</vt:i4>
      </vt:variant>
      <vt:variant>
        <vt:i4>176</vt:i4>
      </vt:variant>
      <vt:variant>
        <vt:i4>0</vt:i4>
      </vt:variant>
      <vt:variant>
        <vt:i4>5</vt:i4>
      </vt:variant>
      <vt:variant>
        <vt:lpwstr/>
      </vt:variant>
      <vt:variant>
        <vt:lpwstr>_Toc298345854</vt:lpwstr>
      </vt:variant>
      <vt:variant>
        <vt:i4>1900598</vt:i4>
      </vt:variant>
      <vt:variant>
        <vt:i4>170</vt:i4>
      </vt:variant>
      <vt:variant>
        <vt:i4>0</vt:i4>
      </vt:variant>
      <vt:variant>
        <vt:i4>5</vt:i4>
      </vt:variant>
      <vt:variant>
        <vt:lpwstr/>
      </vt:variant>
      <vt:variant>
        <vt:lpwstr>_Toc298345853</vt:lpwstr>
      </vt:variant>
      <vt:variant>
        <vt:i4>1900598</vt:i4>
      </vt:variant>
      <vt:variant>
        <vt:i4>164</vt:i4>
      </vt:variant>
      <vt:variant>
        <vt:i4>0</vt:i4>
      </vt:variant>
      <vt:variant>
        <vt:i4>5</vt:i4>
      </vt:variant>
      <vt:variant>
        <vt:lpwstr/>
      </vt:variant>
      <vt:variant>
        <vt:lpwstr>_Toc298345852</vt:lpwstr>
      </vt:variant>
      <vt:variant>
        <vt:i4>1900598</vt:i4>
      </vt:variant>
      <vt:variant>
        <vt:i4>158</vt:i4>
      </vt:variant>
      <vt:variant>
        <vt:i4>0</vt:i4>
      </vt:variant>
      <vt:variant>
        <vt:i4>5</vt:i4>
      </vt:variant>
      <vt:variant>
        <vt:lpwstr/>
      </vt:variant>
      <vt:variant>
        <vt:lpwstr>_Toc298345851</vt:lpwstr>
      </vt:variant>
      <vt:variant>
        <vt:i4>1900598</vt:i4>
      </vt:variant>
      <vt:variant>
        <vt:i4>152</vt:i4>
      </vt:variant>
      <vt:variant>
        <vt:i4>0</vt:i4>
      </vt:variant>
      <vt:variant>
        <vt:i4>5</vt:i4>
      </vt:variant>
      <vt:variant>
        <vt:lpwstr/>
      </vt:variant>
      <vt:variant>
        <vt:lpwstr>_Toc298345850</vt:lpwstr>
      </vt:variant>
      <vt:variant>
        <vt:i4>1835062</vt:i4>
      </vt:variant>
      <vt:variant>
        <vt:i4>146</vt:i4>
      </vt:variant>
      <vt:variant>
        <vt:i4>0</vt:i4>
      </vt:variant>
      <vt:variant>
        <vt:i4>5</vt:i4>
      </vt:variant>
      <vt:variant>
        <vt:lpwstr/>
      </vt:variant>
      <vt:variant>
        <vt:lpwstr>_Toc298345849</vt:lpwstr>
      </vt:variant>
      <vt:variant>
        <vt:i4>1835062</vt:i4>
      </vt:variant>
      <vt:variant>
        <vt:i4>140</vt:i4>
      </vt:variant>
      <vt:variant>
        <vt:i4>0</vt:i4>
      </vt:variant>
      <vt:variant>
        <vt:i4>5</vt:i4>
      </vt:variant>
      <vt:variant>
        <vt:lpwstr/>
      </vt:variant>
      <vt:variant>
        <vt:lpwstr>_Toc298345848</vt:lpwstr>
      </vt:variant>
      <vt:variant>
        <vt:i4>1835062</vt:i4>
      </vt:variant>
      <vt:variant>
        <vt:i4>134</vt:i4>
      </vt:variant>
      <vt:variant>
        <vt:i4>0</vt:i4>
      </vt:variant>
      <vt:variant>
        <vt:i4>5</vt:i4>
      </vt:variant>
      <vt:variant>
        <vt:lpwstr/>
      </vt:variant>
      <vt:variant>
        <vt:lpwstr>_Toc298345847</vt:lpwstr>
      </vt:variant>
      <vt:variant>
        <vt:i4>1835062</vt:i4>
      </vt:variant>
      <vt:variant>
        <vt:i4>128</vt:i4>
      </vt:variant>
      <vt:variant>
        <vt:i4>0</vt:i4>
      </vt:variant>
      <vt:variant>
        <vt:i4>5</vt:i4>
      </vt:variant>
      <vt:variant>
        <vt:lpwstr/>
      </vt:variant>
      <vt:variant>
        <vt:lpwstr>_Toc298345846</vt:lpwstr>
      </vt:variant>
      <vt:variant>
        <vt:i4>1835062</vt:i4>
      </vt:variant>
      <vt:variant>
        <vt:i4>122</vt:i4>
      </vt:variant>
      <vt:variant>
        <vt:i4>0</vt:i4>
      </vt:variant>
      <vt:variant>
        <vt:i4>5</vt:i4>
      </vt:variant>
      <vt:variant>
        <vt:lpwstr/>
      </vt:variant>
      <vt:variant>
        <vt:lpwstr>_Toc298345845</vt:lpwstr>
      </vt:variant>
      <vt:variant>
        <vt:i4>1835062</vt:i4>
      </vt:variant>
      <vt:variant>
        <vt:i4>116</vt:i4>
      </vt:variant>
      <vt:variant>
        <vt:i4>0</vt:i4>
      </vt:variant>
      <vt:variant>
        <vt:i4>5</vt:i4>
      </vt:variant>
      <vt:variant>
        <vt:lpwstr/>
      </vt:variant>
      <vt:variant>
        <vt:lpwstr>_Toc298345844</vt:lpwstr>
      </vt:variant>
      <vt:variant>
        <vt:i4>1835062</vt:i4>
      </vt:variant>
      <vt:variant>
        <vt:i4>110</vt:i4>
      </vt:variant>
      <vt:variant>
        <vt:i4>0</vt:i4>
      </vt:variant>
      <vt:variant>
        <vt:i4>5</vt:i4>
      </vt:variant>
      <vt:variant>
        <vt:lpwstr/>
      </vt:variant>
      <vt:variant>
        <vt:lpwstr>_Toc298345843</vt:lpwstr>
      </vt:variant>
      <vt:variant>
        <vt:i4>1835062</vt:i4>
      </vt:variant>
      <vt:variant>
        <vt:i4>104</vt:i4>
      </vt:variant>
      <vt:variant>
        <vt:i4>0</vt:i4>
      </vt:variant>
      <vt:variant>
        <vt:i4>5</vt:i4>
      </vt:variant>
      <vt:variant>
        <vt:lpwstr/>
      </vt:variant>
      <vt:variant>
        <vt:lpwstr>_Toc298345842</vt:lpwstr>
      </vt:variant>
      <vt:variant>
        <vt:i4>1835062</vt:i4>
      </vt:variant>
      <vt:variant>
        <vt:i4>98</vt:i4>
      </vt:variant>
      <vt:variant>
        <vt:i4>0</vt:i4>
      </vt:variant>
      <vt:variant>
        <vt:i4>5</vt:i4>
      </vt:variant>
      <vt:variant>
        <vt:lpwstr/>
      </vt:variant>
      <vt:variant>
        <vt:lpwstr>_Toc298345841</vt:lpwstr>
      </vt:variant>
      <vt:variant>
        <vt:i4>1835062</vt:i4>
      </vt:variant>
      <vt:variant>
        <vt:i4>92</vt:i4>
      </vt:variant>
      <vt:variant>
        <vt:i4>0</vt:i4>
      </vt:variant>
      <vt:variant>
        <vt:i4>5</vt:i4>
      </vt:variant>
      <vt:variant>
        <vt:lpwstr/>
      </vt:variant>
      <vt:variant>
        <vt:lpwstr>_Toc298345840</vt:lpwstr>
      </vt:variant>
      <vt:variant>
        <vt:i4>1769526</vt:i4>
      </vt:variant>
      <vt:variant>
        <vt:i4>86</vt:i4>
      </vt:variant>
      <vt:variant>
        <vt:i4>0</vt:i4>
      </vt:variant>
      <vt:variant>
        <vt:i4>5</vt:i4>
      </vt:variant>
      <vt:variant>
        <vt:lpwstr/>
      </vt:variant>
      <vt:variant>
        <vt:lpwstr>_Toc298345839</vt:lpwstr>
      </vt:variant>
      <vt:variant>
        <vt:i4>1769526</vt:i4>
      </vt:variant>
      <vt:variant>
        <vt:i4>80</vt:i4>
      </vt:variant>
      <vt:variant>
        <vt:i4>0</vt:i4>
      </vt:variant>
      <vt:variant>
        <vt:i4>5</vt:i4>
      </vt:variant>
      <vt:variant>
        <vt:lpwstr/>
      </vt:variant>
      <vt:variant>
        <vt:lpwstr>_Toc298345838</vt:lpwstr>
      </vt:variant>
      <vt:variant>
        <vt:i4>1769526</vt:i4>
      </vt:variant>
      <vt:variant>
        <vt:i4>74</vt:i4>
      </vt:variant>
      <vt:variant>
        <vt:i4>0</vt:i4>
      </vt:variant>
      <vt:variant>
        <vt:i4>5</vt:i4>
      </vt:variant>
      <vt:variant>
        <vt:lpwstr/>
      </vt:variant>
      <vt:variant>
        <vt:lpwstr>_Toc298345837</vt:lpwstr>
      </vt:variant>
      <vt:variant>
        <vt:i4>1769526</vt:i4>
      </vt:variant>
      <vt:variant>
        <vt:i4>68</vt:i4>
      </vt:variant>
      <vt:variant>
        <vt:i4>0</vt:i4>
      </vt:variant>
      <vt:variant>
        <vt:i4>5</vt:i4>
      </vt:variant>
      <vt:variant>
        <vt:lpwstr/>
      </vt:variant>
      <vt:variant>
        <vt:lpwstr>_Toc298345836</vt:lpwstr>
      </vt:variant>
      <vt:variant>
        <vt:i4>1769526</vt:i4>
      </vt:variant>
      <vt:variant>
        <vt:i4>62</vt:i4>
      </vt:variant>
      <vt:variant>
        <vt:i4>0</vt:i4>
      </vt:variant>
      <vt:variant>
        <vt:i4>5</vt:i4>
      </vt:variant>
      <vt:variant>
        <vt:lpwstr/>
      </vt:variant>
      <vt:variant>
        <vt:lpwstr>_Toc298345835</vt:lpwstr>
      </vt:variant>
      <vt:variant>
        <vt:i4>1769526</vt:i4>
      </vt:variant>
      <vt:variant>
        <vt:i4>56</vt:i4>
      </vt:variant>
      <vt:variant>
        <vt:i4>0</vt:i4>
      </vt:variant>
      <vt:variant>
        <vt:i4>5</vt:i4>
      </vt:variant>
      <vt:variant>
        <vt:lpwstr/>
      </vt:variant>
      <vt:variant>
        <vt:lpwstr>_Toc298345834</vt:lpwstr>
      </vt:variant>
      <vt:variant>
        <vt:i4>1769526</vt:i4>
      </vt:variant>
      <vt:variant>
        <vt:i4>50</vt:i4>
      </vt:variant>
      <vt:variant>
        <vt:i4>0</vt:i4>
      </vt:variant>
      <vt:variant>
        <vt:i4>5</vt:i4>
      </vt:variant>
      <vt:variant>
        <vt:lpwstr/>
      </vt:variant>
      <vt:variant>
        <vt:lpwstr>_Toc298345833</vt:lpwstr>
      </vt:variant>
      <vt:variant>
        <vt:i4>1769526</vt:i4>
      </vt:variant>
      <vt:variant>
        <vt:i4>44</vt:i4>
      </vt:variant>
      <vt:variant>
        <vt:i4>0</vt:i4>
      </vt:variant>
      <vt:variant>
        <vt:i4>5</vt:i4>
      </vt:variant>
      <vt:variant>
        <vt:lpwstr/>
      </vt:variant>
      <vt:variant>
        <vt:lpwstr>_Toc298345832</vt:lpwstr>
      </vt:variant>
      <vt:variant>
        <vt:i4>1769526</vt:i4>
      </vt:variant>
      <vt:variant>
        <vt:i4>38</vt:i4>
      </vt:variant>
      <vt:variant>
        <vt:i4>0</vt:i4>
      </vt:variant>
      <vt:variant>
        <vt:i4>5</vt:i4>
      </vt:variant>
      <vt:variant>
        <vt:lpwstr/>
      </vt:variant>
      <vt:variant>
        <vt:lpwstr>_Toc298345831</vt:lpwstr>
      </vt:variant>
      <vt:variant>
        <vt:i4>1769526</vt:i4>
      </vt:variant>
      <vt:variant>
        <vt:i4>32</vt:i4>
      </vt:variant>
      <vt:variant>
        <vt:i4>0</vt:i4>
      </vt:variant>
      <vt:variant>
        <vt:i4>5</vt:i4>
      </vt:variant>
      <vt:variant>
        <vt:lpwstr/>
      </vt:variant>
      <vt:variant>
        <vt:lpwstr>_Toc298345830</vt:lpwstr>
      </vt:variant>
      <vt:variant>
        <vt:i4>1703990</vt:i4>
      </vt:variant>
      <vt:variant>
        <vt:i4>26</vt:i4>
      </vt:variant>
      <vt:variant>
        <vt:i4>0</vt:i4>
      </vt:variant>
      <vt:variant>
        <vt:i4>5</vt:i4>
      </vt:variant>
      <vt:variant>
        <vt:lpwstr/>
      </vt:variant>
      <vt:variant>
        <vt:lpwstr>_Toc298345829</vt:lpwstr>
      </vt:variant>
      <vt:variant>
        <vt:i4>1703990</vt:i4>
      </vt:variant>
      <vt:variant>
        <vt:i4>20</vt:i4>
      </vt:variant>
      <vt:variant>
        <vt:i4>0</vt:i4>
      </vt:variant>
      <vt:variant>
        <vt:i4>5</vt:i4>
      </vt:variant>
      <vt:variant>
        <vt:lpwstr/>
      </vt:variant>
      <vt:variant>
        <vt:lpwstr>_Toc298345828</vt:lpwstr>
      </vt:variant>
      <vt:variant>
        <vt:i4>1703990</vt:i4>
      </vt:variant>
      <vt:variant>
        <vt:i4>14</vt:i4>
      </vt:variant>
      <vt:variant>
        <vt:i4>0</vt:i4>
      </vt:variant>
      <vt:variant>
        <vt:i4>5</vt:i4>
      </vt:variant>
      <vt:variant>
        <vt:lpwstr/>
      </vt:variant>
      <vt:variant>
        <vt:lpwstr>_Toc298345827</vt:lpwstr>
      </vt:variant>
      <vt:variant>
        <vt:i4>1703990</vt:i4>
      </vt:variant>
      <vt:variant>
        <vt:i4>8</vt:i4>
      </vt:variant>
      <vt:variant>
        <vt:i4>0</vt:i4>
      </vt:variant>
      <vt:variant>
        <vt:i4>5</vt:i4>
      </vt:variant>
      <vt:variant>
        <vt:lpwstr/>
      </vt:variant>
      <vt:variant>
        <vt:lpwstr>_Toc298345826</vt:lpwstr>
      </vt:variant>
      <vt:variant>
        <vt:i4>1703990</vt:i4>
      </vt:variant>
      <vt:variant>
        <vt:i4>2</vt:i4>
      </vt:variant>
      <vt:variant>
        <vt:i4>0</vt:i4>
      </vt:variant>
      <vt:variant>
        <vt:i4>5</vt:i4>
      </vt:variant>
      <vt:variant>
        <vt:lpwstr/>
      </vt:variant>
      <vt:variant>
        <vt:lpwstr>_Toc298345825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NSI Connection Services v2.0</dc:title>
  <dc:subject/>
  <dc:creator>Guy Roberts, Editor</dc:creator>
  <cp:keywords/>
  <dc:description>Bow Ties are cool.</dc:description>
  <cp:lastModifiedBy>Chin Guok</cp:lastModifiedBy>
  <cp:revision>3</cp:revision>
  <cp:lastPrinted>2014-01-12T16:25:00Z</cp:lastPrinted>
  <dcterms:created xsi:type="dcterms:W3CDTF">2016-01-10T04:28:00Z</dcterms:created>
  <dcterms:modified xsi:type="dcterms:W3CDTF">2016-01-10T04:47:00Z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gf-group-mail">
    <vt:lpwstr>example@ggf.org</vt:lpwstr>
  </property>
  <property fmtid="{D5CDD505-2E9C-101B-9397-08002B2CF9AE}" pid="3" name="ggf-gwd-type">
    <vt:lpwstr>GWD-R, GWD-I or GWD-C</vt:lpwstr>
  </property>
  <property fmtid="{D5CDD505-2E9C-101B-9397-08002B2CF9AE}" pid="4" name="ggf-group-name">
    <vt:lpwstr>WG or RG or CG name</vt:lpwstr>
  </property>
  <property fmtid="{D5CDD505-2E9C-101B-9397-08002B2CF9AE}" pid="5" name="ggf-doc-name">
    <vt:lpwstr>document name</vt:lpwstr>
  </property>
  <property fmtid="{D5CDD505-2E9C-101B-9397-08002B2CF9AE}" pid="6" name="ggf-doc-version">
    <vt:lpwstr>001</vt:lpwstr>
  </property>
  <property fmtid="{D5CDD505-2E9C-101B-9397-08002B2CF9AE}" pid="7" name="ggf-doc-version-date">
    <vt:lpwstr>1 January 1970</vt:lpwstr>
  </property>
  <property fmtid="{D5CDD505-2E9C-101B-9397-08002B2CF9AE}" pid="8" name="ggf-doc-revision-date">
    <vt:lpwstr> </vt:lpwstr>
  </property>
</Properties>
</file>