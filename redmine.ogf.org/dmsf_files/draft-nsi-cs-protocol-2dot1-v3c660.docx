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DB5A" w14:textId="5BBA96A8" w:rsidR="0028295D" w:rsidRPr="006C7966" w:rsidRDefault="0028295D" w:rsidP="0028295D">
      <w:pPr>
        <w:rPr>
          <w:b/>
        </w:rPr>
      </w:pPr>
    </w:p>
    <w:p w14:paraId="65EDF052" w14:textId="77777777"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v2.0</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1A5207B4" w14:textId="45C1BF75" w:rsidR="007147BC" w:rsidRPr="006C7966" w:rsidRDefault="001E01F9" w:rsidP="0028295D">
      <w:r>
        <w:t>Grid Forum Document</w:t>
      </w:r>
      <w:r w:rsidR="007147BC" w:rsidRPr="006C7966">
        <w:t xml:space="preserve"> (</w:t>
      </w:r>
      <w:r>
        <w:t>GFD)</w:t>
      </w:r>
      <w:r w:rsidR="007147BC" w:rsidRPr="006C7966">
        <w:t>.</w:t>
      </w:r>
      <w:r w:rsidR="00E411A9">
        <w:t xml:space="preserve"> </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48E9C93E"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1401FF">
        <w:t>4</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136E2A5E" w14:textId="77777777" w:rsidR="003B55E1" w:rsidRPr="006C7966" w:rsidRDefault="003B55E1" w:rsidP="003B55E1">
      <w:pPr>
        <w:rPr>
          <w:u w:val="single"/>
        </w:rPr>
      </w:pPr>
      <w:r w:rsidRPr="006C7966">
        <w:rPr>
          <w:u w:val="single"/>
        </w:rPr>
        <w:t>Notational Conventions</w:t>
      </w:r>
    </w:p>
    <w:p w14:paraId="045C08EE" w14:textId="77777777" w:rsidR="003B55E1" w:rsidRPr="006C7966" w:rsidRDefault="003B55E1" w:rsidP="003B55E1">
      <w:pPr>
        <w:rPr>
          <w:u w:val="single"/>
        </w:rPr>
      </w:pPr>
    </w:p>
    <w:p w14:paraId="59CF4F74" w14:textId="77777777" w:rsidR="003B55E1" w:rsidRPr="006C7966" w:rsidRDefault="003B55E1" w:rsidP="003B55E1">
      <w:r w:rsidRPr="006C7966">
        <w:t>The keywords “MUST”, “MUST NOT”, “REQUIRED”, “SHALL”, “SHALL NOT”, “SHOULD”, “SHOULD NOT”, “RECOMMENDED”, “MAY”, and “OPTIONAL” are to be interpreted as described in [RFC 2119].</w:t>
      </w:r>
    </w:p>
    <w:p w14:paraId="0127E970" w14:textId="4BDA222B" w:rsidR="003B55E1" w:rsidRPr="006C7966" w:rsidRDefault="003B55E1" w:rsidP="003B55E1">
      <w:r w:rsidRPr="006C7966">
        <w:t>W</w:t>
      </w:r>
      <w:r w:rsidR="00030301">
        <w:t xml:space="preserve">ords defined in the glossary </w:t>
      </w:r>
      <w:r w:rsidRPr="006C7966">
        <w:t>are capitalized (e.g. Connection).</w:t>
      </w:r>
      <w:r w:rsidR="00E411A9">
        <w:t xml:space="preserve"> </w:t>
      </w:r>
      <w:r w:rsidRPr="006C7966">
        <w:t xml:space="preserve">NSI </w:t>
      </w:r>
      <w:r w:rsidR="00030301">
        <w:t>protocol</w:t>
      </w:r>
      <w:r w:rsidRPr="006C7966">
        <w:t xml:space="preserve"> messages and </w:t>
      </w:r>
      <w:r w:rsidR="00030301">
        <w:t xml:space="preserve">their </w:t>
      </w:r>
      <w:r w:rsidRPr="006C7966">
        <w:t xml:space="preserve">attributes are written in camel case and italics (e.g. </w:t>
      </w:r>
      <w:r w:rsidR="00E7277F" w:rsidRPr="00E7277F">
        <w:rPr>
          <w:i/>
        </w:rPr>
        <w:t>reserveConfirmed</w:t>
      </w:r>
      <w:r w:rsidRPr="006C7966">
        <w:t>).</w:t>
      </w:r>
    </w:p>
    <w:p w14:paraId="73332E6C" w14:textId="77777777" w:rsidR="000C44F8" w:rsidRPr="006C7966" w:rsidRDefault="000C44F8" w:rsidP="0028295D"/>
    <w:p w14:paraId="0D88E30B" w14:textId="77777777" w:rsidR="007F7C82" w:rsidRPr="006C7966" w:rsidRDefault="00A25750" w:rsidP="0028295D">
      <w:pPr>
        <w:rPr>
          <w:u w:val="single"/>
        </w:rPr>
      </w:pPr>
      <w:bookmarkStart w:id="0" w:name="_Ref525097868"/>
      <w:bookmarkStart w:id="1" w:name="_Toc5010625"/>
      <w:r w:rsidRPr="006C7966">
        <w:rPr>
          <w:u w:val="single"/>
        </w:rPr>
        <w:t>Abstract</w:t>
      </w:r>
      <w:bookmarkEnd w:id="0"/>
      <w:bookmarkEnd w:id="1"/>
    </w:p>
    <w:p w14:paraId="577ADB1C" w14:textId="77777777" w:rsidR="00566C6F" w:rsidRPr="006C7966" w:rsidRDefault="00566C6F" w:rsidP="0028295D">
      <w:pPr>
        <w:rPr>
          <w:b/>
          <w:u w:val="single"/>
        </w:rPr>
      </w:pPr>
    </w:p>
    <w:p w14:paraId="1F34B144" w14:textId="0993A035"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ins w:id="2" w:author="Guy Roberts" w:date="2015-07-14T14:27:00Z">
        <w:r w:rsidR="00A32D9D">
          <w:t>1</w:t>
        </w:r>
      </w:ins>
      <w:del w:id="3" w:author="Guy Roberts" w:date="2015-07-14T14:27:00Z">
        <w:r w:rsidR="008B4FA3" w:rsidRPr="006C7966" w:rsidDel="00A32D9D">
          <w:delText>0</w:delText>
        </w:r>
      </w:del>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9FC8FB4" w:rsidR="00794096" w:rsidRPr="006C7966" w:rsidRDefault="006B3317" w:rsidP="00794096">
      <w:r w:rsidRPr="006C7966">
        <w:t xml:space="preserve">The NSI is a web-service based </w:t>
      </w:r>
      <w:del w:id="4" w:author="Guy Roberts" w:date="2015-07-14T14:27:00Z">
        <w:r w:rsidRPr="006C7966" w:rsidDel="00A32D9D">
          <w:delText xml:space="preserve">API </w:delText>
        </w:r>
      </w:del>
      <w:ins w:id="5" w:author="Guy Roberts" w:date="2015-07-14T14:27:00Z">
        <w:r w:rsidR="00A32D9D">
          <w:t>protocol</w:t>
        </w:r>
        <w:r w:rsidR="00A32D9D" w:rsidRPr="006C7966">
          <w:t xml:space="preserve"> </w:t>
        </w:r>
      </w:ins>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Pr="006C7966">
        <w:t xml:space="preserve"> </w:t>
      </w:r>
      <w:del w:id="6" w:author="Guy Roberts" w:date="2015-07-14T14:28:00Z">
        <w:r w:rsidRPr="006C7966" w:rsidDel="00A32D9D">
          <w:delText xml:space="preserve">these </w:delText>
        </w:r>
      </w:del>
      <w:ins w:id="7" w:author="Guy Roberts" w:date="2015-07-14T14:28:00Z">
        <w:r w:rsidR="00A32D9D">
          <w:t>this</w:t>
        </w:r>
        <w:r w:rsidR="00A32D9D" w:rsidRPr="006C7966">
          <w:t xml:space="preserve"> </w:t>
        </w:r>
      </w:ins>
      <w:r w:rsidRPr="006C7966">
        <w:t xml:space="preserve">include the </w:t>
      </w:r>
      <w:del w:id="8" w:author="Guy Roberts" w:date="2015-07-14T14:28:00Z">
        <w:r w:rsidRPr="006C7966" w:rsidDel="00A32D9D">
          <w:delText>Topology Service</w:delText>
        </w:r>
      </w:del>
      <w:ins w:id="9" w:author="Guy Roberts" w:date="2015-07-14T14:28:00Z">
        <w:r w:rsidR="00A32D9D">
          <w:t xml:space="preserve">Document Distribution Service, this service allows NSI documents such as the NSI Topology and the NSA Description to be shared among participating NSI </w:t>
        </w:r>
      </w:ins>
      <w:del w:id="10" w:author="Guy Roberts" w:date="2015-07-17T15:49:00Z">
        <w:r w:rsidR="00954A58" w:rsidRPr="006C7966" w:rsidDel="003B4295">
          <w:delText xml:space="preserve"> </w:delText>
        </w:r>
      </w:del>
      <w:ins w:id="11" w:author="Guy Roberts" w:date="2015-07-17T15:49:00Z">
        <w:r w:rsidR="003B4295">
          <w:t>agents</w:t>
        </w:r>
      </w:ins>
      <w:del w:id="12" w:author="Guy Roberts" w:date="2015-07-14T14:28:00Z">
        <w:r w:rsidR="00954A58" w:rsidRPr="006C7966" w:rsidDel="00A32D9D">
          <w:delText>and the Discovery Service</w:delText>
        </w:r>
      </w:del>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00934A00" w14:textId="77777777" w:rsidR="004469B6" w:rsidRPr="006C7966" w:rsidRDefault="004469B6" w:rsidP="00794096"/>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2B5F989E" w14:textId="77777777" w:rsidR="00634777" w:rsidRDefault="00075FC8">
      <w:pPr>
        <w:pStyle w:val="TOC1"/>
        <w:tabs>
          <w:tab w:val="left" w:pos="407"/>
          <w:tab w:val="right" w:pos="8828"/>
        </w:tabs>
        <w:rPr>
          <w:rFonts w:asciiTheme="minorHAnsi" w:hAnsiTheme="minorHAnsi" w:cstheme="minorBidi"/>
          <w:noProof/>
          <w:sz w:val="24"/>
          <w:szCs w:val="24"/>
          <w:lang w:eastAsia="ja-JP"/>
        </w:rPr>
      </w:pPr>
      <w:r w:rsidRPr="006C7966">
        <w:fldChar w:fldCharType="begin"/>
      </w:r>
      <w:r w:rsidR="00A25750" w:rsidRPr="006C7966">
        <w:instrText xml:space="preserve"> TOC \o "1-3" \h \z \u </w:instrText>
      </w:r>
      <w:r w:rsidRPr="006C7966">
        <w:fldChar w:fldCharType="separate"/>
      </w:r>
      <w:r w:rsidR="00634777">
        <w:rPr>
          <w:noProof/>
        </w:rPr>
        <w:t>1.</w:t>
      </w:r>
      <w:r w:rsidR="00634777">
        <w:rPr>
          <w:rFonts w:asciiTheme="minorHAnsi" w:hAnsiTheme="minorHAnsi" w:cstheme="minorBidi"/>
          <w:noProof/>
          <w:sz w:val="24"/>
          <w:szCs w:val="24"/>
          <w:lang w:eastAsia="ja-JP"/>
        </w:rPr>
        <w:tab/>
      </w:r>
      <w:r w:rsidR="00634777">
        <w:rPr>
          <w:noProof/>
        </w:rPr>
        <w:t>Introduction</w:t>
      </w:r>
      <w:r w:rsidR="00634777">
        <w:rPr>
          <w:noProof/>
        </w:rPr>
        <w:tab/>
      </w:r>
      <w:r w:rsidR="00634777">
        <w:rPr>
          <w:noProof/>
        </w:rPr>
        <w:fldChar w:fldCharType="begin"/>
      </w:r>
      <w:r w:rsidR="00634777">
        <w:rPr>
          <w:noProof/>
        </w:rPr>
        <w:instrText xml:space="preserve"> PAGEREF _Toc299721062 \h </w:instrText>
      </w:r>
      <w:r w:rsidR="00634777">
        <w:rPr>
          <w:noProof/>
        </w:rPr>
      </w:r>
      <w:r w:rsidR="00634777">
        <w:rPr>
          <w:noProof/>
        </w:rPr>
        <w:fldChar w:fldCharType="separate"/>
      </w:r>
      <w:r w:rsidR="00634777">
        <w:rPr>
          <w:noProof/>
        </w:rPr>
        <w:t>5</w:t>
      </w:r>
      <w:r w:rsidR="00634777">
        <w:rPr>
          <w:noProof/>
        </w:rPr>
        <w:fldChar w:fldCharType="end"/>
      </w:r>
    </w:p>
    <w:p w14:paraId="0D6EA0F8"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1.1</w:t>
      </w:r>
      <w:r>
        <w:rPr>
          <w:rFonts w:asciiTheme="minorHAnsi" w:hAnsiTheme="minorHAnsi" w:cstheme="minorBidi"/>
          <w:noProof/>
          <w:sz w:val="24"/>
          <w:szCs w:val="24"/>
          <w:lang w:eastAsia="ja-JP"/>
        </w:rPr>
        <w:tab/>
      </w:r>
      <w:r>
        <w:rPr>
          <w:noProof/>
        </w:rPr>
        <w:t>The Connection Service</w:t>
      </w:r>
      <w:r>
        <w:rPr>
          <w:noProof/>
        </w:rPr>
        <w:tab/>
      </w:r>
      <w:r>
        <w:rPr>
          <w:noProof/>
        </w:rPr>
        <w:fldChar w:fldCharType="begin"/>
      </w:r>
      <w:r>
        <w:rPr>
          <w:noProof/>
        </w:rPr>
        <w:instrText xml:space="preserve"> PAGEREF _Toc299721063 \h </w:instrText>
      </w:r>
      <w:r>
        <w:rPr>
          <w:noProof/>
        </w:rPr>
      </w:r>
      <w:r>
        <w:rPr>
          <w:noProof/>
        </w:rPr>
        <w:fldChar w:fldCharType="separate"/>
      </w:r>
      <w:r>
        <w:rPr>
          <w:noProof/>
        </w:rPr>
        <w:t>5</w:t>
      </w:r>
      <w:r>
        <w:rPr>
          <w:noProof/>
        </w:rPr>
        <w:fldChar w:fldCharType="end"/>
      </w:r>
    </w:p>
    <w:p w14:paraId="68220D14"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2.</w:t>
      </w:r>
      <w:r>
        <w:rPr>
          <w:rFonts w:asciiTheme="minorHAnsi" w:hAnsiTheme="minorHAnsi" w:cstheme="minorBidi"/>
          <w:noProof/>
          <w:sz w:val="24"/>
          <w:szCs w:val="24"/>
          <w:lang w:eastAsia="ja-JP"/>
        </w:rPr>
        <w:tab/>
      </w:r>
      <w:r>
        <w:rPr>
          <w:noProof/>
        </w:rPr>
        <w:t>Network Service Framework</w:t>
      </w:r>
      <w:r>
        <w:rPr>
          <w:noProof/>
        </w:rPr>
        <w:tab/>
      </w:r>
      <w:r>
        <w:rPr>
          <w:noProof/>
        </w:rPr>
        <w:fldChar w:fldCharType="begin"/>
      </w:r>
      <w:r>
        <w:rPr>
          <w:noProof/>
        </w:rPr>
        <w:instrText xml:space="preserve"> PAGEREF _Toc299721064 \h </w:instrText>
      </w:r>
      <w:r>
        <w:rPr>
          <w:noProof/>
        </w:rPr>
      </w:r>
      <w:r>
        <w:rPr>
          <w:noProof/>
        </w:rPr>
        <w:fldChar w:fldCharType="separate"/>
      </w:r>
      <w:r>
        <w:rPr>
          <w:noProof/>
        </w:rPr>
        <w:t>5</w:t>
      </w:r>
      <w:r>
        <w:rPr>
          <w:noProof/>
        </w:rPr>
        <w:fldChar w:fldCharType="end"/>
      </w:r>
    </w:p>
    <w:p w14:paraId="7D5CA0F0"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2.1</w:t>
      </w:r>
      <w:r>
        <w:rPr>
          <w:rFonts w:asciiTheme="minorHAnsi" w:hAnsiTheme="minorHAnsi" w:cstheme="minorBidi"/>
          <w:noProof/>
          <w:sz w:val="24"/>
          <w:szCs w:val="24"/>
          <w:lang w:eastAsia="ja-JP"/>
        </w:rPr>
        <w:tab/>
      </w:r>
      <w:r>
        <w:rPr>
          <w:noProof/>
        </w:rPr>
        <w:t>NSI Services</w:t>
      </w:r>
      <w:r>
        <w:rPr>
          <w:noProof/>
        </w:rPr>
        <w:tab/>
      </w:r>
      <w:r>
        <w:rPr>
          <w:noProof/>
        </w:rPr>
        <w:fldChar w:fldCharType="begin"/>
      </w:r>
      <w:r>
        <w:rPr>
          <w:noProof/>
        </w:rPr>
        <w:instrText xml:space="preserve"> PAGEREF _Toc299721065 \h </w:instrText>
      </w:r>
      <w:r>
        <w:rPr>
          <w:noProof/>
        </w:rPr>
      </w:r>
      <w:r>
        <w:rPr>
          <w:noProof/>
        </w:rPr>
        <w:fldChar w:fldCharType="separate"/>
      </w:r>
      <w:r>
        <w:rPr>
          <w:noProof/>
        </w:rPr>
        <w:t>5</w:t>
      </w:r>
      <w:r>
        <w:rPr>
          <w:noProof/>
        </w:rPr>
        <w:fldChar w:fldCharType="end"/>
      </w:r>
    </w:p>
    <w:p w14:paraId="65970DDF"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2.2</w:t>
      </w:r>
      <w:r>
        <w:rPr>
          <w:rFonts w:asciiTheme="minorHAnsi" w:hAnsiTheme="minorHAnsi" w:cstheme="minorBidi"/>
          <w:noProof/>
          <w:sz w:val="24"/>
          <w:szCs w:val="24"/>
          <w:lang w:eastAsia="ja-JP"/>
        </w:rPr>
        <w:tab/>
      </w:r>
      <w:r>
        <w:rPr>
          <w:noProof/>
        </w:rPr>
        <w:t>NSI Interface, Agents and Architecture</w:t>
      </w:r>
      <w:r>
        <w:rPr>
          <w:noProof/>
        </w:rPr>
        <w:tab/>
      </w:r>
      <w:r>
        <w:rPr>
          <w:noProof/>
        </w:rPr>
        <w:fldChar w:fldCharType="begin"/>
      </w:r>
      <w:r>
        <w:rPr>
          <w:noProof/>
        </w:rPr>
        <w:instrText xml:space="preserve"> PAGEREF _Toc299721066 \h </w:instrText>
      </w:r>
      <w:r>
        <w:rPr>
          <w:noProof/>
        </w:rPr>
      </w:r>
      <w:r>
        <w:rPr>
          <w:noProof/>
        </w:rPr>
        <w:fldChar w:fldCharType="separate"/>
      </w:r>
      <w:r>
        <w:rPr>
          <w:noProof/>
        </w:rPr>
        <w:t>5</w:t>
      </w:r>
      <w:r>
        <w:rPr>
          <w:noProof/>
        </w:rPr>
        <w:fldChar w:fldCharType="end"/>
      </w:r>
    </w:p>
    <w:p w14:paraId="6EFC196C"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2.3</w:t>
      </w:r>
      <w:r>
        <w:rPr>
          <w:rFonts w:asciiTheme="minorHAnsi" w:hAnsiTheme="minorHAnsi" w:cstheme="minorBidi"/>
          <w:noProof/>
          <w:sz w:val="24"/>
          <w:szCs w:val="24"/>
          <w:lang w:eastAsia="ja-JP"/>
        </w:rPr>
        <w:tab/>
      </w:r>
      <w:r>
        <w:rPr>
          <w:noProof/>
        </w:rPr>
        <w:t>NSI Topology</w:t>
      </w:r>
      <w:r>
        <w:rPr>
          <w:noProof/>
        </w:rPr>
        <w:tab/>
      </w:r>
      <w:r>
        <w:rPr>
          <w:noProof/>
        </w:rPr>
        <w:fldChar w:fldCharType="begin"/>
      </w:r>
      <w:r>
        <w:rPr>
          <w:noProof/>
        </w:rPr>
        <w:instrText xml:space="preserve"> PAGEREF _Toc299721067 \h </w:instrText>
      </w:r>
      <w:r>
        <w:rPr>
          <w:noProof/>
        </w:rPr>
      </w:r>
      <w:r>
        <w:rPr>
          <w:noProof/>
        </w:rPr>
        <w:fldChar w:fldCharType="separate"/>
      </w:r>
      <w:r>
        <w:rPr>
          <w:noProof/>
        </w:rPr>
        <w:t>5</w:t>
      </w:r>
      <w:r>
        <w:rPr>
          <w:noProof/>
        </w:rPr>
        <w:fldChar w:fldCharType="end"/>
      </w:r>
    </w:p>
    <w:p w14:paraId="58683646"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2.4</w:t>
      </w:r>
      <w:r>
        <w:rPr>
          <w:rFonts w:asciiTheme="minorHAnsi" w:hAnsiTheme="minorHAnsi" w:cstheme="minorBidi"/>
          <w:noProof/>
          <w:sz w:val="24"/>
          <w:szCs w:val="24"/>
          <w:lang w:eastAsia="ja-JP"/>
        </w:rPr>
        <w:tab/>
      </w:r>
      <w:r>
        <w:rPr>
          <w:noProof/>
        </w:rPr>
        <w:t>NSI Service Definitions</w:t>
      </w:r>
      <w:r>
        <w:rPr>
          <w:noProof/>
        </w:rPr>
        <w:tab/>
      </w:r>
      <w:r>
        <w:rPr>
          <w:noProof/>
        </w:rPr>
        <w:fldChar w:fldCharType="begin"/>
      </w:r>
      <w:r>
        <w:rPr>
          <w:noProof/>
        </w:rPr>
        <w:instrText xml:space="preserve"> PAGEREF _Toc299721068 \h </w:instrText>
      </w:r>
      <w:r>
        <w:rPr>
          <w:noProof/>
        </w:rPr>
      </w:r>
      <w:r>
        <w:rPr>
          <w:noProof/>
        </w:rPr>
        <w:fldChar w:fldCharType="separate"/>
      </w:r>
      <w:r>
        <w:rPr>
          <w:noProof/>
        </w:rPr>
        <w:t>6</w:t>
      </w:r>
      <w:r>
        <w:rPr>
          <w:noProof/>
        </w:rPr>
        <w:fldChar w:fldCharType="end"/>
      </w:r>
    </w:p>
    <w:p w14:paraId="30F706F4"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3.</w:t>
      </w:r>
      <w:r>
        <w:rPr>
          <w:rFonts w:asciiTheme="minorHAnsi" w:hAnsiTheme="minorHAnsi" w:cstheme="minorBidi"/>
          <w:noProof/>
          <w:sz w:val="24"/>
          <w:szCs w:val="24"/>
          <w:lang w:eastAsia="ja-JP"/>
        </w:rPr>
        <w:tab/>
      </w:r>
      <w:r>
        <w:rPr>
          <w:noProof/>
        </w:rPr>
        <w:t>NSI Topology</w:t>
      </w:r>
      <w:r>
        <w:rPr>
          <w:noProof/>
        </w:rPr>
        <w:tab/>
      </w:r>
      <w:r>
        <w:rPr>
          <w:noProof/>
        </w:rPr>
        <w:fldChar w:fldCharType="begin"/>
      </w:r>
      <w:r>
        <w:rPr>
          <w:noProof/>
        </w:rPr>
        <w:instrText xml:space="preserve"> PAGEREF _Toc299721069 \h </w:instrText>
      </w:r>
      <w:r>
        <w:rPr>
          <w:noProof/>
        </w:rPr>
      </w:r>
      <w:r>
        <w:rPr>
          <w:noProof/>
        </w:rPr>
        <w:fldChar w:fldCharType="separate"/>
      </w:r>
      <w:r>
        <w:rPr>
          <w:noProof/>
        </w:rPr>
        <w:t>6</w:t>
      </w:r>
      <w:r>
        <w:rPr>
          <w:noProof/>
        </w:rPr>
        <w:fldChar w:fldCharType="end"/>
      </w:r>
    </w:p>
    <w:p w14:paraId="0FD28B38"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3.1</w:t>
      </w:r>
      <w:r>
        <w:rPr>
          <w:rFonts w:asciiTheme="minorHAnsi" w:hAnsiTheme="minorHAnsi" w:cstheme="minorBidi"/>
          <w:noProof/>
          <w:sz w:val="24"/>
          <w:szCs w:val="24"/>
          <w:lang w:eastAsia="ja-JP"/>
        </w:rPr>
        <w:tab/>
      </w:r>
      <w:r>
        <w:rPr>
          <w:noProof/>
        </w:rPr>
        <w:t>Connections and Topology</w:t>
      </w:r>
      <w:r>
        <w:rPr>
          <w:noProof/>
        </w:rPr>
        <w:tab/>
      </w:r>
      <w:r>
        <w:rPr>
          <w:noProof/>
        </w:rPr>
        <w:fldChar w:fldCharType="begin"/>
      </w:r>
      <w:r>
        <w:rPr>
          <w:noProof/>
        </w:rPr>
        <w:instrText xml:space="preserve"> PAGEREF _Toc299721070 \h </w:instrText>
      </w:r>
      <w:r>
        <w:rPr>
          <w:noProof/>
        </w:rPr>
      </w:r>
      <w:r>
        <w:rPr>
          <w:noProof/>
        </w:rPr>
        <w:fldChar w:fldCharType="separate"/>
      </w:r>
      <w:r>
        <w:rPr>
          <w:noProof/>
        </w:rPr>
        <w:t>6</w:t>
      </w:r>
      <w:r>
        <w:rPr>
          <w:noProof/>
        </w:rPr>
        <w:fldChar w:fldCharType="end"/>
      </w:r>
    </w:p>
    <w:p w14:paraId="1B33AF40"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3.2</w:t>
      </w:r>
      <w:r>
        <w:rPr>
          <w:rFonts w:asciiTheme="minorHAnsi" w:hAnsiTheme="minorHAnsi" w:cstheme="minorBidi"/>
          <w:noProof/>
          <w:sz w:val="24"/>
          <w:szCs w:val="24"/>
          <w:lang w:eastAsia="ja-JP"/>
        </w:rPr>
        <w:tab/>
      </w:r>
      <w:r>
        <w:rPr>
          <w:noProof/>
        </w:rPr>
        <w:t>Explicit Routing Object</w:t>
      </w:r>
      <w:r>
        <w:rPr>
          <w:noProof/>
        </w:rPr>
        <w:tab/>
      </w:r>
      <w:r>
        <w:rPr>
          <w:noProof/>
        </w:rPr>
        <w:fldChar w:fldCharType="begin"/>
      </w:r>
      <w:r>
        <w:rPr>
          <w:noProof/>
        </w:rPr>
        <w:instrText xml:space="preserve"> PAGEREF _Toc299721071 \h </w:instrText>
      </w:r>
      <w:r>
        <w:rPr>
          <w:noProof/>
        </w:rPr>
      </w:r>
      <w:r>
        <w:rPr>
          <w:noProof/>
        </w:rPr>
        <w:fldChar w:fldCharType="separate"/>
      </w:r>
      <w:r>
        <w:rPr>
          <w:noProof/>
        </w:rPr>
        <w:t>7</w:t>
      </w:r>
      <w:r>
        <w:rPr>
          <w:noProof/>
        </w:rPr>
        <w:fldChar w:fldCharType="end"/>
      </w:r>
    </w:p>
    <w:p w14:paraId="28D6DDCD"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3.3</w:t>
      </w:r>
      <w:r>
        <w:rPr>
          <w:rFonts w:asciiTheme="minorHAnsi" w:hAnsiTheme="minorHAnsi" w:cstheme="minorBidi"/>
          <w:noProof/>
          <w:sz w:val="24"/>
          <w:szCs w:val="24"/>
          <w:lang w:eastAsia="ja-JP"/>
        </w:rPr>
        <w:tab/>
      </w:r>
      <w:r>
        <w:rPr>
          <w:noProof/>
        </w:rPr>
        <w:t>STP Semantics</w:t>
      </w:r>
      <w:r>
        <w:rPr>
          <w:noProof/>
        </w:rPr>
        <w:tab/>
      </w:r>
      <w:r>
        <w:rPr>
          <w:noProof/>
        </w:rPr>
        <w:fldChar w:fldCharType="begin"/>
      </w:r>
      <w:r>
        <w:rPr>
          <w:noProof/>
        </w:rPr>
        <w:instrText xml:space="preserve"> PAGEREF _Toc299721072 \h </w:instrText>
      </w:r>
      <w:r>
        <w:rPr>
          <w:noProof/>
        </w:rPr>
      </w:r>
      <w:r>
        <w:rPr>
          <w:noProof/>
        </w:rPr>
        <w:fldChar w:fldCharType="separate"/>
      </w:r>
      <w:r>
        <w:rPr>
          <w:noProof/>
        </w:rPr>
        <w:t>7</w:t>
      </w:r>
      <w:r>
        <w:rPr>
          <w:noProof/>
        </w:rPr>
        <w:fldChar w:fldCharType="end"/>
      </w:r>
    </w:p>
    <w:p w14:paraId="5607DA1D" w14:textId="77777777" w:rsidR="00634777" w:rsidRDefault="00634777">
      <w:pPr>
        <w:pStyle w:val="TOC1"/>
        <w:tabs>
          <w:tab w:val="left" w:pos="407"/>
          <w:tab w:val="right" w:pos="8828"/>
        </w:tabs>
        <w:rPr>
          <w:rFonts w:asciiTheme="minorHAnsi" w:hAnsiTheme="minorHAnsi" w:cstheme="minorBidi"/>
          <w:noProof/>
          <w:sz w:val="24"/>
          <w:szCs w:val="24"/>
          <w:lang w:eastAsia="ja-JP"/>
        </w:rPr>
      </w:pPr>
      <w:r w:rsidRPr="003A51E5">
        <w:rPr>
          <w:rFonts w:cs="Arial"/>
          <w:noProof/>
        </w:rPr>
        <w:t>4.</w:t>
      </w:r>
      <w:r>
        <w:rPr>
          <w:rFonts w:asciiTheme="minorHAnsi" w:hAnsiTheme="minorHAnsi" w:cstheme="minorBidi"/>
          <w:noProof/>
          <w:sz w:val="24"/>
          <w:szCs w:val="24"/>
          <w:lang w:eastAsia="ja-JP"/>
        </w:rPr>
        <w:tab/>
      </w:r>
      <w:r w:rsidRPr="003A51E5">
        <w:rPr>
          <w:rFonts w:cs="Arial"/>
          <w:noProof/>
        </w:rPr>
        <w:t>NSI CS messages and state machines</w:t>
      </w:r>
      <w:r>
        <w:rPr>
          <w:noProof/>
        </w:rPr>
        <w:tab/>
      </w:r>
      <w:r>
        <w:rPr>
          <w:noProof/>
        </w:rPr>
        <w:fldChar w:fldCharType="begin"/>
      </w:r>
      <w:r>
        <w:rPr>
          <w:noProof/>
        </w:rPr>
        <w:instrText xml:space="preserve"> PAGEREF _Toc299721073 \h </w:instrText>
      </w:r>
      <w:r>
        <w:rPr>
          <w:noProof/>
        </w:rPr>
      </w:r>
      <w:r>
        <w:rPr>
          <w:noProof/>
        </w:rPr>
        <w:fldChar w:fldCharType="separate"/>
      </w:r>
      <w:r>
        <w:rPr>
          <w:noProof/>
        </w:rPr>
        <w:t>8</w:t>
      </w:r>
      <w:r>
        <w:rPr>
          <w:noProof/>
        </w:rPr>
        <w:fldChar w:fldCharType="end"/>
      </w:r>
    </w:p>
    <w:p w14:paraId="06475FCF"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4.1</w:t>
      </w:r>
      <w:r>
        <w:rPr>
          <w:rFonts w:asciiTheme="minorHAnsi" w:hAnsiTheme="minorHAnsi" w:cstheme="minorBidi"/>
          <w:noProof/>
          <w:sz w:val="24"/>
          <w:szCs w:val="24"/>
          <w:lang w:eastAsia="ja-JP"/>
        </w:rPr>
        <w:tab/>
      </w:r>
      <w:r>
        <w:rPr>
          <w:noProof/>
        </w:rPr>
        <w:t>NSI Messages and operations</w:t>
      </w:r>
      <w:r>
        <w:rPr>
          <w:noProof/>
        </w:rPr>
        <w:tab/>
      </w:r>
      <w:r>
        <w:rPr>
          <w:noProof/>
        </w:rPr>
        <w:fldChar w:fldCharType="begin"/>
      </w:r>
      <w:r>
        <w:rPr>
          <w:noProof/>
        </w:rPr>
        <w:instrText xml:space="preserve"> PAGEREF _Toc299721074 \h </w:instrText>
      </w:r>
      <w:r>
        <w:rPr>
          <w:noProof/>
        </w:rPr>
      </w:r>
      <w:r>
        <w:rPr>
          <w:noProof/>
        </w:rPr>
        <w:fldChar w:fldCharType="separate"/>
      </w:r>
      <w:r>
        <w:rPr>
          <w:noProof/>
        </w:rPr>
        <w:t>8</w:t>
      </w:r>
      <w:r>
        <w:rPr>
          <w:noProof/>
        </w:rPr>
        <w:fldChar w:fldCharType="end"/>
      </w:r>
    </w:p>
    <w:p w14:paraId="7B33306F"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4.2</w:t>
      </w:r>
      <w:r>
        <w:rPr>
          <w:rFonts w:asciiTheme="minorHAnsi" w:hAnsiTheme="minorHAnsi" w:cstheme="minorBidi"/>
          <w:noProof/>
          <w:sz w:val="24"/>
          <w:szCs w:val="24"/>
          <w:lang w:eastAsia="ja-JP"/>
        </w:rPr>
        <w:tab/>
      </w:r>
      <w:r>
        <w:rPr>
          <w:noProof/>
        </w:rPr>
        <w:t>Optional release/provision/modify functionality</w:t>
      </w:r>
      <w:r>
        <w:rPr>
          <w:noProof/>
        </w:rPr>
        <w:tab/>
      </w:r>
      <w:r>
        <w:rPr>
          <w:noProof/>
        </w:rPr>
        <w:fldChar w:fldCharType="begin"/>
      </w:r>
      <w:r>
        <w:rPr>
          <w:noProof/>
        </w:rPr>
        <w:instrText xml:space="preserve"> PAGEREF _Toc299721075 \h </w:instrText>
      </w:r>
      <w:r>
        <w:rPr>
          <w:noProof/>
        </w:rPr>
      </w:r>
      <w:r>
        <w:rPr>
          <w:noProof/>
        </w:rPr>
        <w:fldChar w:fldCharType="separate"/>
      </w:r>
      <w:r>
        <w:rPr>
          <w:noProof/>
        </w:rPr>
        <w:t>11</w:t>
      </w:r>
      <w:r>
        <w:rPr>
          <w:noProof/>
        </w:rPr>
        <w:fldChar w:fldCharType="end"/>
      </w:r>
    </w:p>
    <w:p w14:paraId="75D600EA"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4.3</w:t>
      </w:r>
      <w:r>
        <w:rPr>
          <w:rFonts w:asciiTheme="minorHAnsi" w:hAnsiTheme="minorHAnsi" w:cstheme="minorBidi"/>
          <w:noProof/>
          <w:sz w:val="24"/>
          <w:szCs w:val="24"/>
          <w:lang w:eastAsia="ja-JP"/>
        </w:rPr>
        <w:tab/>
      </w:r>
      <w:r>
        <w:rPr>
          <w:noProof/>
        </w:rPr>
        <w:t>NSI state machines</w:t>
      </w:r>
      <w:r>
        <w:rPr>
          <w:noProof/>
        </w:rPr>
        <w:tab/>
      </w:r>
      <w:r>
        <w:rPr>
          <w:noProof/>
        </w:rPr>
        <w:fldChar w:fldCharType="begin"/>
      </w:r>
      <w:r>
        <w:rPr>
          <w:noProof/>
        </w:rPr>
        <w:instrText xml:space="preserve"> PAGEREF _Toc299721076 \h </w:instrText>
      </w:r>
      <w:r>
        <w:rPr>
          <w:noProof/>
        </w:rPr>
      </w:r>
      <w:r>
        <w:rPr>
          <w:noProof/>
        </w:rPr>
        <w:fldChar w:fldCharType="separate"/>
      </w:r>
      <w:r>
        <w:rPr>
          <w:noProof/>
        </w:rPr>
        <w:t>11</w:t>
      </w:r>
      <w:r>
        <w:rPr>
          <w:noProof/>
        </w:rPr>
        <w:fldChar w:fldCharType="end"/>
      </w:r>
    </w:p>
    <w:p w14:paraId="2DEE151C"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lastRenderedPageBreak/>
        <w:t>4.3.1</w:t>
      </w:r>
      <w:r>
        <w:rPr>
          <w:rFonts w:asciiTheme="minorHAnsi" w:hAnsiTheme="minorHAnsi" w:cstheme="minorBidi"/>
          <w:noProof/>
          <w:sz w:val="24"/>
          <w:szCs w:val="24"/>
          <w:lang w:eastAsia="ja-JP"/>
        </w:rPr>
        <w:tab/>
      </w:r>
      <w:r>
        <w:rPr>
          <w:noProof/>
        </w:rPr>
        <w:t>Reservation State Machine</w:t>
      </w:r>
      <w:r>
        <w:rPr>
          <w:noProof/>
        </w:rPr>
        <w:tab/>
      </w:r>
      <w:r>
        <w:rPr>
          <w:noProof/>
        </w:rPr>
        <w:fldChar w:fldCharType="begin"/>
      </w:r>
      <w:r>
        <w:rPr>
          <w:noProof/>
        </w:rPr>
        <w:instrText xml:space="preserve"> PAGEREF _Toc299721077 \h </w:instrText>
      </w:r>
      <w:r>
        <w:rPr>
          <w:noProof/>
        </w:rPr>
      </w:r>
      <w:r>
        <w:rPr>
          <w:noProof/>
        </w:rPr>
        <w:fldChar w:fldCharType="separate"/>
      </w:r>
      <w:r>
        <w:rPr>
          <w:noProof/>
        </w:rPr>
        <w:t>12</w:t>
      </w:r>
      <w:r>
        <w:rPr>
          <w:noProof/>
        </w:rPr>
        <w:fldChar w:fldCharType="end"/>
      </w:r>
    </w:p>
    <w:p w14:paraId="21AC8FA4"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4.3.2</w:t>
      </w:r>
      <w:r>
        <w:rPr>
          <w:rFonts w:asciiTheme="minorHAnsi" w:hAnsiTheme="minorHAnsi" w:cstheme="minorBidi"/>
          <w:noProof/>
          <w:sz w:val="24"/>
          <w:szCs w:val="24"/>
          <w:lang w:eastAsia="ja-JP"/>
        </w:rPr>
        <w:tab/>
      </w:r>
      <w:r>
        <w:rPr>
          <w:noProof/>
        </w:rPr>
        <w:t>Provisioning State Machine</w:t>
      </w:r>
      <w:r>
        <w:rPr>
          <w:noProof/>
        </w:rPr>
        <w:tab/>
      </w:r>
      <w:r>
        <w:rPr>
          <w:noProof/>
        </w:rPr>
        <w:fldChar w:fldCharType="begin"/>
      </w:r>
      <w:r>
        <w:rPr>
          <w:noProof/>
        </w:rPr>
        <w:instrText xml:space="preserve"> PAGEREF _Toc299721078 \h </w:instrText>
      </w:r>
      <w:r>
        <w:rPr>
          <w:noProof/>
        </w:rPr>
      </w:r>
      <w:r>
        <w:rPr>
          <w:noProof/>
        </w:rPr>
        <w:fldChar w:fldCharType="separate"/>
      </w:r>
      <w:r>
        <w:rPr>
          <w:noProof/>
        </w:rPr>
        <w:t>13</w:t>
      </w:r>
      <w:r>
        <w:rPr>
          <w:noProof/>
        </w:rPr>
        <w:fldChar w:fldCharType="end"/>
      </w:r>
    </w:p>
    <w:p w14:paraId="740F5074"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4.3.3</w:t>
      </w:r>
      <w:r>
        <w:rPr>
          <w:rFonts w:asciiTheme="minorHAnsi" w:hAnsiTheme="minorHAnsi" w:cstheme="minorBidi"/>
          <w:noProof/>
          <w:sz w:val="24"/>
          <w:szCs w:val="24"/>
          <w:lang w:eastAsia="ja-JP"/>
        </w:rPr>
        <w:tab/>
      </w:r>
      <w:r>
        <w:rPr>
          <w:noProof/>
        </w:rPr>
        <w:t>Lifecycle State Machine</w:t>
      </w:r>
      <w:r>
        <w:rPr>
          <w:noProof/>
        </w:rPr>
        <w:tab/>
      </w:r>
      <w:r>
        <w:rPr>
          <w:noProof/>
        </w:rPr>
        <w:fldChar w:fldCharType="begin"/>
      </w:r>
      <w:r>
        <w:rPr>
          <w:noProof/>
        </w:rPr>
        <w:instrText xml:space="preserve"> PAGEREF _Toc299721079 \h </w:instrText>
      </w:r>
      <w:r>
        <w:rPr>
          <w:noProof/>
        </w:rPr>
      </w:r>
      <w:r>
        <w:rPr>
          <w:noProof/>
        </w:rPr>
        <w:fldChar w:fldCharType="separate"/>
      </w:r>
      <w:r>
        <w:rPr>
          <w:noProof/>
        </w:rPr>
        <w:t>14</w:t>
      </w:r>
      <w:r>
        <w:rPr>
          <w:noProof/>
        </w:rPr>
        <w:fldChar w:fldCharType="end"/>
      </w:r>
    </w:p>
    <w:p w14:paraId="0A8E7618"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4.4</w:t>
      </w:r>
      <w:r>
        <w:rPr>
          <w:rFonts w:asciiTheme="minorHAnsi" w:hAnsiTheme="minorHAnsi" w:cstheme="minorBidi"/>
          <w:noProof/>
          <w:sz w:val="24"/>
          <w:szCs w:val="24"/>
          <w:lang w:eastAsia="ja-JP"/>
        </w:rPr>
        <w:tab/>
      </w:r>
      <w:r>
        <w:rPr>
          <w:noProof/>
        </w:rPr>
        <w:t>Data Plane Activation</w:t>
      </w:r>
      <w:r>
        <w:rPr>
          <w:noProof/>
        </w:rPr>
        <w:tab/>
      </w:r>
      <w:r>
        <w:rPr>
          <w:noProof/>
        </w:rPr>
        <w:fldChar w:fldCharType="begin"/>
      </w:r>
      <w:r>
        <w:rPr>
          <w:noProof/>
        </w:rPr>
        <w:instrText xml:space="preserve"> PAGEREF _Toc299721080 \h </w:instrText>
      </w:r>
      <w:r>
        <w:rPr>
          <w:noProof/>
        </w:rPr>
      </w:r>
      <w:r>
        <w:rPr>
          <w:noProof/>
        </w:rPr>
        <w:fldChar w:fldCharType="separate"/>
      </w:r>
      <w:r>
        <w:rPr>
          <w:noProof/>
        </w:rPr>
        <w:t>15</w:t>
      </w:r>
      <w:r>
        <w:rPr>
          <w:noProof/>
        </w:rPr>
        <w:fldChar w:fldCharType="end"/>
      </w:r>
    </w:p>
    <w:p w14:paraId="16552541"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4.5</w:t>
      </w:r>
      <w:r>
        <w:rPr>
          <w:rFonts w:asciiTheme="minorHAnsi" w:hAnsiTheme="minorHAnsi" w:cstheme="minorBidi"/>
          <w:noProof/>
          <w:sz w:val="24"/>
          <w:szCs w:val="24"/>
          <w:lang w:eastAsia="ja-JP"/>
        </w:rPr>
        <w:tab/>
      </w:r>
      <w:r>
        <w:rPr>
          <w:noProof/>
        </w:rPr>
        <w:t>Provisioning Sequence</w:t>
      </w:r>
      <w:r>
        <w:rPr>
          <w:noProof/>
        </w:rPr>
        <w:tab/>
      </w:r>
      <w:r>
        <w:rPr>
          <w:noProof/>
        </w:rPr>
        <w:fldChar w:fldCharType="begin"/>
      </w:r>
      <w:r>
        <w:rPr>
          <w:noProof/>
        </w:rPr>
        <w:instrText xml:space="preserve"> PAGEREF _Toc299721081 \h </w:instrText>
      </w:r>
      <w:r>
        <w:rPr>
          <w:noProof/>
        </w:rPr>
      </w:r>
      <w:r>
        <w:rPr>
          <w:noProof/>
        </w:rPr>
        <w:fldChar w:fldCharType="separate"/>
      </w:r>
      <w:r>
        <w:rPr>
          <w:noProof/>
        </w:rPr>
        <w:t>15</w:t>
      </w:r>
      <w:r>
        <w:rPr>
          <w:noProof/>
        </w:rPr>
        <w:fldChar w:fldCharType="end"/>
      </w:r>
    </w:p>
    <w:p w14:paraId="5B82DA5F"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4.6</w:t>
      </w:r>
      <w:r>
        <w:rPr>
          <w:rFonts w:asciiTheme="minorHAnsi" w:hAnsiTheme="minorHAnsi" w:cstheme="minorBidi"/>
          <w:noProof/>
          <w:sz w:val="24"/>
          <w:szCs w:val="24"/>
          <w:lang w:eastAsia="ja-JP"/>
        </w:rPr>
        <w:tab/>
      </w:r>
      <w:r>
        <w:rPr>
          <w:noProof/>
        </w:rPr>
        <w:t>Guardbands</w:t>
      </w:r>
      <w:r>
        <w:rPr>
          <w:noProof/>
        </w:rPr>
        <w:tab/>
      </w:r>
      <w:r>
        <w:rPr>
          <w:noProof/>
        </w:rPr>
        <w:fldChar w:fldCharType="begin"/>
      </w:r>
      <w:r>
        <w:rPr>
          <w:noProof/>
        </w:rPr>
        <w:instrText xml:space="preserve"> PAGEREF _Toc299721082 \h </w:instrText>
      </w:r>
      <w:r>
        <w:rPr>
          <w:noProof/>
        </w:rPr>
      </w:r>
      <w:r>
        <w:rPr>
          <w:noProof/>
        </w:rPr>
        <w:fldChar w:fldCharType="separate"/>
      </w:r>
      <w:r>
        <w:rPr>
          <w:noProof/>
        </w:rPr>
        <w:t>17</w:t>
      </w:r>
      <w:r>
        <w:rPr>
          <w:noProof/>
        </w:rPr>
        <w:fldChar w:fldCharType="end"/>
      </w:r>
    </w:p>
    <w:p w14:paraId="46004B59"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5.</w:t>
      </w:r>
      <w:r>
        <w:rPr>
          <w:rFonts w:asciiTheme="minorHAnsi" w:hAnsiTheme="minorHAnsi" w:cstheme="minorBidi"/>
          <w:noProof/>
          <w:sz w:val="24"/>
          <w:szCs w:val="24"/>
          <w:lang w:eastAsia="ja-JP"/>
        </w:rPr>
        <w:tab/>
      </w:r>
      <w:r>
        <w:rPr>
          <w:noProof/>
        </w:rPr>
        <w:t>NSI Message Transport and Sync/Async messaging</w:t>
      </w:r>
      <w:r>
        <w:rPr>
          <w:noProof/>
        </w:rPr>
        <w:tab/>
      </w:r>
      <w:r>
        <w:rPr>
          <w:noProof/>
        </w:rPr>
        <w:fldChar w:fldCharType="begin"/>
      </w:r>
      <w:r>
        <w:rPr>
          <w:noProof/>
        </w:rPr>
        <w:instrText xml:space="preserve"> PAGEREF _Toc299721083 \h </w:instrText>
      </w:r>
      <w:r>
        <w:rPr>
          <w:noProof/>
        </w:rPr>
      </w:r>
      <w:r>
        <w:rPr>
          <w:noProof/>
        </w:rPr>
        <w:fldChar w:fldCharType="separate"/>
      </w:r>
      <w:r>
        <w:rPr>
          <w:noProof/>
        </w:rPr>
        <w:t>17</w:t>
      </w:r>
      <w:r>
        <w:rPr>
          <w:noProof/>
        </w:rPr>
        <w:fldChar w:fldCharType="end"/>
      </w:r>
    </w:p>
    <w:p w14:paraId="14577132"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5.1</w:t>
      </w:r>
      <w:r>
        <w:rPr>
          <w:rFonts w:asciiTheme="minorHAnsi" w:hAnsiTheme="minorHAnsi" w:cstheme="minorBidi"/>
          <w:noProof/>
          <w:sz w:val="24"/>
          <w:szCs w:val="24"/>
          <w:lang w:eastAsia="ja-JP"/>
        </w:rPr>
        <w:tab/>
      </w:r>
      <w:r>
        <w:rPr>
          <w:noProof/>
        </w:rPr>
        <w:t>Asynchronous Messaging</w:t>
      </w:r>
      <w:r>
        <w:rPr>
          <w:noProof/>
        </w:rPr>
        <w:tab/>
      </w:r>
      <w:r>
        <w:rPr>
          <w:noProof/>
        </w:rPr>
        <w:fldChar w:fldCharType="begin"/>
      </w:r>
      <w:r>
        <w:rPr>
          <w:noProof/>
        </w:rPr>
        <w:instrText xml:space="preserve"> PAGEREF _Toc299721084 \h </w:instrText>
      </w:r>
      <w:r>
        <w:rPr>
          <w:noProof/>
        </w:rPr>
      </w:r>
      <w:r>
        <w:rPr>
          <w:noProof/>
        </w:rPr>
        <w:fldChar w:fldCharType="separate"/>
      </w:r>
      <w:r>
        <w:rPr>
          <w:noProof/>
        </w:rPr>
        <w:t>17</w:t>
      </w:r>
      <w:r>
        <w:rPr>
          <w:noProof/>
        </w:rPr>
        <w:fldChar w:fldCharType="end"/>
      </w:r>
    </w:p>
    <w:p w14:paraId="799E5929"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5.2</w:t>
      </w:r>
      <w:r>
        <w:rPr>
          <w:rFonts w:asciiTheme="minorHAnsi" w:hAnsiTheme="minorHAnsi" w:cstheme="minorBidi"/>
          <w:noProof/>
          <w:sz w:val="24"/>
          <w:szCs w:val="24"/>
          <w:lang w:eastAsia="ja-JP"/>
        </w:rPr>
        <w:tab/>
      </w:r>
      <w:r>
        <w:rPr>
          <w:noProof/>
        </w:rPr>
        <w:t>Synchronous Messaging</w:t>
      </w:r>
      <w:r>
        <w:rPr>
          <w:noProof/>
        </w:rPr>
        <w:tab/>
      </w:r>
      <w:r>
        <w:rPr>
          <w:noProof/>
        </w:rPr>
        <w:fldChar w:fldCharType="begin"/>
      </w:r>
      <w:r>
        <w:rPr>
          <w:noProof/>
        </w:rPr>
        <w:instrText xml:space="preserve"> PAGEREF _Toc299721085 \h </w:instrText>
      </w:r>
      <w:r>
        <w:rPr>
          <w:noProof/>
        </w:rPr>
      </w:r>
      <w:r>
        <w:rPr>
          <w:noProof/>
        </w:rPr>
        <w:fldChar w:fldCharType="separate"/>
      </w:r>
      <w:r>
        <w:rPr>
          <w:noProof/>
        </w:rPr>
        <w:t>19</w:t>
      </w:r>
      <w:r>
        <w:rPr>
          <w:noProof/>
        </w:rPr>
        <w:fldChar w:fldCharType="end"/>
      </w:r>
    </w:p>
    <w:p w14:paraId="4ACF7D78"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5.3</w:t>
      </w:r>
      <w:r>
        <w:rPr>
          <w:rFonts w:asciiTheme="minorHAnsi" w:hAnsiTheme="minorHAnsi" w:cstheme="minorBidi"/>
          <w:noProof/>
          <w:sz w:val="24"/>
          <w:szCs w:val="24"/>
          <w:lang w:eastAsia="ja-JP"/>
        </w:rPr>
        <w:tab/>
      </w:r>
      <w:r>
        <w:rPr>
          <w:noProof/>
        </w:rPr>
        <w:t>Message format and handling</w:t>
      </w:r>
      <w:r>
        <w:rPr>
          <w:noProof/>
        </w:rPr>
        <w:tab/>
      </w:r>
      <w:r>
        <w:rPr>
          <w:noProof/>
        </w:rPr>
        <w:fldChar w:fldCharType="begin"/>
      </w:r>
      <w:r>
        <w:rPr>
          <w:noProof/>
        </w:rPr>
        <w:instrText xml:space="preserve"> PAGEREF _Toc299721086 \h </w:instrText>
      </w:r>
      <w:r>
        <w:rPr>
          <w:noProof/>
        </w:rPr>
      </w:r>
      <w:r>
        <w:rPr>
          <w:noProof/>
        </w:rPr>
        <w:fldChar w:fldCharType="separate"/>
      </w:r>
      <w:r>
        <w:rPr>
          <w:noProof/>
        </w:rPr>
        <w:t>21</w:t>
      </w:r>
      <w:r>
        <w:rPr>
          <w:noProof/>
        </w:rPr>
        <w:fldChar w:fldCharType="end"/>
      </w:r>
    </w:p>
    <w:p w14:paraId="150D3CF0"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5.3.1</w:t>
      </w:r>
      <w:r>
        <w:rPr>
          <w:rFonts w:asciiTheme="minorHAnsi" w:hAnsiTheme="minorHAnsi" w:cstheme="minorBidi"/>
          <w:noProof/>
          <w:sz w:val="24"/>
          <w:szCs w:val="24"/>
          <w:lang w:eastAsia="ja-JP"/>
        </w:rPr>
        <w:tab/>
      </w:r>
      <w:r>
        <w:rPr>
          <w:noProof/>
        </w:rPr>
        <w:t>Standard Compliance</w:t>
      </w:r>
      <w:r>
        <w:rPr>
          <w:noProof/>
        </w:rPr>
        <w:tab/>
      </w:r>
      <w:r>
        <w:rPr>
          <w:noProof/>
        </w:rPr>
        <w:fldChar w:fldCharType="begin"/>
      </w:r>
      <w:r>
        <w:rPr>
          <w:noProof/>
        </w:rPr>
        <w:instrText xml:space="preserve"> PAGEREF _Toc299721087 \h </w:instrText>
      </w:r>
      <w:r>
        <w:rPr>
          <w:noProof/>
        </w:rPr>
      </w:r>
      <w:r>
        <w:rPr>
          <w:noProof/>
        </w:rPr>
        <w:fldChar w:fldCharType="separate"/>
      </w:r>
      <w:r>
        <w:rPr>
          <w:noProof/>
        </w:rPr>
        <w:t>21</w:t>
      </w:r>
      <w:r>
        <w:rPr>
          <w:noProof/>
        </w:rPr>
        <w:fldChar w:fldCharType="end"/>
      </w:r>
    </w:p>
    <w:p w14:paraId="37E77C95"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5.3.2</w:t>
      </w:r>
      <w:r>
        <w:rPr>
          <w:rFonts w:asciiTheme="minorHAnsi" w:hAnsiTheme="minorHAnsi" w:cstheme="minorBidi"/>
          <w:noProof/>
          <w:sz w:val="24"/>
          <w:szCs w:val="24"/>
          <w:lang w:eastAsia="ja-JP"/>
        </w:rPr>
        <w:tab/>
      </w:r>
      <w:r>
        <w:rPr>
          <w:noProof/>
        </w:rPr>
        <w:t>Message checks</w:t>
      </w:r>
      <w:r>
        <w:rPr>
          <w:noProof/>
        </w:rPr>
        <w:tab/>
      </w:r>
      <w:r>
        <w:rPr>
          <w:noProof/>
        </w:rPr>
        <w:fldChar w:fldCharType="begin"/>
      </w:r>
      <w:r>
        <w:rPr>
          <w:noProof/>
        </w:rPr>
        <w:instrText xml:space="preserve"> PAGEREF _Toc299721088 \h </w:instrText>
      </w:r>
      <w:r>
        <w:rPr>
          <w:noProof/>
        </w:rPr>
      </w:r>
      <w:r>
        <w:rPr>
          <w:noProof/>
        </w:rPr>
        <w:fldChar w:fldCharType="separate"/>
      </w:r>
      <w:r>
        <w:rPr>
          <w:noProof/>
        </w:rPr>
        <w:t>22</w:t>
      </w:r>
      <w:r>
        <w:rPr>
          <w:noProof/>
        </w:rPr>
        <w:fldChar w:fldCharType="end"/>
      </w:r>
    </w:p>
    <w:p w14:paraId="46A33F36"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5.3.3</w:t>
      </w:r>
      <w:r>
        <w:rPr>
          <w:rFonts w:asciiTheme="minorHAnsi" w:hAnsiTheme="minorHAnsi" w:cstheme="minorBidi"/>
          <w:noProof/>
          <w:sz w:val="24"/>
          <w:szCs w:val="24"/>
          <w:lang w:eastAsia="ja-JP"/>
        </w:rPr>
        <w:tab/>
      </w:r>
      <w:r>
        <w:rPr>
          <w:noProof/>
        </w:rPr>
        <w:t>ACK handling</w:t>
      </w:r>
      <w:r>
        <w:rPr>
          <w:noProof/>
        </w:rPr>
        <w:tab/>
      </w:r>
      <w:r>
        <w:rPr>
          <w:noProof/>
        </w:rPr>
        <w:fldChar w:fldCharType="begin"/>
      </w:r>
      <w:r>
        <w:rPr>
          <w:noProof/>
        </w:rPr>
        <w:instrText xml:space="preserve"> PAGEREF _Toc299721089 \h </w:instrText>
      </w:r>
      <w:r>
        <w:rPr>
          <w:noProof/>
        </w:rPr>
      </w:r>
      <w:r>
        <w:rPr>
          <w:noProof/>
        </w:rPr>
        <w:fldChar w:fldCharType="separate"/>
      </w:r>
      <w:r>
        <w:rPr>
          <w:noProof/>
        </w:rPr>
        <w:t>23</w:t>
      </w:r>
      <w:r>
        <w:rPr>
          <w:noProof/>
        </w:rPr>
        <w:fldChar w:fldCharType="end"/>
      </w:r>
    </w:p>
    <w:p w14:paraId="7FBCE7B6"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6.</w:t>
      </w:r>
      <w:r>
        <w:rPr>
          <w:rFonts w:asciiTheme="minorHAnsi" w:hAnsiTheme="minorHAnsi" w:cstheme="minorBidi"/>
          <w:noProof/>
          <w:sz w:val="24"/>
          <w:szCs w:val="24"/>
          <w:lang w:eastAsia="ja-JP"/>
        </w:rPr>
        <w:tab/>
      </w:r>
      <w:r>
        <w:rPr>
          <w:noProof/>
        </w:rPr>
        <w:t>NSI Process Coordination</w:t>
      </w:r>
      <w:r>
        <w:rPr>
          <w:noProof/>
        </w:rPr>
        <w:tab/>
      </w:r>
      <w:r>
        <w:rPr>
          <w:noProof/>
        </w:rPr>
        <w:fldChar w:fldCharType="begin"/>
      </w:r>
      <w:r>
        <w:rPr>
          <w:noProof/>
        </w:rPr>
        <w:instrText xml:space="preserve"> PAGEREF _Toc299721090 \h </w:instrText>
      </w:r>
      <w:r>
        <w:rPr>
          <w:noProof/>
        </w:rPr>
      </w:r>
      <w:r>
        <w:rPr>
          <w:noProof/>
        </w:rPr>
        <w:fldChar w:fldCharType="separate"/>
      </w:r>
      <w:r>
        <w:rPr>
          <w:noProof/>
        </w:rPr>
        <w:t>23</w:t>
      </w:r>
      <w:r>
        <w:rPr>
          <w:noProof/>
        </w:rPr>
        <w:fldChar w:fldCharType="end"/>
      </w:r>
    </w:p>
    <w:p w14:paraId="0D121CF1"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6.1</w:t>
      </w:r>
      <w:r>
        <w:rPr>
          <w:rFonts w:asciiTheme="minorHAnsi" w:hAnsiTheme="minorHAnsi" w:cstheme="minorBidi"/>
          <w:noProof/>
          <w:sz w:val="24"/>
          <w:szCs w:val="24"/>
          <w:lang w:eastAsia="ja-JP"/>
        </w:rPr>
        <w:tab/>
      </w:r>
      <w:r>
        <w:rPr>
          <w:noProof/>
        </w:rPr>
        <w:t>The Coordinator</w:t>
      </w:r>
      <w:r>
        <w:rPr>
          <w:noProof/>
        </w:rPr>
        <w:tab/>
      </w:r>
      <w:r>
        <w:rPr>
          <w:noProof/>
        </w:rPr>
        <w:fldChar w:fldCharType="begin"/>
      </w:r>
      <w:r>
        <w:rPr>
          <w:noProof/>
        </w:rPr>
        <w:instrText xml:space="preserve"> PAGEREF _Toc299721091 \h </w:instrText>
      </w:r>
      <w:r>
        <w:rPr>
          <w:noProof/>
        </w:rPr>
      </w:r>
      <w:r>
        <w:rPr>
          <w:noProof/>
        </w:rPr>
        <w:fldChar w:fldCharType="separate"/>
      </w:r>
      <w:r>
        <w:rPr>
          <w:noProof/>
        </w:rPr>
        <w:t>23</w:t>
      </w:r>
      <w:r>
        <w:rPr>
          <w:noProof/>
        </w:rPr>
        <w:fldChar w:fldCharType="end"/>
      </w:r>
    </w:p>
    <w:p w14:paraId="0AED0BB7"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6.1.1</w:t>
      </w:r>
      <w:r>
        <w:rPr>
          <w:rFonts w:asciiTheme="minorHAnsi" w:hAnsiTheme="minorHAnsi" w:cstheme="minorBidi"/>
          <w:noProof/>
          <w:sz w:val="24"/>
          <w:szCs w:val="24"/>
          <w:lang w:eastAsia="ja-JP"/>
        </w:rPr>
        <w:tab/>
      </w:r>
      <w:r>
        <w:rPr>
          <w:noProof/>
        </w:rPr>
        <w:t>Communications</w:t>
      </w:r>
      <w:r>
        <w:rPr>
          <w:noProof/>
        </w:rPr>
        <w:tab/>
      </w:r>
      <w:r>
        <w:rPr>
          <w:noProof/>
        </w:rPr>
        <w:fldChar w:fldCharType="begin"/>
      </w:r>
      <w:r>
        <w:rPr>
          <w:noProof/>
        </w:rPr>
        <w:instrText xml:space="preserve"> PAGEREF _Toc299721092 \h </w:instrText>
      </w:r>
      <w:r>
        <w:rPr>
          <w:noProof/>
        </w:rPr>
      </w:r>
      <w:r>
        <w:rPr>
          <w:noProof/>
        </w:rPr>
        <w:fldChar w:fldCharType="separate"/>
      </w:r>
      <w:r>
        <w:rPr>
          <w:noProof/>
        </w:rPr>
        <w:t>23</w:t>
      </w:r>
      <w:r>
        <w:rPr>
          <w:noProof/>
        </w:rPr>
        <w:fldChar w:fldCharType="end"/>
      </w:r>
    </w:p>
    <w:p w14:paraId="42E72DDE"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6.1.2</w:t>
      </w:r>
      <w:r>
        <w:rPr>
          <w:rFonts w:asciiTheme="minorHAnsi" w:hAnsiTheme="minorHAnsi" w:cstheme="minorBidi"/>
          <w:noProof/>
          <w:sz w:val="24"/>
          <w:szCs w:val="24"/>
          <w:lang w:eastAsia="ja-JP"/>
        </w:rPr>
        <w:tab/>
      </w:r>
      <w:r>
        <w:rPr>
          <w:noProof/>
        </w:rPr>
        <w:t>Per Request Information Elements</w:t>
      </w:r>
      <w:r>
        <w:rPr>
          <w:noProof/>
        </w:rPr>
        <w:tab/>
      </w:r>
      <w:r>
        <w:rPr>
          <w:noProof/>
        </w:rPr>
        <w:fldChar w:fldCharType="begin"/>
      </w:r>
      <w:r>
        <w:rPr>
          <w:noProof/>
        </w:rPr>
        <w:instrText xml:space="preserve"> PAGEREF _Toc299721093 \h </w:instrText>
      </w:r>
      <w:r>
        <w:rPr>
          <w:noProof/>
        </w:rPr>
      </w:r>
      <w:r>
        <w:rPr>
          <w:noProof/>
        </w:rPr>
        <w:fldChar w:fldCharType="separate"/>
      </w:r>
      <w:r>
        <w:rPr>
          <w:noProof/>
        </w:rPr>
        <w:t>24</w:t>
      </w:r>
      <w:r>
        <w:rPr>
          <w:noProof/>
        </w:rPr>
        <w:fldChar w:fldCharType="end"/>
      </w:r>
    </w:p>
    <w:p w14:paraId="39D774F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6.1.3</w:t>
      </w:r>
      <w:r>
        <w:rPr>
          <w:rFonts w:asciiTheme="minorHAnsi" w:hAnsiTheme="minorHAnsi" w:cstheme="minorBidi"/>
          <w:noProof/>
          <w:sz w:val="24"/>
          <w:szCs w:val="24"/>
          <w:lang w:eastAsia="ja-JP"/>
        </w:rPr>
        <w:tab/>
      </w:r>
      <w:r>
        <w:rPr>
          <w:noProof/>
        </w:rPr>
        <w:t>Correlation Ids and Failure Recovery</w:t>
      </w:r>
      <w:r>
        <w:rPr>
          <w:noProof/>
        </w:rPr>
        <w:tab/>
      </w:r>
      <w:r>
        <w:rPr>
          <w:noProof/>
        </w:rPr>
        <w:fldChar w:fldCharType="begin"/>
      </w:r>
      <w:r>
        <w:rPr>
          <w:noProof/>
        </w:rPr>
        <w:instrText xml:space="preserve"> PAGEREF _Toc299721094 \h </w:instrText>
      </w:r>
      <w:r>
        <w:rPr>
          <w:noProof/>
        </w:rPr>
      </w:r>
      <w:r>
        <w:rPr>
          <w:noProof/>
        </w:rPr>
        <w:fldChar w:fldCharType="separate"/>
      </w:r>
      <w:r>
        <w:rPr>
          <w:noProof/>
        </w:rPr>
        <w:t>24</w:t>
      </w:r>
      <w:r>
        <w:rPr>
          <w:noProof/>
        </w:rPr>
        <w:fldChar w:fldCharType="end"/>
      </w:r>
    </w:p>
    <w:p w14:paraId="19AE0C7B"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6.1.4</w:t>
      </w:r>
      <w:r>
        <w:rPr>
          <w:rFonts w:asciiTheme="minorHAnsi" w:hAnsiTheme="minorHAnsi" w:cstheme="minorBidi"/>
          <w:noProof/>
          <w:sz w:val="24"/>
          <w:szCs w:val="24"/>
          <w:lang w:eastAsia="ja-JP"/>
        </w:rPr>
        <w:tab/>
      </w:r>
      <w:r>
        <w:rPr>
          <w:noProof/>
        </w:rPr>
        <w:t>Information maintained by the Coordinator</w:t>
      </w:r>
      <w:r>
        <w:rPr>
          <w:noProof/>
        </w:rPr>
        <w:tab/>
      </w:r>
      <w:r>
        <w:rPr>
          <w:noProof/>
        </w:rPr>
        <w:fldChar w:fldCharType="begin"/>
      </w:r>
      <w:r>
        <w:rPr>
          <w:noProof/>
        </w:rPr>
        <w:instrText xml:space="preserve"> PAGEREF _Toc299721095 \h </w:instrText>
      </w:r>
      <w:r>
        <w:rPr>
          <w:noProof/>
        </w:rPr>
      </w:r>
      <w:r>
        <w:rPr>
          <w:noProof/>
        </w:rPr>
        <w:fldChar w:fldCharType="separate"/>
      </w:r>
      <w:r>
        <w:rPr>
          <w:noProof/>
        </w:rPr>
        <w:t>26</w:t>
      </w:r>
      <w:r>
        <w:rPr>
          <w:noProof/>
        </w:rPr>
        <w:fldChar w:fldCharType="end"/>
      </w:r>
    </w:p>
    <w:p w14:paraId="452196BC"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6.1.5</w:t>
      </w:r>
      <w:r>
        <w:rPr>
          <w:rFonts w:asciiTheme="minorHAnsi" w:hAnsiTheme="minorHAnsi" w:cstheme="minorBidi"/>
          <w:noProof/>
          <w:sz w:val="24"/>
          <w:szCs w:val="24"/>
          <w:lang w:eastAsia="ja-JP"/>
        </w:rPr>
        <w:tab/>
      </w:r>
      <w:r>
        <w:rPr>
          <w:noProof/>
        </w:rPr>
        <w:t>Per Reservation Information Elements</w:t>
      </w:r>
      <w:r>
        <w:rPr>
          <w:noProof/>
        </w:rPr>
        <w:tab/>
      </w:r>
      <w:r>
        <w:rPr>
          <w:noProof/>
        </w:rPr>
        <w:fldChar w:fldCharType="begin"/>
      </w:r>
      <w:r>
        <w:rPr>
          <w:noProof/>
        </w:rPr>
        <w:instrText xml:space="preserve"> PAGEREF _Toc299721096 \h </w:instrText>
      </w:r>
      <w:r>
        <w:rPr>
          <w:noProof/>
        </w:rPr>
      </w:r>
      <w:r>
        <w:rPr>
          <w:noProof/>
        </w:rPr>
        <w:fldChar w:fldCharType="separate"/>
      </w:r>
      <w:r>
        <w:rPr>
          <w:noProof/>
        </w:rPr>
        <w:t>26</w:t>
      </w:r>
      <w:r>
        <w:rPr>
          <w:noProof/>
        </w:rPr>
        <w:fldChar w:fldCharType="end"/>
      </w:r>
    </w:p>
    <w:p w14:paraId="34A09226"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6.1.6</w:t>
      </w:r>
      <w:r>
        <w:rPr>
          <w:rFonts w:asciiTheme="minorHAnsi" w:hAnsiTheme="minorHAnsi" w:cstheme="minorBidi"/>
          <w:noProof/>
          <w:sz w:val="24"/>
          <w:szCs w:val="24"/>
          <w:lang w:eastAsia="ja-JP"/>
        </w:rPr>
        <w:tab/>
      </w:r>
      <w:r>
        <w:rPr>
          <w:noProof/>
        </w:rPr>
        <w:t>Reservation Versioning Information</w:t>
      </w:r>
      <w:r>
        <w:rPr>
          <w:noProof/>
        </w:rPr>
        <w:tab/>
      </w:r>
      <w:r>
        <w:rPr>
          <w:noProof/>
        </w:rPr>
        <w:fldChar w:fldCharType="begin"/>
      </w:r>
      <w:r>
        <w:rPr>
          <w:noProof/>
        </w:rPr>
        <w:instrText xml:space="preserve"> PAGEREF _Toc299721097 \h </w:instrText>
      </w:r>
      <w:r>
        <w:rPr>
          <w:noProof/>
        </w:rPr>
      </w:r>
      <w:r>
        <w:rPr>
          <w:noProof/>
        </w:rPr>
        <w:fldChar w:fldCharType="separate"/>
      </w:r>
      <w:r>
        <w:rPr>
          <w:noProof/>
        </w:rPr>
        <w:t>27</w:t>
      </w:r>
      <w:r>
        <w:rPr>
          <w:noProof/>
        </w:rPr>
        <w:fldChar w:fldCharType="end"/>
      </w:r>
    </w:p>
    <w:p w14:paraId="0F138C35"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6.1.7</w:t>
      </w:r>
      <w:r>
        <w:rPr>
          <w:rFonts w:asciiTheme="minorHAnsi" w:hAnsiTheme="minorHAnsi" w:cstheme="minorBidi"/>
          <w:noProof/>
          <w:sz w:val="24"/>
          <w:szCs w:val="24"/>
          <w:lang w:eastAsia="ja-JP"/>
        </w:rPr>
        <w:tab/>
      </w:r>
      <w:r>
        <w:rPr>
          <w:noProof/>
        </w:rPr>
        <w:t>Data Plane Status Information</w:t>
      </w:r>
      <w:r>
        <w:rPr>
          <w:noProof/>
        </w:rPr>
        <w:tab/>
      </w:r>
      <w:r>
        <w:rPr>
          <w:noProof/>
        </w:rPr>
        <w:fldChar w:fldCharType="begin"/>
      </w:r>
      <w:r>
        <w:rPr>
          <w:noProof/>
        </w:rPr>
        <w:instrText xml:space="preserve"> PAGEREF _Toc299721098 \h </w:instrText>
      </w:r>
      <w:r>
        <w:rPr>
          <w:noProof/>
        </w:rPr>
      </w:r>
      <w:r>
        <w:rPr>
          <w:noProof/>
        </w:rPr>
        <w:fldChar w:fldCharType="separate"/>
      </w:r>
      <w:r>
        <w:rPr>
          <w:noProof/>
        </w:rPr>
        <w:t>27</w:t>
      </w:r>
      <w:r>
        <w:rPr>
          <w:noProof/>
        </w:rPr>
        <w:fldChar w:fldCharType="end"/>
      </w:r>
    </w:p>
    <w:p w14:paraId="7BF67CE8"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7.</w:t>
      </w:r>
      <w:r>
        <w:rPr>
          <w:rFonts w:asciiTheme="minorHAnsi" w:hAnsiTheme="minorHAnsi" w:cstheme="minorBidi"/>
          <w:noProof/>
          <w:sz w:val="24"/>
          <w:szCs w:val="24"/>
          <w:lang w:eastAsia="ja-JP"/>
        </w:rPr>
        <w:tab/>
      </w:r>
      <w:r>
        <w:rPr>
          <w:noProof/>
        </w:rPr>
        <w:t>Service Definitions</w:t>
      </w:r>
      <w:r>
        <w:rPr>
          <w:noProof/>
        </w:rPr>
        <w:tab/>
      </w:r>
      <w:r>
        <w:rPr>
          <w:noProof/>
        </w:rPr>
        <w:fldChar w:fldCharType="begin"/>
      </w:r>
      <w:r>
        <w:rPr>
          <w:noProof/>
        </w:rPr>
        <w:instrText xml:space="preserve"> PAGEREF _Toc299721099 \h </w:instrText>
      </w:r>
      <w:r>
        <w:rPr>
          <w:noProof/>
        </w:rPr>
      </w:r>
      <w:r>
        <w:rPr>
          <w:noProof/>
        </w:rPr>
        <w:fldChar w:fldCharType="separate"/>
      </w:r>
      <w:r>
        <w:rPr>
          <w:noProof/>
        </w:rPr>
        <w:t>28</w:t>
      </w:r>
      <w:r>
        <w:rPr>
          <w:noProof/>
        </w:rPr>
        <w:fldChar w:fldCharType="end"/>
      </w:r>
    </w:p>
    <w:p w14:paraId="3A22BE34"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7.1</w:t>
      </w:r>
      <w:r>
        <w:rPr>
          <w:rFonts w:asciiTheme="minorHAnsi" w:hAnsiTheme="minorHAnsi" w:cstheme="minorBidi"/>
          <w:noProof/>
          <w:sz w:val="24"/>
          <w:szCs w:val="24"/>
          <w:lang w:eastAsia="ja-JP"/>
        </w:rPr>
        <w:tab/>
      </w:r>
      <w:r>
        <w:rPr>
          <w:noProof/>
        </w:rPr>
        <w:t>Context</w:t>
      </w:r>
      <w:r>
        <w:rPr>
          <w:noProof/>
        </w:rPr>
        <w:tab/>
      </w:r>
      <w:r>
        <w:rPr>
          <w:noProof/>
        </w:rPr>
        <w:fldChar w:fldCharType="begin"/>
      </w:r>
      <w:r>
        <w:rPr>
          <w:noProof/>
        </w:rPr>
        <w:instrText xml:space="preserve"> PAGEREF _Toc299721100 \h </w:instrText>
      </w:r>
      <w:r>
        <w:rPr>
          <w:noProof/>
        </w:rPr>
      </w:r>
      <w:r>
        <w:rPr>
          <w:noProof/>
        </w:rPr>
        <w:fldChar w:fldCharType="separate"/>
      </w:r>
      <w:r>
        <w:rPr>
          <w:noProof/>
        </w:rPr>
        <w:t>28</w:t>
      </w:r>
      <w:r>
        <w:rPr>
          <w:noProof/>
        </w:rPr>
        <w:fldChar w:fldCharType="end"/>
      </w:r>
    </w:p>
    <w:p w14:paraId="61E79659"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7.2</w:t>
      </w:r>
      <w:r>
        <w:rPr>
          <w:rFonts w:asciiTheme="minorHAnsi" w:hAnsiTheme="minorHAnsi" w:cstheme="minorBidi"/>
          <w:noProof/>
          <w:sz w:val="24"/>
          <w:szCs w:val="24"/>
          <w:lang w:eastAsia="ja-JP"/>
        </w:rPr>
        <w:tab/>
      </w:r>
      <w:r>
        <w:rPr>
          <w:noProof/>
        </w:rPr>
        <w:t>Service Definitions</w:t>
      </w:r>
      <w:r>
        <w:rPr>
          <w:noProof/>
        </w:rPr>
        <w:tab/>
      </w:r>
      <w:r>
        <w:rPr>
          <w:noProof/>
        </w:rPr>
        <w:fldChar w:fldCharType="begin"/>
      </w:r>
      <w:r>
        <w:rPr>
          <w:noProof/>
        </w:rPr>
        <w:instrText xml:space="preserve"> PAGEREF _Toc299721101 \h </w:instrText>
      </w:r>
      <w:r>
        <w:rPr>
          <w:noProof/>
        </w:rPr>
      </w:r>
      <w:r>
        <w:rPr>
          <w:noProof/>
        </w:rPr>
        <w:fldChar w:fldCharType="separate"/>
      </w:r>
      <w:r>
        <w:rPr>
          <w:noProof/>
        </w:rPr>
        <w:t>28</w:t>
      </w:r>
      <w:r>
        <w:rPr>
          <w:noProof/>
        </w:rPr>
        <w:fldChar w:fldCharType="end"/>
      </w:r>
    </w:p>
    <w:p w14:paraId="0C7FBCC9"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7.3</w:t>
      </w:r>
      <w:r>
        <w:rPr>
          <w:rFonts w:asciiTheme="minorHAnsi" w:hAnsiTheme="minorHAnsi" w:cstheme="minorBidi"/>
          <w:noProof/>
          <w:sz w:val="24"/>
          <w:szCs w:val="24"/>
          <w:lang w:eastAsia="ja-JP"/>
        </w:rPr>
        <w:tab/>
      </w:r>
      <w:r>
        <w:rPr>
          <w:noProof/>
        </w:rPr>
        <w:t>Using Service Definitions</w:t>
      </w:r>
      <w:r>
        <w:rPr>
          <w:noProof/>
        </w:rPr>
        <w:tab/>
      </w:r>
      <w:r>
        <w:rPr>
          <w:noProof/>
        </w:rPr>
        <w:fldChar w:fldCharType="begin"/>
      </w:r>
      <w:r>
        <w:rPr>
          <w:noProof/>
        </w:rPr>
        <w:instrText xml:space="preserve"> PAGEREF _Toc299721102 \h </w:instrText>
      </w:r>
      <w:r>
        <w:rPr>
          <w:noProof/>
        </w:rPr>
      </w:r>
      <w:r>
        <w:rPr>
          <w:noProof/>
        </w:rPr>
        <w:fldChar w:fldCharType="separate"/>
      </w:r>
      <w:r>
        <w:rPr>
          <w:noProof/>
        </w:rPr>
        <w:t>29</w:t>
      </w:r>
      <w:r>
        <w:rPr>
          <w:noProof/>
        </w:rPr>
        <w:fldChar w:fldCharType="end"/>
      </w:r>
    </w:p>
    <w:p w14:paraId="1B7A267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7.3.1</w:t>
      </w:r>
      <w:r>
        <w:rPr>
          <w:rFonts w:asciiTheme="minorHAnsi" w:hAnsiTheme="minorHAnsi" w:cstheme="minorBidi"/>
          <w:noProof/>
          <w:sz w:val="24"/>
          <w:szCs w:val="24"/>
          <w:lang w:eastAsia="ja-JP"/>
        </w:rPr>
        <w:tab/>
      </w:r>
      <w:r>
        <w:rPr>
          <w:noProof/>
        </w:rPr>
        <w:t>Providers agree on a common multi-domain service</w:t>
      </w:r>
      <w:r>
        <w:rPr>
          <w:noProof/>
        </w:rPr>
        <w:tab/>
      </w:r>
      <w:r>
        <w:rPr>
          <w:noProof/>
        </w:rPr>
        <w:fldChar w:fldCharType="begin"/>
      </w:r>
      <w:r>
        <w:rPr>
          <w:noProof/>
        </w:rPr>
        <w:instrText xml:space="preserve"> PAGEREF _Toc299721103 \h </w:instrText>
      </w:r>
      <w:r>
        <w:rPr>
          <w:noProof/>
        </w:rPr>
      </w:r>
      <w:r>
        <w:rPr>
          <w:noProof/>
        </w:rPr>
        <w:fldChar w:fldCharType="separate"/>
      </w:r>
      <w:r>
        <w:rPr>
          <w:noProof/>
        </w:rPr>
        <w:t>29</w:t>
      </w:r>
      <w:r>
        <w:rPr>
          <w:noProof/>
        </w:rPr>
        <w:fldChar w:fldCharType="end"/>
      </w:r>
    </w:p>
    <w:p w14:paraId="3821721A"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7.3.2</w:t>
      </w:r>
      <w:r>
        <w:rPr>
          <w:rFonts w:asciiTheme="minorHAnsi" w:hAnsiTheme="minorHAnsi" w:cstheme="minorBidi"/>
          <w:noProof/>
          <w:sz w:val="24"/>
          <w:szCs w:val="24"/>
          <w:lang w:eastAsia="ja-JP"/>
        </w:rPr>
        <w:tab/>
      </w:r>
      <w:r>
        <w:rPr>
          <w:noProof/>
        </w:rPr>
        <w:t>Building an XML Service Definition instance</w:t>
      </w:r>
      <w:r>
        <w:rPr>
          <w:noProof/>
        </w:rPr>
        <w:tab/>
      </w:r>
      <w:r>
        <w:rPr>
          <w:noProof/>
        </w:rPr>
        <w:fldChar w:fldCharType="begin"/>
      </w:r>
      <w:r>
        <w:rPr>
          <w:noProof/>
        </w:rPr>
        <w:instrText xml:space="preserve"> PAGEREF _Toc299721104 \h </w:instrText>
      </w:r>
      <w:r>
        <w:rPr>
          <w:noProof/>
        </w:rPr>
      </w:r>
      <w:r>
        <w:rPr>
          <w:noProof/>
        </w:rPr>
        <w:fldChar w:fldCharType="separate"/>
      </w:r>
      <w:r>
        <w:rPr>
          <w:noProof/>
        </w:rPr>
        <w:t>29</w:t>
      </w:r>
      <w:r>
        <w:rPr>
          <w:noProof/>
        </w:rPr>
        <w:fldChar w:fldCharType="end"/>
      </w:r>
    </w:p>
    <w:p w14:paraId="762319FF"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7.3.3</w:t>
      </w:r>
      <w:r>
        <w:rPr>
          <w:rFonts w:asciiTheme="minorHAnsi" w:hAnsiTheme="minorHAnsi" w:cstheme="minorBidi"/>
          <w:noProof/>
          <w:sz w:val="24"/>
          <w:szCs w:val="24"/>
          <w:lang w:eastAsia="ja-JP"/>
        </w:rPr>
        <w:tab/>
      </w:r>
      <w:r>
        <w:rPr>
          <w:noProof/>
        </w:rPr>
        <w:t>Using SDs to request a service instance</w:t>
      </w:r>
      <w:r>
        <w:rPr>
          <w:noProof/>
        </w:rPr>
        <w:tab/>
      </w:r>
      <w:r>
        <w:rPr>
          <w:noProof/>
        </w:rPr>
        <w:fldChar w:fldCharType="begin"/>
      </w:r>
      <w:r>
        <w:rPr>
          <w:noProof/>
        </w:rPr>
        <w:instrText xml:space="preserve"> PAGEREF _Toc299721105 \h </w:instrText>
      </w:r>
      <w:r>
        <w:rPr>
          <w:noProof/>
        </w:rPr>
      </w:r>
      <w:r>
        <w:rPr>
          <w:noProof/>
        </w:rPr>
        <w:fldChar w:fldCharType="separate"/>
      </w:r>
      <w:r>
        <w:rPr>
          <w:noProof/>
        </w:rPr>
        <w:t>30</w:t>
      </w:r>
      <w:r>
        <w:rPr>
          <w:noProof/>
        </w:rPr>
        <w:fldChar w:fldCharType="end"/>
      </w:r>
    </w:p>
    <w:p w14:paraId="3BA94193"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7.3.4</w:t>
      </w:r>
      <w:r>
        <w:rPr>
          <w:rFonts w:asciiTheme="minorHAnsi" w:hAnsiTheme="minorHAnsi" w:cstheme="minorBidi"/>
          <w:noProof/>
          <w:sz w:val="24"/>
          <w:szCs w:val="24"/>
          <w:lang w:eastAsia="ja-JP"/>
        </w:rPr>
        <w:tab/>
      </w:r>
      <w:r>
        <w:rPr>
          <w:noProof/>
        </w:rPr>
        <w:t>Interpreting an incoming request</w:t>
      </w:r>
      <w:r>
        <w:rPr>
          <w:noProof/>
        </w:rPr>
        <w:tab/>
      </w:r>
      <w:r>
        <w:rPr>
          <w:noProof/>
        </w:rPr>
        <w:fldChar w:fldCharType="begin"/>
      </w:r>
      <w:r>
        <w:rPr>
          <w:noProof/>
        </w:rPr>
        <w:instrText xml:space="preserve"> PAGEREF _Toc299721106 \h </w:instrText>
      </w:r>
      <w:r>
        <w:rPr>
          <w:noProof/>
        </w:rPr>
      </w:r>
      <w:r>
        <w:rPr>
          <w:noProof/>
        </w:rPr>
        <w:fldChar w:fldCharType="separate"/>
      </w:r>
      <w:r>
        <w:rPr>
          <w:noProof/>
        </w:rPr>
        <w:t>31</w:t>
      </w:r>
      <w:r>
        <w:rPr>
          <w:noProof/>
        </w:rPr>
        <w:fldChar w:fldCharType="end"/>
      </w:r>
    </w:p>
    <w:p w14:paraId="67457AA5"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7.4</w:t>
      </w:r>
      <w:r>
        <w:rPr>
          <w:rFonts w:asciiTheme="minorHAnsi" w:hAnsiTheme="minorHAnsi" w:cstheme="minorBidi"/>
          <w:noProof/>
          <w:sz w:val="24"/>
          <w:szCs w:val="24"/>
          <w:lang w:eastAsia="ja-JP"/>
        </w:rPr>
        <w:tab/>
      </w:r>
      <w:r>
        <w:rPr>
          <w:noProof/>
        </w:rPr>
        <w:t>Service Definitions and a Request workflow</w:t>
      </w:r>
      <w:r>
        <w:rPr>
          <w:noProof/>
        </w:rPr>
        <w:tab/>
      </w:r>
      <w:r>
        <w:rPr>
          <w:noProof/>
        </w:rPr>
        <w:fldChar w:fldCharType="begin"/>
      </w:r>
      <w:r>
        <w:rPr>
          <w:noProof/>
        </w:rPr>
        <w:instrText xml:space="preserve"> PAGEREF _Toc299721107 \h </w:instrText>
      </w:r>
      <w:r>
        <w:rPr>
          <w:noProof/>
        </w:rPr>
      </w:r>
      <w:r>
        <w:rPr>
          <w:noProof/>
        </w:rPr>
        <w:fldChar w:fldCharType="separate"/>
      </w:r>
      <w:r>
        <w:rPr>
          <w:noProof/>
        </w:rPr>
        <w:t>31</w:t>
      </w:r>
      <w:r>
        <w:rPr>
          <w:noProof/>
        </w:rPr>
        <w:fldChar w:fldCharType="end"/>
      </w:r>
    </w:p>
    <w:p w14:paraId="6F7EE866"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8.</w:t>
      </w:r>
      <w:r>
        <w:rPr>
          <w:rFonts w:asciiTheme="minorHAnsi" w:hAnsiTheme="minorHAnsi" w:cstheme="minorBidi"/>
          <w:noProof/>
          <w:sz w:val="24"/>
          <w:szCs w:val="24"/>
          <w:lang w:eastAsia="ja-JP"/>
        </w:rPr>
        <w:tab/>
      </w:r>
      <w:r>
        <w:rPr>
          <w:noProof/>
        </w:rPr>
        <w:t>XML Schema Definitions</w:t>
      </w:r>
      <w:r>
        <w:rPr>
          <w:noProof/>
        </w:rPr>
        <w:tab/>
      </w:r>
      <w:r>
        <w:rPr>
          <w:noProof/>
        </w:rPr>
        <w:fldChar w:fldCharType="begin"/>
      </w:r>
      <w:r>
        <w:rPr>
          <w:noProof/>
        </w:rPr>
        <w:instrText xml:space="preserve"> PAGEREF _Toc299721108 \h </w:instrText>
      </w:r>
      <w:r>
        <w:rPr>
          <w:noProof/>
        </w:rPr>
      </w:r>
      <w:r>
        <w:rPr>
          <w:noProof/>
        </w:rPr>
        <w:fldChar w:fldCharType="separate"/>
      </w:r>
      <w:r>
        <w:rPr>
          <w:noProof/>
        </w:rPr>
        <w:t>32</w:t>
      </w:r>
      <w:r>
        <w:rPr>
          <w:noProof/>
        </w:rPr>
        <w:fldChar w:fldCharType="end"/>
      </w:r>
    </w:p>
    <w:p w14:paraId="72A696CD"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8.1</w:t>
      </w:r>
      <w:r>
        <w:rPr>
          <w:rFonts w:asciiTheme="minorHAnsi" w:hAnsiTheme="minorHAnsi" w:cstheme="minorBidi"/>
          <w:noProof/>
          <w:sz w:val="24"/>
          <w:szCs w:val="24"/>
          <w:lang w:eastAsia="ja-JP"/>
        </w:rPr>
        <w:tab/>
      </w:r>
      <w:r>
        <w:rPr>
          <w:noProof/>
        </w:rPr>
        <w:t>NSI CS Versioning</w:t>
      </w:r>
      <w:r>
        <w:rPr>
          <w:noProof/>
        </w:rPr>
        <w:tab/>
      </w:r>
      <w:r>
        <w:rPr>
          <w:noProof/>
        </w:rPr>
        <w:fldChar w:fldCharType="begin"/>
      </w:r>
      <w:r>
        <w:rPr>
          <w:noProof/>
        </w:rPr>
        <w:instrText xml:space="preserve"> PAGEREF _Toc299721109 \h </w:instrText>
      </w:r>
      <w:r>
        <w:rPr>
          <w:noProof/>
        </w:rPr>
      </w:r>
      <w:r>
        <w:rPr>
          <w:noProof/>
        </w:rPr>
        <w:fldChar w:fldCharType="separate"/>
      </w:r>
      <w:r>
        <w:rPr>
          <w:noProof/>
        </w:rPr>
        <w:t>33</w:t>
      </w:r>
      <w:r>
        <w:rPr>
          <w:noProof/>
        </w:rPr>
        <w:fldChar w:fldCharType="end"/>
      </w:r>
    </w:p>
    <w:p w14:paraId="7BF41926"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8.2</w:t>
      </w:r>
      <w:r>
        <w:rPr>
          <w:rFonts w:asciiTheme="minorHAnsi" w:hAnsiTheme="minorHAnsi" w:cstheme="minorBidi"/>
          <w:noProof/>
          <w:sz w:val="24"/>
          <w:szCs w:val="24"/>
          <w:lang w:eastAsia="ja-JP"/>
        </w:rPr>
        <w:tab/>
      </w:r>
      <w:r w:rsidRPr="003A51E5">
        <w:rPr>
          <w:i/>
          <w:noProof/>
        </w:rPr>
        <w:t>nsiHeader</w:t>
      </w:r>
      <w:r>
        <w:rPr>
          <w:noProof/>
        </w:rPr>
        <w:t xml:space="preserve"> element</w:t>
      </w:r>
      <w:r>
        <w:rPr>
          <w:noProof/>
        </w:rPr>
        <w:tab/>
      </w:r>
      <w:r>
        <w:rPr>
          <w:noProof/>
        </w:rPr>
        <w:fldChar w:fldCharType="begin"/>
      </w:r>
      <w:r>
        <w:rPr>
          <w:noProof/>
        </w:rPr>
        <w:instrText xml:space="preserve"> PAGEREF _Toc299721110 \h </w:instrText>
      </w:r>
      <w:r>
        <w:rPr>
          <w:noProof/>
        </w:rPr>
      </w:r>
      <w:r>
        <w:rPr>
          <w:noProof/>
        </w:rPr>
        <w:fldChar w:fldCharType="separate"/>
      </w:r>
      <w:r>
        <w:rPr>
          <w:noProof/>
        </w:rPr>
        <w:t>33</w:t>
      </w:r>
      <w:r>
        <w:rPr>
          <w:noProof/>
        </w:rPr>
        <w:fldChar w:fldCharType="end"/>
      </w:r>
    </w:p>
    <w:p w14:paraId="5E75CF8C"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8.2.1</w:t>
      </w:r>
      <w:r>
        <w:rPr>
          <w:rFonts w:asciiTheme="minorHAnsi" w:hAnsiTheme="minorHAnsi" w:cstheme="minorBidi"/>
          <w:noProof/>
          <w:sz w:val="24"/>
          <w:szCs w:val="24"/>
          <w:lang w:eastAsia="ja-JP"/>
        </w:rPr>
        <w:tab/>
      </w:r>
      <w:r w:rsidRPr="003A51E5">
        <w:rPr>
          <w:i/>
          <w:noProof/>
        </w:rPr>
        <w:t>sessionSecurityAttr</w:t>
      </w:r>
      <w:r>
        <w:rPr>
          <w:noProof/>
        </w:rPr>
        <w:t xml:space="preserve"> Element</w:t>
      </w:r>
      <w:r>
        <w:rPr>
          <w:noProof/>
        </w:rPr>
        <w:tab/>
      </w:r>
      <w:r>
        <w:rPr>
          <w:noProof/>
        </w:rPr>
        <w:fldChar w:fldCharType="begin"/>
      </w:r>
      <w:r>
        <w:rPr>
          <w:noProof/>
        </w:rPr>
        <w:instrText xml:space="preserve"> PAGEREF _Toc299721111 \h </w:instrText>
      </w:r>
      <w:r>
        <w:rPr>
          <w:noProof/>
        </w:rPr>
      </w:r>
      <w:r>
        <w:rPr>
          <w:noProof/>
        </w:rPr>
        <w:fldChar w:fldCharType="separate"/>
      </w:r>
      <w:r>
        <w:rPr>
          <w:noProof/>
        </w:rPr>
        <w:t>36</w:t>
      </w:r>
      <w:r>
        <w:rPr>
          <w:noProof/>
        </w:rPr>
        <w:fldChar w:fldCharType="end"/>
      </w:r>
    </w:p>
    <w:p w14:paraId="68A81ABA"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8.3</w:t>
      </w:r>
      <w:r>
        <w:rPr>
          <w:rFonts w:asciiTheme="minorHAnsi" w:hAnsiTheme="minorHAnsi" w:cstheme="minorBidi"/>
          <w:noProof/>
          <w:sz w:val="24"/>
          <w:szCs w:val="24"/>
          <w:lang w:eastAsia="ja-JP"/>
        </w:rPr>
        <w:tab/>
      </w:r>
      <w:r>
        <w:rPr>
          <w:noProof/>
        </w:rPr>
        <w:t>Common types</w:t>
      </w:r>
      <w:r>
        <w:rPr>
          <w:noProof/>
        </w:rPr>
        <w:tab/>
      </w:r>
      <w:r>
        <w:rPr>
          <w:noProof/>
        </w:rPr>
        <w:fldChar w:fldCharType="begin"/>
      </w:r>
      <w:r>
        <w:rPr>
          <w:noProof/>
        </w:rPr>
        <w:instrText xml:space="preserve"> PAGEREF _Toc299721112 \h </w:instrText>
      </w:r>
      <w:r>
        <w:rPr>
          <w:noProof/>
        </w:rPr>
      </w:r>
      <w:r>
        <w:rPr>
          <w:noProof/>
        </w:rPr>
        <w:fldChar w:fldCharType="separate"/>
      </w:r>
      <w:r>
        <w:rPr>
          <w:noProof/>
        </w:rPr>
        <w:t>37</w:t>
      </w:r>
      <w:r>
        <w:rPr>
          <w:noProof/>
        </w:rPr>
        <w:fldChar w:fldCharType="end"/>
      </w:r>
    </w:p>
    <w:p w14:paraId="14164EDA"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8.3.1</w:t>
      </w:r>
      <w:r>
        <w:rPr>
          <w:rFonts w:asciiTheme="minorHAnsi" w:hAnsiTheme="minorHAnsi" w:cstheme="minorBidi"/>
          <w:noProof/>
          <w:sz w:val="24"/>
          <w:szCs w:val="24"/>
          <w:lang w:eastAsia="ja-JP"/>
        </w:rPr>
        <w:tab/>
      </w:r>
      <w:r w:rsidRPr="003A51E5">
        <w:rPr>
          <w:i/>
          <w:noProof/>
        </w:rPr>
        <w:t>ServiceExceptionType</w:t>
      </w:r>
      <w:r>
        <w:rPr>
          <w:noProof/>
        </w:rPr>
        <w:tab/>
      </w:r>
      <w:r>
        <w:rPr>
          <w:noProof/>
        </w:rPr>
        <w:fldChar w:fldCharType="begin"/>
      </w:r>
      <w:r>
        <w:rPr>
          <w:noProof/>
        </w:rPr>
        <w:instrText xml:space="preserve"> PAGEREF _Toc299721113 \h </w:instrText>
      </w:r>
      <w:r>
        <w:rPr>
          <w:noProof/>
        </w:rPr>
      </w:r>
      <w:r>
        <w:rPr>
          <w:noProof/>
        </w:rPr>
        <w:fldChar w:fldCharType="separate"/>
      </w:r>
      <w:r>
        <w:rPr>
          <w:noProof/>
        </w:rPr>
        <w:t>37</w:t>
      </w:r>
      <w:r>
        <w:rPr>
          <w:noProof/>
        </w:rPr>
        <w:fldChar w:fldCharType="end"/>
      </w:r>
    </w:p>
    <w:p w14:paraId="36DBCFA5"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8.3.2</w:t>
      </w:r>
      <w:r>
        <w:rPr>
          <w:rFonts w:asciiTheme="minorHAnsi" w:hAnsiTheme="minorHAnsi" w:cstheme="minorBidi"/>
          <w:noProof/>
          <w:sz w:val="24"/>
          <w:szCs w:val="24"/>
          <w:lang w:eastAsia="ja-JP"/>
        </w:rPr>
        <w:tab/>
      </w:r>
      <w:r w:rsidRPr="003A51E5">
        <w:rPr>
          <w:i/>
          <w:noProof/>
        </w:rPr>
        <w:t>VariablesType</w:t>
      </w:r>
      <w:r>
        <w:rPr>
          <w:noProof/>
        </w:rPr>
        <w:tab/>
      </w:r>
      <w:r>
        <w:rPr>
          <w:noProof/>
        </w:rPr>
        <w:fldChar w:fldCharType="begin"/>
      </w:r>
      <w:r>
        <w:rPr>
          <w:noProof/>
        </w:rPr>
        <w:instrText xml:space="preserve"> PAGEREF _Toc299721114 \h </w:instrText>
      </w:r>
      <w:r>
        <w:rPr>
          <w:noProof/>
        </w:rPr>
      </w:r>
      <w:r>
        <w:rPr>
          <w:noProof/>
        </w:rPr>
        <w:fldChar w:fldCharType="separate"/>
      </w:r>
      <w:r>
        <w:rPr>
          <w:noProof/>
        </w:rPr>
        <w:t>38</w:t>
      </w:r>
      <w:r>
        <w:rPr>
          <w:noProof/>
        </w:rPr>
        <w:fldChar w:fldCharType="end"/>
      </w:r>
    </w:p>
    <w:p w14:paraId="29B9CD9A"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8.3.3</w:t>
      </w:r>
      <w:r>
        <w:rPr>
          <w:rFonts w:asciiTheme="minorHAnsi" w:hAnsiTheme="minorHAnsi" w:cstheme="minorBidi"/>
          <w:noProof/>
          <w:sz w:val="24"/>
          <w:szCs w:val="24"/>
          <w:lang w:eastAsia="ja-JP"/>
        </w:rPr>
        <w:tab/>
      </w:r>
      <w:r w:rsidRPr="003A51E5">
        <w:rPr>
          <w:i/>
          <w:noProof/>
        </w:rPr>
        <w:t>TypeValuePairType</w:t>
      </w:r>
      <w:r>
        <w:rPr>
          <w:noProof/>
        </w:rPr>
        <w:tab/>
      </w:r>
      <w:r>
        <w:rPr>
          <w:noProof/>
        </w:rPr>
        <w:fldChar w:fldCharType="begin"/>
      </w:r>
      <w:r>
        <w:rPr>
          <w:noProof/>
        </w:rPr>
        <w:instrText xml:space="preserve"> PAGEREF _Toc299721115 \h </w:instrText>
      </w:r>
      <w:r>
        <w:rPr>
          <w:noProof/>
        </w:rPr>
      </w:r>
      <w:r>
        <w:rPr>
          <w:noProof/>
        </w:rPr>
        <w:fldChar w:fldCharType="separate"/>
      </w:r>
      <w:r>
        <w:rPr>
          <w:noProof/>
        </w:rPr>
        <w:t>38</w:t>
      </w:r>
      <w:r>
        <w:rPr>
          <w:noProof/>
        </w:rPr>
        <w:fldChar w:fldCharType="end"/>
      </w:r>
    </w:p>
    <w:p w14:paraId="58114C8F"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8.3.4</w:t>
      </w:r>
      <w:r>
        <w:rPr>
          <w:rFonts w:asciiTheme="minorHAnsi" w:hAnsiTheme="minorHAnsi" w:cstheme="minorBidi"/>
          <w:noProof/>
          <w:sz w:val="24"/>
          <w:szCs w:val="24"/>
          <w:lang w:eastAsia="ja-JP"/>
        </w:rPr>
        <w:tab/>
      </w:r>
      <w:r w:rsidRPr="003A51E5">
        <w:rPr>
          <w:i/>
          <w:noProof/>
        </w:rPr>
        <w:t>TypeValuePairListType</w:t>
      </w:r>
      <w:r>
        <w:rPr>
          <w:noProof/>
        </w:rPr>
        <w:tab/>
      </w:r>
      <w:r>
        <w:rPr>
          <w:noProof/>
        </w:rPr>
        <w:fldChar w:fldCharType="begin"/>
      </w:r>
      <w:r>
        <w:rPr>
          <w:noProof/>
        </w:rPr>
        <w:instrText xml:space="preserve"> PAGEREF _Toc299721116 \h </w:instrText>
      </w:r>
      <w:r>
        <w:rPr>
          <w:noProof/>
        </w:rPr>
      </w:r>
      <w:r>
        <w:rPr>
          <w:noProof/>
        </w:rPr>
        <w:fldChar w:fldCharType="separate"/>
      </w:r>
      <w:r>
        <w:rPr>
          <w:noProof/>
        </w:rPr>
        <w:t>39</w:t>
      </w:r>
      <w:r>
        <w:rPr>
          <w:noProof/>
        </w:rPr>
        <w:fldChar w:fldCharType="end"/>
      </w:r>
    </w:p>
    <w:p w14:paraId="2AB2EBF5"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8.3.5</w:t>
      </w:r>
      <w:r>
        <w:rPr>
          <w:rFonts w:asciiTheme="minorHAnsi" w:hAnsiTheme="minorHAnsi" w:cstheme="minorBidi"/>
          <w:noProof/>
          <w:sz w:val="24"/>
          <w:szCs w:val="24"/>
          <w:lang w:eastAsia="ja-JP"/>
        </w:rPr>
        <w:tab/>
      </w:r>
      <w:r w:rsidRPr="003A51E5">
        <w:rPr>
          <w:i/>
          <w:noProof/>
        </w:rPr>
        <w:t>ConnectionIdType</w:t>
      </w:r>
      <w:r>
        <w:rPr>
          <w:noProof/>
        </w:rPr>
        <w:tab/>
      </w:r>
      <w:r>
        <w:rPr>
          <w:noProof/>
        </w:rPr>
        <w:fldChar w:fldCharType="begin"/>
      </w:r>
      <w:r>
        <w:rPr>
          <w:noProof/>
        </w:rPr>
        <w:instrText xml:space="preserve"> PAGEREF _Toc299721117 \h </w:instrText>
      </w:r>
      <w:r>
        <w:rPr>
          <w:noProof/>
        </w:rPr>
      </w:r>
      <w:r>
        <w:rPr>
          <w:noProof/>
        </w:rPr>
        <w:fldChar w:fldCharType="separate"/>
      </w:r>
      <w:r>
        <w:rPr>
          <w:noProof/>
        </w:rPr>
        <w:t>39</w:t>
      </w:r>
      <w:r>
        <w:rPr>
          <w:noProof/>
        </w:rPr>
        <w:fldChar w:fldCharType="end"/>
      </w:r>
    </w:p>
    <w:p w14:paraId="2D12DFF6"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8.3.6</w:t>
      </w:r>
      <w:r>
        <w:rPr>
          <w:rFonts w:asciiTheme="minorHAnsi" w:hAnsiTheme="minorHAnsi" w:cstheme="minorBidi"/>
          <w:noProof/>
          <w:sz w:val="24"/>
          <w:szCs w:val="24"/>
          <w:lang w:eastAsia="ja-JP"/>
        </w:rPr>
        <w:tab/>
      </w:r>
      <w:r w:rsidRPr="003A51E5">
        <w:rPr>
          <w:i/>
          <w:noProof/>
        </w:rPr>
        <w:t>DateTimeType</w:t>
      </w:r>
      <w:r>
        <w:rPr>
          <w:noProof/>
        </w:rPr>
        <w:tab/>
      </w:r>
      <w:r>
        <w:rPr>
          <w:noProof/>
        </w:rPr>
        <w:fldChar w:fldCharType="begin"/>
      </w:r>
      <w:r>
        <w:rPr>
          <w:noProof/>
        </w:rPr>
        <w:instrText xml:space="preserve"> PAGEREF _Toc299721118 \h </w:instrText>
      </w:r>
      <w:r>
        <w:rPr>
          <w:noProof/>
        </w:rPr>
      </w:r>
      <w:r>
        <w:rPr>
          <w:noProof/>
        </w:rPr>
        <w:fldChar w:fldCharType="separate"/>
      </w:r>
      <w:r>
        <w:rPr>
          <w:noProof/>
        </w:rPr>
        <w:t>39</w:t>
      </w:r>
      <w:r>
        <w:rPr>
          <w:noProof/>
        </w:rPr>
        <w:fldChar w:fldCharType="end"/>
      </w:r>
    </w:p>
    <w:p w14:paraId="48269E8F"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8.3.7</w:t>
      </w:r>
      <w:r>
        <w:rPr>
          <w:rFonts w:asciiTheme="minorHAnsi" w:hAnsiTheme="minorHAnsi" w:cstheme="minorBidi"/>
          <w:noProof/>
          <w:sz w:val="24"/>
          <w:szCs w:val="24"/>
          <w:lang w:eastAsia="ja-JP"/>
        </w:rPr>
        <w:tab/>
      </w:r>
      <w:r w:rsidRPr="003A51E5">
        <w:rPr>
          <w:i/>
          <w:noProof/>
        </w:rPr>
        <w:t>NsaIdType</w:t>
      </w:r>
      <w:r>
        <w:rPr>
          <w:noProof/>
        </w:rPr>
        <w:tab/>
      </w:r>
      <w:r>
        <w:rPr>
          <w:noProof/>
        </w:rPr>
        <w:fldChar w:fldCharType="begin"/>
      </w:r>
      <w:r>
        <w:rPr>
          <w:noProof/>
        </w:rPr>
        <w:instrText xml:space="preserve"> PAGEREF _Toc299721119 \h </w:instrText>
      </w:r>
      <w:r>
        <w:rPr>
          <w:noProof/>
        </w:rPr>
      </w:r>
      <w:r>
        <w:rPr>
          <w:noProof/>
        </w:rPr>
        <w:fldChar w:fldCharType="separate"/>
      </w:r>
      <w:r>
        <w:rPr>
          <w:noProof/>
        </w:rPr>
        <w:t>40</w:t>
      </w:r>
      <w:r>
        <w:rPr>
          <w:noProof/>
        </w:rPr>
        <w:fldChar w:fldCharType="end"/>
      </w:r>
    </w:p>
    <w:p w14:paraId="0C9DA4A7"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8.3.8</w:t>
      </w:r>
      <w:r>
        <w:rPr>
          <w:rFonts w:asciiTheme="minorHAnsi" w:hAnsiTheme="minorHAnsi" w:cstheme="minorBidi"/>
          <w:noProof/>
          <w:sz w:val="24"/>
          <w:szCs w:val="24"/>
          <w:lang w:eastAsia="ja-JP"/>
        </w:rPr>
        <w:tab/>
      </w:r>
      <w:r w:rsidRPr="003A51E5">
        <w:rPr>
          <w:i/>
          <w:noProof/>
        </w:rPr>
        <w:t>UuidType</w:t>
      </w:r>
      <w:r>
        <w:rPr>
          <w:noProof/>
        </w:rPr>
        <w:tab/>
      </w:r>
      <w:r>
        <w:rPr>
          <w:noProof/>
        </w:rPr>
        <w:fldChar w:fldCharType="begin"/>
      </w:r>
      <w:r>
        <w:rPr>
          <w:noProof/>
        </w:rPr>
        <w:instrText xml:space="preserve"> PAGEREF _Toc299721120 \h </w:instrText>
      </w:r>
      <w:r>
        <w:rPr>
          <w:noProof/>
        </w:rPr>
      </w:r>
      <w:r>
        <w:rPr>
          <w:noProof/>
        </w:rPr>
        <w:fldChar w:fldCharType="separate"/>
      </w:r>
      <w:r>
        <w:rPr>
          <w:noProof/>
        </w:rPr>
        <w:t>40</w:t>
      </w:r>
      <w:r>
        <w:rPr>
          <w:noProof/>
        </w:rPr>
        <w:fldChar w:fldCharType="end"/>
      </w:r>
    </w:p>
    <w:p w14:paraId="16C23FD6"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8.4</w:t>
      </w:r>
      <w:r>
        <w:rPr>
          <w:rFonts w:asciiTheme="minorHAnsi" w:hAnsiTheme="minorHAnsi" w:cstheme="minorBidi"/>
          <w:noProof/>
          <w:sz w:val="24"/>
          <w:szCs w:val="24"/>
          <w:lang w:eastAsia="ja-JP"/>
        </w:rPr>
        <w:tab/>
      </w:r>
      <w:r>
        <w:rPr>
          <w:noProof/>
        </w:rPr>
        <w:t>NSI CS operation-specific type definitions.</w:t>
      </w:r>
      <w:r>
        <w:rPr>
          <w:noProof/>
        </w:rPr>
        <w:tab/>
      </w:r>
      <w:r>
        <w:rPr>
          <w:noProof/>
        </w:rPr>
        <w:fldChar w:fldCharType="begin"/>
      </w:r>
      <w:r>
        <w:rPr>
          <w:noProof/>
        </w:rPr>
        <w:instrText xml:space="preserve"> PAGEREF _Toc299721121 \h </w:instrText>
      </w:r>
      <w:r>
        <w:rPr>
          <w:noProof/>
        </w:rPr>
      </w:r>
      <w:r>
        <w:rPr>
          <w:noProof/>
        </w:rPr>
        <w:fldChar w:fldCharType="separate"/>
      </w:r>
      <w:r>
        <w:rPr>
          <w:noProof/>
        </w:rPr>
        <w:t>40</w:t>
      </w:r>
      <w:r>
        <w:rPr>
          <w:noProof/>
        </w:rPr>
        <w:fldChar w:fldCharType="end"/>
      </w:r>
    </w:p>
    <w:p w14:paraId="3517ABD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8.4.1</w:t>
      </w:r>
      <w:r>
        <w:rPr>
          <w:rFonts w:asciiTheme="minorHAnsi" w:hAnsiTheme="minorHAnsi" w:cstheme="minorBidi"/>
          <w:noProof/>
          <w:sz w:val="24"/>
          <w:szCs w:val="24"/>
          <w:lang w:eastAsia="ja-JP"/>
        </w:rPr>
        <w:tab/>
      </w:r>
      <w:r w:rsidRPr="003A51E5">
        <w:rPr>
          <w:i/>
          <w:noProof/>
        </w:rPr>
        <w:t>reserve</w:t>
      </w:r>
      <w:r>
        <w:rPr>
          <w:noProof/>
        </w:rPr>
        <w:t xml:space="preserve"> message elements</w:t>
      </w:r>
      <w:r>
        <w:rPr>
          <w:noProof/>
        </w:rPr>
        <w:tab/>
      </w:r>
      <w:r>
        <w:rPr>
          <w:noProof/>
        </w:rPr>
        <w:fldChar w:fldCharType="begin"/>
      </w:r>
      <w:r>
        <w:rPr>
          <w:noProof/>
        </w:rPr>
        <w:instrText xml:space="preserve"> PAGEREF _Toc299721122 \h </w:instrText>
      </w:r>
      <w:r>
        <w:rPr>
          <w:noProof/>
        </w:rPr>
      </w:r>
      <w:r>
        <w:rPr>
          <w:noProof/>
        </w:rPr>
        <w:fldChar w:fldCharType="separate"/>
      </w:r>
      <w:r>
        <w:rPr>
          <w:noProof/>
        </w:rPr>
        <w:t>40</w:t>
      </w:r>
      <w:r>
        <w:rPr>
          <w:noProof/>
        </w:rPr>
        <w:fldChar w:fldCharType="end"/>
      </w:r>
    </w:p>
    <w:p w14:paraId="682737CE"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8.4.2</w:t>
      </w:r>
      <w:r>
        <w:rPr>
          <w:rFonts w:asciiTheme="minorHAnsi" w:hAnsiTheme="minorHAnsi" w:cstheme="minorBidi"/>
          <w:noProof/>
          <w:sz w:val="24"/>
          <w:szCs w:val="24"/>
          <w:lang w:eastAsia="ja-JP"/>
        </w:rPr>
        <w:tab/>
      </w:r>
      <w:r w:rsidRPr="003A51E5">
        <w:rPr>
          <w:i/>
          <w:noProof/>
        </w:rPr>
        <w:t>reserveCommit</w:t>
      </w:r>
      <w:r>
        <w:rPr>
          <w:noProof/>
        </w:rPr>
        <w:t xml:space="preserve"> message elements</w:t>
      </w:r>
      <w:r>
        <w:rPr>
          <w:noProof/>
        </w:rPr>
        <w:tab/>
      </w:r>
      <w:r>
        <w:rPr>
          <w:noProof/>
        </w:rPr>
        <w:fldChar w:fldCharType="begin"/>
      </w:r>
      <w:r>
        <w:rPr>
          <w:noProof/>
        </w:rPr>
        <w:instrText xml:space="preserve"> PAGEREF _Toc299721123 \h </w:instrText>
      </w:r>
      <w:r>
        <w:rPr>
          <w:noProof/>
        </w:rPr>
      </w:r>
      <w:r>
        <w:rPr>
          <w:noProof/>
        </w:rPr>
        <w:fldChar w:fldCharType="separate"/>
      </w:r>
      <w:r>
        <w:rPr>
          <w:noProof/>
        </w:rPr>
        <w:t>43</w:t>
      </w:r>
      <w:r>
        <w:rPr>
          <w:noProof/>
        </w:rPr>
        <w:fldChar w:fldCharType="end"/>
      </w:r>
    </w:p>
    <w:p w14:paraId="4394D398"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8.4.3</w:t>
      </w:r>
      <w:r>
        <w:rPr>
          <w:rFonts w:asciiTheme="minorHAnsi" w:hAnsiTheme="minorHAnsi" w:cstheme="minorBidi"/>
          <w:noProof/>
          <w:sz w:val="24"/>
          <w:szCs w:val="24"/>
          <w:lang w:eastAsia="ja-JP"/>
        </w:rPr>
        <w:tab/>
      </w:r>
      <w:r w:rsidRPr="003A51E5">
        <w:rPr>
          <w:i/>
          <w:noProof/>
        </w:rPr>
        <w:t>reserveAbort</w:t>
      </w:r>
      <w:r>
        <w:rPr>
          <w:noProof/>
        </w:rPr>
        <w:t xml:space="preserve"> message elements</w:t>
      </w:r>
      <w:r>
        <w:rPr>
          <w:noProof/>
        </w:rPr>
        <w:tab/>
      </w:r>
      <w:r>
        <w:rPr>
          <w:noProof/>
        </w:rPr>
        <w:fldChar w:fldCharType="begin"/>
      </w:r>
      <w:r>
        <w:rPr>
          <w:noProof/>
        </w:rPr>
        <w:instrText xml:space="preserve"> PAGEREF _Toc299721124 \h </w:instrText>
      </w:r>
      <w:r>
        <w:rPr>
          <w:noProof/>
        </w:rPr>
      </w:r>
      <w:r>
        <w:rPr>
          <w:noProof/>
        </w:rPr>
        <w:fldChar w:fldCharType="separate"/>
      </w:r>
      <w:r>
        <w:rPr>
          <w:noProof/>
        </w:rPr>
        <w:t>46</w:t>
      </w:r>
      <w:r>
        <w:rPr>
          <w:noProof/>
        </w:rPr>
        <w:fldChar w:fldCharType="end"/>
      </w:r>
    </w:p>
    <w:p w14:paraId="3F864E6D"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8.4.4</w:t>
      </w:r>
      <w:r>
        <w:rPr>
          <w:rFonts w:asciiTheme="minorHAnsi" w:hAnsiTheme="minorHAnsi" w:cstheme="minorBidi"/>
          <w:noProof/>
          <w:sz w:val="24"/>
          <w:szCs w:val="24"/>
          <w:lang w:eastAsia="ja-JP"/>
        </w:rPr>
        <w:tab/>
      </w:r>
      <w:r w:rsidRPr="003A51E5">
        <w:rPr>
          <w:i/>
          <w:noProof/>
        </w:rPr>
        <w:t>reserveTimeout</w:t>
      </w:r>
      <w:r>
        <w:rPr>
          <w:noProof/>
        </w:rPr>
        <w:t xml:space="preserve"> message elements</w:t>
      </w:r>
      <w:r>
        <w:rPr>
          <w:noProof/>
        </w:rPr>
        <w:tab/>
      </w:r>
      <w:r>
        <w:rPr>
          <w:noProof/>
        </w:rPr>
        <w:fldChar w:fldCharType="begin"/>
      </w:r>
      <w:r>
        <w:rPr>
          <w:noProof/>
        </w:rPr>
        <w:instrText xml:space="preserve"> PAGEREF _Toc299721125 \h </w:instrText>
      </w:r>
      <w:r>
        <w:rPr>
          <w:noProof/>
        </w:rPr>
      </w:r>
      <w:r>
        <w:rPr>
          <w:noProof/>
        </w:rPr>
        <w:fldChar w:fldCharType="separate"/>
      </w:r>
      <w:r>
        <w:rPr>
          <w:noProof/>
        </w:rPr>
        <w:t>47</w:t>
      </w:r>
      <w:r>
        <w:rPr>
          <w:noProof/>
        </w:rPr>
        <w:fldChar w:fldCharType="end"/>
      </w:r>
    </w:p>
    <w:p w14:paraId="1E7B8E2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8.4.5</w:t>
      </w:r>
      <w:r>
        <w:rPr>
          <w:rFonts w:asciiTheme="minorHAnsi" w:hAnsiTheme="minorHAnsi" w:cstheme="minorBidi"/>
          <w:noProof/>
          <w:sz w:val="24"/>
          <w:szCs w:val="24"/>
          <w:lang w:eastAsia="ja-JP"/>
        </w:rPr>
        <w:tab/>
      </w:r>
      <w:r w:rsidRPr="003A51E5">
        <w:rPr>
          <w:i/>
          <w:noProof/>
        </w:rPr>
        <w:t>provision</w:t>
      </w:r>
      <w:r>
        <w:rPr>
          <w:noProof/>
        </w:rPr>
        <w:t xml:space="preserve"> message elements</w:t>
      </w:r>
      <w:r>
        <w:rPr>
          <w:noProof/>
        </w:rPr>
        <w:tab/>
      </w:r>
      <w:r>
        <w:rPr>
          <w:noProof/>
        </w:rPr>
        <w:fldChar w:fldCharType="begin"/>
      </w:r>
      <w:r>
        <w:rPr>
          <w:noProof/>
        </w:rPr>
        <w:instrText xml:space="preserve"> PAGEREF _Toc299721126 \h </w:instrText>
      </w:r>
      <w:r>
        <w:rPr>
          <w:noProof/>
        </w:rPr>
      </w:r>
      <w:r>
        <w:rPr>
          <w:noProof/>
        </w:rPr>
        <w:fldChar w:fldCharType="separate"/>
      </w:r>
      <w:r>
        <w:rPr>
          <w:noProof/>
        </w:rPr>
        <w:t>49</w:t>
      </w:r>
      <w:r>
        <w:rPr>
          <w:noProof/>
        </w:rPr>
        <w:fldChar w:fldCharType="end"/>
      </w:r>
    </w:p>
    <w:p w14:paraId="05085C5D"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8.4.6</w:t>
      </w:r>
      <w:r>
        <w:rPr>
          <w:rFonts w:asciiTheme="minorHAnsi" w:hAnsiTheme="minorHAnsi" w:cstheme="minorBidi"/>
          <w:noProof/>
          <w:sz w:val="24"/>
          <w:szCs w:val="24"/>
          <w:lang w:eastAsia="ja-JP"/>
        </w:rPr>
        <w:tab/>
      </w:r>
      <w:r w:rsidRPr="003A51E5">
        <w:rPr>
          <w:i/>
          <w:noProof/>
        </w:rPr>
        <w:t>release</w:t>
      </w:r>
      <w:r>
        <w:rPr>
          <w:noProof/>
        </w:rPr>
        <w:t xml:space="preserve"> message elements</w:t>
      </w:r>
      <w:r>
        <w:rPr>
          <w:noProof/>
        </w:rPr>
        <w:tab/>
      </w:r>
      <w:r>
        <w:rPr>
          <w:noProof/>
        </w:rPr>
        <w:fldChar w:fldCharType="begin"/>
      </w:r>
      <w:r>
        <w:rPr>
          <w:noProof/>
        </w:rPr>
        <w:instrText xml:space="preserve"> PAGEREF _Toc299721127 \h </w:instrText>
      </w:r>
      <w:r>
        <w:rPr>
          <w:noProof/>
        </w:rPr>
      </w:r>
      <w:r>
        <w:rPr>
          <w:noProof/>
        </w:rPr>
        <w:fldChar w:fldCharType="separate"/>
      </w:r>
      <w:r>
        <w:rPr>
          <w:noProof/>
        </w:rPr>
        <w:t>50</w:t>
      </w:r>
      <w:r>
        <w:rPr>
          <w:noProof/>
        </w:rPr>
        <w:fldChar w:fldCharType="end"/>
      </w:r>
    </w:p>
    <w:p w14:paraId="2CCBFD2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8.4.7</w:t>
      </w:r>
      <w:r>
        <w:rPr>
          <w:rFonts w:asciiTheme="minorHAnsi" w:hAnsiTheme="minorHAnsi" w:cstheme="minorBidi"/>
          <w:noProof/>
          <w:sz w:val="24"/>
          <w:szCs w:val="24"/>
          <w:lang w:eastAsia="ja-JP"/>
        </w:rPr>
        <w:tab/>
      </w:r>
      <w:r w:rsidRPr="003A51E5">
        <w:rPr>
          <w:i/>
          <w:noProof/>
        </w:rPr>
        <w:t>terminate</w:t>
      </w:r>
      <w:r>
        <w:rPr>
          <w:noProof/>
        </w:rPr>
        <w:t xml:space="preserve"> message elements</w:t>
      </w:r>
      <w:r>
        <w:rPr>
          <w:noProof/>
        </w:rPr>
        <w:tab/>
      </w:r>
      <w:r>
        <w:rPr>
          <w:noProof/>
        </w:rPr>
        <w:fldChar w:fldCharType="begin"/>
      </w:r>
      <w:r>
        <w:rPr>
          <w:noProof/>
        </w:rPr>
        <w:instrText xml:space="preserve"> PAGEREF _Toc299721128 \h </w:instrText>
      </w:r>
      <w:r>
        <w:rPr>
          <w:noProof/>
        </w:rPr>
      </w:r>
      <w:r>
        <w:rPr>
          <w:noProof/>
        </w:rPr>
        <w:fldChar w:fldCharType="separate"/>
      </w:r>
      <w:r>
        <w:rPr>
          <w:noProof/>
        </w:rPr>
        <w:t>52</w:t>
      </w:r>
      <w:r>
        <w:rPr>
          <w:noProof/>
        </w:rPr>
        <w:fldChar w:fldCharType="end"/>
      </w:r>
    </w:p>
    <w:p w14:paraId="28BAAE4F"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8.4.8</w:t>
      </w:r>
      <w:r>
        <w:rPr>
          <w:rFonts w:asciiTheme="minorHAnsi" w:hAnsiTheme="minorHAnsi" w:cstheme="minorBidi"/>
          <w:noProof/>
          <w:sz w:val="24"/>
          <w:szCs w:val="24"/>
          <w:lang w:eastAsia="ja-JP"/>
        </w:rPr>
        <w:tab/>
      </w:r>
      <w:r w:rsidRPr="003A51E5">
        <w:rPr>
          <w:i/>
          <w:noProof/>
        </w:rPr>
        <w:t>error</w:t>
      </w:r>
      <w:r>
        <w:rPr>
          <w:noProof/>
        </w:rPr>
        <w:t xml:space="preserve"> message elements</w:t>
      </w:r>
      <w:r>
        <w:rPr>
          <w:noProof/>
        </w:rPr>
        <w:tab/>
      </w:r>
      <w:r>
        <w:rPr>
          <w:noProof/>
        </w:rPr>
        <w:fldChar w:fldCharType="begin"/>
      </w:r>
      <w:r>
        <w:rPr>
          <w:noProof/>
        </w:rPr>
        <w:instrText xml:space="preserve"> PAGEREF _Toc299721129 \h </w:instrText>
      </w:r>
      <w:r>
        <w:rPr>
          <w:noProof/>
        </w:rPr>
      </w:r>
      <w:r>
        <w:rPr>
          <w:noProof/>
        </w:rPr>
        <w:fldChar w:fldCharType="separate"/>
      </w:r>
      <w:r>
        <w:rPr>
          <w:noProof/>
        </w:rPr>
        <w:t>53</w:t>
      </w:r>
      <w:r>
        <w:rPr>
          <w:noProof/>
        </w:rPr>
        <w:fldChar w:fldCharType="end"/>
      </w:r>
    </w:p>
    <w:p w14:paraId="1CBDE5F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8.4.9</w:t>
      </w:r>
      <w:r>
        <w:rPr>
          <w:rFonts w:asciiTheme="minorHAnsi" w:hAnsiTheme="minorHAnsi" w:cstheme="minorBidi"/>
          <w:noProof/>
          <w:sz w:val="24"/>
          <w:szCs w:val="24"/>
          <w:lang w:eastAsia="ja-JP"/>
        </w:rPr>
        <w:tab/>
      </w:r>
      <w:r w:rsidRPr="003A51E5">
        <w:rPr>
          <w:i/>
          <w:noProof/>
        </w:rPr>
        <w:t>errorEvent</w:t>
      </w:r>
      <w:r>
        <w:rPr>
          <w:noProof/>
        </w:rPr>
        <w:t xml:space="preserve"> message elements</w:t>
      </w:r>
      <w:r>
        <w:rPr>
          <w:noProof/>
        </w:rPr>
        <w:tab/>
      </w:r>
      <w:r>
        <w:rPr>
          <w:noProof/>
        </w:rPr>
        <w:fldChar w:fldCharType="begin"/>
      </w:r>
      <w:r>
        <w:rPr>
          <w:noProof/>
        </w:rPr>
        <w:instrText xml:space="preserve"> PAGEREF _Toc299721130 \h </w:instrText>
      </w:r>
      <w:r>
        <w:rPr>
          <w:noProof/>
        </w:rPr>
      </w:r>
      <w:r>
        <w:rPr>
          <w:noProof/>
        </w:rPr>
        <w:fldChar w:fldCharType="separate"/>
      </w:r>
      <w:r>
        <w:rPr>
          <w:noProof/>
        </w:rPr>
        <w:t>54</w:t>
      </w:r>
      <w:r>
        <w:rPr>
          <w:noProof/>
        </w:rPr>
        <w:fldChar w:fldCharType="end"/>
      </w:r>
    </w:p>
    <w:p w14:paraId="3C2B0ED7"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8.4.10</w:t>
      </w:r>
      <w:r>
        <w:rPr>
          <w:rFonts w:asciiTheme="minorHAnsi" w:hAnsiTheme="minorHAnsi" w:cstheme="minorBidi"/>
          <w:noProof/>
          <w:sz w:val="24"/>
          <w:szCs w:val="24"/>
          <w:lang w:eastAsia="ja-JP"/>
        </w:rPr>
        <w:tab/>
      </w:r>
      <w:r w:rsidRPr="003A51E5">
        <w:rPr>
          <w:i/>
          <w:noProof/>
        </w:rPr>
        <w:t>dataPlaneStateChange</w:t>
      </w:r>
      <w:r>
        <w:rPr>
          <w:noProof/>
        </w:rPr>
        <w:t xml:space="preserve"> message elements</w:t>
      </w:r>
      <w:r>
        <w:rPr>
          <w:noProof/>
        </w:rPr>
        <w:tab/>
      </w:r>
      <w:r>
        <w:rPr>
          <w:noProof/>
        </w:rPr>
        <w:fldChar w:fldCharType="begin"/>
      </w:r>
      <w:r>
        <w:rPr>
          <w:noProof/>
        </w:rPr>
        <w:instrText xml:space="preserve"> PAGEREF _Toc299721131 \h </w:instrText>
      </w:r>
      <w:r>
        <w:rPr>
          <w:noProof/>
        </w:rPr>
      </w:r>
      <w:r>
        <w:rPr>
          <w:noProof/>
        </w:rPr>
        <w:fldChar w:fldCharType="separate"/>
      </w:r>
      <w:r>
        <w:rPr>
          <w:noProof/>
        </w:rPr>
        <w:t>56</w:t>
      </w:r>
      <w:r>
        <w:rPr>
          <w:noProof/>
        </w:rPr>
        <w:fldChar w:fldCharType="end"/>
      </w:r>
    </w:p>
    <w:p w14:paraId="5AE52219"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8.4.11</w:t>
      </w:r>
      <w:r>
        <w:rPr>
          <w:rFonts w:asciiTheme="minorHAnsi" w:hAnsiTheme="minorHAnsi" w:cstheme="minorBidi"/>
          <w:noProof/>
          <w:sz w:val="24"/>
          <w:szCs w:val="24"/>
          <w:lang w:eastAsia="ja-JP"/>
        </w:rPr>
        <w:tab/>
      </w:r>
      <w:r w:rsidRPr="003A51E5">
        <w:rPr>
          <w:i/>
          <w:noProof/>
        </w:rPr>
        <w:t>messageDeliveryTimeout</w:t>
      </w:r>
      <w:r>
        <w:rPr>
          <w:noProof/>
        </w:rPr>
        <w:t xml:space="preserve"> message elements</w:t>
      </w:r>
      <w:r>
        <w:rPr>
          <w:noProof/>
        </w:rPr>
        <w:tab/>
      </w:r>
      <w:r>
        <w:rPr>
          <w:noProof/>
        </w:rPr>
        <w:fldChar w:fldCharType="begin"/>
      </w:r>
      <w:r>
        <w:rPr>
          <w:noProof/>
        </w:rPr>
        <w:instrText xml:space="preserve"> PAGEREF _Toc299721132 \h </w:instrText>
      </w:r>
      <w:r>
        <w:rPr>
          <w:noProof/>
        </w:rPr>
      </w:r>
      <w:r>
        <w:rPr>
          <w:noProof/>
        </w:rPr>
        <w:fldChar w:fldCharType="separate"/>
      </w:r>
      <w:r>
        <w:rPr>
          <w:noProof/>
        </w:rPr>
        <w:t>57</w:t>
      </w:r>
      <w:r>
        <w:rPr>
          <w:noProof/>
        </w:rPr>
        <w:fldChar w:fldCharType="end"/>
      </w:r>
    </w:p>
    <w:p w14:paraId="235A0AAD"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lastRenderedPageBreak/>
        <w:t>8.4.12</w:t>
      </w:r>
      <w:r>
        <w:rPr>
          <w:rFonts w:asciiTheme="minorHAnsi" w:hAnsiTheme="minorHAnsi" w:cstheme="minorBidi"/>
          <w:noProof/>
          <w:sz w:val="24"/>
          <w:szCs w:val="24"/>
          <w:lang w:eastAsia="ja-JP"/>
        </w:rPr>
        <w:tab/>
      </w:r>
      <w:r w:rsidRPr="003A51E5">
        <w:rPr>
          <w:i/>
          <w:noProof/>
        </w:rPr>
        <w:t>querySummary</w:t>
      </w:r>
      <w:r>
        <w:rPr>
          <w:noProof/>
        </w:rPr>
        <w:t xml:space="preserve"> message elements</w:t>
      </w:r>
      <w:r>
        <w:rPr>
          <w:noProof/>
        </w:rPr>
        <w:tab/>
      </w:r>
      <w:r>
        <w:rPr>
          <w:noProof/>
        </w:rPr>
        <w:fldChar w:fldCharType="begin"/>
      </w:r>
      <w:r>
        <w:rPr>
          <w:noProof/>
        </w:rPr>
        <w:instrText xml:space="preserve"> PAGEREF _Toc299721133 \h </w:instrText>
      </w:r>
      <w:r>
        <w:rPr>
          <w:noProof/>
        </w:rPr>
      </w:r>
      <w:r>
        <w:rPr>
          <w:noProof/>
        </w:rPr>
        <w:fldChar w:fldCharType="separate"/>
      </w:r>
      <w:r>
        <w:rPr>
          <w:noProof/>
        </w:rPr>
        <w:t>59</w:t>
      </w:r>
      <w:r>
        <w:rPr>
          <w:noProof/>
        </w:rPr>
        <w:fldChar w:fldCharType="end"/>
      </w:r>
    </w:p>
    <w:p w14:paraId="50585069"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8.4.13</w:t>
      </w:r>
      <w:r>
        <w:rPr>
          <w:rFonts w:asciiTheme="minorHAnsi" w:hAnsiTheme="minorHAnsi" w:cstheme="minorBidi"/>
          <w:noProof/>
          <w:sz w:val="24"/>
          <w:szCs w:val="24"/>
          <w:lang w:eastAsia="ja-JP"/>
        </w:rPr>
        <w:tab/>
      </w:r>
      <w:r w:rsidRPr="003A51E5">
        <w:rPr>
          <w:i/>
          <w:noProof/>
        </w:rPr>
        <w:t>querySummarySync</w:t>
      </w:r>
      <w:r>
        <w:rPr>
          <w:noProof/>
        </w:rPr>
        <w:t xml:space="preserve"> message elements</w:t>
      </w:r>
      <w:r>
        <w:rPr>
          <w:noProof/>
        </w:rPr>
        <w:tab/>
      </w:r>
      <w:r>
        <w:rPr>
          <w:noProof/>
        </w:rPr>
        <w:fldChar w:fldCharType="begin"/>
      </w:r>
      <w:r>
        <w:rPr>
          <w:noProof/>
        </w:rPr>
        <w:instrText xml:space="preserve"> PAGEREF _Toc299721134 \h </w:instrText>
      </w:r>
      <w:r>
        <w:rPr>
          <w:noProof/>
        </w:rPr>
      </w:r>
      <w:r>
        <w:rPr>
          <w:noProof/>
        </w:rPr>
        <w:fldChar w:fldCharType="separate"/>
      </w:r>
      <w:r>
        <w:rPr>
          <w:noProof/>
        </w:rPr>
        <w:t>61</w:t>
      </w:r>
      <w:r>
        <w:rPr>
          <w:noProof/>
        </w:rPr>
        <w:fldChar w:fldCharType="end"/>
      </w:r>
    </w:p>
    <w:p w14:paraId="6711A382"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8.4.14</w:t>
      </w:r>
      <w:r>
        <w:rPr>
          <w:rFonts w:asciiTheme="minorHAnsi" w:hAnsiTheme="minorHAnsi" w:cstheme="minorBidi"/>
          <w:noProof/>
          <w:sz w:val="24"/>
          <w:szCs w:val="24"/>
          <w:lang w:eastAsia="ja-JP"/>
        </w:rPr>
        <w:tab/>
      </w:r>
      <w:r w:rsidRPr="003A51E5">
        <w:rPr>
          <w:i/>
          <w:noProof/>
        </w:rPr>
        <w:t>queryRecursive</w:t>
      </w:r>
      <w:r>
        <w:rPr>
          <w:noProof/>
        </w:rPr>
        <w:t xml:space="preserve"> message elements</w:t>
      </w:r>
      <w:r>
        <w:rPr>
          <w:noProof/>
        </w:rPr>
        <w:tab/>
      </w:r>
      <w:r>
        <w:rPr>
          <w:noProof/>
        </w:rPr>
        <w:fldChar w:fldCharType="begin"/>
      </w:r>
      <w:r>
        <w:rPr>
          <w:noProof/>
        </w:rPr>
        <w:instrText xml:space="preserve"> PAGEREF _Toc299721135 \h </w:instrText>
      </w:r>
      <w:r>
        <w:rPr>
          <w:noProof/>
        </w:rPr>
      </w:r>
      <w:r>
        <w:rPr>
          <w:noProof/>
        </w:rPr>
        <w:fldChar w:fldCharType="separate"/>
      </w:r>
      <w:r>
        <w:rPr>
          <w:noProof/>
        </w:rPr>
        <w:t>62</w:t>
      </w:r>
      <w:r>
        <w:rPr>
          <w:noProof/>
        </w:rPr>
        <w:fldChar w:fldCharType="end"/>
      </w:r>
    </w:p>
    <w:p w14:paraId="2ABAAA7D"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8.4.15</w:t>
      </w:r>
      <w:r>
        <w:rPr>
          <w:rFonts w:asciiTheme="minorHAnsi" w:hAnsiTheme="minorHAnsi" w:cstheme="minorBidi"/>
          <w:noProof/>
          <w:sz w:val="24"/>
          <w:szCs w:val="24"/>
          <w:lang w:eastAsia="ja-JP"/>
        </w:rPr>
        <w:tab/>
      </w:r>
      <w:r w:rsidRPr="003A51E5">
        <w:rPr>
          <w:i/>
          <w:noProof/>
        </w:rPr>
        <w:t>queryNotification</w:t>
      </w:r>
      <w:r>
        <w:rPr>
          <w:noProof/>
        </w:rPr>
        <w:t xml:space="preserve"> message elements</w:t>
      </w:r>
      <w:bookmarkStart w:id="13" w:name="_GoBack"/>
      <w:bookmarkEnd w:id="13"/>
      <w:r>
        <w:rPr>
          <w:noProof/>
        </w:rPr>
        <w:tab/>
      </w:r>
      <w:r>
        <w:rPr>
          <w:noProof/>
        </w:rPr>
        <w:fldChar w:fldCharType="begin"/>
      </w:r>
      <w:r>
        <w:rPr>
          <w:noProof/>
        </w:rPr>
        <w:instrText xml:space="preserve"> PAGEREF _Toc299721136 \h </w:instrText>
      </w:r>
      <w:r>
        <w:rPr>
          <w:noProof/>
        </w:rPr>
      </w:r>
      <w:r>
        <w:rPr>
          <w:noProof/>
        </w:rPr>
        <w:fldChar w:fldCharType="separate"/>
      </w:r>
      <w:r>
        <w:rPr>
          <w:noProof/>
        </w:rPr>
        <w:t>64</w:t>
      </w:r>
      <w:r>
        <w:rPr>
          <w:noProof/>
        </w:rPr>
        <w:fldChar w:fldCharType="end"/>
      </w:r>
    </w:p>
    <w:p w14:paraId="562B4557"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8.4.16</w:t>
      </w:r>
      <w:r>
        <w:rPr>
          <w:rFonts w:asciiTheme="minorHAnsi" w:hAnsiTheme="minorHAnsi" w:cstheme="minorBidi"/>
          <w:noProof/>
          <w:sz w:val="24"/>
          <w:szCs w:val="24"/>
          <w:lang w:eastAsia="ja-JP"/>
        </w:rPr>
        <w:tab/>
      </w:r>
      <w:r w:rsidRPr="003A51E5">
        <w:rPr>
          <w:i/>
          <w:noProof/>
        </w:rPr>
        <w:t>queryNotificationSync</w:t>
      </w:r>
      <w:r>
        <w:rPr>
          <w:noProof/>
        </w:rPr>
        <w:t xml:space="preserve"> message elements</w:t>
      </w:r>
      <w:r>
        <w:rPr>
          <w:noProof/>
        </w:rPr>
        <w:tab/>
      </w:r>
      <w:r>
        <w:rPr>
          <w:noProof/>
        </w:rPr>
        <w:fldChar w:fldCharType="begin"/>
      </w:r>
      <w:r>
        <w:rPr>
          <w:noProof/>
        </w:rPr>
        <w:instrText xml:space="preserve"> PAGEREF _Toc299721137 \h </w:instrText>
      </w:r>
      <w:r>
        <w:rPr>
          <w:noProof/>
        </w:rPr>
      </w:r>
      <w:r>
        <w:rPr>
          <w:noProof/>
        </w:rPr>
        <w:fldChar w:fldCharType="separate"/>
      </w:r>
      <w:r>
        <w:rPr>
          <w:noProof/>
        </w:rPr>
        <w:t>67</w:t>
      </w:r>
      <w:r>
        <w:rPr>
          <w:noProof/>
        </w:rPr>
        <w:fldChar w:fldCharType="end"/>
      </w:r>
    </w:p>
    <w:p w14:paraId="551002D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8.4.17</w:t>
      </w:r>
      <w:r>
        <w:rPr>
          <w:rFonts w:asciiTheme="minorHAnsi" w:hAnsiTheme="minorHAnsi" w:cstheme="minorBidi"/>
          <w:noProof/>
          <w:sz w:val="24"/>
          <w:szCs w:val="24"/>
          <w:lang w:eastAsia="ja-JP"/>
        </w:rPr>
        <w:tab/>
      </w:r>
      <w:r w:rsidRPr="003A51E5">
        <w:rPr>
          <w:i/>
          <w:noProof/>
        </w:rPr>
        <w:t>queryResult</w:t>
      </w:r>
      <w:r>
        <w:rPr>
          <w:noProof/>
        </w:rPr>
        <w:t xml:space="preserve"> message elements</w:t>
      </w:r>
      <w:r>
        <w:rPr>
          <w:noProof/>
        </w:rPr>
        <w:tab/>
      </w:r>
      <w:r>
        <w:rPr>
          <w:noProof/>
        </w:rPr>
        <w:fldChar w:fldCharType="begin"/>
      </w:r>
      <w:r>
        <w:rPr>
          <w:noProof/>
        </w:rPr>
        <w:instrText xml:space="preserve"> PAGEREF _Toc299721138 \h </w:instrText>
      </w:r>
      <w:r>
        <w:rPr>
          <w:noProof/>
        </w:rPr>
      </w:r>
      <w:r>
        <w:rPr>
          <w:noProof/>
        </w:rPr>
        <w:fldChar w:fldCharType="separate"/>
      </w:r>
      <w:r>
        <w:rPr>
          <w:noProof/>
        </w:rPr>
        <w:t>68</w:t>
      </w:r>
      <w:r>
        <w:rPr>
          <w:noProof/>
        </w:rPr>
        <w:fldChar w:fldCharType="end"/>
      </w:r>
    </w:p>
    <w:p w14:paraId="62497241"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8.4.18</w:t>
      </w:r>
      <w:r>
        <w:rPr>
          <w:rFonts w:asciiTheme="minorHAnsi" w:hAnsiTheme="minorHAnsi" w:cstheme="minorBidi"/>
          <w:noProof/>
          <w:sz w:val="24"/>
          <w:szCs w:val="24"/>
          <w:lang w:eastAsia="ja-JP"/>
        </w:rPr>
        <w:tab/>
      </w:r>
      <w:r w:rsidRPr="003A51E5">
        <w:rPr>
          <w:i/>
          <w:noProof/>
        </w:rPr>
        <w:t>queryResultSync</w:t>
      </w:r>
      <w:r>
        <w:rPr>
          <w:noProof/>
        </w:rPr>
        <w:t xml:space="preserve"> message elements</w:t>
      </w:r>
      <w:r>
        <w:rPr>
          <w:noProof/>
        </w:rPr>
        <w:tab/>
      </w:r>
      <w:r>
        <w:rPr>
          <w:noProof/>
        </w:rPr>
        <w:fldChar w:fldCharType="begin"/>
      </w:r>
      <w:r>
        <w:rPr>
          <w:noProof/>
        </w:rPr>
        <w:instrText xml:space="preserve"> PAGEREF _Toc299721139 \h </w:instrText>
      </w:r>
      <w:r>
        <w:rPr>
          <w:noProof/>
        </w:rPr>
      </w:r>
      <w:r>
        <w:rPr>
          <w:noProof/>
        </w:rPr>
        <w:fldChar w:fldCharType="separate"/>
      </w:r>
      <w:r>
        <w:rPr>
          <w:noProof/>
        </w:rPr>
        <w:t>71</w:t>
      </w:r>
      <w:r>
        <w:rPr>
          <w:noProof/>
        </w:rPr>
        <w:fldChar w:fldCharType="end"/>
      </w:r>
    </w:p>
    <w:p w14:paraId="36B10F64"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8.5</w:t>
      </w:r>
      <w:r>
        <w:rPr>
          <w:rFonts w:asciiTheme="minorHAnsi" w:hAnsiTheme="minorHAnsi" w:cstheme="minorBidi"/>
          <w:noProof/>
          <w:sz w:val="24"/>
          <w:szCs w:val="24"/>
          <w:lang w:eastAsia="ja-JP"/>
        </w:rPr>
        <w:tab/>
      </w:r>
      <w:r>
        <w:rPr>
          <w:noProof/>
        </w:rPr>
        <w:t>NSI CS specific types</w:t>
      </w:r>
      <w:r>
        <w:rPr>
          <w:noProof/>
        </w:rPr>
        <w:tab/>
      </w:r>
      <w:r>
        <w:rPr>
          <w:noProof/>
        </w:rPr>
        <w:fldChar w:fldCharType="begin"/>
      </w:r>
      <w:r>
        <w:rPr>
          <w:noProof/>
        </w:rPr>
        <w:instrText xml:space="preserve"> PAGEREF _Toc299721140 \h </w:instrText>
      </w:r>
      <w:r>
        <w:rPr>
          <w:noProof/>
        </w:rPr>
      </w:r>
      <w:r>
        <w:rPr>
          <w:noProof/>
        </w:rPr>
        <w:fldChar w:fldCharType="separate"/>
      </w:r>
      <w:r>
        <w:rPr>
          <w:noProof/>
        </w:rPr>
        <w:t>74</w:t>
      </w:r>
      <w:r>
        <w:rPr>
          <w:noProof/>
        </w:rPr>
        <w:fldChar w:fldCharType="end"/>
      </w:r>
    </w:p>
    <w:p w14:paraId="41A838C2"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8.5.1</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_Toc299721141 \h </w:instrText>
      </w:r>
      <w:r>
        <w:rPr>
          <w:noProof/>
        </w:rPr>
      </w:r>
      <w:r>
        <w:rPr>
          <w:noProof/>
        </w:rPr>
        <w:fldChar w:fldCharType="separate"/>
      </w:r>
      <w:r>
        <w:rPr>
          <w:noProof/>
        </w:rPr>
        <w:t>74</w:t>
      </w:r>
      <w:r>
        <w:rPr>
          <w:noProof/>
        </w:rPr>
        <w:fldChar w:fldCharType="end"/>
      </w:r>
    </w:p>
    <w:p w14:paraId="6D96449D"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8.5.2</w:t>
      </w:r>
      <w:r>
        <w:rPr>
          <w:rFonts w:asciiTheme="minorHAnsi" w:hAnsiTheme="minorHAnsi" w:cstheme="minorBidi"/>
          <w:noProof/>
          <w:sz w:val="24"/>
          <w:szCs w:val="24"/>
          <w:lang w:eastAsia="ja-JP"/>
        </w:rPr>
        <w:tab/>
      </w:r>
      <w:r>
        <w:rPr>
          <w:noProof/>
        </w:rPr>
        <w:t>Simple Types</w:t>
      </w:r>
      <w:r>
        <w:rPr>
          <w:noProof/>
        </w:rPr>
        <w:tab/>
      </w:r>
      <w:r>
        <w:rPr>
          <w:noProof/>
        </w:rPr>
        <w:fldChar w:fldCharType="begin"/>
      </w:r>
      <w:r>
        <w:rPr>
          <w:noProof/>
        </w:rPr>
        <w:instrText xml:space="preserve"> PAGEREF _Toc299721142 \h </w:instrText>
      </w:r>
      <w:r>
        <w:rPr>
          <w:noProof/>
        </w:rPr>
      </w:r>
      <w:r>
        <w:rPr>
          <w:noProof/>
        </w:rPr>
        <w:fldChar w:fldCharType="separate"/>
      </w:r>
      <w:r>
        <w:rPr>
          <w:noProof/>
        </w:rPr>
        <w:t>94</w:t>
      </w:r>
      <w:r>
        <w:rPr>
          <w:noProof/>
        </w:rPr>
        <w:fldChar w:fldCharType="end"/>
      </w:r>
    </w:p>
    <w:p w14:paraId="38D32895"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9.</w:t>
      </w:r>
      <w:r>
        <w:rPr>
          <w:rFonts w:asciiTheme="minorHAnsi" w:hAnsiTheme="minorHAnsi" w:cstheme="minorBidi"/>
          <w:noProof/>
          <w:sz w:val="24"/>
          <w:szCs w:val="24"/>
          <w:lang w:eastAsia="ja-JP"/>
        </w:rPr>
        <w:tab/>
      </w:r>
      <w:r>
        <w:rPr>
          <w:noProof/>
        </w:rPr>
        <w:t>Security</w:t>
      </w:r>
      <w:r>
        <w:rPr>
          <w:noProof/>
        </w:rPr>
        <w:tab/>
      </w:r>
      <w:r>
        <w:rPr>
          <w:noProof/>
        </w:rPr>
        <w:fldChar w:fldCharType="begin"/>
      </w:r>
      <w:r>
        <w:rPr>
          <w:noProof/>
        </w:rPr>
        <w:instrText xml:space="preserve"> PAGEREF _Toc299721143 \h </w:instrText>
      </w:r>
      <w:r>
        <w:rPr>
          <w:noProof/>
        </w:rPr>
      </w:r>
      <w:r>
        <w:rPr>
          <w:noProof/>
        </w:rPr>
        <w:fldChar w:fldCharType="separate"/>
      </w:r>
      <w:r>
        <w:rPr>
          <w:noProof/>
        </w:rPr>
        <w:t>97</w:t>
      </w:r>
      <w:r>
        <w:rPr>
          <w:noProof/>
        </w:rPr>
        <w:fldChar w:fldCharType="end"/>
      </w:r>
    </w:p>
    <w:p w14:paraId="17C8A530"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9.1</w:t>
      </w:r>
      <w:r>
        <w:rPr>
          <w:rFonts w:asciiTheme="minorHAnsi" w:hAnsiTheme="minorHAnsi" w:cstheme="minorBidi"/>
          <w:noProof/>
          <w:sz w:val="24"/>
          <w:szCs w:val="24"/>
          <w:lang w:eastAsia="ja-JP"/>
        </w:rPr>
        <w:tab/>
      </w:r>
      <w:r>
        <w:rPr>
          <w:noProof/>
        </w:rPr>
        <w:t>Transport Layer Security</w:t>
      </w:r>
      <w:r>
        <w:rPr>
          <w:noProof/>
        </w:rPr>
        <w:tab/>
      </w:r>
      <w:r>
        <w:rPr>
          <w:noProof/>
        </w:rPr>
        <w:fldChar w:fldCharType="begin"/>
      </w:r>
      <w:r>
        <w:rPr>
          <w:noProof/>
        </w:rPr>
        <w:instrText xml:space="preserve"> PAGEREF _Toc299721144 \h </w:instrText>
      </w:r>
      <w:r>
        <w:rPr>
          <w:noProof/>
        </w:rPr>
      </w:r>
      <w:r>
        <w:rPr>
          <w:noProof/>
        </w:rPr>
        <w:fldChar w:fldCharType="separate"/>
      </w:r>
      <w:r>
        <w:rPr>
          <w:noProof/>
        </w:rPr>
        <w:t>97</w:t>
      </w:r>
      <w:r>
        <w:rPr>
          <w:noProof/>
        </w:rPr>
        <w:fldChar w:fldCharType="end"/>
      </w:r>
    </w:p>
    <w:p w14:paraId="0775D9BD"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9.2</w:t>
      </w:r>
      <w:r>
        <w:rPr>
          <w:rFonts w:asciiTheme="minorHAnsi" w:hAnsiTheme="minorHAnsi" w:cstheme="minorBidi"/>
          <w:noProof/>
          <w:sz w:val="24"/>
          <w:szCs w:val="24"/>
          <w:lang w:eastAsia="ja-JP"/>
        </w:rPr>
        <w:tab/>
      </w:r>
      <w:r>
        <w:rPr>
          <w:noProof/>
        </w:rPr>
        <w:t>SAML Assertions</w:t>
      </w:r>
      <w:r>
        <w:rPr>
          <w:noProof/>
        </w:rPr>
        <w:tab/>
      </w:r>
      <w:r>
        <w:rPr>
          <w:noProof/>
        </w:rPr>
        <w:fldChar w:fldCharType="begin"/>
      </w:r>
      <w:r>
        <w:rPr>
          <w:noProof/>
        </w:rPr>
        <w:instrText xml:space="preserve"> PAGEREF _Toc299721145 \h </w:instrText>
      </w:r>
      <w:r>
        <w:rPr>
          <w:noProof/>
        </w:rPr>
      </w:r>
      <w:r>
        <w:rPr>
          <w:noProof/>
        </w:rPr>
        <w:fldChar w:fldCharType="separate"/>
      </w:r>
      <w:r>
        <w:rPr>
          <w:noProof/>
        </w:rPr>
        <w:t>97</w:t>
      </w:r>
      <w:r>
        <w:rPr>
          <w:noProof/>
        </w:rPr>
        <w:fldChar w:fldCharType="end"/>
      </w:r>
    </w:p>
    <w:p w14:paraId="4F2EDD15"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10.</w:t>
      </w:r>
      <w:r>
        <w:rPr>
          <w:rFonts w:asciiTheme="minorHAnsi" w:hAnsiTheme="minorHAnsi" w:cstheme="minorBidi"/>
          <w:noProof/>
          <w:sz w:val="24"/>
          <w:szCs w:val="24"/>
          <w:lang w:eastAsia="ja-JP"/>
        </w:rPr>
        <w:tab/>
      </w:r>
      <w:r>
        <w:rPr>
          <w:noProof/>
        </w:rPr>
        <w:t>Contributors</w:t>
      </w:r>
      <w:r>
        <w:rPr>
          <w:noProof/>
        </w:rPr>
        <w:tab/>
      </w:r>
      <w:r>
        <w:rPr>
          <w:noProof/>
        </w:rPr>
        <w:fldChar w:fldCharType="begin"/>
      </w:r>
      <w:r>
        <w:rPr>
          <w:noProof/>
        </w:rPr>
        <w:instrText xml:space="preserve"> PAGEREF _Toc299721146 \h </w:instrText>
      </w:r>
      <w:r>
        <w:rPr>
          <w:noProof/>
        </w:rPr>
      </w:r>
      <w:r>
        <w:rPr>
          <w:noProof/>
        </w:rPr>
        <w:fldChar w:fldCharType="separate"/>
      </w:r>
      <w:r>
        <w:rPr>
          <w:noProof/>
        </w:rPr>
        <w:t>97</w:t>
      </w:r>
      <w:r>
        <w:rPr>
          <w:noProof/>
        </w:rPr>
        <w:fldChar w:fldCharType="end"/>
      </w:r>
    </w:p>
    <w:p w14:paraId="53E45C06"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11.</w:t>
      </w:r>
      <w:r>
        <w:rPr>
          <w:rFonts w:asciiTheme="minorHAnsi" w:hAnsiTheme="minorHAnsi" w:cstheme="minorBidi"/>
          <w:noProof/>
          <w:sz w:val="24"/>
          <w:szCs w:val="24"/>
          <w:lang w:eastAsia="ja-JP"/>
        </w:rPr>
        <w:tab/>
      </w:r>
      <w:r>
        <w:rPr>
          <w:noProof/>
        </w:rPr>
        <w:t>Glossary</w:t>
      </w:r>
      <w:r>
        <w:rPr>
          <w:noProof/>
        </w:rPr>
        <w:tab/>
      </w:r>
      <w:r>
        <w:rPr>
          <w:noProof/>
        </w:rPr>
        <w:fldChar w:fldCharType="begin"/>
      </w:r>
      <w:r>
        <w:rPr>
          <w:noProof/>
        </w:rPr>
        <w:instrText xml:space="preserve"> PAGEREF _Toc299721147 \h </w:instrText>
      </w:r>
      <w:r>
        <w:rPr>
          <w:noProof/>
        </w:rPr>
      </w:r>
      <w:r>
        <w:rPr>
          <w:noProof/>
        </w:rPr>
        <w:fldChar w:fldCharType="separate"/>
      </w:r>
      <w:r>
        <w:rPr>
          <w:noProof/>
        </w:rPr>
        <w:t>98</w:t>
      </w:r>
      <w:r>
        <w:rPr>
          <w:noProof/>
        </w:rPr>
        <w:fldChar w:fldCharType="end"/>
      </w:r>
    </w:p>
    <w:p w14:paraId="7AAB3382"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12.</w:t>
      </w:r>
      <w:r>
        <w:rPr>
          <w:rFonts w:asciiTheme="minorHAnsi" w:hAnsiTheme="minorHAnsi" w:cstheme="minorBidi"/>
          <w:noProof/>
          <w:sz w:val="24"/>
          <w:szCs w:val="24"/>
          <w:lang w:eastAsia="ja-JP"/>
        </w:rPr>
        <w:tab/>
      </w:r>
      <w:r>
        <w:rPr>
          <w:noProof/>
        </w:rPr>
        <w:t>Intellectual Property Statement</w:t>
      </w:r>
      <w:r>
        <w:rPr>
          <w:noProof/>
        </w:rPr>
        <w:tab/>
      </w:r>
      <w:r>
        <w:rPr>
          <w:noProof/>
        </w:rPr>
        <w:fldChar w:fldCharType="begin"/>
      </w:r>
      <w:r>
        <w:rPr>
          <w:noProof/>
        </w:rPr>
        <w:instrText xml:space="preserve"> PAGEREF _Toc299721148 \h </w:instrText>
      </w:r>
      <w:r>
        <w:rPr>
          <w:noProof/>
        </w:rPr>
      </w:r>
      <w:r>
        <w:rPr>
          <w:noProof/>
        </w:rPr>
        <w:fldChar w:fldCharType="separate"/>
      </w:r>
      <w:r>
        <w:rPr>
          <w:noProof/>
        </w:rPr>
        <w:t>99</w:t>
      </w:r>
      <w:r>
        <w:rPr>
          <w:noProof/>
        </w:rPr>
        <w:fldChar w:fldCharType="end"/>
      </w:r>
    </w:p>
    <w:p w14:paraId="14E4008F"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13.</w:t>
      </w:r>
      <w:r>
        <w:rPr>
          <w:rFonts w:asciiTheme="minorHAnsi" w:hAnsiTheme="minorHAnsi" w:cstheme="minorBidi"/>
          <w:noProof/>
          <w:sz w:val="24"/>
          <w:szCs w:val="24"/>
          <w:lang w:eastAsia="ja-JP"/>
        </w:rPr>
        <w:tab/>
      </w:r>
      <w:r>
        <w:rPr>
          <w:noProof/>
        </w:rPr>
        <w:t>Disclaimer</w:t>
      </w:r>
      <w:r>
        <w:rPr>
          <w:noProof/>
        </w:rPr>
        <w:tab/>
      </w:r>
      <w:r>
        <w:rPr>
          <w:noProof/>
        </w:rPr>
        <w:fldChar w:fldCharType="begin"/>
      </w:r>
      <w:r>
        <w:rPr>
          <w:noProof/>
        </w:rPr>
        <w:instrText xml:space="preserve"> PAGEREF _Toc299721149 \h </w:instrText>
      </w:r>
      <w:r>
        <w:rPr>
          <w:noProof/>
        </w:rPr>
      </w:r>
      <w:r>
        <w:rPr>
          <w:noProof/>
        </w:rPr>
        <w:fldChar w:fldCharType="separate"/>
      </w:r>
      <w:r>
        <w:rPr>
          <w:noProof/>
        </w:rPr>
        <w:t>100</w:t>
      </w:r>
      <w:r>
        <w:rPr>
          <w:noProof/>
        </w:rPr>
        <w:fldChar w:fldCharType="end"/>
      </w:r>
    </w:p>
    <w:p w14:paraId="09F62B05"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14.</w:t>
      </w:r>
      <w:r>
        <w:rPr>
          <w:rFonts w:asciiTheme="minorHAnsi" w:hAnsiTheme="minorHAnsi" w:cstheme="minorBidi"/>
          <w:noProof/>
          <w:sz w:val="24"/>
          <w:szCs w:val="24"/>
          <w:lang w:eastAsia="ja-JP"/>
        </w:rPr>
        <w:tab/>
      </w:r>
      <w:r>
        <w:rPr>
          <w:noProof/>
        </w:rPr>
        <w:t>Full Copyright Notice</w:t>
      </w:r>
      <w:r>
        <w:rPr>
          <w:noProof/>
        </w:rPr>
        <w:tab/>
      </w:r>
      <w:r>
        <w:rPr>
          <w:noProof/>
        </w:rPr>
        <w:fldChar w:fldCharType="begin"/>
      </w:r>
      <w:r>
        <w:rPr>
          <w:noProof/>
        </w:rPr>
        <w:instrText xml:space="preserve"> PAGEREF _Toc299721150 \h </w:instrText>
      </w:r>
      <w:r>
        <w:rPr>
          <w:noProof/>
        </w:rPr>
      </w:r>
      <w:r>
        <w:rPr>
          <w:noProof/>
        </w:rPr>
        <w:fldChar w:fldCharType="separate"/>
      </w:r>
      <w:r>
        <w:rPr>
          <w:noProof/>
        </w:rPr>
        <w:t>100</w:t>
      </w:r>
      <w:r>
        <w:rPr>
          <w:noProof/>
        </w:rPr>
        <w:fldChar w:fldCharType="end"/>
      </w:r>
    </w:p>
    <w:p w14:paraId="43DD13B7" w14:textId="77777777" w:rsidR="00634777" w:rsidRDefault="00634777">
      <w:pPr>
        <w:pStyle w:val="TOC1"/>
        <w:tabs>
          <w:tab w:val="left" w:pos="518"/>
          <w:tab w:val="right" w:pos="8828"/>
        </w:tabs>
        <w:rPr>
          <w:rFonts w:asciiTheme="minorHAnsi" w:hAnsiTheme="minorHAnsi" w:cstheme="minorBidi"/>
          <w:noProof/>
          <w:sz w:val="24"/>
          <w:szCs w:val="24"/>
          <w:lang w:eastAsia="ja-JP"/>
        </w:rPr>
      </w:pPr>
      <w:r w:rsidRPr="003A51E5">
        <w:rPr>
          <w:rFonts w:cs="Arial"/>
          <w:noProof/>
        </w:rPr>
        <w:t>15.</w:t>
      </w:r>
      <w:r>
        <w:rPr>
          <w:rFonts w:asciiTheme="minorHAnsi" w:hAnsiTheme="minorHAnsi" w:cstheme="minorBidi"/>
          <w:noProof/>
          <w:sz w:val="24"/>
          <w:szCs w:val="24"/>
          <w:lang w:eastAsia="ja-JP"/>
        </w:rPr>
        <w:tab/>
      </w:r>
      <w:r>
        <w:rPr>
          <w:noProof/>
        </w:rPr>
        <w:t xml:space="preserve">Appendix A: </w:t>
      </w:r>
      <w:r w:rsidRPr="003A51E5">
        <w:rPr>
          <w:rFonts w:cs="Arial"/>
          <w:noProof/>
        </w:rPr>
        <w:t>State Machine Transition Tables</w:t>
      </w:r>
      <w:r>
        <w:rPr>
          <w:noProof/>
        </w:rPr>
        <w:tab/>
      </w:r>
      <w:r>
        <w:rPr>
          <w:noProof/>
        </w:rPr>
        <w:fldChar w:fldCharType="begin"/>
      </w:r>
      <w:r>
        <w:rPr>
          <w:noProof/>
        </w:rPr>
        <w:instrText xml:space="preserve"> PAGEREF _Toc299721151 \h </w:instrText>
      </w:r>
      <w:r>
        <w:rPr>
          <w:noProof/>
        </w:rPr>
      </w:r>
      <w:r>
        <w:rPr>
          <w:noProof/>
        </w:rPr>
        <w:fldChar w:fldCharType="separate"/>
      </w:r>
      <w:r>
        <w:rPr>
          <w:noProof/>
        </w:rPr>
        <w:t>101</w:t>
      </w:r>
      <w:r>
        <w:rPr>
          <w:noProof/>
        </w:rPr>
        <w:fldChar w:fldCharType="end"/>
      </w:r>
    </w:p>
    <w:p w14:paraId="134A3677"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16.</w:t>
      </w:r>
      <w:r>
        <w:rPr>
          <w:rFonts w:asciiTheme="minorHAnsi" w:hAnsiTheme="minorHAnsi" w:cstheme="minorBidi"/>
          <w:noProof/>
          <w:sz w:val="24"/>
          <w:szCs w:val="24"/>
          <w:lang w:eastAsia="ja-JP"/>
        </w:rPr>
        <w:tab/>
      </w:r>
      <w:r>
        <w:rPr>
          <w:noProof/>
        </w:rPr>
        <w:t>Appendix B: Error Messages and Best Practices</w:t>
      </w:r>
      <w:r>
        <w:rPr>
          <w:noProof/>
        </w:rPr>
        <w:tab/>
      </w:r>
      <w:r>
        <w:rPr>
          <w:noProof/>
        </w:rPr>
        <w:fldChar w:fldCharType="begin"/>
      </w:r>
      <w:r>
        <w:rPr>
          <w:noProof/>
        </w:rPr>
        <w:instrText xml:space="preserve"> PAGEREF _Toc299721152 \h </w:instrText>
      </w:r>
      <w:r>
        <w:rPr>
          <w:noProof/>
        </w:rPr>
      </w:r>
      <w:r>
        <w:rPr>
          <w:noProof/>
        </w:rPr>
        <w:fldChar w:fldCharType="separate"/>
      </w:r>
      <w:r>
        <w:rPr>
          <w:noProof/>
        </w:rPr>
        <w:t>102</w:t>
      </w:r>
      <w:r>
        <w:rPr>
          <w:noProof/>
        </w:rPr>
        <w:fldChar w:fldCharType="end"/>
      </w:r>
    </w:p>
    <w:p w14:paraId="211824AF"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16.1</w:t>
      </w:r>
      <w:r>
        <w:rPr>
          <w:rFonts w:asciiTheme="minorHAnsi" w:hAnsiTheme="minorHAnsi" w:cstheme="minorBidi"/>
          <w:noProof/>
          <w:sz w:val="24"/>
          <w:szCs w:val="24"/>
          <w:lang w:eastAsia="ja-JP"/>
        </w:rPr>
        <w:tab/>
      </w:r>
      <w:r>
        <w:rPr>
          <w:noProof/>
        </w:rPr>
        <w:t>Error Messages</w:t>
      </w:r>
      <w:r>
        <w:rPr>
          <w:noProof/>
        </w:rPr>
        <w:tab/>
      </w:r>
      <w:r>
        <w:rPr>
          <w:noProof/>
        </w:rPr>
        <w:fldChar w:fldCharType="begin"/>
      </w:r>
      <w:r>
        <w:rPr>
          <w:noProof/>
        </w:rPr>
        <w:instrText xml:space="preserve"> PAGEREF _Toc299721153 \h </w:instrText>
      </w:r>
      <w:r>
        <w:rPr>
          <w:noProof/>
        </w:rPr>
      </w:r>
      <w:r>
        <w:rPr>
          <w:noProof/>
        </w:rPr>
        <w:fldChar w:fldCharType="separate"/>
      </w:r>
      <w:r>
        <w:rPr>
          <w:noProof/>
        </w:rPr>
        <w:t>102</w:t>
      </w:r>
      <w:r>
        <w:rPr>
          <w:noProof/>
        </w:rPr>
        <w:fldChar w:fldCharType="end"/>
      </w:r>
    </w:p>
    <w:p w14:paraId="364422EB"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16.2</w:t>
      </w:r>
      <w:r>
        <w:rPr>
          <w:rFonts w:asciiTheme="minorHAnsi" w:hAnsiTheme="minorHAnsi" w:cstheme="minorBidi"/>
          <w:noProof/>
          <w:sz w:val="24"/>
          <w:szCs w:val="24"/>
          <w:lang w:eastAsia="ja-JP"/>
        </w:rPr>
        <w:tab/>
      </w:r>
      <w:r>
        <w:rPr>
          <w:noProof/>
        </w:rPr>
        <w:t>NTP servers</w:t>
      </w:r>
      <w:r>
        <w:rPr>
          <w:noProof/>
        </w:rPr>
        <w:tab/>
      </w:r>
      <w:r>
        <w:rPr>
          <w:noProof/>
        </w:rPr>
        <w:fldChar w:fldCharType="begin"/>
      </w:r>
      <w:r>
        <w:rPr>
          <w:noProof/>
        </w:rPr>
        <w:instrText xml:space="preserve"> PAGEREF _Toc299721154 \h </w:instrText>
      </w:r>
      <w:r>
        <w:rPr>
          <w:noProof/>
        </w:rPr>
      </w:r>
      <w:r>
        <w:rPr>
          <w:noProof/>
        </w:rPr>
        <w:fldChar w:fldCharType="separate"/>
      </w:r>
      <w:r>
        <w:rPr>
          <w:noProof/>
        </w:rPr>
        <w:t>103</w:t>
      </w:r>
      <w:r>
        <w:rPr>
          <w:noProof/>
        </w:rPr>
        <w:fldChar w:fldCharType="end"/>
      </w:r>
    </w:p>
    <w:p w14:paraId="6EFC66F0"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16.3</w:t>
      </w:r>
      <w:r>
        <w:rPr>
          <w:rFonts w:asciiTheme="minorHAnsi" w:hAnsiTheme="minorHAnsi" w:cstheme="minorBidi"/>
          <w:noProof/>
          <w:sz w:val="24"/>
          <w:szCs w:val="24"/>
          <w:lang w:eastAsia="ja-JP"/>
        </w:rPr>
        <w:tab/>
      </w:r>
      <w:r>
        <w:rPr>
          <w:noProof/>
        </w:rPr>
        <w:t>Timeouts</w:t>
      </w:r>
      <w:r>
        <w:rPr>
          <w:noProof/>
        </w:rPr>
        <w:tab/>
      </w:r>
      <w:r>
        <w:rPr>
          <w:noProof/>
        </w:rPr>
        <w:fldChar w:fldCharType="begin"/>
      </w:r>
      <w:r>
        <w:rPr>
          <w:noProof/>
        </w:rPr>
        <w:instrText xml:space="preserve"> PAGEREF _Toc299721155 \h </w:instrText>
      </w:r>
      <w:r>
        <w:rPr>
          <w:noProof/>
        </w:rPr>
      </w:r>
      <w:r>
        <w:rPr>
          <w:noProof/>
        </w:rPr>
        <w:fldChar w:fldCharType="separate"/>
      </w:r>
      <w:r>
        <w:rPr>
          <w:noProof/>
        </w:rPr>
        <w:t>103</w:t>
      </w:r>
      <w:r>
        <w:rPr>
          <w:noProof/>
        </w:rPr>
        <w:fldChar w:fldCharType="end"/>
      </w:r>
    </w:p>
    <w:p w14:paraId="6405EFA9"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17.</w:t>
      </w:r>
      <w:r>
        <w:rPr>
          <w:rFonts w:asciiTheme="minorHAnsi" w:hAnsiTheme="minorHAnsi" w:cstheme="minorBidi"/>
          <w:noProof/>
          <w:sz w:val="24"/>
          <w:szCs w:val="24"/>
          <w:lang w:eastAsia="ja-JP"/>
        </w:rPr>
        <w:tab/>
      </w:r>
      <w:r>
        <w:rPr>
          <w:noProof/>
        </w:rPr>
        <w:t>Appendix C: Firewall Handling</w:t>
      </w:r>
      <w:r>
        <w:rPr>
          <w:noProof/>
        </w:rPr>
        <w:tab/>
      </w:r>
      <w:r>
        <w:rPr>
          <w:noProof/>
        </w:rPr>
        <w:fldChar w:fldCharType="begin"/>
      </w:r>
      <w:r>
        <w:rPr>
          <w:noProof/>
        </w:rPr>
        <w:instrText xml:space="preserve"> PAGEREF _Toc299721156 \h </w:instrText>
      </w:r>
      <w:r>
        <w:rPr>
          <w:noProof/>
        </w:rPr>
      </w:r>
      <w:r>
        <w:rPr>
          <w:noProof/>
        </w:rPr>
        <w:fldChar w:fldCharType="separate"/>
      </w:r>
      <w:r>
        <w:rPr>
          <w:noProof/>
        </w:rPr>
        <w:t>104</w:t>
      </w:r>
      <w:r>
        <w:rPr>
          <w:noProof/>
        </w:rPr>
        <w:fldChar w:fldCharType="end"/>
      </w:r>
    </w:p>
    <w:p w14:paraId="52C80494"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18.</w:t>
      </w:r>
      <w:r>
        <w:rPr>
          <w:rFonts w:asciiTheme="minorHAnsi" w:hAnsiTheme="minorHAnsi" w:cstheme="minorBidi"/>
          <w:noProof/>
          <w:sz w:val="24"/>
          <w:szCs w:val="24"/>
          <w:lang w:eastAsia="ja-JP"/>
        </w:rPr>
        <w:tab/>
      </w:r>
      <w:r>
        <w:rPr>
          <w:noProof/>
        </w:rPr>
        <w:t>Appendix D: Formal Statement of Coordinator</w:t>
      </w:r>
      <w:r>
        <w:rPr>
          <w:noProof/>
        </w:rPr>
        <w:tab/>
      </w:r>
      <w:r>
        <w:rPr>
          <w:noProof/>
        </w:rPr>
        <w:fldChar w:fldCharType="begin"/>
      </w:r>
      <w:r>
        <w:rPr>
          <w:noProof/>
        </w:rPr>
        <w:instrText xml:space="preserve"> PAGEREF _Toc299721157 \h </w:instrText>
      </w:r>
      <w:r>
        <w:rPr>
          <w:noProof/>
        </w:rPr>
      </w:r>
      <w:r>
        <w:rPr>
          <w:noProof/>
        </w:rPr>
        <w:fldChar w:fldCharType="separate"/>
      </w:r>
      <w:r>
        <w:rPr>
          <w:noProof/>
        </w:rPr>
        <w:t>107</w:t>
      </w:r>
      <w:r>
        <w:rPr>
          <w:noProof/>
        </w:rPr>
        <w:fldChar w:fldCharType="end"/>
      </w:r>
    </w:p>
    <w:p w14:paraId="5E6487F7"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18.1</w:t>
      </w:r>
      <w:r>
        <w:rPr>
          <w:rFonts w:asciiTheme="minorHAnsi" w:hAnsiTheme="minorHAnsi" w:cstheme="minorBidi"/>
          <w:noProof/>
          <w:sz w:val="24"/>
          <w:szCs w:val="24"/>
          <w:lang w:eastAsia="ja-JP"/>
        </w:rPr>
        <w:tab/>
      </w:r>
      <w:r>
        <w:rPr>
          <w:noProof/>
        </w:rPr>
        <w:t>Aggregator NSA</w:t>
      </w:r>
      <w:r>
        <w:rPr>
          <w:noProof/>
        </w:rPr>
        <w:tab/>
      </w:r>
      <w:r>
        <w:rPr>
          <w:noProof/>
        </w:rPr>
        <w:fldChar w:fldCharType="begin"/>
      </w:r>
      <w:r>
        <w:rPr>
          <w:noProof/>
        </w:rPr>
        <w:instrText xml:space="preserve"> PAGEREF _Toc299721158 \h </w:instrText>
      </w:r>
      <w:r>
        <w:rPr>
          <w:noProof/>
        </w:rPr>
      </w:r>
      <w:r>
        <w:rPr>
          <w:noProof/>
        </w:rPr>
        <w:fldChar w:fldCharType="separate"/>
      </w:r>
      <w:r>
        <w:rPr>
          <w:noProof/>
        </w:rPr>
        <w:t>107</w:t>
      </w:r>
      <w:r>
        <w:rPr>
          <w:noProof/>
        </w:rPr>
        <w:fldChar w:fldCharType="end"/>
      </w:r>
    </w:p>
    <w:p w14:paraId="51C105A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18.1.1</w:t>
      </w:r>
      <w:r>
        <w:rPr>
          <w:rFonts w:asciiTheme="minorHAnsi" w:hAnsiTheme="minorHAnsi" w:cstheme="minorBidi"/>
          <w:noProof/>
          <w:sz w:val="24"/>
          <w:szCs w:val="24"/>
          <w:lang w:eastAsia="ja-JP"/>
        </w:rPr>
        <w:tab/>
      </w:r>
      <w:r>
        <w:rPr>
          <w:noProof/>
        </w:rPr>
        <w:t>Processing of NSI Requests</w:t>
      </w:r>
      <w:r>
        <w:rPr>
          <w:noProof/>
        </w:rPr>
        <w:tab/>
      </w:r>
      <w:r>
        <w:rPr>
          <w:noProof/>
        </w:rPr>
        <w:fldChar w:fldCharType="begin"/>
      </w:r>
      <w:r>
        <w:rPr>
          <w:noProof/>
        </w:rPr>
        <w:instrText xml:space="preserve"> PAGEREF _Toc299721159 \h </w:instrText>
      </w:r>
      <w:r>
        <w:rPr>
          <w:noProof/>
        </w:rPr>
      </w:r>
      <w:r>
        <w:rPr>
          <w:noProof/>
        </w:rPr>
        <w:fldChar w:fldCharType="separate"/>
      </w:r>
      <w:r>
        <w:rPr>
          <w:noProof/>
        </w:rPr>
        <w:t>107</w:t>
      </w:r>
      <w:r>
        <w:rPr>
          <w:noProof/>
        </w:rPr>
        <w:fldChar w:fldCharType="end"/>
      </w:r>
    </w:p>
    <w:p w14:paraId="75024888"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18.1.2</w:t>
      </w:r>
      <w:r>
        <w:rPr>
          <w:rFonts w:asciiTheme="minorHAnsi" w:hAnsiTheme="minorHAnsi" w:cstheme="minorBidi"/>
          <w:noProof/>
          <w:sz w:val="24"/>
          <w:szCs w:val="24"/>
          <w:lang w:eastAsia="ja-JP"/>
        </w:rPr>
        <w:tab/>
      </w:r>
      <w:r>
        <w:rPr>
          <w:noProof/>
        </w:rPr>
        <w:t>Requests from State Machines</w:t>
      </w:r>
      <w:r>
        <w:rPr>
          <w:noProof/>
        </w:rPr>
        <w:tab/>
      </w:r>
      <w:r>
        <w:rPr>
          <w:noProof/>
        </w:rPr>
        <w:fldChar w:fldCharType="begin"/>
      </w:r>
      <w:r>
        <w:rPr>
          <w:noProof/>
        </w:rPr>
        <w:instrText xml:space="preserve"> PAGEREF _Toc299721160 \h </w:instrText>
      </w:r>
      <w:r>
        <w:rPr>
          <w:noProof/>
        </w:rPr>
      </w:r>
      <w:r>
        <w:rPr>
          <w:noProof/>
        </w:rPr>
        <w:fldChar w:fldCharType="separate"/>
      </w:r>
      <w:r>
        <w:rPr>
          <w:noProof/>
        </w:rPr>
        <w:t>108</w:t>
      </w:r>
      <w:r>
        <w:rPr>
          <w:noProof/>
        </w:rPr>
        <w:fldChar w:fldCharType="end"/>
      </w:r>
    </w:p>
    <w:p w14:paraId="73A56F15"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18.2</w:t>
      </w:r>
      <w:r>
        <w:rPr>
          <w:rFonts w:asciiTheme="minorHAnsi" w:hAnsiTheme="minorHAnsi" w:cstheme="minorBidi"/>
          <w:noProof/>
          <w:sz w:val="24"/>
          <w:szCs w:val="24"/>
          <w:lang w:eastAsia="ja-JP"/>
        </w:rPr>
        <w:tab/>
      </w:r>
      <w:r>
        <w:rPr>
          <w:noProof/>
        </w:rPr>
        <w:t>Ultimate PA</w:t>
      </w:r>
      <w:r>
        <w:rPr>
          <w:noProof/>
        </w:rPr>
        <w:tab/>
      </w:r>
      <w:r>
        <w:rPr>
          <w:noProof/>
        </w:rPr>
        <w:fldChar w:fldCharType="begin"/>
      </w:r>
      <w:r>
        <w:rPr>
          <w:noProof/>
        </w:rPr>
        <w:instrText xml:space="preserve"> PAGEREF _Toc299721161 \h </w:instrText>
      </w:r>
      <w:r>
        <w:rPr>
          <w:noProof/>
        </w:rPr>
      </w:r>
      <w:r>
        <w:rPr>
          <w:noProof/>
        </w:rPr>
        <w:fldChar w:fldCharType="separate"/>
      </w:r>
      <w:r>
        <w:rPr>
          <w:noProof/>
        </w:rPr>
        <w:t>109</w:t>
      </w:r>
      <w:r>
        <w:rPr>
          <w:noProof/>
        </w:rPr>
        <w:fldChar w:fldCharType="end"/>
      </w:r>
    </w:p>
    <w:p w14:paraId="2CA3653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18.2.1</w:t>
      </w:r>
      <w:r>
        <w:rPr>
          <w:rFonts w:asciiTheme="minorHAnsi" w:hAnsiTheme="minorHAnsi" w:cstheme="minorBidi"/>
          <w:noProof/>
          <w:sz w:val="24"/>
          <w:szCs w:val="24"/>
          <w:lang w:eastAsia="ja-JP"/>
        </w:rPr>
        <w:tab/>
      </w:r>
      <w:r>
        <w:rPr>
          <w:noProof/>
        </w:rPr>
        <w:t>Processing of NSI Requests</w:t>
      </w:r>
      <w:r>
        <w:rPr>
          <w:noProof/>
        </w:rPr>
        <w:tab/>
      </w:r>
      <w:r>
        <w:rPr>
          <w:noProof/>
        </w:rPr>
        <w:fldChar w:fldCharType="begin"/>
      </w:r>
      <w:r>
        <w:rPr>
          <w:noProof/>
        </w:rPr>
        <w:instrText xml:space="preserve"> PAGEREF _Toc299721162 \h </w:instrText>
      </w:r>
      <w:r>
        <w:rPr>
          <w:noProof/>
        </w:rPr>
      </w:r>
      <w:r>
        <w:rPr>
          <w:noProof/>
        </w:rPr>
        <w:fldChar w:fldCharType="separate"/>
      </w:r>
      <w:r>
        <w:rPr>
          <w:noProof/>
        </w:rPr>
        <w:t>109</w:t>
      </w:r>
      <w:r>
        <w:rPr>
          <w:noProof/>
        </w:rPr>
        <w:fldChar w:fldCharType="end"/>
      </w:r>
    </w:p>
    <w:p w14:paraId="136E3703"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18.2.2</w:t>
      </w:r>
      <w:r>
        <w:rPr>
          <w:rFonts w:asciiTheme="minorHAnsi" w:hAnsiTheme="minorHAnsi" w:cstheme="minorBidi"/>
          <w:noProof/>
          <w:sz w:val="24"/>
          <w:szCs w:val="24"/>
          <w:lang w:eastAsia="ja-JP"/>
        </w:rPr>
        <w:tab/>
      </w:r>
      <w:r>
        <w:rPr>
          <w:noProof/>
        </w:rPr>
        <w:t>Requests from State Machines</w:t>
      </w:r>
      <w:r>
        <w:rPr>
          <w:noProof/>
        </w:rPr>
        <w:tab/>
      </w:r>
      <w:r>
        <w:rPr>
          <w:noProof/>
        </w:rPr>
        <w:fldChar w:fldCharType="begin"/>
      </w:r>
      <w:r>
        <w:rPr>
          <w:noProof/>
        </w:rPr>
        <w:instrText xml:space="preserve"> PAGEREF _Toc299721163 \h </w:instrText>
      </w:r>
      <w:r>
        <w:rPr>
          <w:noProof/>
        </w:rPr>
      </w:r>
      <w:r>
        <w:rPr>
          <w:noProof/>
        </w:rPr>
        <w:fldChar w:fldCharType="separate"/>
      </w:r>
      <w:r>
        <w:rPr>
          <w:noProof/>
        </w:rPr>
        <w:t>110</w:t>
      </w:r>
      <w:r>
        <w:rPr>
          <w:noProof/>
        </w:rPr>
        <w:fldChar w:fldCharType="end"/>
      </w:r>
    </w:p>
    <w:p w14:paraId="06412DA2"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19.</w:t>
      </w:r>
      <w:r>
        <w:rPr>
          <w:rFonts w:asciiTheme="minorHAnsi" w:hAnsiTheme="minorHAnsi" w:cstheme="minorBidi"/>
          <w:noProof/>
          <w:sz w:val="24"/>
          <w:szCs w:val="24"/>
          <w:lang w:eastAsia="ja-JP"/>
        </w:rPr>
        <w:tab/>
      </w:r>
      <w:r>
        <w:rPr>
          <w:noProof/>
        </w:rPr>
        <w:t>Appendix E: Service-Specific Schema</w:t>
      </w:r>
      <w:r>
        <w:rPr>
          <w:noProof/>
        </w:rPr>
        <w:tab/>
      </w:r>
      <w:r>
        <w:rPr>
          <w:noProof/>
        </w:rPr>
        <w:fldChar w:fldCharType="begin"/>
      </w:r>
      <w:r>
        <w:rPr>
          <w:noProof/>
        </w:rPr>
        <w:instrText xml:space="preserve"> PAGEREF _Toc299721164 \h </w:instrText>
      </w:r>
      <w:r>
        <w:rPr>
          <w:noProof/>
        </w:rPr>
      </w:r>
      <w:r>
        <w:rPr>
          <w:noProof/>
        </w:rPr>
        <w:fldChar w:fldCharType="separate"/>
      </w:r>
      <w:r>
        <w:rPr>
          <w:noProof/>
        </w:rPr>
        <w:t>111</w:t>
      </w:r>
      <w:r>
        <w:rPr>
          <w:noProof/>
        </w:rPr>
        <w:fldChar w:fldCharType="end"/>
      </w:r>
    </w:p>
    <w:p w14:paraId="0D805488"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19.1</w:t>
      </w:r>
      <w:r>
        <w:rPr>
          <w:rFonts w:asciiTheme="minorHAnsi" w:hAnsiTheme="minorHAnsi" w:cstheme="minorBidi"/>
          <w:noProof/>
          <w:sz w:val="24"/>
          <w:szCs w:val="24"/>
          <w:lang w:eastAsia="ja-JP"/>
        </w:rPr>
        <w:tab/>
      </w:r>
      <w:r>
        <w:rPr>
          <w:noProof/>
        </w:rPr>
        <w:t xml:space="preserve">Restructuring </w:t>
      </w:r>
      <w:r w:rsidRPr="003A51E5">
        <w:rPr>
          <w:i/>
          <w:noProof/>
        </w:rPr>
        <w:t>criteria</w:t>
      </w:r>
      <w:r>
        <w:rPr>
          <w:noProof/>
        </w:rPr>
        <w:t xml:space="preserve"> element</w:t>
      </w:r>
      <w:r>
        <w:rPr>
          <w:noProof/>
        </w:rPr>
        <w:tab/>
      </w:r>
      <w:r>
        <w:rPr>
          <w:noProof/>
        </w:rPr>
        <w:fldChar w:fldCharType="begin"/>
      </w:r>
      <w:r>
        <w:rPr>
          <w:noProof/>
        </w:rPr>
        <w:instrText xml:space="preserve"> PAGEREF _Toc299721165 \h </w:instrText>
      </w:r>
      <w:r>
        <w:rPr>
          <w:noProof/>
        </w:rPr>
      </w:r>
      <w:r>
        <w:rPr>
          <w:noProof/>
        </w:rPr>
        <w:fldChar w:fldCharType="separate"/>
      </w:r>
      <w:r>
        <w:rPr>
          <w:noProof/>
        </w:rPr>
        <w:t>111</w:t>
      </w:r>
      <w:r>
        <w:rPr>
          <w:noProof/>
        </w:rPr>
        <w:fldChar w:fldCharType="end"/>
      </w:r>
    </w:p>
    <w:p w14:paraId="0F378D1F"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19.2</w:t>
      </w:r>
      <w:r>
        <w:rPr>
          <w:rFonts w:asciiTheme="minorHAnsi" w:hAnsiTheme="minorHAnsi" w:cstheme="minorBidi"/>
          <w:noProof/>
          <w:sz w:val="24"/>
          <w:szCs w:val="24"/>
          <w:lang w:eastAsia="ja-JP"/>
        </w:rPr>
        <w:tab/>
      </w:r>
      <w:r>
        <w:rPr>
          <w:noProof/>
        </w:rPr>
        <w:t xml:space="preserve">The </w:t>
      </w:r>
      <w:r w:rsidRPr="003A51E5">
        <w:rPr>
          <w:i/>
          <w:noProof/>
        </w:rPr>
        <w:t>serviceType</w:t>
      </w:r>
      <w:r>
        <w:rPr>
          <w:noProof/>
        </w:rPr>
        <w:t xml:space="preserve"> element</w:t>
      </w:r>
      <w:r>
        <w:rPr>
          <w:noProof/>
        </w:rPr>
        <w:tab/>
      </w:r>
      <w:r>
        <w:rPr>
          <w:noProof/>
        </w:rPr>
        <w:fldChar w:fldCharType="begin"/>
      </w:r>
      <w:r>
        <w:rPr>
          <w:noProof/>
        </w:rPr>
        <w:instrText xml:space="preserve"> PAGEREF _Toc299721166 \h </w:instrText>
      </w:r>
      <w:r>
        <w:rPr>
          <w:noProof/>
        </w:rPr>
      </w:r>
      <w:r>
        <w:rPr>
          <w:noProof/>
        </w:rPr>
        <w:fldChar w:fldCharType="separate"/>
      </w:r>
      <w:r>
        <w:rPr>
          <w:noProof/>
        </w:rPr>
        <w:t>111</w:t>
      </w:r>
      <w:r>
        <w:rPr>
          <w:noProof/>
        </w:rPr>
        <w:fldChar w:fldCharType="end"/>
      </w:r>
    </w:p>
    <w:p w14:paraId="612D9C13"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19.3</w:t>
      </w:r>
      <w:r>
        <w:rPr>
          <w:rFonts w:asciiTheme="minorHAnsi" w:hAnsiTheme="minorHAnsi" w:cstheme="minorBidi"/>
          <w:noProof/>
          <w:sz w:val="24"/>
          <w:szCs w:val="24"/>
          <w:lang w:eastAsia="ja-JP"/>
        </w:rPr>
        <w:tab/>
      </w:r>
      <w:r>
        <w:rPr>
          <w:noProof/>
        </w:rPr>
        <w:t>Service-specific errors</w:t>
      </w:r>
      <w:r>
        <w:rPr>
          <w:noProof/>
        </w:rPr>
        <w:tab/>
      </w:r>
      <w:r>
        <w:rPr>
          <w:noProof/>
        </w:rPr>
        <w:fldChar w:fldCharType="begin"/>
      </w:r>
      <w:r>
        <w:rPr>
          <w:noProof/>
        </w:rPr>
        <w:instrText xml:space="preserve"> PAGEREF _Toc299721167 \h </w:instrText>
      </w:r>
      <w:r>
        <w:rPr>
          <w:noProof/>
        </w:rPr>
      </w:r>
      <w:r>
        <w:rPr>
          <w:noProof/>
        </w:rPr>
        <w:fldChar w:fldCharType="separate"/>
      </w:r>
      <w:r>
        <w:rPr>
          <w:noProof/>
        </w:rPr>
        <w:t>111</w:t>
      </w:r>
      <w:r>
        <w:rPr>
          <w:noProof/>
        </w:rPr>
        <w:fldChar w:fldCharType="end"/>
      </w:r>
    </w:p>
    <w:p w14:paraId="2DC97F7D"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19.4</w:t>
      </w:r>
      <w:r>
        <w:rPr>
          <w:rFonts w:asciiTheme="minorHAnsi" w:hAnsiTheme="minorHAnsi" w:cstheme="minorBidi"/>
          <w:noProof/>
          <w:sz w:val="24"/>
          <w:szCs w:val="24"/>
          <w:lang w:eastAsia="ja-JP"/>
        </w:rPr>
        <w:tab/>
      </w:r>
      <w:r>
        <w:rPr>
          <w:noProof/>
        </w:rPr>
        <w:t>Point-to-point service-specific schema</w:t>
      </w:r>
      <w:r>
        <w:rPr>
          <w:noProof/>
        </w:rPr>
        <w:tab/>
      </w:r>
      <w:r>
        <w:rPr>
          <w:noProof/>
        </w:rPr>
        <w:fldChar w:fldCharType="begin"/>
      </w:r>
      <w:r>
        <w:rPr>
          <w:noProof/>
        </w:rPr>
        <w:instrText xml:space="preserve"> PAGEREF _Toc299721168 \h </w:instrText>
      </w:r>
      <w:r>
        <w:rPr>
          <w:noProof/>
        </w:rPr>
      </w:r>
      <w:r>
        <w:rPr>
          <w:noProof/>
        </w:rPr>
        <w:fldChar w:fldCharType="separate"/>
      </w:r>
      <w:r>
        <w:rPr>
          <w:noProof/>
        </w:rPr>
        <w:t>112</w:t>
      </w:r>
      <w:r>
        <w:rPr>
          <w:noProof/>
        </w:rPr>
        <w:fldChar w:fldCharType="end"/>
      </w:r>
    </w:p>
    <w:p w14:paraId="262C982F"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19.4.1</w:t>
      </w:r>
      <w:r>
        <w:rPr>
          <w:rFonts w:asciiTheme="minorHAnsi" w:hAnsiTheme="minorHAnsi" w:cstheme="minorBidi"/>
          <w:noProof/>
          <w:sz w:val="24"/>
          <w:szCs w:val="24"/>
          <w:lang w:eastAsia="ja-JP"/>
        </w:rPr>
        <w:tab/>
      </w:r>
      <w:r>
        <w:rPr>
          <w:noProof/>
        </w:rPr>
        <w:t>Service Elements</w:t>
      </w:r>
      <w:r>
        <w:rPr>
          <w:noProof/>
        </w:rPr>
        <w:tab/>
      </w:r>
      <w:r>
        <w:rPr>
          <w:noProof/>
        </w:rPr>
        <w:fldChar w:fldCharType="begin"/>
      </w:r>
      <w:r>
        <w:rPr>
          <w:noProof/>
        </w:rPr>
        <w:instrText xml:space="preserve"> PAGEREF _Toc299721169 \h </w:instrText>
      </w:r>
      <w:r>
        <w:rPr>
          <w:noProof/>
        </w:rPr>
      </w:r>
      <w:r>
        <w:rPr>
          <w:noProof/>
        </w:rPr>
        <w:fldChar w:fldCharType="separate"/>
      </w:r>
      <w:r>
        <w:rPr>
          <w:noProof/>
        </w:rPr>
        <w:t>112</w:t>
      </w:r>
      <w:r>
        <w:rPr>
          <w:noProof/>
        </w:rPr>
        <w:fldChar w:fldCharType="end"/>
      </w:r>
    </w:p>
    <w:p w14:paraId="17D6F847"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19.4.2</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_Toc299721170 \h </w:instrText>
      </w:r>
      <w:r>
        <w:rPr>
          <w:noProof/>
        </w:rPr>
      </w:r>
      <w:r>
        <w:rPr>
          <w:noProof/>
        </w:rPr>
        <w:fldChar w:fldCharType="separate"/>
      </w:r>
      <w:r>
        <w:rPr>
          <w:noProof/>
        </w:rPr>
        <w:t>114</w:t>
      </w:r>
      <w:r>
        <w:rPr>
          <w:noProof/>
        </w:rPr>
        <w:fldChar w:fldCharType="end"/>
      </w:r>
    </w:p>
    <w:p w14:paraId="2CFF6DEC"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19.5</w:t>
      </w:r>
      <w:r>
        <w:rPr>
          <w:rFonts w:asciiTheme="minorHAnsi" w:hAnsiTheme="minorHAnsi" w:cstheme="minorBidi"/>
          <w:noProof/>
          <w:sz w:val="24"/>
          <w:szCs w:val="24"/>
          <w:lang w:eastAsia="ja-JP"/>
        </w:rPr>
        <w:tab/>
      </w:r>
      <w:r>
        <w:rPr>
          <w:noProof/>
        </w:rPr>
        <w:t>Generic Service Types</w:t>
      </w:r>
      <w:r>
        <w:rPr>
          <w:noProof/>
        </w:rPr>
        <w:tab/>
      </w:r>
      <w:r>
        <w:rPr>
          <w:noProof/>
        </w:rPr>
        <w:fldChar w:fldCharType="begin"/>
      </w:r>
      <w:r>
        <w:rPr>
          <w:noProof/>
        </w:rPr>
        <w:instrText xml:space="preserve"> PAGEREF _Toc299721171 \h </w:instrText>
      </w:r>
      <w:r>
        <w:rPr>
          <w:noProof/>
        </w:rPr>
      </w:r>
      <w:r>
        <w:rPr>
          <w:noProof/>
        </w:rPr>
        <w:fldChar w:fldCharType="separate"/>
      </w:r>
      <w:r>
        <w:rPr>
          <w:noProof/>
        </w:rPr>
        <w:t>115</w:t>
      </w:r>
      <w:r>
        <w:rPr>
          <w:noProof/>
        </w:rPr>
        <w:fldChar w:fldCharType="end"/>
      </w:r>
    </w:p>
    <w:p w14:paraId="5E28BE11"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19.5.1</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_Toc299721172 \h </w:instrText>
      </w:r>
      <w:r>
        <w:rPr>
          <w:noProof/>
        </w:rPr>
      </w:r>
      <w:r>
        <w:rPr>
          <w:noProof/>
        </w:rPr>
        <w:fldChar w:fldCharType="separate"/>
      </w:r>
      <w:r>
        <w:rPr>
          <w:noProof/>
        </w:rPr>
        <w:t>115</w:t>
      </w:r>
      <w:r>
        <w:rPr>
          <w:noProof/>
        </w:rPr>
        <w:fldChar w:fldCharType="end"/>
      </w:r>
    </w:p>
    <w:p w14:paraId="5C10690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19.5.2</w:t>
      </w:r>
      <w:r>
        <w:rPr>
          <w:rFonts w:asciiTheme="minorHAnsi" w:hAnsiTheme="minorHAnsi" w:cstheme="minorBidi"/>
          <w:noProof/>
          <w:sz w:val="24"/>
          <w:szCs w:val="24"/>
          <w:lang w:eastAsia="ja-JP"/>
        </w:rPr>
        <w:tab/>
      </w:r>
      <w:r>
        <w:rPr>
          <w:noProof/>
        </w:rPr>
        <w:t>Simple Types</w:t>
      </w:r>
      <w:r>
        <w:rPr>
          <w:noProof/>
        </w:rPr>
        <w:tab/>
      </w:r>
      <w:r>
        <w:rPr>
          <w:noProof/>
        </w:rPr>
        <w:fldChar w:fldCharType="begin"/>
      </w:r>
      <w:r>
        <w:rPr>
          <w:noProof/>
        </w:rPr>
        <w:instrText xml:space="preserve"> PAGEREF _Toc299721173 \h </w:instrText>
      </w:r>
      <w:r>
        <w:rPr>
          <w:noProof/>
        </w:rPr>
      </w:r>
      <w:r>
        <w:rPr>
          <w:noProof/>
        </w:rPr>
        <w:fldChar w:fldCharType="separate"/>
      </w:r>
      <w:r>
        <w:rPr>
          <w:noProof/>
        </w:rPr>
        <w:t>116</w:t>
      </w:r>
      <w:r>
        <w:rPr>
          <w:noProof/>
        </w:rPr>
        <w:fldChar w:fldCharType="end"/>
      </w:r>
    </w:p>
    <w:p w14:paraId="7C99AC4B"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19.6</w:t>
      </w:r>
      <w:r>
        <w:rPr>
          <w:rFonts w:asciiTheme="minorHAnsi" w:hAnsiTheme="minorHAnsi" w:cstheme="minorBidi"/>
          <w:noProof/>
          <w:sz w:val="24"/>
          <w:szCs w:val="24"/>
          <w:lang w:eastAsia="ja-JP"/>
        </w:rPr>
        <w:tab/>
      </w:r>
      <w:r>
        <w:rPr>
          <w:noProof/>
        </w:rPr>
        <w:t>Reservation request</w:t>
      </w:r>
      <w:r>
        <w:rPr>
          <w:noProof/>
        </w:rPr>
        <w:tab/>
      </w:r>
      <w:r>
        <w:rPr>
          <w:noProof/>
        </w:rPr>
        <w:fldChar w:fldCharType="begin"/>
      </w:r>
      <w:r>
        <w:rPr>
          <w:noProof/>
        </w:rPr>
        <w:instrText xml:space="preserve"> PAGEREF _Toc299721174 \h </w:instrText>
      </w:r>
      <w:r>
        <w:rPr>
          <w:noProof/>
        </w:rPr>
      </w:r>
      <w:r>
        <w:rPr>
          <w:noProof/>
        </w:rPr>
        <w:fldChar w:fldCharType="separate"/>
      </w:r>
      <w:r>
        <w:rPr>
          <w:noProof/>
        </w:rPr>
        <w:t>116</w:t>
      </w:r>
      <w:r>
        <w:rPr>
          <w:noProof/>
        </w:rPr>
        <w:fldChar w:fldCharType="end"/>
      </w:r>
    </w:p>
    <w:p w14:paraId="2E73C46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19.6.1</w:t>
      </w:r>
      <w:r>
        <w:rPr>
          <w:rFonts w:asciiTheme="minorHAnsi" w:hAnsiTheme="minorHAnsi" w:cstheme="minorBidi"/>
          <w:noProof/>
          <w:sz w:val="24"/>
          <w:szCs w:val="24"/>
          <w:lang w:eastAsia="ja-JP"/>
        </w:rPr>
        <w:tab/>
      </w:r>
      <w:r>
        <w:rPr>
          <w:noProof/>
        </w:rPr>
        <w:t>Successful Response</w:t>
      </w:r>
      <w:r>
        <w:rPr>
          <w:noProof/>
        </w:rPr>
        <w:tab/>
      </w:r>
      <w:r>
        <w:rPr>
          <w:noProof/>
        </w:rPr>
        <w:fldChar w:fldCharType="begin"/>
      </w:r>
      <w:r>
        <w:rPr>
          <w:noProof/>
        </w:rPr>
        <w:instrText xml:space="preserve"> PAGEREF _Toc299721175 \h </w:instrText>
      </w:r>
      <w:r>
        <w:rPr>
          <w:noProof/>
        </w:rPr>
      </w:r>
      <w:r>
        <w:rPr>
          <w:noProof/>
        </w:rPr>
        <w:fldChar w:fldCharType="separate"/>
      </w:r>
      <w:r>
        <w:rPr>
          <w:noProof/>
        </w:rPr>
        <w:t>117</w:t>
      </w:r>
      <w:r>
        <w:rPr>
          <w:noProof/>
        </w:rPr>
        <w:fldChar w:fldCharType="end"/>
      </w:r>
    </w:p>
    <w:p w14:paraId="2A41EFA5"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19.6.2</w:t>
      </w:r>
      <w:r>
        <w:rPr>
          <w:rFonts w:asciiTheme="minorHAnsi" w:hAnsiTheme="minorHAnsi" w:cstheme="minorBidi"/>
          <w:noProof/>
          <w:sz w:val="24"/>
          <w:szCs w:val="24"/>
          <w:lang w:eastAsia="ja-JP"/>
        </w:rPr>
        <w:tab/>
      </w:r>
      <w:r>
        <w:rPr>
          <w:noProof/>
        </w:rPr>
        <w:t>Reservation modification</w:t>
      </w:r>
      <w:r>
        <w:rPr>
          <w:noProof/>
        </w:rPr>
        <w:tab/>
      </w:r>
      <w:r>
        <w:rPr>
          <w:noProof/>
        </w:rPr>
        <w:fldChar w:fldCharType="begin"/>
      </w:r>
      <w:r>
        <w:rPr>
          <w:noProof/>
        </w:rPr>
        <w:instrText xml:space="preserve"> PAGEREF _Toc299721176 \h </w:instrText>
      </w:r>
      <w:r>
        <w:rPr>
          <w:noProof/>
        </w:rPr>
      </w:r>
      <w:r>
        <w:rPr>
          <w:noProof/>
        </w:rPr>
        <w:fldChar w:fldCharType="separate"/>
      </w:r>
      <w:r>
        <w:rPr>
          <w:noProof/>
        </w:rPr>
        <w:t>117</w:t>
      </w:r>
      <w:r>
        <w:rPr>
          <w:noProof/>
        </w:rPr>
        <w:fldChar w:fldCharType="end"/>
      </w:r>
    </w:p>
    <w:p w14:paraId="3E935313"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19.7</w:t>
      </w:r>
      <w:r>
        <w:rPr>
          <w:rFonts w:asciiTheme="minorHAnsi" w:hAnsiTheme="minorHAnsi" w:cstheme="minorBidi"/>
          <w:noProof/>
          <w:sz w:val="24"/>
          <w:szCs w:val="24"/>
          <w:lang w:eastAsia="ja-JP"/>
        </w:rPr>
        <w:tab/>
      </w:r>
      <w:r>
        <w:rPr>
          <w:noProof/>
        </w:rPr>
        <w:t>Reservation modification</w:t>
      </w:r>
      <w:r>
        <w:rPr>
          <w:noProof/>
        </w:rPr>
        <w:tab/>
      </w:r>
      <w:r>
        <w:rPr>
          <w:noProof/>
        </w:rPr>
        <w:fldChar w:fldCharType="begin"/>
      </w:r>
      <w:r>
        <w:rPr>
          <w:noProof/>
        </w:rPr>
        <w:instrText xml:space="preserve"> PAGEREF _Toc299721177 \h </w:instrText>
      </w:r>
      <w:r>
        <w:rPr>
          <w:noProof/>
        </w:rPr>
      </w:r>
      <w:r>
        <w:rPr>
          <w:noProof/>
        </w:rPr>
        <w:fldChar w:fldCharType="separate"/>
      </w:r>
      <w:r>
        <w:rPr>
          <w:noProof/>
        </w:rPr>
        <w:t>117</w:t>
      </w:r>
      <w:r>
        <w:rPr>
          <w:noProof/>
        </w:rPr>
        <w:fldChar w:fldCharType="end"/>
      </w:r>
    </w:p>
    <w:p w14:paraId="34E6DA57"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20.</w:t>
      </w:r>
      <w:r>
        <w:rPr>
          <w:rFonts w:asciiTheme="minorHAnsi" w:hAnsiTheme="minorHAnsi" w:cstheme="minorBidi"/>
          <w:noProof/>
          <w:sz w:val="24"/>
          <w:szCs w:val="24"/>
          <w:lang w:eastAsia="ja-JP"/>
        </w:rPr>
        <w:tab/>
      </w:r>
      <w:r>
        <w:rPr>
          <w:noProof/>
        </w:rPr>
        <w:t>Appendix F: Tree and Chain Connection Examples</w:t>
      </w:r>
      <w:r>
        <w:rPr>
          <w:noProof/>
        </w:rPr>
        <w:tab/>
      </w:r>
      <w:r>
        <w:rPr>
          <w:noProof/>
        </w:rPr>
        <w:fldChar w:fldCharType="begin"/>
      </w:r>
      <w:r>
        <w:rPr>
          <w:noProof/>
        </w:rPr>
        <w:instrText xml:space="preserve"> PAGEREF _Toc299721178 \h </w:instrText>
      </w:r>
      <w:r>
        <w:rPr>
          <w:noProof/>
        </w:rPr>
      </w:r>
      <w:r>
        <w:rPr>
          <w:noProof/>
        </w:rPr>
        <w:fldChar w:fldCharType="separate"/>
      </w:r>
      <w:r>
        <w:rPr>
          <w:noProof/>
        </w:rPr>
        <w:t>117</w:t>
      </w:r>
      <w:r>
        <w:rPr>
          <w:noProof/>
        </w:rPr>
        <w:fldChar w:fldCharType="end"/>
      </w:r>
    </w:p>
    <w:p w14:paraId="17531EAA"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20.1</w:t>
      </w:r>
      <w:r>
        <w:rPr>
          <w:rFonts w:asciiTheme="minorHAnsi" w:hAnsiTheme="minorHAnsi" w:cstheme="minorBidi"/>
          <w:noProof/>
          <w:sz w:val="24"/>
          <w:szCs w:val="24"/>
          <w:lang w:eastAsia="ja-JP"/>
        </w:rPr>
        <w:tab/>
      </w:r>
      <w:r>
        <w:rPr>
          <w:noProof/>
        </w:rPr>
        <w:t>Connection managed by an NSA chain</w:t>
      </w:r>
      <w:r>
        <w:rPr>
          <w:noProof/>
        </w:rPr>
        <w:tab/>
      </w:r>
      <w:r>
        <w:rPr>
          <w:noProof/>
        </w:rPr>
        <w:fldChar w:fldCharType="begin"/>
      </w:r>
      <w:r>
        <w:rPr>
          <w:noProof/>
        </w:rPr>
        <w:instrText xml:space="preserve"> PAGEREF _Toc299721179 \h </w:instrText>
      </w:r>
      <w:r>
        <w:rPr>
          <w:noProof/>
        </w:rPr>
      </w:r>
      <w:r>
        <w:rPr>
          <w:noProof/>
        </w:rPr>
        <w:fldChar w:fldCharType="separate"/>
      </w:r>
      <w:r>
        <w:rPr>
          <w:noProof/>
        </w:rPr>
        <w:t>117</w:t>
      </w:r>
      <w:r>
        <w:rPr>
          <w:noProof/>
        </w:rPr>
        <w:fldChar w:fldCharType="end"/>
      </w:r>
    </w:p>
    <w:p w14:paraId="6ACC182D"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20.2</w:t>
      </w:r>
      <w:r>
        <w:rPr>
          <w:rFonts w:asciiTheme="minorHAnsi" w:hAnsiTheme="minorHAnsi" w:cstheme="minorBidi"/>
          <w:noProof/>
          <w:sz w:val="24"/>
          <w:szCs w:val="24"/>
          <w:lang w:eastAsia="ja-JP"/>
        </w:rPr>
        <w:tab/>
      </w:r>
      <w:r>
        <w:rPr>
          <w:noProof/>
        </w:rPr>
        <w:t>Connection managed by an NSA tree</w:t>
      </w:r>
      <w:r>
        <w:rPr>
          <w:noProof/>
        </w:rPr>
        <w:tab/>
      </w:r>
      <w:r>
        <w:rPr>
          <w:noProof/>
        </w:rPr>
        <w:fldChar w:fldCharType="begin"/>
      </w:r>
      <w:r>
        <w:rPr>
          <w:noProof/>
        </w:rPr>
        <w:instrText xml:space="preserve"> PAGEREF _Toc299721180 \h </w:instrText>
      </w:r>
      <w:r>
        <w:rPr>
          <w:noProof/>
        </w:rPr>
      </w:r>
      <w:r>
        <w:rPr>
          <w:noProof/>
        </w:rPr>
        <w:fldChar w:fldCharType="separate"/>
      </w:r>
      <w:r>
        <w:rPr>
          <w:noProof/>
        </w:rPr>
        <w:t>118</w:t>
      </w:r>
      <w:r>
        <w:rPr>
          <w:noProof/>
        </w:rPr>
        <w:fldChar w:fldCharType="end"/>
      </w:r>
    </w:p>
    <w:p w14:paraId="32C86DEF" w14:textId="77777777" w:rsidR="00634777" w:rsidRDefault="00634777">
      <w:pPr>
        <w:pStyle w:val="TOC1"/>
        <w:tabs>
          <w:tab w:val="left" w:pos="518"/>
          <w:tab w:val="right" w:pos="8828"/>
        </w:tabs>
        <w:rPr>
          <w:rFonts w:asciiTheme="minorHAnsi" w:hAnsiTheme="minorHAnsi" w:cstheme="minorBidi"/>
          <w:noProof/>
          <w:sz w:val="24"/>
          <w:szCs w:val="24"/>
          <w:lang w:eastAsia="ja-JP"/>
        </w:rPr>
      </w:pPr>
      <w:r w:rsidRPr="003A51E5">
        <w:rPr>
          <w:noProof/>
          <w:lang w:val="en-GB"/>
        </w:rPr>
        <w:t>21.</w:t>
      </w:r>
      <w:r>
        <w:rPr>
          <w:rFonts w:asciiTheme="minorHAnsi" w:hAnsiTheme="minorHAnsi" w:cstheme="minorBidi"/>
          <w:noProof/>
          <w:sz w:val="24"/>
          <w:szCs w:val="24"/>
          <w:lang w:eastAsia="ja-JP"/>
        </w:rPr>
        <w:tab/>
      </w:r>
      <w:r w:rsidRPr="003A51E5">
        <w:rPr>
          <w:noProof/>
          <w:lang w:val="en-GB"/>
        </w:rPr>
        <w:t>Appendix G: Using the Explicit Routing Object in practice</w:t>
      </w:r>
      <w:r>
        <w:rPr>
          <w:noProof/>
        </w:rPr>
        <w:tab/>
      </w:r>
      <w:r>
        <w:rPr>
          <w:noProof/>
        </w:rPr>
        <w:fldChar w:fldCharType="begin"/>
      </w:r>
      <w:r>
        <w:rPr>
          <w:noProof/>
        </w:rPr>
        <w:instrText xml:space="preserve"> PAGEREF _Toc299721181 \h </w:instrText>
      </w:r>
      <w:r>
        <w:rPr>
          <w:noProof/>
        </w:rPr>
      </w:r>
      <w:r>
        <w:rPr>
          <w:noProof/>
        </w:rPr>
        <w:fldChar w:fldCharType="separate"/>
      </w:r>
      <w:r>
        <w:rPr>
          <w:noProof/>
        </w:rPr>
        <w:t>119</w:t>
      </w:r>
      <w:r>
        <w:rPr>
          <w:noProof/>
        </w:rPr>
        <w:fldChar w:fldCharType="end"/>
      </w:r>
    </w:p>
    <w:p w14:paraId="4E2E3FC4"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21.1</w:t>
      </w:r>
      <w:r>
        <w:rPr>
          <w:rFonts w:asciiTheme="minorHAnsi" w:hAnsiTheme="minorHAnsi" w:cstheme="minorBidi"/>
          <w:noProof/>
          <w:sz w:val="24"/>
          <w:szCs w:val="24"/>
          <w:lang w:eastAsia="ja-JP"/>
        </w:rPr>
        <w:tab/>
      </w:r>
      <w:r>
        <w:rPr>
          <w:noProof/>
        </w:rPr>
        <w:t>The P2PS element</w:t>
      </w:r>
      <w:r>
        <w:rPr>
          <w:noProof/>
        </w:rPr>
        <w:tab/>
      </w:r>
      <w:r>
        <w:rPr>
          <w:noProof/>
        </w:rPr>
        <w:fldChar w:fldCharType="begin"/>
      </w:r>
      <w:r>
        <w:rPr>
          <w:noProof/>
        </w:rPr>
        <w:instrText xml:space="preserve"> PAGEREF _Toc299721182 \h </w:instrText>
      </w:r>
      <w:r>
        <w:rPr>
          <w:noProof/>
        </w:rPr>
      </w:r>
      <w:r>
        <w:rPr>
          <w:noProof/>
        </w:rPr>
        <w:fldChar w:fldCharType="separate"/>
      </w:r>
      <w:r>
        <w:rPr>
          <w:noProof/>
        </w:rPr>
        <w:t>119</w:t>
      </w:r>
      <w:r>
        <w:rPr>
          <w:noProof/>
        </w:rPr>
        <w:fldChar w:fldCharType="end"/>
      </w:r>
    </w:p>
    <w:p w14:paraId="5F512927"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21.2</w:t>
      </w:r>
      <w:r>
        <w:rPr>
          <w:rFonts w:asciiTheme="minorHAnsi" w:hAnsiTheme="minorHAnsi" w:cstheme="minorBidi"/>
          <w:noProof/>
          <w:sz w:val="24"/>
          <w:szCs w:val="24"/>
          <w:lang w:eastAsia="ja-JP"/>
        </w:rPr>
        <w:tab/>
      </w:r>
      <w:r>
        <w:rPr>
          <w:noProof/>
        </w:rPr>
        <w:t>Ordering of ERO elements</w:t>
      </w:r>
      <w:r>
        <w:rPr>
          <w:noProof/>
        </w:rPr>
        <w:tab/>
      </w:r>
      <w:r>
        <w:rPr>
          <w:noProof/>
        </w:rPr>
        <w:fldChar w:fldCharType="begin"/>
      </w:r>
      <w:r>
        <w:rPr>
          <w:noProof/>
        </w:rPr>
        <w:instrText xml:space="preserve"> PAGEREF _Toc299721183 \h </w:instrText>
      </w:r>
      <w:r>
        <w:rPr>
          <w:noProof/>
        </w:rPr>
      </w:r>
      <w:r>
        <w:rPr>
          <w:noProof/>
        </w:rPr>
        <w:fldChar w:fldCharType="separate"/>
      </w:r>
      <w:r>
        <w:rPr>
          <w:noProof/>
        </w:rPr>
        <w:t>122</w:t>
      </w:r>
      <w:r>
        <w:rPr>
          <w:noProof/>
        </w:rPr>
        <w:fldChar w:fldCharType="end"/>
      </w:r>
    </w:p>
    <w:p w14:paraId="47A4AD09"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21.3</w:t>
      </w:r>
      <w:r>
        <w:rPr>
          <w:rFonts w:asciiTheme="minorHAnsi" w:hAnsiTheme="minorHAnsi" w:cstheme="minorBidi"/>
          <w:noProof/>
          <w:sz w:val="24"/>
          <w:szCs w:val="24"/>
          <w:lang w:eastAsia="ja-JP"/>
        </w:rPr>
        <w:tab/>
      </w:r>
      <w:r>
        <w:rPr>
          <w:noProof/>
        </w:rPr>
        <w:t>Support for internal STP</w:t>
      </w:r>
      <w:r>
        <w:rPr>
          <w:noProof/>
        </w:rPr>
        <w:tab/>
      </w:r>
      <w:r>
        <w:rPr>
          <w:noProof/>
        </w:rPr>
        <w:fldChar w:fldCharType="begin"/>
      </w:r>
      <w:r>
        <w:rPr>
          <w:noProof/>
        </w:rPr>
        <w:instrText xml:space="preserve"> PAGEREF _Toc299721184 \h </w:instrText>
      </w:r>
      <w:r>
        <w:rPr>
          <w:noProof/>
        </w:rPr>
      </w:r>
      <w:r>
        <w:rPr>
          <w:noProof/>
        </w:rPr>
        <w:fldChar w:fldCharType="separate"/>
      </w:r>
      <w:r>
        <w:rPr>
          <w:noProof/>
        </w:rPr>
        <w:t>122</w:t>
      </w:r>
      <w:r>
        <w:rPr>
          <w:noProof/>
        </w:rPr>
        <w:fldChar w:fldCharType="end"/>
      </w:r>
    </w:p>
    <w:p w14:paraId="138F1361"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21.4</w:t>
      </w:r>
      <w:r>
        <w:rPr>
          <w:rFonts w:asciiTheme="minorHAnsi" w:hAnsiTheme="minorHAnsi" w:cstheme="minorBidi"/>
          <w:noProof/>
          <w:sz w:val="24"/>
          <w:szCs w:val="24"/>
          <w:lang w:eastAsia="ja-JP"/>
        </w:rPr>
        <w:tab/>
      </w:r>
      <w:r>
        <w:rPr>
          <w:noProof/>
        </w:rPr>
        <w:t>Underspecified STP</w:t>
      </w:r>
      <w:r>
        <w:rPr>
          <w:noProof/>
        </w:rPr>
        <w:tab/>
      </w:r>
      <w:r>
        <w:rPr>
          <w:noProof/>
        </w:rPr>
        <w:fldChar w:fldCharType="begin"/>
      </w:r>
      <w:r>
        <w:rPr>
          <w:noProof/>
        </w:rPr>
        <w:instrText xml:space="preserve"> PAGEREF _Toc299721185 \h </w:instrText>
      </w:r>
      <w:r>
        <w:rPr>
          <w:noProof/>
        </w:rPr>
      </w:r>
      <w:r>
        <w:rPr>
          <w:noProof/>
        </w:rPr>
        <w:fldChar w:fldCharType="separate"/>
      </w:r>
      <w:r>
        <w:rPr>
          <w:noProof/>
        </w:rPr>
        <w:t>123</w:t>
      </w:r>
      <w:r>
        <w:rPr>
          <w:noProof/>
        </w:rPr>
        <w:fldChar w:fldCharType="end"/>
      </w:r>
    </w:p>
    <w:p w14:paraId="72E7334C"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21.5</w:t>
      </w:r>
      <w:r>
        <w:rPr>
          <w:rFonts w:asciiTheme="minorHAnsi" w:hAnsiTheme="minorHAnsi" w:cstheme="minorBidi"/>
          <w:noProof/>
          <w:sz w:val="24"/>
          <w:szCs w:val="24"/>
          <w:lang w:eastAsia="ja-JP"/>
        </w:rPr>
        <w:tab/>
      </w:r>
      <w:r>
        <w:rPr>
          <w:noProof/>
        </w:rPr>
        <w:t>Avoiding unnecessary loops</w:t>
      </w:r>
      <w:r>
        <w:rPr>
          <w:noProof/>
        </w:rPr>
        <w:tab/>
      </w:r>
      <w:r>
        <w:rPr>
          <w:noProof/>
        </w:rPr>
        <w:fldChar w:fldCharType="begin"/>
      </w:r>
      <w:r>
        <w:rPr>
          <w:noProof/>
        </w:rPr>
        <w:instrText xml:space="preserve"> PAGEREF _Toc299721186 \h </w:instrText>
      </w:r>
      <w:r>
        <w:rPr>
          <w:noProof/>
        </w:rPr>
      </w:r>
      <w:r>
        <w:rPr>
          <w:noProof/>
        </w:rPr>
        <w:fldChar w:fldCharType="separate"/>
      </w:r>
      <w:r>
        <w:rPr>
          <w:noProof/>
        </w:rPr>
        <w:t>124</w:t>
      </w:r>
      <w:r>
        <w:rPr>
          <w:noProof/>
        </w:rPr>
        <w:fldChar w:fldCharType="end"/>
      </w:r>
    </w:p>
    <w:p w14:paraId="2AA7DA41"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21.6</w:t>
      </w:r>
      <w:r>
        <w:rPr>
          <w:rFonts w:asciiTheme="minorHAnsi" w:hAnsiTheme="minorHAnsi" w:cstheme="minorBidi"/>
          <w:noProof/>
          <w:sz w:val="24"/>
          <w:szCs w:val="24"/>
          <w:lang w:eastAsia="ja-JP"/>
        </w:rPr>
        <w:tab/>
      </w:r>
      <w:r>
        <w:rPr>
          <w:noProof/>
        </w:rPr>
        <w:t>ERO in reserveConfirmed</w:t>
      </w:r>
      <w:r>
        <w:rPr>
          <w:noProof/>
        </w:rPr>
        <w:tab/>
      </w:r>
      <w:r>
        <w:rPr>
          <w:noProof/>
        </w:rPr>
        <w:fldChar w:fldCharType="begin"/>
      </w:r>
      <w:r>
        <w:rPr>
          <w:noProof/>
        </w:rPr>
        <w:instrText xml:space="preserve"> PAGEREF _Toc299721187 \h </w:instrText>
      </w:r>
      <w:r>
        <w:rPr>
          <w:noProof/>
        </w:rPr>
      </w:r>
      <w:r>
        <w:rPr>
          <w:noProof/>
        </w:rPr>
        <w:fldChar w:fldCharType="separate"/>
      </w:r>
      <w:r>
        <w:rPr>
          <w:noProof/>
        </w:rPr>
        <w:t>125</w:t>
      </w:r>
      <w:r>
        <w:rPr>
          <w:noProof/>
        </w:rPr>
        <w:fldChar w:fldCharType="end"/>
      </w:r>
    </w:p>
    <w:p w14:paraId="046CBBF8"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21.7</w:t>
      </w:r>
      <w:r>
        <w:rPr>
          <w:rFonts w:asciiTheme="minorHAnsi" w:hAnsiTheme="minorHAnsi" w:cstheme="minorBidi"/>
          <w:noProof/>
          <w:sz w:val="24"/>
          <w:szCs w:val="24"/>
          <w:lang w:eastAsia="ja-JP"/>
        </w:rPr>
        <w:tab/>
      </w:r>
      <w:r>
        <w:rPr>
          <w:noProof/>
        </w:rPr>
        <w:t>Error Handling</w:t>
      </w:r>
      <w:r>
        <w:rPr>
          <w:noProof/>
        </w:rPr>
        <w:tab/>
      </w:r>
      <w:r>
        <w:rPr>
          <w:noProof/>
        </w:rPr>
        <w:fldChar w:fldCharType="begin"/>
      </w:r>
      <w:r>
        <w:rPr>
          <w:noProof/>
        </w:rPr>
        <w:instrText xml:space="preserve"> PAGEREF _Toc299721188 \h </w:instrText>
      </w:r>
      <w:r>
        <w:rPr>
          <w:noProof/>
        </w:rPr>
      </w:r>
      <w:r>
        <w:rPr>
          <w:noProof/>
        </w:rPr>
        <w:fldChar w:fldCharType="separate"/>
      </w:r>
      <w:r>
        <w:rPr>
          <w:noProof/>
        </w:rPr>
        <w:t>126</w:t>
      </w:r>
      <w:r>
        <w:rPr>
          <w:noProof/>
        </w:rPr>
        <w:fldChar w:fldCharType="end"/>
      </w:r>
    </w:p>
    <w:p w14:paraId="5A73D017"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lastRenderedPageBreak/>
        <w:t>22.</w:t>
      </w:r>
      <w:r>
        <w:rPr>
          <w:rFonts w:asciiTheme="minorHAnsi" w:hAnsiTheme="minorHAnsi" w:cstheme="minorBidi"/>
          <w:noProof/>
          <w:sz w:val="24"/>
          <w:szCs w:val="24"/>
          <w:lang w:eastAsia="ja-JP"/>
        </w:rPr>
        <w:tab/>
      </w:r>
      <w:r>
        <w:rPr>
          <w:noProof/>
        </w:rPr>
        <w:t>References</w:t>
      </w:r>
      <w:r>
        <w:rPr>
          <w:noProof/>
        </w:rPr>
        <w:tab/>
      </w:r>
      <w:r>
        <w:rPr>
          <w:noProof/>
        </w:rPr>
        <w:fldChar w:fldCharType="begin"/>
      </w:r>
      <w:r>
        <w:rPr>
          <w:noProof/>
        </w:rPr>
        <w:instrText xml:space="preserve"> PAGEREF _Toc299721189 \h </w:instrText>
      </w:r>
      <w:r>
        <w:rPr>
          <w:noProof/>
        </w:rPr>
      </w:r>
      <w:r>
        <w:rPr>
          <w:noProof/>
        </w:rPr>
        <w:fldChar w:fldCharType="separate"/>
      </w:r>
      <w:r>
        <w:rPr>
          <w:noProof/>
        </w:rPr>
        <w:t>127</w:t>
      </w:r>
      <w:r>
        <w:rPr>
          <w:noProof/>
        </w:rPr>
        <w:fldChar w:fldCharType="end"/>
      </w:r>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14" w:name="_Ref370292191"/>
      <w:bookmarkStart w:id="15" w:name="_Toc299721062"/>
      <w:r w:rsidRPr="006C7966">
        <w:t>Introduction</w:t>
      </w:r>
      <w:bookmarkEnd w:id="14"/>
      <w:bookmarkEnd w:id="15"/>
    </w:p>
    <w:p w14:paraId="7F4AC98C" w14:textId="77777777" w:rsidR="004469B6" w:rsidRPr="006C7966" w:rsidRDefault="004469B6" w:rsidP="004469B6">
      <w:pPr>
        <w:pStyle w:val="Heading2"/>
      </w:pPr>
      <w:bookmarkStart w:id="16" w:name="_Toc299721063"/>
      <w:r w:rsidRPr="006C7966">
        <w:t>The Connection Service</w:t>
      </w:r>
      <w:bookmarkEnd w:id="16"/>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Pr="006C7966"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17" w:name="_Ref358799976"/>
      <w:bookmarkStart w:id="18" w:name="_Toc299721064"/>
      <w:r w:rsidRPr="006C7966">
        <w:t>Network Service Framework</w:t>
      </w:r>
      <w:bookmarkEnd w:id="17"/>
      <w:bookmarkEnd w:id="18"/>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11C5890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075FC8" w:rsidRPr="006C7966">
        <w:fldChar w:fldCharType="begin"/>
      </w:r>
      <w:r w:rsidR="00B62914" w:rsidRPr="006C7966">
        <w:instrText xml:space="preserve"> REF _Ref355181189 \r \h </w:instrText>
      </w:r>
      <w:r w:rsidR="00075FC8" w:rsidRPr="006C7966">
        <w:fldChar w:fldCharType="separate"/>
      </w:r>
      <w:r w:rsidR="00BD4BAA">
        <w:t>1</w:t>
      </w:r>
      <w:r w:rsidR="00075FC8" w:rsidRPr="006C7966">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BD4BAA">
        <w:t>2</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19" w:name="_Toc299721065"/>
      <w:r w:rsidRPr="006C7966">
        <w:t xml:space="preserve">NSI </w:t>
      </w:r>
      <w:r w:rsidR="00AC3B13" w:rsidRPr="006C7966">
        <w:t>Services</w:t>
      </w:r>
      <w:bookmarkEnd w:id="19"/>
    </w:p>
    <w:p w14:paraId="61B327DD" w14:textId="045DD42D"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to share topologies</w:t>
      </w:r>
      <w:r w:rsidR="009C0EBF" w:rsidRPr="006C7966">
        <w:t xml:space="preserve"> (the Topology Service)</w:t>
      </w:r>
      <w:r w:rsidRPr="006C7966">
        <w:t xml:space="preserve"> and to perform other services needed by a federation of</w:t>
      </w:r>
      <w:r w:rsidR="001871BF" w:rsidRPr="006C7966">
        <w:t xml:space="preserve"> software agents</w:t>
      </w:r>
      <w:r w:rsidR="009C0EBF" w:rsidRPr="006C7966">
        <w:t xml:space="preserve"> (the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20" w:name="h.p00kdmx2pk1a"/>
      <w:bookmarkStart w:id="21" w:name="h.o4fslx67qll7"/>
      <w:bookmarkStart w:id="22" w:name="h.u5nnu0kq9mn6"/>
      <w:bookmarkEnd w:id="20"/>
      <w:bookmarkEnd w:id="21"/>
      <w:bookmarkEnd w:id="22"/>
    </w:p>
    <w:p w14:paraId="513C376D" w14:textId="77777777" w:rsidR="00AC3B13" w:rsidRDefault="00DD0BCB" w:rsidP="00AC3B13">
      <w:pPr>
        <w:pStyle w:val="Heading2"/>
      </w:pPr>
      <w:bookmarkStart w:id="23" w:name="_Toc299721066"/>
      <w:r>
        <w:t xml:space="preserve">NSI </w:t>
      </w:r>
      <w:r w:rsidR="00287D25">
        <w:t>Interface, A</w:t>
      </w:r>
      <w:r w:rsidR="00C6704C">
        <w:t>gents</w:t>
      </w:r>
      <w:r w:rsidR="00287D25">
        <w:t xml:space="preserve"> and Architecture</w:t>
      </w:r>
      <w:bookmarkEnd w:id="23"/>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24" w:name="_Toc299721067"/>
      <w:r>
        <w:t xml:space="preserve">NSI </w:t>
      </w:r>
      <w:r w:rsidR="004778D7">
        <w:t>T</w:t>
      </w:r>
      <w:r>
        <w:t>opology</w:t>
      </w:r>
      <w:bookmarkEnd w:id="24"/>
    </w:p>
    <w:p w14:paraId="09343045" w14:textId="1E109FE1"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BD4BAA">
        <w:t>3</w:t>
      </w:r>
      <w:r w:rsidR="00075FC8">
        <w:fldChar w:fldCharType="end"/>
      </w:r>
      <w:r>
        <w:t>] to the NML base document [</w:t>
      </w:r>
      <w:r w:rsidR="00075FC8">
        <w:fldChar w:fldCharType="begin"/>
      </w:r>
      <w:r>
        <w:instrText xml:space="preserve"> REF _Ref377026743 \r \h </w:instrText>
      </w:r>
      <w:r w:rsidR="00075FC8">
        <w:fldChar w:fldCharType="separate"/>
      </w:r>
      <w:r w:rsidR="00BD4BAA">
        <w:t>4</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25" w:name="_Toc299721068"/>
      <w:r>
        <w:lastRenderedPageBreak/>
        <w:t>NSI Service Definitions</w:t>
      </w:r>
      <w:bookmarkEnd w:id="25"/>
    </w:p>
    <w:p w14:paraId="1017DE4E" w14:textId="432B8A91" w:rsidR="000B32EF" w:rsidRPr="00B22F2D" w:rsidRDefault="00285537" w:rsidP="001B60DD">
      <w:bookmarkStart w:id="26" w:name="_Toc374964475"/>
      <w:bookmarkStart w:id="27" w:name="_Toc374964477"/>
      <w:bookmarkStart w:id="28" w:name="_Toc374966074"/>
      <w:bookmarkStart w:id="29" w:name="_Toc374966237"/>
      <w:bookmarkStart w:id="30" w:name="_Toc374964478"/>
      <w:bookmarkStart w:id="31" w:name="_Toc374966075"/>
      <w:bookmarkStart w:id="32" w:name="_Toc374966238"/>
      <w:bookmarkStart w:id="33" w:name="_Toc374964479"/>
      <w:bookmarkStart w:id="34" w:name="_Toc374966076"/>
      <w:bookmarkStart w:id="35" w:name="_Toc374966239"/>
      <w:bookmarkStart w:id="36" w:name="_Toc374964480"/>
      <w:bookmarkStart w:id="37" w:name="_Toc374966077"/>
      <w:bookmarkStart w:id="38" w:name="_Toc374966240"/>
      <w:bookmarkStart w:id="39" w:name="_Toc374964482"/>
      <w:bookmarkStart w:id="40" w:name="_Toc374966079"/>
      <w:bookmarkStart w:id="41" w:name="_Toc374966242"/>
      <w:bookmarkStart w:id="42" w:name="_Toc374964484"/>
      <w:bookmarkStart w:id="43" w:name="_Toc374966081"/>
      <w:bookmarkStart w:id="44" w:name="_Toc374966244"/>
      <w:bookmarkStart w:id="45" w:name="_Toc374964486"/>
      <w:bookmarkStart w:id="46" w:name="_Toc374966083"/>
      <w:bookmarkStart w:id="47" w:name="_Toc374966246"/>
      <w:bookmarkStart w:id="48" w:name="_Toc374964487"/>
      <w:bookmarkStart w:id="49" w:name="_Toc374966084"/>
      <w:bookmarkStart w:id="50" w:name="_Toc374966247"/>
      <w:bookmarkStart w:id="51" w:name="_Toc374964488"/>
      <w:bookmarkStart w:id="52" w:name="_Toc374966085"/>
      <w:bookmarkStart w:id="53" w:name="_Toc374966248"/>
      <w:bookmarkStart w:id="54" w:name="_Toc374964490"/>
      <w:bookmarkStart w:id="55" w:name="_Toc374966087"/>
      <w:bookmarkStart w:id="56" w:name="_Toc374966250"/>
      <w:bookmarkStart w:id="57" w:name="_Toc374964491"/>
      <w:bookmarkStart w:id="58" w:name="_Toc374966088"/>
      <w:bookmarkStart w:id="59" w:name="_Toc374966251"/>
      <w:bookmarkStart w:id="60" w:name="_Toc374964493"/>
      <w:bookmarkStart w:id="61" w:name="_Toc374966090"/>
      <w:bookmarkStart w:id="62" w:name="_Toc374966253"/>
      <w:bookmarkStart w:id="63" w:name="_Toc374964494"/>
      <w:bookmarkStart w:id="64" w:name="_Toc374966091"/>
      <w:bookmarkStart w:id="65" w:name="_Toc374966254"/>
      <w:bookmarkStart w:id="66" w:name="_Toc374964495"/>
      <w:bookmarkStart w:id="67" w:name="_Toc374966092"/>
      <w:bookmarkStart w:id="68" w:name="_Toc374966255"/>
      <w:bookmarkStart w:id="69" w:name="_Toc374964497"/>
      <w:bookmarkStart w:id="70" w:name="_Toc374966094"/>
      <w:bookmarkStart w:id="71" w:name="_Toc374966257"/>
      <w:bookmarkStart w:id="72" w:name="_Toc374964498"/>
      <w:bookmarkStart w:id="73" w:name="_Toc374966095"/>
      <w:bookmarkStart w:id="74" w:name="_Toc374966258"/>
      <w:bookmarkStart w:id="75" w:name="_Toc374964499"/>
      <w:bookmarkStart w:id="76" w:name="_Toc374966096"/>
      <w:bookmarkStart w:id="77" w:name="_Toc374966259"/>
      <w:bookmarkStart w:id="78" w:name="_Toc374964501"/>
      <w:bookmarkStart w:id="79" w:name="_Toc374966098"/>
      <w:bookmarkStart w:id="80" w:name="_Toc374966261"/>
      <w:bookmarkStart w:id="81" w:name="_Toc374964502"/>
      <w:bookmarkStart w:id="82" w:name="_Toc374966099"/>
      <w:bookmarkStart w:id="83" w:name="_Toc374966262"/>
      <w:bookmarkStart w:id="84" w:name="_Toc374964503"/>
      <w:bookmarkStart w:id="85" w:name="_Toc374966100"/>
      <w:bookmarkStart w:id="86" w:name="_Toc374966263"/>
      <w:bookmarkStart w:id="87" w:name="_Toc374964505"/>
      <w:bookmarkStart w:id="88" w:name="_Toc374966102"/>
      <w:bookmarkStart w:id="89" w:name="_Toc374966265"/>
      <w:bookmarkStart w:id="90" w:name="_Toc374964506"/>
      <w:bookmarkStart w:id="91" w:name="_Toc374966103"/>
      <w:bookmarkStart w:id="92" w:name="_Toc374966266"/>
      <w:bookmarkStart w:id="93" w:name="_Toc374964507"/>
      <w:bookmarkStart w:id="94" w:name="_Toc374966104"/>
      <w:bookmarkStart w:id="95" w:name="_Toc374966267"/>
      <w:bookmarkStart w:id="96" w:name="_Toc374964508"/>
      <w:bookmarkStart w:id="97" w:name="_Toc374966105"/>
      <w:bookmarkStart w:id="98" w:name="_Toc374966268"/>
      <w:bookmarkStart w:id="99" w:name="_Toc374964509"/>
      <w:bookmarkStart w:id="100" w:name="_Toc374966106"/>
      <w:bookmarkStart w:id="101" w:name="_Toc374966269"/>
      <w:bookmarkStart w:id="102" w:name="_Toc374964511"/>
      <w:bookmarkStart w:id="103" w:name="_Toc374966108"/>
      <w:bookmarkStart w:id="104" w:name="_Toc374966271"/>
      <w:bookmarkStart w:id="105" w:name="_Toc374964512"/>
      <w:bookmarkStart w:id="106" w:name="_Toc374966109"/>
      <w:bookmarkStart w:id="107" w:name="_Toc374966272"/>
      <w:bookmarkStart w:id="108" w:name="_Toc374964513"/>
      <w:bookmarkStart w:id="109" w:name="_Toc374966110"/>
      <w:bookmarkStart w:id="110" w:name="_Toc374966273"/>
      <w:bookmarkStart w:id="111" w:name="_Toc374964514"/>
      <w:bookmarkStart w:id="112" w:name="_Toc374966111"/>
      <w:bookmarkStart w:id="113" w:name="_Toc374966274"/>
      <w:bookmarkStart w:id="114" w:name="_Toc374964516"/>
      <w:bookmarkStart w:id="115" w:name="_Toc374966113"/>
      <w:bookmarkStart w:id="116" w:name="_Toc374966276"/>
      <w:bookmarkStart w:id="117" w:name="_Toc374964517"/>
      <w:bookmarkStart w:id="118" w:name="_Toc374966114"/>
      <w:bookmarkStart w:id="119" w:name="_Toc374966277"/>
      <w:bookmarkStart w:id="120" w:name="_Toc374964518"/>
      <w:bookmarkStart w:id="121" w:name="_Toc374966115"/>
      <w:bookmarkStart w:id="122" w:name="_Toc374966278"/>
      <w:bookmarkStart w:id="123" w:name="_Toc374964520"/>
      <w:bookmarkStart w:id="124" w:name="_Toc374966117"/>
      <w:bookmarkStart w:id="125" w:name="_Toc374966280"/>
      <w:bookmarkStart w:id="126" w:name="_Toc374964522"/>
      <w:bookmarkStart w:id="127" w:name="_Toc374966119"/>
      <w:bookmarkStart w:id="128" w:name="_Toc374966282"/>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4053C93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BD4BAA">
        <w:t>7</w:t>
      </w:r>
      <w:r w:rsidR="00075FC8" w:rsidRPr="00B22F2D">
        <w:fldChar w:fldCharType="end"/>
      </w:r>
      <w:r w:rsidR="00F33F63">
        <w:t>.</w:t>
      </w:r>
    </w:p>
    <w:p w14:paraId="537D9C6D" w14:textId="77777777" w:rsidR="0089607E" w:rsidRDefault="0089607E" w:rsidP="001B60DD"/>
    <w:p w14:paraId="4F96A2BF" w14:textId="695BAABB" w:rsidR="00DD0BCB" w:rsidRDefault="002C649E" w:rsidP="002C649E">
      <w:pPr>
        <w:pStyle w:val="Heading1"/>
      </w:pPr>
      <w:bookmarkStart w:id="129" w:name="_Toc299721069"/>
      <w:r>
        <w:t xml:space="preserve">NSI </w:t>
      </w:r>
      <w:r w:rsidR="00B34A81">
        <w:t>T</w:t>
      </w:r>
      <w:r>
        <w:t>opology</w:t>
      </w:r>
      <w:bookmarkEnd w:id="129"/>
    </w:p>
    <w:p w14:paraId="3204495B" w14:textId="6D0F6D7F"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BD4BAA">
        <w:t>3</w:t>
      </w:r>
      <w:r w:rsidR="00075FC8">
        <w:fldChar w:fldCharType="end"/>
      </w:r>
      <w:proofErr w:type="gramStart"/>
      <w:r w:rsidR="00AD1E1D">
        <w:t>,</w:t>
      </w:r>
      <w:proofErr w:type="gramEnd"/>
      <w:r w:rsidR="00075FC8">
        <w:fldChar w:fldCharType="begin"/>
      </w:r>
      <w:r w:rsidR="00AD1E1D">
        <w:instrText xml:space="preserve"> REF _Ref377026743 \r \h </w:instrText>
      </w:r>
      <w:r w:rsidR="00075FC8">
        <w:fldChar w:fldCharType="separate"/>
      </w:r>
      <w:r w:rsidR="00BD4BAA">
        <w:t>4</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30" w:name="_Toc372103671"/>
      <w:bookmarkStart w:id="131" w:name="_Toc373927543"/>
      <w:bookmarkStart w:id="132" w:name="_Toc299721070"/>
      <w:r>
        <w:t xml:space="preserve">Connections and </w:t>
      </w:r>
      <w:r w:rsidRPr="006C7966">
        <w:t>Topology</w:t>
      </w:r>
      <w:bookmarkEnd w:id="130"/>
      <w:bookmarkEnd w:id="131"/>
      <w:bookmarkEnd w:id="132"/>
    </w:p>
    <w:p w14:paraId="215AEDEF" w14:textId="1C8083AB" w:rsidR="00DD0BCB" w:rsidRPr="006C7966" w:rsidRDefault="00075FC8" w:rsidP="00DD0BCB">
      <w:pPr>
        <w:pStyle w:val="nobreak"/>
      </w:pPr>
      <w:r>
        <w:fldChar w:fldCharType="begin"/>
      </w:r>
      <w:r w:rsidR="00AD1E1D">
        <w:instrText xml:space="preserve"> REF _Ref377027448 \h </w:instrText>
      </w:r>
      <w:r>
        <w:fldChar w:fldCharType="separate"/>
      </w:r>
      <w:r w:rsidR="00BD4BAA" w:rsidRPr="006C7966">
        <w:t xml:space="preserve">Figure </w:t>
      </w:r>
      <w:r w:rsidR="00BD4BAA">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657304D6"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BD4BAA" w:rsidRPr="006C7966">
        <w:t xml:space="preserve">Figure </w:t>
      </w:r>
      <w:r w:rsidR="00BD4BAA">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77777777" w:rsidR="00DD0BCB" w:rsidRPr="006C7966" w:rsidRDefault="00DD0BCB" w:rsidP="00DD0BCB">
      <w:r w:rsidRPr="00E141A3">
        <w:rPr>
          <w:noProof/>
          <w:lang w:val="en-GB" w:eastAsia="en-GB"/>
        </w:rPr>
        <w:drawing>
          <wp:inline distT="0" distB="0" distL="0" distR="0" wp14:anchorId="7FE5AE19" wp14:editId="2954E3E7">
            <wp:extent cx="5486400" cy="2495550"/>
            <wp:effectExtent l="0" t="0" r="0" b="0"/>
            <wp:docPr id="41" name="Picture 41" descr="\\CHFILE02\Folders\guy\Desktop\nsi\fig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FILE02\Folders\guy\Desktop\nsi\figure2.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5DD33CAF" w14:textId="088D7F5B" w:rsidR="00DD0BCB" w:rsidRDefault="00DD0BCB" w:rsidP="00DD0BCB">
      <w:pPr>
        <w:pStyle w:val="Caption"/>
        <w:jc w:val="center"/>
      </w:pPr>
      <w:bookmarkStart w:id="133" w:name="_Ref377027448"/>
      <w:r w:rsidRPr="006C7966">
        <w:t xml:space="preserve">Figure </w:t>
      </w:r>
      <w:fldSimple w:instr=" SEQ Figure \* ARABIC ">
        <w:r w:rsidR="00AF7CC6">
          <w:rPr>
            <w:noProof/>
          </w:rPr>
          <w:t>1</w:t>
        </w:r>
      </w:fldSimple>
      <w:bookmarkEnd w:id="133"/>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34" w:name="_Toc248385765"/>
      <w:bookmarkStart w:id="135" w:name="_Toc299721071"/>
      <w:r>
        <w:t>Explicit Routing Object</w:t>
      </w:r>
      <w:bookmarkEnd w:id="134"/>
      <w:bookmarkEnd w:id="135"/>
    </w:p>
    <w:p w14:paraId="6E4476B7" w14:textId="6FFE8AE8" w:rsidR="00DD0BCB" w:rsidRPr="006C7966" w:rsidRDefault="00DD0BCB" w:rsidP="00DD0BCB">
      <w:r w:rsidRPr="006C7966">
        <w:t>A Connection request can optionally include a</w:t>
      </w:r>
      <w:r>
        <w:t>n</w:t>
      </w:r>
      <w:r w:rsidRPr="006C7966">
        <w:t xml:space="preserve"> </w:t>
      </w:r>
      <w:r>
        <w:t>Explicit Routing Object (</w:t>
      </w:r>
      <w:del w:id="136" w:author="Guy Roberts" w:date="2015-07-17T15:39:00Z">
        <w:r w:rsidRPr="003B4295" w:rsidDel="003B4295">
          <w:rPr>
            <w:rPrChange w:id="137" w:author="Guy Roberts" w:date="2015-07-17T15:39:00Z">
              <w:rPr>
                <w:i/>
              </w:rPr>
            </w:rPrChange>
          </w:rPr>
          <w:delText>ero</w:delText>
        </w:r>
      </w:del>
      <w:ins w:id="138" w:author="Guy Roberts" w:date="2015-07-17T15:39:00Z">
        <w:r w:rsidR="003B4295">
          <w:t>ERO</w:t>
        </w:r>
      </w:ins>
      <w:r>
        <w:t>)</w:t>
      </w:r>
      <w:r w:rsidRPr="006C7966">
        <w:t xml:space="preserve"> </w:t>
      </w:r>
      <w:r>
        <w:t>element</w:t>
      </w:r>
      <w:r w:rsidRPr="006C7966">
        <w:t>.</w:t>
      </w:r>
      <w:r w:rsidR="00E411A9">
        <w:t xml:space="preserve"> </w:t>
      </w:r>
      <w:r w:rsidRPr="006C7966">
        <w:t>A</w:t>
      </w:r>
      <w:r>
        <w:t xml:space="preserve">n </w:t>
      </w:r>
      <w:ins w:id="139" w:author="Guy Roberts" w:date="2015-07-17T15:39:00Z">
        <w:r w:rsidR="003B4295">
          <w:t>ERO</w:t>
        </w:r>
        <w:r w:rsidR="003B4295" w:rsidRPr="00887712" w:rsidDel="003B4295">
          <w:rPr>
            <w:i/>
          </w:rPr>
          <w:t xml:space="preserve"> </w:t>
        </w:r>
      </w:ins>
      <w:del w:id="140" w:author="Guy Roberts" w:date="2015-07-17T15:39:00Z">
        <w:r w:rsidRPr="00887712" w:rsidDel="003B4295">
          <w:rPr>
            <w:i/>
          </w:rPr>
          <w:delText>ero</w:delText>
        </w:r>
        <w:r w:rsidDel="003B4295">
          <w:rPr>
            <w:i/>
          </w:rPr>
          <w:delText xml:space="preserve"> </w:delText>
        </w:r>
      </w:del>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ins w:id="141" w:author="Guy Roberts" w:date="2015-07-17T15:39:00Z">
        <w:r w:rsidR="003B4295">
          <w:t>ERO</w:t>
        </w:r>
        <w:r w:rsidR="003B4295" w:rsidDel="003B4295">
          <w:rPr>
            <w:i/>
          </w:rPr>
          <w:t xml:space="preserve"> </w:t>
        </w:r>
      </w:ins>
      <w:del w:id="142" w:author="Guy Roberts" w:date="2015-07-17T15:39:00Z">
        <w:r w:rsidDel="003B4295">
          <w:rPr>
            <w:i/>
          </w:rPr>
          <w:delText>e</w:delText>
        </w:r>
        <w:r w:rsidRPr="0015357D" w:rsidDel="003B4295">
          <w:rPr>
            <w:i/>
          </w:rPr>
          <w:delText>ro</w:delText>
        </w:r>
        <w:r w:rsidRPr="006C7966" w:rsidDel="003B4295">
          <w:delText xml:space="preserve"> </w:delText>
        </w:r>
      </w:del>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ins w:id="143" w:author="Guy Roberts" w:date="2015-07-17T15:39:00Z">
        <w:r w:rsidR="003B4295">
          <w:t>ERO</w:t>
        </w:r>
        <w:r w:rsidR="003B4295" w:rsidRPr="00A23869" w:rsidDel="003B4295">
          <w:rPr>
            <w:i/>
          </w:rPr>
          <w:t xml:space="preserve"> </w:t>
        </w:r>
      </w:ins>
      <w:del w:id="144" w:author="Guy Roberts" w:date="2015-07-17T15:39:00Z">
        <w:r w:rsidRPr="00A23869" w:rsidDel="003B4295">
          <w:rPr>
            <w:i/>
          </w:rPr>
          <w:delText>e</w:delText>
        </w:r>
        <w:r w:rsidRPr="0015357D" w:rsidDel="003B4295">
          <w:rPr>
            <w:i/>
          </w:rPr>
          <w:delText>ro</w:delText>
        </w:r>
        <w:r w:rsidRPr="006C7966" w:rsidDel="003B4295">
          <w:delText xml:space="preserve"> </w:delText>
        </w:r>
      </w:del>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ins w:id="145" w:author="Guy Roberts" w:date="2015-07-17T15:39:00Z">
        <w:r w:rsidR="003B4295">
          <w:t>ERO</w:t>
        </w:r>
        <w:r w:rsidR="003B4295" w:rsidRPr="0015357D" w:rsidDel="003B4295">
          <w:rPr>
            <w:i/>
          </w:rPr>
          <w:t xml:space="preserve"> </w:t>
        </w:r>
      </w:ins>
      <w:del w:id="146" w:author="Guy Roberts" w:date="2015-07-17T15:39:00Z">
        <w:r w:rsidRPr="0015357D" w:rsidDel="003B4295">
          <w:rPr>
            <w:i/>
          </w:rPr>
          <w:delText>ero</w:delText>
        </w:r>
        <w:r w:rsidRPr="006C7966" w:rsidDel="003B4295">
          <w:delText xml:space="preserve"> </w:delText>
        </w:r>
      </w:del>
      <w:r w:rsidRPr="006C7966">
        <w:t xml:space="preserve">is not ‘strict’ in the sense that </w:t>
      </w:r>
      <w:r>
        <w:t xml:space="preserve">a </w:t>
      </w:r>
      <w:r w:rsidRPr="006C7966">
        <w:t xml:space="preserve">Connection is allowed to transit intermediate STPs between the STPs listed in the </w:t>
      </w:r>
      <w:ins w:id="147" w:author="Guy Roberts" w:date="2015-07-17T15:39:00Z">
        <w:r w:rsidR="003B4295">
          <w:t>ERO</w:t>
        </w:r>
      </w:ins>
      <w:del w:id="148" w:author="Guy Roberts" w:date="2015-07-17T15:39:00Z">
        <w:r w:rsidRPr="0015357D" w:rsidDel="003B4295">
          <w:rPr>
            <w:i/>
          </w:rPr>
          <w:delText>ero</w:delText>
        </w:r>
      </w:del>
      <w:r w:rsidRPr="006C7966">
        <w:t xml:space="preserve">. </w:t>
      </w:r>
    </w:p>
    <w:p w14:paraId="538B45E3" w14:textId="77777777" w:rsidR="00DD0BCB" w:rsidRPr="006C7966" w:rsidRDefault="00DD0BCB" w:rsidP="00DD0BCB"/>
    <w:p w14:paraId="2104F59A" w14:textId="0C045D61" w:rsidR="00FE0C35" w:rsidRPr="006C7966" w:rsidRDefault="00075FC8" w:rsidP="00DD0BCB">
      <w:r>
        <w:fldChar w:fldCharType="begin"/>
      </w:r>
      <w:r w:rsidR="00D935E2">
        <w:instrText xml:space="preserve"> REF _Ref377027479 \h </w:instrText>
      </w:r>
      <w:r>
        <w:fldChar w:fldCharType="separate"/>
      </w:r>
      <w:r w:rsidR="00BD4BAA" w:rsidRPr="006C7966">
        <w:t xml:space="preserve">Figure </w:t>
      </w:r>
      <w:r w:rsidR="00BD4BAA">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ins w:id="149" w:author="Guy Roberts" w:date="2015-07-17T15:39:00Z">
        <w:r w:rsidR="003B4295">
          <w:t>ERO</w:t>
        </w:r>
      </w:ins>
      <w:del w:id="150" w:author="Guy Roberts" w:date="2015-07-17T15:39:00Z">
        <w:r w:rsidR="00FE0C35" w:rsidRPr="00FE0C35" w:rsidDel="003B4295">
          <w:rPr>
            <w:i/>
          </w:rPr>
          <w:delText>eros</w:delText>
        </w:r>
      </w:del>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MUST not be included in the </w:t>
      </w:r>
      <w:ins w:id="151" w:author="Guy Roberts" w:date="2015-07-17T15:40:00Z">
        <w:r w:rsidR="003B4295">
          <w:t>ERO</w:t>
        </w:r>
      </w:ins>
      <w:del w:id="152" w:author="Guy Roberts" w:date="2015-07-17T15:40:00Z">
        <w:r w:rsidR="00FE0C35" w:rsidRPr="00FE0C35" w:rsidDel="003B4295">
          <w:rPr>
            <w:i/>
          </w:rPr>
          <w:delText>ero</w:delText>
        </w:r>
      </w:del>
      <w:r w:rsidR="00FE0C35" w:rsidRPr="00FE0C35">
        <w:t>.</w:t>
      </w:r>
      <w:ins w:id="153" w:author="Guy Roberts" w:date="2015-07-17T15:35:00Z">
        <w:r w:rsidR="003B4295">
          <w:t xml:space="preserve">  Also note that STP at either end of an SDP can be used to uniquely identify the SDP to transit.  Both STPs in a single SDP are not required in the </w:t>
        </w:r>
      </w:ins>
      <w:ins w:id="154" w:author="Guy Roberts" w:date="2015-07-17T15:40:00Z">
        <w:r w:rsidR="003B4295">
          <w:t>ERO</w:t>
        </w:r>
      </w:ins>
      <w:ins w:id="155" w:author="Guy Roberts" w:date="2015-07-17T15:35:00Z">
        <w:r w:rsidR="003B4295">
          <w:t>, and in fact, only a single one should be specified.</w:t>
        </w:r>
      </w:ins>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lang w:val="en-GB" w:eastAsia="en-GB"/>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56" w:name="_Ref377027479"/>
      <w:r w:rsidRPr="006C7966">
        <w:t xml:space="preserve">Figure </w:t>
      </w:r>
      <w:fldSimple w:instr=" SEQ Figure \* ARABIC ">
        <w:r w:rsidR="00AF7CC6">
          <w:rPr>
            <w:noProof/>
          </w:rPr>
          <w:t>2</w:t>
        </w:r>
      </w:fldSimple>
      <w:bookmarkEnd w:id="156"/>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453CBC5B" w14:textId="2D62E282" w:rsidR="00DD0BCB" w:rsidRDefault="00DD0BCB" w:rsidP="00DD0BCB">
      <w:pPr>
        <w:pStyle w:val="nobreak"/>
        <w:rPr>
          <w:ins w:id="157" w:author="Guy Roberts" w:date="2015-07-17T15:37:00Z"/>
        </w:rPr>
      </w:pPr>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r w:rsidR="00BD4BAA" w:rsidRPr="006C7966">
        <w:t xml:space="preserve">Appendix </w:t>
      </w:r>
      <w:r w:rsidR="00BD4BAA">
        <w:t>F</w:t>
      </w:r>
      <w:r w:rsidR="00BD4BAA" w:rsidRPr="006C7966">
        <w:t xml:space="preserve">: </w:t>
      </w:r>
      <w:r w:rsidR="00BD4BAA">
        <w:t>Tree and Chain Connection Examples</w:t>
      </w:r>
      <w:r w:rsidR="00075FC8">
        <w:fldChar w:fldCharType="end"/>
      </w:r>
      <w:r w:rsidR="00E83FA2">
        <w:t>.</w:t>
      </w:r>
    </w:p>
    <w:p w14:paraId="729B7C0E" w14:textId="77777777" w:rsidR="003B4295" w:rsidRDefault="003B4295">
      <w:pPr>
        <w:rPr>
          <w:ins w:id="158" w:author="Guy Roberts" w:date="2015-07-17T15:37:00Z"/>
        </w:rPr>
        <w:pPrChange w:id="159" w:author="Guy Roberts" w:date="2015-07-17T15:37:00Z">
          <w:pPr>
            <w:pStyle w:val="nobreak"/>
          </w:pPr>
        </w:pPrChange>
      </w:pPr>
    </w:p>
    <w:p w14:paraId="51F30F42" w14:textId="0AA9280B" w:rsidR="003B4295" w:rsidRPr="003B4295" w:rsidRDefault="003B4295">
      <w:pPr>
        <w:pPrChange w:id="160" w:author="Guy Roberts" w:date="2015-07-17T15:37:00Z">
          <w:pPr>
            <w:pStyle w:val="nobreak"/>
          </w:pPr>
        </w:pPrChange>
      </w:pPr>
      <w:ins w:id="161" w:author="Guy Roberts" w:date="2015-07-17T15:38:00Z">
        <w:r>
          <w:t xml:space="preserve">Appendix G provides an explanation of how </w:t>
        </w:r>
      </w:ins>
      <w:ins w:id="162" w:author="Guy Roberts" w:date="2015-07-17T15:40:00Z">
        <w:r>
          <w:t>EROs are used in practice.</w:t>
        </w:r>
      </w:ins>
    </w:p>
    <w:p w14:paraId="4612D3D6" w14:textId="77777777" w:rsidR="00DD0BCB" w:rsidRDefault="00DD0BCB" w:rsidP="00DD0BCB">
      <w:pPr>
        <w:contextualSpacing/>
      </w:pPr>
    </w:p>
    <w:p w14:paraId="7EA87B7E" w14:textId="77777777" w:rsidR="00B420CD" w:rsidRDefault="00DD0BCB" w:rsidP="00724B5F">
      <w:pPr>
        <w:pStyle w:val="Heading2"/>
      </w:pPr>
      <w:bookmarkStart w:id="163" w:name="_Toc299721072"/>
      <w:r>
        <w:t>STP Semantics</w:t>
      </w:r>
      <w:bookmarkEnd w:id="163"/>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w:t>
      </w:r>
      <w:proofErr w:type="gramStart"/>
      <w:r>
        <w:t>&gt;</w:t>
      </w:r>
      <w:r w:rsidR="00DD0BCB">
        <w:t xml:space="preserve"> </w:t>
      </w:r>
      <w:r>
        <w:t>:</w:t>
      </w:r>
      <w:proofErr w:type="gramEnd"/>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w:t>
      </w:r>
      <w:proofErr w:type="gramStart"/>
      <w:r>
        <w:t>label</w:t>
      </w:r>
      <w:proofErr w:type="gramEnd"/>
      <w:r>
        <w:t>&gt; ::= “?” &lt;labelType&gt; “=” &lt;labelValue&gt; | “?”&lt;</w:t>
      </w:r>
      <w:proofErr w:type="gramStart"/>
      <w:r>
        <w:t>labelType</w:t>
      </w:r>
      <w:proofErr w:type="gramEnd"/>
      <w:r>
        <w:t>&gt; | “”</w:t>
      </w:r>
    </w:p>
    <w:p w14:paraId="7D8FEA4A" w14:textId="77777777" w:rsidR="00435FA1" w:rsidRDefault="00435FA1" w:rsidP="00B22F2D">
      <w:pPr>
        <w:ind w:left="720"/>
        <w:contextualSpacing/>
      </w:pPr>
      <w:r>
        <w:t>&lt;</w:t>
      </w:r>
      <w:proofErr w:type="gramStart"/>
      <w:r>
        <w:t>labelType</w:t>
      </w:r>
      <w:proofErr w:type="gramEnd"/>
      <w:r>
        <w:t>&gt; ::= &lt;string&gt;</w:t>
      </w:r>
    </w:p>
    <w:p w14:paraId="151C2035" w14:textId="77777777" w:rsidR="00435FA1" w:rsidRDefault="00435FA1" w:rsidP="00B22F2D">
      <w:pPr>
        <w:ind w:left="720"/>
        <w:contextualSpacing/>
      </w:pPr>
      <w:r>
        <w:t>&lt;</w:t>
      </w:r>
      <w:proofErr w:type="gramStart"/>
      <w:r>
        <w:t>labelValue</w:t>
      </w:r>
      <w:proofErr w:type="gramEnd"/>
      <w:r>
        <w:t>&gt; ::= &lt;string&gt;</w:t>
      </w:r>
    </w:p>
    <w:p w14:paraId="730C4686" w14:textId="77777777" w:rsidR="00485298" w:rsidRDefault="00485298" w:rsidP="00B22F2D">
      <w:pPr>
        <w:contextualSpacing/>
      </w:pPr>
    </w:p>
    <w:p w14:paraId="38FA8881" w14:textId="1398C6B1"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w:t>
      </w:r>
      <w:proofErr w:type="gramStart"/>
      <w:r w:rsidR="00FA27F8" w:rsidRPr="00B14386">
        <w:t>&gt;:</w:t>
      </w:r>
      <w:proofErr w:type="gramEnd"/>
      <w:r w:rsidR="00FA27F8" w:rsidRPr="00B14386">
        <w:t>&lt;localId&gt;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00FA27F8" w:rsidRPr="00C65D96">
        <w:t>.</w:t>
      </w:r>
      <w:r w:rsidR="00E411A9">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BD4BAA">
        <w:t>3</w:t>
      </w:r>
      <w:r w:rsidR="00075FC8">
        <w:fldChar w:fldCharType="end"/>
      </w:r>
      <w:r w:rsidR="00D935E2">
        <w:t>]</w:t>
      </w:r>
      <w:r w:rsidRPr="00B22F2D">
        <w:t>.</w:t>
      </w:r>
    </w:p>
    <w:p w14:paraId="7E538038" w14:textId="77777777" w:rsidR="00462F41" w:rsidRPr="00C65D96" w:rsidRDefault="00462F41" w:rsidP="00462F41">
      <w:pPr>
        <w:contextualSpacing/>
      </w:pPr>
      <w:bookmarkStart w:id="164" w:name="_Toc256089645"/>
      <w:bookmarkEnd w:id="164"/>
    </w:p>
    <w:p w14:paraId="646AEFDC" w14:textId="1D729BC3" w:rsidR="00462F41" w:rsidRPr="00C65D96" w:rsidRDefault="00462F41" w:rsidP="00462F41">
      <w:pPr>
        <w:contextualSpacing/>
      </w:pPr>
      <w:r w:rsidRPr="00C65D96">
        <w:lastRenderedPageBreak/>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vlan=1780-1790,1799</w:t>
      </w:r>
      <w:r w:rsidR="00FA27F8">
        <w:t>) instead of a single label value.</w:t>
      </w:r>
    </w:p>
    <w:p w14:paraId="7580AD26" w14:textId="77777777" w:rsidR="00462F41" w:rsidRPr="00C65D96" w:rsidRDefault="00462F41" w:rsidP="00462F41">
      <w:pPr>
        <w:contextualSpacing/>
      </w:pPr>
    </w:p>
    <w:p w14:paraId="647F9006" w14:textId="50CE437B"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MUST return a </w:t>
      </w:r>
      <w:r w:rsidR="00435FA1" w:rsidRPr="00C65D96">
        <w:t>fully qualified</w:t>
      </w:r>
      <w:r w:rsidRPr="00C65D96">
        <w:t xml:space="preserve"> STP, i.e. the NSA must 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65" w:name="_Ref358731794"/>
      <w:bookmarkStart w:id="166" w:name="_Toc299721073"/>
      <w:r w:rsidRPr="006C7966">
        <w:rPr>
          <w:rFonts w:cs="Arial"/>
        </w:rPr>
        <w:t>NSI CS messages and state machines</w:t>
      </w:r>
      <w:bookmarkEnd w:id="165"/>
      <w:bookmarkEnd w:id="166"/>
    </w:p>
    <w:p w14:paraId="51539775" w14:textId="4A7C1BB9"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BD4BAA">
        <w:t>4</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67" w:name="_Toc355354824"/>
      <w:bookmarkStart w:id="168" w:name="_Toc299721074"/>
      <w:r w:rsidRPr="006C7966">
        <w:t>NSI Messages and operations</w:t>
      </w:r>
      <w:bookmarkEnd w:id="167"/>
      <w:bookmarkEnd w:id="168"/>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137C67BB"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the </w:t>
      </w:r>
      <w:r>
        <w:t>appendix</w:t>
      </w:r>
      <w:r w:rsidRPr="006C7966">
        <w:t>.</w:t>
      </w:r>
      <w:r w:rsidR="00E411A9">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4FF1B416"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BD4BAA" w:rsidRPr="006C7966">
        <w:t xml:space="preserve">Table </w:t>
      </w:r>
      <w:r w:rsidR="00BD4BAA">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BD4BAA" w:rsidRPr="006C7966">
        <w:t xml:space="preserve">Table </w:t>
      </w:r>
      <w:r w:rsidR="00BD4BAA">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BD4BAA" w:rsidRPr="006C7966">
        <w:t xml:space="preserve">Table </w:t>
      </w:r>
      <w:r w:rsidR="00BD4BAA">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69" w:name="_Ref359334620"/>
      <w:bookmarkStart w:id="170" w:name="_Ref359334606"/>
      <w:r w:rsidRPr="006C7966">
        <w:t xml:space="preserve">Table </w:t>
      </w:r>
      <w:fldSimple w:instr=" SEQ Table \* ARABIC ">
        <w:r w:rsidR="00BD4BAA">
          <w:rPr>
            <w:noProof/>
          </w:rPr>
          <w:t>1</w:t>
        </w:r>
      </w:fldSimple>
      <w:bookmarkEnd w:id="169"/>
      <w:r w:rsidRPr="006C7966">
        <w:t xml:space="preserve"> – </w:t>
      </w:r>
      <w:r w:rsidRPr="006C7966">
        <w:rPr>
          <w:rFonts w:cs="Arial"/>
        </w:rPr>
        <w:t>Message types</w:t>
      </w:r>
      <w:bookmarkEnd w:id="170"/>
    </w:p>
    <w:p w14:paraId="1B4D5827" w14:textId="77777777" w:rsidR="003C1A4F" w:rsidRPr="006C7966" w:rsidRDefault="003C1A4F" w:rsidP="001D4931">
      <w:pPr>
        <w:rPr>
          <w:rFonts w:cs="Arial"/>
        </w:rPr>
      </w:pPr>
    </w:p>
    <w:p w14:paraId="013BA0DF" w14:textId="5B6E5CCE"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BD4BAA">
        <w:rPr>
          <w:rFonts w:cs="Arial"/>
        </w:rPr>
        <w:t>4.3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lastRenderedPageBreak/>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24C1D2DD"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BD4BAA" w:rsidRPr="006C7966">
        <w:t xml:space="preserve">Table </w:t>
      </w:r>
      <w:r w:rsidR="00BD4BAA">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77777777" w:rsidR="00B02F67" w:rsidRPr="006C7966" w:rsidRDefault="00B02F67" w:rsidP="00AA45DF">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between the RA-PA pair.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w:t>
            </w:r>
            <w:r w:rsidRPr="00066554">
              <w:rPr>
                <w:rFonts w:eastAsia="Calibri" w:cs="Arial"/>
                <w:sz w:val="16"/>
                <w:szCs w:val="16"/>
              </w:rPr>
              <w:lastRenderedPageBreak/>
              <w:t>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71" w:name="_Ref358038416"/>
      <w:r w:rsidRPr="006C7966">
        <w:lastRenderedPageBreak/>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2</w:t>
      </w:r>
      <w:r w:rsidR="00075FC8" w:rsidRPr="006C7966">
        <w:fldChar w:fldCharType="end"/>
      </w:r>
      <w:bookmarkEnd w:id="171"/>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71886E9F"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BD4BAA" w:rsidRPr="006C7966">
        <w:t xml:space="preserve">Table </w:t>
      </w:r>
      <w:r w:rsidR="00BD4BAA">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t>reserveTimeout</w:t>
            </w:r>
          </w:p>
          <w:p w14:paraId="50DCDDBD" w14:textId="77777777" w:rsidR="00B254BD" w:rsidRPr="006C7966" w:rsidRDefault="00B254BD" w:rsidP="001D4931">
            <w:pPr>
              <w:rPr>
                <w:rFonts w:cs="Arial"/>
                <w:b/>
                <w:i/>
                <w:sz w:val="16"/>
                <w:szCs w:val="16"/>
              </w:rPr>
            </w:pPr>
            <w:r w:rsidRPr="006C7966">
              <w:rPr>
                <w:rFonts w:cs="Arial"/>
                <w:sz w:val="16"/>
                <w:szCs w:val="16"/>
              </w:rPr>
              <w:lastRenderedPageBreak/>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lastRenderedPageBreak/>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w:t>
            </w:r>
            <w:r w:rsidRPr="006C7966">
              <w:rPr>
                <w:rFonts w:cs="Arial"/>
                <w:color w:val="000000"/>
                <w:sz w:val="16"/>
                <w:szCs w:val="16"/>
              </w:rPr>
              <w:lastRenderedPageBreak/>
              <w:t xml:space="preserve">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lastRenderedPageBreak/>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72" w:name="_Ref358038427"/>
      <w:bookmarkStart w:id="173"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3</w:t>
      </w:r>
      <w:r w:rsidR="00075FC8" w:rsidRPr="006C7966">
        <w:fldChar w:fldCharType="end"/>
      </w:r>
      <w:bookmarkEnd w:id="172"/>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73"/>
    </w:p>
    <w:p w14:paraId="33C7FA7F" w14:textId="77777777" w:rsidR="008E0367" w:rsidRPr="008E0367" w:rsidRDefault="008E0367" w:rsidP="008E0367"/>
    <w:p w14:paraId="7429D415" w14:textId="24E6736A" w:rsidR="007E20EC" w:rsidRDefault="007E20EC" w:rsidP="007E20EC">
      <w:pPr>
        <w:pStyle w:val="Heading2"/>
      </w:pPr>
      <w:bookmarkStart w:id="174" w:name="_Toc299721075"/>
      <w:r>
        <w:t>Optional release/provision/modify functionality</w:t>
      </w:r>
      <w:bookmarkEnd w:id="174"/>
    </w:p>
    <w:p w14:paraId="7F4C7B69" w14:textId="77777777" w:rsidR="007E20EC" w:rsidRDefault="007E20EC" w:rsidP="007E20EC">
      <w:r>
        <w:t>The release/provision/modify functionality is optionally supported in a PA.  To ensure correct transitions of the statemachine, all transitions MUST be carried out as defined in the NSI statemachines regardless of whether the release/provision actions are actually performed.</w:t>
      </w:r>
    </w:p>
    <w:p w14:paraId="38D7D3DB" w14:textId="77777777" w:rsidR="007E20EC" w:rsidRDefault="007E20EC" w:rsidP="007E20EC"/>
    <w:p w14:paraId="342774F0" w14:textId="540BC0CB"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   </w:t>
      </w:r>
      <w:proofErr w:type="gramStart"/>
      <w:r>
        <w:t>i.e</w:t>
      </w:r>
      <w:proofErr w:type="gramEnd"/>
      <w:r>
        <w:t>.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t>provisionConfirm</w:t>
      </w:r>
      <w:r>
        <w:t xml:space="preserve"> in response to a provision request.   I.e a response is returned even though there has been no data-plane affecting changes.</w:t>
      </w:r>
    </w:p>
    <w:p w14:paraId="718E1E35" w14:textId="0FDBF272" w:rsidR="007E20EC" w:rsidRP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269268A5" w14:textId="77777777" w:rsidR="001D4931" w:rsidRPr="006C7966" w:rsidRDefault="001D4931" w:rsidP="007E20EC">
      <w:pPr>
        <w:rPr>
          <w:rFonts w:cs="Arial"/>
        </w:rPr>
      </w:pPr>
    </w:p>
    <w:p w14:paraId="59C55A21" w14:textId="244FFAD6" w:rsidR="00A67A44" w:rsidRPr="006C7966" w:rsidRDefault="00A67A44" w:rsidP="00A67A44">
      <w:pPr>
        <w:pStyle w:val="Heading2"/>
      </w:pPr>
      <w:bookmarkStart w:id="175" w:name="_Toc355354825"/>
      <w:bookmarkStart w:id="176" w:name="_Ref358884025"/>
      <w:bookmarkStart w:id="177" w:name="_Ref359254562"/>
      <w:bookmarkStart w:id="178" w:name="_Ref359325450"/>
      <w:bookmarkStart w:id="179" w:name="_Toc299721076"/>
      <w:r w:rsidRPr="006C7966">
        <w:t xml:space="preserve">NSI </w:t>
      </w:r>
      <w:r w:rsidR="00896414">
        <w:t>s</w:t>
      </w:r>
      <w:r w:rsidRPr="006C7966">
        <w:t xml:space="preserve">tate </w:t>
      </w:r>
      <w:r w:rsidR="00896414">
        <w:t>m</w:t>
      </w:r>
      <w:r w:rsidRPr="006C7966">
        <w:t>achines</w:t>
      </w:r>
      <w:bookmarkEnd w:id="175"/>
      <w:bookmarkEnd w:id="176"/>
      <w:bookmarkEnd w:id="177"/>
      <w:bookmarkEnd w:id="178"/>
      <w:bookmarkEnd w:id="179"/>
    </w:p>
    <w:p w14:paraId="6EB72B4F" w14:textId="63CE1939"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4EF99402" w:rsidR="00E001C3" w:rsidRDefault="00E001C3" w:rsidP="00E001C3">
      <w:pPr>
        <w:rPr>
          <w:rFonts w:cs="Arial"/>
        </w:rPr>
      </w:pPr>
      <w:r w:rsidRPr="00EB1D0A">
        <w:rPr>
          <w:rFonts w:cs="Arial"/>
        </w:rPr>
        <w:lastRenderedPageBreak/>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BD4BAA">
        <w:rPr>
          <w:rFonts w:cs="Arial"/>
        </w:rPr>
        <w:t>6</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BD4BAA">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80" w:name="_Toc299721077"/>
      <w:r>
        <w:t>Reservation State Machine</w:t>
      </w:r>
      <w:bookmarkEnd w:id="180"/>
    </w:p>
    <w:p w14:paraId="3CEE2671" w14:textId="5E6616E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moveToRangeStart w:id="181" w:author="Chin Guok" w:date="2015-07-28T11:12:00Z" w:name="move299701296"/>
      <w:moveTo w:id="182" w:author="Chin Guok" w:date="2015-07-28T11:12:00Z">
        <w:r w:rsidRPr="006C7966">
          <w:rPr>
            <w:rFonts w:cs="Arial"/>
            <w:lang w:eastAsia="ja-JP"/>
          </w:rPr>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moveTo>
    </w:p>
    <w:p w14:paraId="344C8AF1" w14:textId="77777777" w:rsidR="00BB5501" w:rsidRPr="006C7966" w:rsidRDefault="00BB5501" w:rsidP="00BB5501">
      <w:pPr>
        <w:rPr>
          <w:rFonts w:cs="Arial"/>
        </w:rPr>
      </w:pPr>
    </w:p>
    <w:p w14:paraId="777B0A1A" w14:textId="77777777" w:rsidR="00BB5501" w:rsidRDefault="00BB5501" w:rsidP="00BB5501">
      <w:pPr>
        <w:rPr>
          <w:ins w:id="183" w:author="Chin Guok" w:date="2015-07-28T11:13:00Z"/>
          <w:rFonts w:cs="Arial"/>
        </w:rPr>
      </w:pPr>
      <w:moveTo w:id="184" w:author="Chin Guok" w:date="2015-07-28T11:12:00Z">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The reserveTimeout state is only implemented where the ultimate Provider Agent functionality is present.</w:t>
        </w:r>
      </w:moveTo>
    </w:p>
    <w:p w14:paraId="6EE53D0E" w14:textId="77777777" w:rsidR="00BB5501" w:rsidRDefault="00BB5501" w:rsidP="00BB5501">
      <w:pPr>
        <w:rPr>
          <w:ins w:id="185" w:author="Chin Guok" w:date="2015-07-28T11:13:00Z"/>
          <w:rFonts w:cs="Arial"/>
        </w:rPr>
      </w:pPr>
    </w:p>
    <w:p w14:paraId="015F72E3" w14:textId="77777777" w:rsidR="00BB5501" w:rsidRPr="006C7966" w:rsidRDefault="00BB5501" w:rsidP="00BB5501">
      <w:pPr>
        <w:rPr>
          <w:ins w:id="186" w:author="Chin Guok" w:date="2015-07-28T11:13:00Z"/>
          <w:rFonts w:cs="Arial"/>
        </w:rPr>
      </w:pPr>
      <w:ins w:id="187" w:author="Chin Guok" w:date="2015-07-28T11:13:00Z">
        <w:r w:rsidRPr="006C7966">
          <w:rPr>
            <w:rFonts w:cs="Arial"/>
          </w:rPr>
          <w:t xml:space="preserve">Modification of a reservation is supported in NSI CS v2.0.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The version number is updated after a commit results in a transition back to the ReserveStart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lastRenderedPageBreak/>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Details of how the version number should be managed can be found in Section </w:t>
        </w:r>
        <w:r>
          <w:rPr>
            <w:rFonts w:cs="Arial"/>
          </w:rPr>
          <w:fldChar w:fldCharType="begin"/>
        </w:r>
        <w:r>
          <w:rPr>
            <w:rFonts w:cs="Arial"/>
          </w:rPr>
          <w:instrText xml:space="preserve"> REF _Ref359322924 \r \h </w:instrText>
        </w:r>
      </w:ins>
      <w:r>
        <w:rPr>
          <w:rFonts w:cs="Arial"/>
        </w:rPr>
      </w:r>
      <w:ins w:id="188" w:author="Chin Guok" w:date="2015-07-28T11:13:00Z">
        <w:r>
          <w:rPr>
            <w:rFonts w:cs="Arial"/>
          </w:rPr>
          <w:fldChar w:fldCharType="separate"/>
        </w:r>
      </w:ins>
      <w:r>
        <w:rPr>
          <w:rFonts w:cs="Arial"/>
        </w:rPr>
        <w:t>6.1.6</w:t>
      </w:r>
      <w:ins w:id="189" w:author="Chin Guok" w:date="2015-07-28T11:13:00Z">
        <w:r>
          <w:rPr>
            <w:rFonts w:cs="Arial"/>
          </w:rPr>
          <w:fldChar w:fldCharType="end"/>
        </w:r>
        <w:r>
          <w:rPr>
            <w:rFonts w:cs="Arial"/>
          </w:rPr>
          <w:t>.</w:t>
        </w:r>
      </w:ins>
    </w:p>
    <w:p w14:paraId="12166CFA" w14:textId="77777777" w:rsidR="00BB5501" w:rsidRPr="006C7966" w:rsidRDefault="00BB5501" w:rsidP="00BB5501">
      <w:pPr>
        <w:rPr>
          <w:rFonts w:cs="Arial"/>
        </w:rPr>
      </w:pPr>
    </w:p>
    <w:moveToRangeEnd w:id="181"/>
    <w:p w14:paraId="611CB8A2" w14:textId="1E9AAE68" w:rsidR="001D4931" w:rsidRPr="00BB5501" w:rsidDel="00BB5501" w:rsidRDefault="001D4931" w:rsidP="001D4931">
      <w:pPr>
        <w:rPr>
          <w:del w:id="190" w:author="Chin Guok" w:date="2015-07-28T11:12:00Z"/>
          <w:rFonts w:cs="Arial"/>
        </w:rPr>
      </w:pPr>
    </w:p>
    <w:p w14:paraId="25E3F95E" w14:textId="77777777" w:rsidR="001D4931" w:rsidRPr="006C7966" w:rsidRDefault="00F564AB" w:rsidP="002A3D74">
      <w:pPr>
        <w:jc w:val="center"/>
        <w:rPr>
          <w:rFonts w:cs="Arial"/>
        </w:rPr>
      </w:pPr>
      <w:r>
        <w:rPr>
          <w:noProof/>
          <w:lang w:val="en-GB" w:eastAsia="en-GB"/>
        </w:rPr>
        <w:drawing>
          <wp:inline distT="0" distB="0" distL="0" distR="0" wp14:anchorId="0CBFC8E1" wp14:editId="348A10E5">
            <wp:extent cx="5486400" cy="4469765"/>
            <wp:effectExtent l="0" t="0" r="0" b="6985"/>
            <wp:docPr id="5" name="Picture 5" descr="\\chfile02.win.dante.org.uk\homes\guy\OGF_NSI\NSI _protocol\figures\NSICSv2.0_fig_for_doc_v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win.dante.org.uk\homes\guy\OGF_NSI\NSI _protocol\figures\NSICSv2.0_fig_for_doc_v5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469765"/>
                    </a:xfrm>
                    <a:prstGeom prst="rect">
                      <a:avLst/>
                    </a:prstGeom>
                    <a:noFill/>
                    <a:ln>
                      <a:noFill/>
                    </a:ln>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191" w:name="_Ref358041561"/>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3</w:t>
      </w:r>
      <w:r w:rsidR="00075FC8" w:rsidRPr="006C7966">
        <w:fldChar w:fldCharType="end"/>
      </w:r>
      <w:bookmarkEnd w:id="191"/>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0AC92087" w14:textId="444A5985" w:rsidR="001D4931" w:rsidRPr="006C7966" w:rsidDel="00BB5501" w:rsidRDefault="00387483" w:rsidP="001D4931">
      <w:pPr>
        <w:rPr>
          <w:rFonts w:cs="Arial"/>
        </w:rPr>
      </w:pPr>
      <w:moveFromRangeStart w:id="192" w:author="Chin Guok" w:date="2015-07-28T11:12:00Z" w:name="move299701296"/>
      <w:moveFrom w:id="193" w:author="Chin Guok" w:date="2015-07-28T11:12:00Z">
        <w:r w:rsidRPr="006C7966" w:rsidDel="00BB5501">
          <w:rPr>
            <w:rFonts w:cs="Arial"/>
            <w:lang w:eastAsia="ja-JP"/>
          </w:rPr>
          <w:t xml:space="preserve">An </w:t>
        </w:r>
        <w:r w:rsidR="000A22E0" w:rsidRPr="006C7966" w:rsidDel="00BB5501">
          <w:rPr>
            <w:rFonts w:cs="Arial"/>
          </w:rPr>
          <w:t>NSI</w:t>
        </w:r>
        <w:r w:rsidR="00A72A3A" w:rsidRPr="006C7966" w:rsidDel="00BB5501">
          <w:rPr>
            <w:rFonts w:cs="Arial"/>
          </w:rPr>
          <w:t xml:space="preserve"> </w:t>
        </w:r>
        <w:r w:rsidR="00061284" w:rsidRPr="006C7966" w:rsidDel="00BB5501">
          <w:rPr>
            <w:rFonts w:cs="Arial"/>
          </w:rPr>
          <w:t xml:space="preserve">reservation </w:t>
        </w:r>
        <w:r w:rsidRPr="006C7966" w:rsidDel="00BB5501">
          <w:rPr>
            <w:rFonts w:cs="Arial"/>
          </w:rPr>
          <w:t>is</w:t>
        </w:r>
        <w:r w:rsidR="00A72A3A" w:rsidRPr="006C7966" w:rsidDel="00BB5501">
          <w:rPr>
            <w:rFonts w:cs="Arial"/>
          </w:rPr>
          <w:t xml:space="preserve"> </w:t>
        </w:r>
        <w:r w:rsidR="000A22E0" w:rsidRPr="006C7966" w:rsidDel="00BB5501">
          <w:rPr>
            <w:rFonts w:cs="Arial"/>
          </w:rPr>
          <w:t>created</w:t>
        </w:r>
        <w:r w:rsidR="00A72A3A" w:rsidRPr="006C7966" w:rsidDel="00BB5501">
          <w:rPr>
            <w:rFonts w:cs="Arial"/>
          </w:rPr>
          <w:t xml:space="preserve"> </w:t>
        </w:r>
        <w:r w:rsidR="000A22E0" w:rsidRPr="006C7966" w:rsidDel="00BB5501">
          <w:rPr>
            <w:rFonts w:cs="Arial"/>
          </w:rPr>
          <w:t>using</w:t>
        </w:r>
        <w:r w:rsidR="00A72A3A" w:rsidRPr="006C7966" w:rsidDel="00BB5501">
          <w:rPr>
            <w:rFonts w:cs="Arial"/>
          </w:rPr>
          <w:t xml:space="preserve"> </w:t>
        </w:r>
        <w:r w:rsidR="000A22E0" w:rsidRPr="006C7966" w:rsidDel="00BB5501">
          <w:rPr>
            <w:rFonts w:cs="Arial"/>
          </w:rPr>
          <w:t>a</w:t>
        </w:r>
        <w:r w:rsidR="00A72A3A" w:rsidRPr="006C7966" w:rsidDel="00BB5501">
          <w:rPr>
            <w:rFonts w:cs="Arial"/>
          </w:rPr>
          <w:t xml:space="preserve"> </w:t>
        </w:r>
        <w:r w:rsidR="001D4931" w:rsidRPr="006C7966" w:rsidDel="00BB5501">
          <w:rPr>
            <w:rFonts w:cs="Arial"/>
          </w:rPr>
          <w:t>two</w:t>
        </w:r>
        <w:r w:rsidR="00573B56" w:rsidRPr="006C7966" w:rsidDel="00BB5501">
          <w:rPr>
            <w:rFonts w:cs="Arial"/>
          </w:rPr>
          <w:t>-</w:t>
        </w:r>
        <w:r w:rsidR="001D4931" w:rsidRPr="006C7966" w:rsidDel="00BB5501">
          <w:rPr>
            <w:rFonts w:cs="Arial"/>
          </w:rPr>
          <w:t>phase</w:t>
        </w:r>
        <w:r w:rsidR="00573B56" w:rsidRPr="006C7966" w:rsidDel="00BB5501">
          <w:rPr>
            <w:rFonts w:cs="Arial"/>
          </w:rPr>
          <w:t xml:space="preserve"> commit</w:t>
        </w:r>
        <w:r w:rsidR="00A72A3A" w:rsidRPr="006C7966" w:rsidDel="00BB5501">
          <w:rPr>
            <w:rFonts w:cs="Arial"/>
          </w:rPr>
          <w:t xml:space="preserve"> </w:t>
        </w:r>
        <w:r w:rsidR="000A22E0" w:rsidRPr="006C7966" w:rsidDel="00BB5501">
          <w:rPr>
            <w:rFonts w:cs="Arial"/>
          </w:rPr>
          <w:t>process.</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reserve</w:t>
        </w:r>
        <w:r w:rsidR="000A22E0" w:rsidRPr="006C7966" w:rsidDel="00BB5501">
          <w:rPr>
            <w:rFonts w:cs="Arial"/>
          </w:rPr>
          <w: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a</w:t>
        </w:r>
        <w:r w:rsidR="001D4931" w:rsidRPr="006C7966" w:rsidDel="00BB5501">
          <w:rPr>
            <w:rFonts w:cs="Arial"/>
          </w:rPr>
          <w:t>vailability</w:t>
        </w:r>
        <w:r w:rsidR="00A72A3A" w:rsidRPr="006C7966" w:rsidDel="00BB5501">
          <w:rPr>
            <w:rFonts w:cs="Arial"/>
          </w:rPr>
          <w:t xml:space="preserve"> </w:t>
        </w:r>
        <w:r w:rsidR="000A22E0" w:rsidRPr="006C7966" w:rsidDel="00BB5501">
          <w:rPr>
            <w:rFonts w:cs="Arial"/>
          </w:rPr>
          <w:t>of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requested</w:t>
        </w:r>
        <w:r w:rsidR="00A72A3A" w:rsidRPr="006C7966" w:rsidDel="00BB5501">
          <w:rPr>
            <w:rFonts w:cs="Arial"/>
          </w:rPr>
          <w:t xml:space="preserve"> </w:t>
        </w:r>
        <w:r w:rsidR="000A22E0" w:rsidRPr="006C7966" w:rsidDel="00BB5501">
          <w:rPr>
            <w:rFonts w:cs="Arial"/>
          </w:rPr>
          <w:t>resources</w:t>
        </w:r>
        <w:r w:rsidR="00A72A3A" w:rsidRPr="006C7966" w:rsidDel="00BB5501">
          <w:rPr>
            <w:rFonts w:cs="Arial"/>
          </w:rPr>
          <w:t xml:space="preserve"> </w:t>
        </w:r>
        <w:r w:rsidR="000A22E0" w:rsidRPr="006C7966" w:rsidDel="00BB5501">
          <w:rPr>
            <w:rFonts w:cs="Arial"/>
          </w:rPr>
          <w:t>is</w:t>
        </w:r>
        <w:r w:rsidR="00A72A3A" w:rsidRPr="006C7966" w:rsidDel="00BB5501">
          <w:rPr>
            <w:rFonts w:cs="Arial"/>
          </w:rPr>
          <w:t xml:space="preserve"> </w:t>
        </w:r>
        <w:r w:rsidR="00BC1A4C" w:rsidRPr="006C7966" w:rsidDel="00BB5501">
          <w:rPr>
            <w:rFonts w:cs="Arial"/>
          </w:rPr>
          <w:t>checked; i</w:t>
        </w:r>
        <w:r w:rsidR="001D4931" w:rsidRPr="006C7966" w:rsidDel="00BB5501">
          <w:rPr>
            <w:rFonts w:cs="Arial"/>
          </w:rPr>
          <w:t>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resources</w:t>
        </w:r>
        <w:r w:rsidR="00A72A3A" w:rsidRPr="006C7966" w:rsidDel="00BB5501">
          <w:rPr>
            <w:rFonts w:cs="Arial"/>
          </w:rPr>
          <w:t xml:space="preserve"> </w:t>
        </w:r>
        <w:r w:rsidR="000A22E0" w:rsidRPr="006C7966" w:rsidDel="00BB5501">
          <w:rPr>
            <w:rFonts w:cs="Arial"/>
          </w:rPr>
          <w:t>are</w:t>
        </w:r>
        <w:r w:rsidR="00A72A3A" w:rsidRPr="006C7966" w:rsidDel="00BB5501">
          <w:rPr>
            <w:rFonts w:cs="Arial"/>
          </w:rPr>
          <w:t xml:space="preserve"> </w:t>
        </w:r>
        <w:r w:rsidR="00BC1A4C" w:rsidRPr="006C7966" w:rsidDel="00BB5501">
          <w:rPr>
            <w:rFonts w:cs="Arial"/>
          </w:rPr>
          <w:t xml:space="preserve">available they </w:t>
        </w:r>
        <w:r w:rsidR="000A22E0" w:rsidRPr="006C7966" w:rsidDel="00BB5501">
          <w:rPr>
            <w:rFonts w:cs="Arial"/>
          </w:rPr>
          <w:t>are</w:t>
        </w:r>
        <w:r w:rsidR="00A72A3A" w:rsidRPr="006C7966" w:rsidDel="00BB5501">
          <w:rPr>
            <w:rFonts w:cs="Arial"/>
          </w:rPr>
          <w:t xml:space="preserve"> </w:t>
        </w:r>
        <w:r w:rsidR="001D4931" w:rsidRPr="006C7966" w:rsidDel="00BB5501">
          <w:rPr>
            <w:rFonts w:cs="Arial"/>
          </w:rPr>
          <w:t>held</w:t>
        </w:r>
        <w:r w:rsidR="000A22E0" w:rsidRPr="006C7966" w:rsidDel="00BB5501">
          <w:rPr>
            <w:rFonts w:cs="Arial"/>
          </w:rPr>
          <w:t>.</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s</w:t>
        </w:r>
        <w:r w:rsidR="001D4931" w:rsidRPr="006C7966" w:rsidDel="00BB5501">
          <w:rPr>
            <w:rFonts w:cs="Arial"/>
          </w:rPr>
          <w:t>econd</w:t>
        </w:r>
        <w:r w:rsidR="00A72A3A" w:rsidRPr="006C7966" w:rsidDel="00BB5501">
          <w:rPr>
            <w:rFonts w:cs="Arial"/>
          </w:rPr>
          <w:t xml:space="preserve"> </w:t>
        </w:r>
        <w:r w:rsidR="001D4931"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commit</w:t>
        </w:r>
        <w:r w:rsidR="000A22E0" w:rsidRPr="006C7966" w:rsidDel="00BB5501">
          <w:rPr>
            <w:rFonts w:cs="Arial"/>
          </w:rPr>
          <w:t>)</w:t>
        </w:r>
        <w:r w:rsidR="00A72A3A" w:rsidRPr="006C7966" w:rsidDel="00BB5501">
          <w:rPr>
            <w:rFonts w:cs="Arial"/>
          </w:rPr>
          <w:t xml:space="preserve"> </w:t>
        </w:r>
        <w:r w:rsidR="001D4931" w:rsidRPr="006C7966" w:rsidDel="00BB5501">
          <w:rPr>
            <w:rFonts w:cs="Arial"/>
          </w:rPr>
          <w:t>the</w:t>
        </w:r>
        <w:r w:rsidR="00A72A3A" w:rsidRPr="006C7966" w:rsidDel="00BB5501">
          <w:rPr>
            <w:rFonts w:cs="Arial"/>
          </w:rPr>
          <w:t xml:space="preserve"> </w:t>
        </w:r>
        <w:r w:rsidR="001D4931" w:rsidRPr="006C7966" w:rsidDel="00BB5501">
          <w:rPr>
            <w:rFonts w:cs="Arial"/>
          </w:rPr>
          <w:t>requester</w:t>
        </w:r>
        <w:r w:rsidR="00A72A3A" w:rsidRPr="006C7966" w:rsidDel="00BB5501">
          <w:rPr>
            <w:rFonts w:cs="Arial"/>
          </w:rPr>
          <w:t xml:space="preserve"> </w:t>
        </w:r>
        <w:r w:rsidR="000A22E0" w:rsidRPr="006C7966" w:rsidDel="00BB5501">
          <w:rPr>
            <w:rFonts w:cs="Arial"/>
          </w:rPr>
          <w:t>has</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choice</w:t>
        </w:r>
        <w:r w:rsidR="00A72A3A" w:rsidRPr="006C7966" w:rsidDel="00BB5501">
          <w:rPr>
            <w:rFonts w:cs="Arial"/>
          </w:rPr>
          <w:t xml:space="preserve"> </w:t>
        </w:r>
        <w:r w:rsidR="000A22E0" w:rsidRPr="006C7966" w:rsidDel="00BB5501">
          <w:rPr>
            <w:rFonts w:cs="Arial"/>
          </w:rPr>
          <w:t>to</w:t>
        </w:r>
        <w:r w:rsidR="00A72A3A" w:rsidRPr="006C7966" w:rsidDel="00BB5501">
          <w:rPr>
            <w:rFonts w:cs="Arial"/>
          </w:rPr>
          <w:t xml:space="preserve"> </w:t>
        </w:r>
        <w:r w:rsidR="001D4931" w:rsidRPr="006C7966" w:rsidDel="00BB5501">
          <w:rPr>
            <w:rFonts w:cs="Arial"/>
          </w:rPr>
          <w:t>either</w:t>
        </w:r>
        <w:r w:rsidR="00A72A3A" w:rsidRPr="006C7966" w:rsidDel="00BB5501">
          <w:rPr>
            <w:rFonts w:cs="Arial"/>
          </w:rPr>
          <w:t xml:space="preserve"> </w:t>
        </w:r>
        <w:r w:rsidR="001D4931" w:rsidRPr="006C7966" w:rsidDel="00BB5501">
          <w:rPr>
            <w:rFonts w:cs="Arial"/>
          </w:rPr>
          <w:t>commit</w:t>
        </w:r>
        <w:r w:rsidR="00A72A3A" w:rsidRPr="006C7966" w:rsidDel="00BB5501">
          <w:rPr>
            <w:rFonts w:cs="Arial"/>
          </w:rPr>
          <w:t xml:space="preserve"> </w:t>
        </w:r>
        <w:r w:rsidR="001D4931" w:rsidRPr="006C7966" w:rsidDel="00BB5501">
          <w:rPr>
            <w:rFonts w:cs="Arial"/>
          </w:rPr>
          <w:t>or</w:t>
        </w:r>
        <w:r w:rsidR="00A72A3A" w:rsidRPr="006C7966" w:rsidDel="00BB5501">
          <w:rPr>
            <w:rFonts w:cs="Arial"/>
          </w:rPr>
          <w:t xml:space="preserve"> </w:t>
        </w:r>
        <w:r w:rsidR="001D4931" w:rsidRPr="006C7966" w:rsidDel="00BB5501">
          <w:rPr>
            <w:rFonts w:cs="Arial"/>
          </w:rPr>
          <w:t>abort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reservation</w:t>
        </w:r>
        <w:r w:rsidR="00A72A3A" w:rsidRPr="006C7966" w:rsidDel="00BB5501">
          <w:rPr>
            <w:rFonts w:cs="Arial"/>
          </w:rPr>
          <w:t xml:space="preserve"> </w:t>
        </w:r>
        <w:r w:rsidR="000A22E0" w:rsidRPr="006C7966" w:rsidDel="00BB5501">
          <w:rPr>
            <w:rFonts w:cs="Arial"/>
          </w:rPr>
          <w:t>that</w:t>
        </w:r>
        <w:r w:rsidR="00A72A3A" w:rsidRPr="006C7966" w:rsidDel="00BB5501">
          <w:rPr>
            <w:rFonts w:cs="Arial"/>
          </w:rPr>
          <w:t xml:space="preserve"> </w:t>
        </w:r>
        <w:r w:rsidR="000A22E0" w:rsidRPr="006C7966" w:rsidDel="00BB5501">
          <w:rPr>
            <w:rFonts w:cs="Arial"/>
          </w:rPr>
          <w:t>was</w:t>
        </w:r>
        <w:r w:rsidR="00A72A3A" w:rsidRPr="006C7966" w:rsidDel="00BB5501">
          <w:rPr>
            <w:rFonts w:cs="Arial"/>
          </w:rPr>
          <w:t xml:space="preserve"> </w:t>
        </w:r>
        <w:r w:rsidR="000A22E0" w:rsidRPr="006C7966" w:rsidDel="00BB5501">
          <w:rPr>
            <w:rFonts w:cs="Arial"/>
          </w:rPr>
          <w:t>held</w:t>
        </w:r>
        <w:r w:rsidR="00A72A3A" w:rsidRPr="006C7966"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moveFrom>
    </w:p>
    <w:p w14:paraId="60F18706" w14:textId="73591356" w:rsidR="000A22E0" w:rsidRPr="006C7966" w:rsidDel="00BB5501" w:rsidRDefault="000A22E0" w:rsidP="001D4931">
      <w:pPr>
        <w:rPr>
          <w:rFonts w:cs="Arial"/>
        </w:rPr>
      </w:pPr>
    </w:p>
    <w:p w14:paraId="2CD5E2EC" w14:textId="62061684" w:rsidR="001D4931" w:rsidRPr="006C7966" w:rsidDel="00BB5501" w:rsidRDefault="001D4931" w:rsidP="001D4931">
      <w:pPr>
        <w:rPr>
          <w:rFonts w:cs="Arial"/>
        </w:rPr>
      </w:pPr>
      <w:moveFrom w:id="194" w:author="Chin Guok" w:date="2015-07-28T11:12:00Z">
        <w:r w:rsidRPr="00105993" w:rsidDel="00BB5501">
          <w:rPr>
            <w:rFonts w:cs="Arial"/>
          </w:rPr>
          <w:t>If</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requester</w:t>
        </w:r>
        <w:r w:rsidR="00A72A3A" w:rsidRPr="00105993" w:rsidDel="00BB5501">
          <w:rPr>
            <w:rFonts w:cs="Arial"/>
          </w:rPr>
          <w:t xml:space="preserve"> </w:t>
        </w:r>
        <w:r w:rsidR="000A22E0" w:rsidRPr="00105993" w:rsidDel="00BB5501">
          <w:rPr>
            <w:rFonts w:cs="Arial"/>
          </w:rPr>
          <w:t>fails</w:t>
        </w:r>
        <w:r w:rsidR="00A72A3A" w:rsidRPr="00105993" w:rsidDel="00BB5501">
          <w:rPr>
            <w:rFonts w:cs="Arial"/>
          </w:rPr>
          <w:t xml:space="preserve"> </w:t>
        </w:r>
        <w:r w:rsidR="000A22E0" w:rsidRPr="00105993" w:rsidDel="00BB5501">
          <w:rPr>
            <w:rFonts w:cs="Arial"/>
          </w:rPr>
          <w:t>to</w:t>
        </w:r>
        <w:r w:rsidR="00A72A3A" w:rsidRPr="00105993" w:rsidDel="00BB5501">
          <w:rPr>
            <w:rFonts w:cs="Arial"/>
          </w:rPr>
          <w:t xml:space="preserve"> </w:t>
        </w:r>
        <w:r w:rsidRPr="00105993" w:rsidDel="00BB5501">
          <w:rPr>
            <w:rFonts w:cs="Arial"/>
          </w:rPr>
          <w:t>commit</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held</w:t>
        </w:r>
        <w:r w:rsidR="00A72A3A" w:rsidRPr="00105993" w:rsidDel="00BB5501">
          <w:rPr>
            <w:rFonts w:cs="Arial"/>
          </w:rPr>
          <w:t xml:space="preserve"> </w:t>
        </w:r>
        <w:r w:rsidRPr="00105993" w:rsidDel="00BB5501">
          <w:rPr>
            <w:rFonts w:cs="Arial"/>
          </w:rPr>
          <w:t>reservation</w:t>
        </w:r>
        <w:r w:rsidR="00A72A3A" w:rsidRPr="00105993" w:rsidDel="00BB5501">
          <w:rPr>
            <w:rFonts w:cs="Arial"/>
          </w:rPr>
          <w:t xml:space="preserve"> </w:t>
        </w:r>
        <w:r w:rsidR="000A22E0" w:rsidRPr="00105993" w:rsidDel="00BB5501">
          <w:rPr>
            <w:rFonts w:cs="Arial"/>
          </w:rPr>
          <w:t>after</w:t>
        </w:r>
        <w:r w:rsidR="00A72A3A" w:rsidRPr="00105993" w:rsidDel="00BB5501">
          <w:rPr>
            <w:rFonts w:cs="Arial"/>
          </w:rPr>
          <w:t xml:space="preserve"> </w:t>
        </w:r>
        <w:r w:rsidR="000A22E0" w:rsidRPr="00105993" w:rsidDel="00BB5501">
          <w:rPr>
            <w:rFonts w:cs="Arial"/>
          </w:rPr>
          <w:t>a</w:t>
        </w:r>
        <w:r w:rsidR="00A72A3A" w:rsidRPr="00105993" w:rsidDel="00BB5501">
          <w:rPr>
            <w:rFonts w:cs="Arial"/>
          </w:rPr>
          <w:t xml:space="preserve"> </w:t>
        </w:r>
        <w:r w:rsidR="000A22E0" w:rsidRPr="00105993" w:rsidDel="00BB5501">
          <w:rPr>
            <w:rFonts w:cs="Arial"/>
          </w:rPr>
          <w:t>certain</w:t>
        </w:r>
        <w:r w:rsidR="00A72A3A" w:rsidRPr="00105993" w:rsidDel="00BB5501">
          <w:rPr>
            <w:rFonts w:cs="Arial"/>
          </w:rPr>
          <w:t xml:space="preserve"> </w:t>
        </w:r>
        <w:r w:rsidR="000A22E0" w:rsidRPr="00105993" w:rsidDel="00BB5501">
          <w:rPr>
            <w:rFonts w:cs="Arial"/>
          </w:rPr>
          <w:t>period</w:t>
        </w:r>
        <w:r w:rsidR="00A72A3A" w:rsidRPr="00105993" w:rsidDel="00BB5501">
          <w:rPr>
            <w:rFonts w:cs="Arial"/>
          </w:rPr>
          <w:t xml:space="preserve"> </w:t>
        </w:r>
        <w:r w:rsidR="000A22E0" w:rsidRPr="00105993" w:rsidDel="00BB5501">
          <w:rPr>
            <w:rFonts w:cs="Arial"/>
          </w:rPr>
          <w:t>of</w:t>
        </w:r>
        <w:r w:rsidR="00A72A3A" w:rsidRPr="00105993" w:rsidDel="00BB5501">
          <w:rPr>
            <w:rFonts w:cs="Arial"/>
          </w:rPr>
          <w:t xml:space="preserve"> </w:t>
        </w:r>
        <w:r w:rsidR="000A22E0" w:rsidRPr="00105993" w:rsidDel="00BB5501">
          <w:rPr>
            <w:rFonts w:cs="Arial"/>
          </w:rPr>
          <w:t>time</w:t>
        </w:r>
        <w:r w:rsidR="00735C7F" w:rsidDel="00BB5501">
          <w:rPr>
            <w:rFonts w:cs="Arial"/>
          </w:rPr>
          <w:t>,</w:t>
        </w:r>
        <w:r w:rsidR="00A72A3A" w:rsidRPr="00105993" w:rsidDel="00BB5501">
          <w:rPr>
            <w:rFonts w:cs="Arial"/>
          </w:rPr>
          <w:t xml:space="preserve"> </w:t>
        </w:r>
        <w:r w:rsidR="000A22E0" w:rsidRPr="00105993" w:rsidDel="00BB5501">
          <w:rPr>
            <w:rFonts w:cs="Arial"/>
          </w:rPr>
          <w:t>the</w:t>
        </w:r>
        <w:r w:rsidR="00A72A3A" w:rsidRPr="00105993" w:rsidDel="00BB5501">
          <w:rPr>
            <w:rFonts w:cs="Arial"/>
          </w:rPr>
          <w:t xml:space="preserve"> </w:t>
        </w:r>
        <w:r w:rsidRPr="00105993" w:rsidDel="00BB5501">
          <w:rPr>
            <w:rFonts w:cs="Arial"/>
          </w:rPr>
          <w:t>provider</w:t>
        </w:r>
        <w:r w:rsidR="00A72A3A" w:rsidRPr="00105993" w:rsidDel="00BB5501">
          <w:rPr>
            <w:rFonts w:cs="Arial"/>
          </w:rPr>
          <w:t xml:space="preserve"> </w:t>
        </w:r>
        <w:r w:rsidR="00573B56" w:rsidRPr="00105993" w:rsidDel="00BB5501">
          <w:rPr>
            <w:rFonts w:cs="Arial"/>
          </w:rPr>
          <w:t xml:space="preserve">times </w:t>
        </w:r>
        <w:r w:rsidR="003361CD" w:rsidRPr="00105993" w:rsidDel="00BB5501">
          <w:rPr>
            <w:rFonts w:cs="Arial"/>
          </w:rPr>
          <w:t>out</w:t>
        </w:r>
        <w:r w:rsidR="00A72A3A" w:rsidRPr="00105993" w:rsidDel="00BB5501">
          <w:rPr>
            <w:rFonts w:cs="Arial"/>
          </w:rPr>
          <w:t xml:space="preserve"> </w:t>
        </w:r>
        <w:r w:rsidR="003361CD" w:rsidRPr="00105993" w:rsidDel="00BB5501">
          <w:rPr>
            <w:rFonts w:cs="Arial"/>
          </w:rPr>
          <w:t>the</w:t>
        </w:r>
        <w:r w:rsidR="00A72A3A" w:rsidRPr="00105993" w:rsidDel="00BB5501">
          <w:rPr>
            <w:rFonts w:cs="Arial"/>
          </w:rPr>
          <w:t xml:space="preserve"> </w:t>
        </w:r>
        <w:r w:rsidR="003361CD" w:rsidRPr="00105993" w:rsidDel="00BB5501">
          <w:rPr>
            <w:rFonts w:cs="Arial"/>
          </w:rPr>
          <w:t>reservation</w:t>
        </w:r>
        <w:r w:rsidR="00A72A3A" w:rsidRPr="00105993" w:rsidDel="00BB5501">
          <w:rPr>
            <w:rFonts w:cs="Arial"/>
          </w:rPr>
          <w:t xml:space="preserve"> </w:t>
        </w:r>
        <w:r w:rsidR="003361CD" w:rsidRPr="00105993" w:rsidDel="00BB5501">
          <w:rPr>
            <w:rFonts w:cs="Arial"/>
          </w:rPr>
          <w:t>and</w:t>
        </w:r>
        <w:r w:rsidR="00A72A3A" w:rsidRPr="00105993" w:rsidDel="00BB5501">
          <w:rPr>
            <w:rFonts w:cs="Arial"/>
          </w:rPr>
          <w:t xml:space="preserve"> </w:t>
        </w:r>
        <w:r w:rsidR="00573B56" w:rsidRPr="00105993" w:rsidDel="00BB5501">
          <w:rPr>
            <w:rFonts w:cs="Arial"/>
          </w:rPr>
          <w:t>the</w:t>
        </w:r>
        <w:r w:rsidR="0071017E" w:rsidRPr="00105993" w:rsidDel="00BB5501">
          <w:rPr>
            <w:rFonts w:cs="Arial"/>
          </w:rPr>
          <w:t xml:space="preserve"> held</w:t>
        </w:r>
        <w:r w:rsidR="00573B56" w:rsidRPr="00105993" w:rsidDel="00BB5501">
          <w:rPr>
            <w:rFonts w:cs="Arial"/>
          </w:rPr>
          <w:t xml:space="preserve"> resources are </w:t>
        </w:r>
        <w:r w:rsidR="003361CD" w:rsidRPr="00105993" w:rsidDel="00BB5501">
          <w:rPr>
            <w:rFonts w:cs="Arial"/>
          </w:rPr>
          <w:t>releas</w:t>
        </w:r>
        <w:r w:rsidR="00573B56" w:rsidRPr="00105993" w:rsidDel="00BB5501">
          <w:rPr>
            <w:rFonts w:cs="Arial"/>
          </w:rPr>
          <w:t>ed</w:t>
        </w:r>
        <w:r w:rsidR="003361CD" w:rsidRPr="00105993" w:rsidDel="00BB5501">
          <w:rPr>
            <w:rFonts w:cs="Arial"/>
          </w:rPr>
          <w:t>.</w:t>
        </w:r>
        <w:r w:rsidR="00E52BCB" w:rsidDel="00BB5501">
          <w:rPr>
            <w:rFonts w:cs="Arial"/>
          </w:rPr>
          <w:t xml:space="preserve">  The reserveTimeout state is only implemented where the ultimate Provider Agent functionality is present.</w:t>
        </w:r>
      </w:moveFrom>
    </w:p>
    <w:moveFromRangeEnd w:id="192"/>
    <w:p w14:paraId="246F473C" w14:textId="45C72D8E" w:rsidR="003361CD" w:rsidRPr="006C7966" w:rsidDel="00BB5501" w:rsidRDefault="003361CD" w:rsidP="001D4931">
      <w:pPr>
        <w:rPr>
          <w:del w:id="195" w:author="Chin Guok" w:date="2015-07-28T11:13:00Z"/>
          <w:rFonts w:cs="Arial"/>
        </w:rPr>
      </w:pPr>
    </w:p>
    <w:p w14:paraId="5C0C97EB" w14:textId="24B06884" w:rsidR="00F60DC7" w:rsidRPr="006C7966" w:rsidDel="00BB5501" w:rsidRDefault="001D4931" w:rsidP="001D4931">
      <w:pPr>
        <w:rPr>
          <w:del w:id="196" w:author="Chin Guok" w:date="2015-07-28T11:13:00Z"/>
          <w:rFonts w:cs="Arial"/>
        </w:rPr>
      </w:pPr>
      <w:del w:id="197" w:author="Chin Guok" w:date="2015-07-28T11:13:00Z">
        <w:r w:rsidRPr="006C7966" w:rsidDel="00BB5501">
          <w:rPr>
            <w:rFonts w:cs="Arial"/>
          </w:rPr>
          <w:delText>Modification</w:delText>
        </w:r>
        <w:r w:rsidR="00A72A3A" w:rsidRPr="006C7966" w:rsidDel="00BB5501">
          <w:rPr>
            <w:rFonts w:cs="Arial"/>
          </w:rPr>
          <w:delText xml:space="preserve"> </w:delText>
        </w:r>
        <w:r w:rsidRPr="006C7966" w:rsidDel="00BB5501">
          <w:rPr>
            <w:rFonts w:cs="Arial"/>
          </w:rPr>
          <w:delText>of</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supported</w:delText>
        </w:r>
        <w:r w:rsidR="00A72A3A" w:rsidRPr="006C7966" w:rsidDel="00BB5501">
          <w:rPr>
            <w:rFonts w:cs="Arial"/>
          </w:rPr>
          <w:delText xml:space="preserve"> </w:delText>
        </w:r>
        <w:r w:rsidR="00F60DC7" w:rsidRPr="006C7966" w:rsidDel="00BB5501">
          <w:rPr>
            <w:rFonts w:cs="Arial"/>
          </w:rPr>
          <w:delText>in</w:delText>
        </w:r>
        <w:r w:rsidR="00A72A3A" w:rsidRPr="006C7966" w:rsidDel="00BB5501">
          <w:rPr>
            <w:rFonts w:cs="Arial"/>
          </w:rPr>
          <w:delText xml:space="preserve"> </w:delText>
        </w:r>
        <w:r w:rsidR="00F60DC7" w:rsidRPr="006C7966" w:rsidDel="00BB5501">
          <w:rPr>
            <w:rFonts w:cs="Arial"/>
          </w:rPr>
          <w:delText>NSI</w:delText>
        </w:r>
        <w:r w:rsidR="00A72A3A" w:rsidRPr="006C7966" w:rsidDel="00BB5501">
          <w:rPr>
            <w:rFonts w:cs="Arial"/>
          </w:rPr>
          <w:delText xml:space="preserve"> </w:delText>
        </w:r>
        <w:r w:rsidR="00573B56" w:rsidRPr="006C7966" w:rsidDel="00BB5501">
          <w:rPr>
            <w:rFonts w:cs="Arial"/>
          </w:rPr>
          <w:delText xml:space="preserve">CS </w:delText>
        </w:r>
        <w:r w:rsidR="00F60DC7" w:rsidRPr="006C7966" w:rsidDel="00BB5501">
          <w:rPr>
            <w:rFonts w:cs="Arial"/>
          </w:rPr>
          <w:delText>v2.0</w:delText>
        </w:r>
        <w:r w:rsidRPr="006C7966" w:rsidDel="00BB5501">
          <w:rPr>
            <w:rFonts w:cs="Arial"/>
          </w:rPr>
          <w:delText>.</w:delText>
        </w:r>
        <w:r w:rsidR="00A72A3A" w:rsidRPr="006C7966" w:rsidDel="00BB5501">
          <w:rPr>
            <w:rFonts w:cs="Arial"/>
          </w:rPr>
          <w:delText xml:space="preserve"> </w:delText>
        </w:r>
        <w:r w:rsidR="00F60DC7" w:rsidRPr="006C7966" w:rsidDel="00BB5501">
          <w:rPr>
            <w:rFonts w:cs="Arial"/>
          </w:rPr>
          <w:delText>The</w:delText>
        </w:r>
        <w:r w:rsidR="00A72A3A" w:rsidRPr="006C7966" w:rsidDel="00BB5501">
          <w:rPr>
            <w:rFonts w:cs="Arial"/>
          </w:rPr>
          <w:delText xml:space="preserve"> </w:delText>
        </w:r>
        <w:r w:rsidR="00075FC8" w:rsidRPr="007040F7" w:rsidDel="00BB5501">
          <w:rPr>
            <w:rFonts w:cs="Arial"/>
            <w:i/>
          </w:rPr>
          <w:delText>reserve</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used</w:delText>
        </w:r>
        <w:r w:rsidR="00A72A3A" w:rsidRPr="006C7966" w:rsidDel="00BB5501">
          <w:rPr>
            <w:rFonts w:cs="Arial"/>
          </w:rPr>
          <w:delText xml:space="preserve"> </w:delText>
        </w:r>
        <w:r w:rsidRPr="006C7966" w:rsidDel="00BB5501">
          <w:rPr>
            <w:rFonts w:cs="Arial"/>
          </w:rPr>
          <w:delText>for</w:delText>
        </w:r>
        <w:r w:rsidR="00A72A3A" w:rsidRPr="006C7966" w:rsidDel="00BB5501">
          <w:rPr>
            <w:rFonts w:cs="Arial"/>
          </w:rPr>
          <w:delText xml:space="preserve"> </w:delText>
        </w:r>
        <w:r w:rsidRPr="006C7966" w:rsidDel="00BB5501">
          <w:rPr>
            <w:rFonts w:cs="Arial"/>
          </w:rPr>
          <w:delText>both</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initial</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Pr="006C7966" w:rsidDel="00BB5501">
          <w:rPr>
            <w:rFonts w:cs="Arial"/>
          </w:rPr>
          <w:delText>modifications.</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version</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specified</w:delText>
        </w:r>
        <w:r w:rsidR="00A72A3A" w:rsidRPr="006C7966" w:rsidDel="00BB5501">
          <w:rPr>
            <w:rFonts w:cs="Arial"/>
          </w:rPr>
          <w:delText xml:space="preserve"> </w:delText>
        </w:r>
        <w:r w:rsidRPr="006C7966" w:rsidDel="00BB5501">
          <w:rPr>
            <w:rFonts w:cs="Arial"/>
          </w:rPr>
          <w:delText>in</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an</w:delText>
        </w:r>
        <w:r w:rsidR="00A72A3A" w:rsidRPr="006C7966" w:rsidDel="00BB5501">
          <w:rPr>
            <w:rFonts w:cs="Arial"/>
          </w:rPr>
          <w:delText xml:space="preserve"> </w:delText>
        </w:r>
        <w:r w:rsidRPr="006C7966" w:rsidDel="00BB5501">
          <w:rPr>
            <w:rFonts w:cs="Arial"/>
          </w:rPr>
          <w:delText>integer</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Pr="006C7966" w:rsidDel="00BB5501">
          <w:rPr>
            <w:rFonts w:cs="Arial"/>
          </w:rPr>
          <w:delText>should</w:delText>
        </w:r>
        <w:r w:rsidR="00A72A3A" w:rsidRPr="006C7966" w:rsidDel="00BB5501">
          <w:rPr>
            <w:rFonts w:cs="Arial"/>
          </w:rPr>
          <w:delText xml:space="preserve"> </w:delText>
        </w:r>
        <w:r w:rsidRPr="006C7966" w:rsidDel="00BB5501">
          <w:rPr>
            <w:rFonts w:cs="Arial"/>
          </w:rPr>
          <w:delText>be</w:delText>
        </w:r>
        <w:r w:rsidR="00A72A3A" w:rsidRPr="006C7966" w:rsidDel="00BB5501">
          <w:rPr>
            <w:rFonts w:cs="Arial"/>
          </w:rPr>
          <w:delText xml:space="preserve"> </w:delText>
        </w:r>
        <w:r w:rsidRPr="006C7966" w:rsidDel="00BB5501">
          <w:rPr>
            <w:rFonts w:cs="Arial"/>
          </w:rPr>
          <w:delText>monotonically</w:delText>
        </w:r>
        <w:r w:rsidR="00A72A3A" w:rsidRPr="006C7966" w:rsidDel="00BB5501">
          <w:rPr>
            <w:rFonts w:cs="Arial"/>
          </w:rPr>
          <w:delText xml:space="preserve"> </w:delText>
        </w:r>
        <w:r w:rsidRPr="006C7966" w:rsidDel="00BB5501">
          <w:rPr>
            <w:rFonts w:cs="Arial"/>
          </w:rPr>
          <w:delText>increasing</w:delText>
        </w:r>
        <w:r w:rsidR="00A72A3A" w:rsidRPr="006C7966" w:rsidDel="00BB5501">
          <w:rPr>
            <w:rFonts w:cs="Arial"/>
          </w:rPr>
          <w:delText xml:space="preserve"> </w:delText>
        </w:r>
        <w:r w:rsidR="00F60DC7" w:rsidRPr="006C7966" w:rsidDel="00BB5501">
          <w:rPr>
            <w:rFonts w:cs="Arial"/>
          </w:rPr>
          <w:delText>with</w:delText>
        </w:r>
        <w:r w:rsidR="00A72A3A" w:rsidRPr="006C7966" w:rsidDel="00BB5501">
          <w:rPr>
            <w:rFonts w:cs="Arial"/>
          </w:rPr>
          <w:delText xml:space="preserve"> </w:delText>
        </w:r>
        <w:r w:rsidR="00F60DC7" w:rsidRPr="006C7966" w:rsidDel="00BB5501">
          <w:rPr>
            <w:rFonts w:cs="Arial"/>
          </w:rPr>
          <w:delText>each</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00F60DC7" w:rsidRPr="006C7966" w:rsidDel="00BB5501">
          <w:rPr>
            <w:rFonts w:cs="Arial"/>
          </w:rPr>
          <w:delText>modification</w:delText>
        </w:r>
        <w:r w:rsidRPr="006C7966" w:rsidDel="00BB5501">
          <w:rPr>
            <w:rFonts w:cs="Arial"/>
          </w:rPr>
          <w:delText>.</w:delText>
        </w:r>
        <w:r w:rsidR="00E411A9" w:rsidDel="00BB5501">
          <w:rPr>
            <w:rFonts w:cs="Arial"/>
          </w:rPr>
          <w:delText xml:space="preserve"> </w:delText>
        </w:r>
        <w:r w:rsidR="008A7D8B" w:rsidRPr="006C7966" w:rsidDel="00BB5501">
          <w:rPr>
            <w:rFonts w:cs="Arial"/>
          </w:rPr>
          <w:delText>The ver</w:delText>
        </w:r>
        <w:r w:rsidR="00DF40DC" w:rsidRPr="006C7966" w:rsidDel="00BB5501">
          <w:rPr>
            <w:rFonts w:cs="Arial"/>
          </w:rPr>
          <w:delText>sion number is updated after a commit results in a transition</w:delText>
        </w:r>
        <w:r w:rsidR="0071017E" w:rsidRPr="006C7966" w:rsidDel="00BB5501">
          <w:rPr>
            <w:rFonts w:cs="Arial"/>
          </w:rPr>
          <w:delText xml:space="preserve"> back</w:delText>
        </w:r>
        <w:r w:rsidR="00DF40DC" w:rsidRPr="006C7966" w:rsidDel="00BB5501">
          <w:rPr>
            <w:rFonts w:cs="Arial"/>
          </w:rPr>
          <w:delText xml:space="preserve"> to the </w:delText>
        </w:r>
        <w:r w:rsidR="0071017E" w:rsidRPr="006C7966" w:rsidDel="00BB5501">
          <w:rPr>
            <w:rFonts w:cs="Arial"/>
          </w:rPr>
          <w:delText>R</w:delText>
        </w:r>
        <w:r w:rsidR="00DF40DC" w:rsidRPr="006C7966" w:rsidDel="00BB5501">
          <w:rPr>
            <w:rFonts w:cs="Arial"/>
          </w:rPr>
          <w:delText>eserve</w:delText>
        </w:r>
        <w:r w:rsidR="0071017E" w:rsidRPr="006C7966" w:rsidDel="00BB5501">
          <w:rPr>
            <w:rFonts w:cs="Arial"/>
          </w:rPr>
          <w:delText>Start</w:delText>
        </w:r>
        <w:r w:rsidR="00DF40DC" w:rsidRPr="006C7966" w:rsidDel="00BB5501">
          <w:rPr>
            <w:rFonts w:cs="Arial"/>
          </w:rPr>
          <w:delText xml:space="preserve"> state.</w:delText>
        </w:r>
        <w:r w:rsidR="00E411A9" w:rsidDel="00BB5501">
          <w:rPr>
            <w:rFonts w:cs="Arial"/>
          </w:rPr>
          <w:delText xml:space="preserve"> </w:delText>
        </w:r>
        <w:r w:rsidR="00DF40DC" w:rsidRPr="006C7966" w:rsidDel="00BB5501">
          <w:rPr>
            <w:rFonts w:cs="Arial"/>
          </w:rPr>
          <w:delText>A query will return the currently committed reservation version number</w:delText>
        </w:r>
        <w:r w:rsidR="00570989" w:rsidDel="00BB5501">
          <w:rPr>
            <w:rFonts w:cs="Arial"/>
          </w:rPr>
          <w:delText xml:space="preserve">, however, if the initial version of the reservation has not yet been committed, </w:delText>
        </w:r>
        <w:r w:rsidR="00E001C3" w:rsidDel="00BB5501">
          <w:rPr>
            <w:rFonts w:cs="Arial"/>
          </w:rPr>
          <w:delText xml:space="preserve">the </w:delText>
        </w:r>
        <w:r w:rsidR="00570989" w:rsidDel="00BB5501">
          <w:rPr>
            <w:rFonts w:cs="Arial"/>
          </w:rPr>
          <w:delText>query will return base reservation information (</w:delText>
        </w:r>
        <w:r w:rsidR="00570989" w:rsidRPr="00314B73" w:rsidDel="00BB5501">
          <w:rPr>
            <w:rFonts w:cs="Arial"/>
            <w:i/>
          </w:rPr>
          <w:delText>connectionId</w:delText>
        </w:r>
        <w:r w:rsidR="00570989" w:rsidDel="00BB5501">
          <w:rPr>
            <w:rFonts w:cs="Arial"/>
          </w:rPr>
          <w:delText xml:space="preserve">, </w:delText>
        </w:r>
        <w:r w:rsidR="00570989" w:rsidRPr="00314B73" w:rsidDel="00BB5501">
          <w:rPr>
            <w:rFonts w:cs="Arial"/>
            <w:i/>
          </w:rPr>
          <w:delText>globalReservationId</w:delText>
        </w:r>
        <w:r w:rsidR="00570989" w:rsidDel="00BB5501">
          <w:rPr>
            <w:rFonts w:cs="Arial"/>
          </w:rPr>
          <w:delText xml:space="preserve">, </w:delText>
        </w:r>
        <w:r w:rsidR="00570989" w:rsidRPr="00314B73" w:rsidDel="00BB5501">
          <w:rPr>
            <w:rFonts w:cs="Arial"/>
            <w:i/>
          </w:rPr>
          <w:delText>description</w:delText>
        </w:r>
        <w:r w:rsidR="00570989" w:rsidDel="00BB5501">
          <w:rPr>
            <w:rFonts w:cs="Arial"/>
          </w:rPr>
          <w:delText xml:space="preserve">, </w:delText>
        </w:r>
        <w:r w:rsidR="00570989" w:rsidRPr="00314B73" w:rsidDel="00BB5501">
          <w:rPr>
            <w:rFonts w:cs="Arial"/>
            <w:i/>
          </w:rPr>
          <w:delText>requesterNSA</w:delText>
        </w:r>
        <w:r w:rsidR="00570989" w:rsidDel="00BB5501">
          <w:rPr>
            <w:rFonts w:cs="Arial"/>
          </w:rPr>
          <w:delText xml:space="preserve">, and </w:delText>
        </w:r>
        <w:r w:rsidR="00570989" w:rsidRPr="00314B73" w:rsidDel="00BB5501">
          <w:rPr>
            <w:rFonts w:cs="Arial"/>
            <w:i/>
          </w:rPr>
          <w:delText>connectionStates</w:delText>
        </w:r>
        <w:r w:rsidR="00570989" w:rsidDel="00BB5501">
          <w:rPr>
            <w:rFonts w:cs="Arial"/>
          </w:rPr>
          <w:delText>) with no versioned reservation criteria</w:delText>
        </w:r>
        <w:r w:rsidR="00DF40DC" w:rsidRPr="006C7966" w:rsidDel="00BB5501">
          <w:rPr>
            <w:rFonts w:cs="Arial"/>
          </w:rPr>
          <w:delText>.</w:delText>
        </w:r>
        <w:r w:rsidR="00992A8A" w:rsidDel="00BB5501">
          <w:rPr>
            <w:rFonts w:cs="Arial"/>
          </w:rPr>
          <w:delText xml:space="preserve"> </w:delText>
        </w:r>
        <w:r w:rsidR="00314B73" w:rsidDel="00BB5501">
          <w:rPr>
            <w:rFonts w:cs="Arial"/>
          </w:rPr>
          <w:delText>D</w:delText>
        </w:r>
        <w:r w:rsidR="00992A8A" w:rsidDel="00BB5501">
          <w:rPr>
            <w:rFonts w:cs="Arial"/>
          </w:rPr>
          <w:delText xml:space="preserve">etails of how the version number should be managed </w:delText>
        </w:r>
        <w:r w:rsidR="00314B73" w:rsidDel="00BB5501">
          <w:rPr>
            <w:rFonts w:cs="Arial"/>
          </w:rPr>
          <w:delText>can be found</w:delText>
        </w:r>
        <w:r w:rsidR="00992A8A" w:rsidDel="00BB5501">
          <w:rPr>
            <w:rFonts w:cs="Arial"/>
          </w:rPr>
          <w:delText xml:space="preserve"> in Section </w:delText>
        </w:r>
        <w:r w:rsidR="00075FC8" w:rsidDel="00BB5501">
          <w:rPr>
            <w:rFonts w:cs="Arial"/>
          </w:rPr>
          <w:fldChar w:fldCharType="begin"/>
        </w:r>
        <w:r w:rsidR="00992A8A" w:rsidDel="00BB5501">
          <w:rPr>
            <w:rFonts w:cs="Arial"/>
          </w:rPr>
          <w:delInstrText xml:space="preserve"> REF _Ref359322924 \r \h </w:delInstrText>
        </w:r>
        <w:r w:rsidR="00075FC8" w:rsidDel="00BB5501">
          <w:rPr>
            <w:rFonts w:cs="Arial"/>
          </w:rPr>
        </w:r>
        <w:r w:rsidR="00075FC8" w:rsidDel="00BB5501">
          <w:rPr>
            <w:rFonts w:cs="Arial"/>
          </w:rPr>
          <w:fldChar w:fldCharType="separate"/>
        </w:r>
        <w:r w:rsidR="00BD4BAA" w:rsidDel="00BB5501">
          <w:rPr>
            <w:rFonts w:cs="Arial"/>
          </w:rPr>
          <w:delText>6.1.6</w:delText>
        </w:r>
        <w:r w:rsidR="00075FC8" w:rsidDel="00BB5501">
          <w:rPr>
            <w:rFonts w:cs="Arial"/>
          </w:rPr>
          <w:fldChar w:fldCharType="end"/>
        </w:r>
        <w:r w:rsidR="00992A8A" w:rsidDel="00BB5501">
          <w:rPr>
            <w:rFonts w:cs="Arial"/>
          </w:rPr>
          <w:delText>.</w:delText>
        </w:r>
      </w:del>
    </w:p>
    <w:p w14:paraId="6A2D0B61" w14:textId="6FAE489C" w:rsidR="001D4931" w:rsidRPr="006C7966" w:rsidDel="00BB5501" w:rsidRDefault="00A72A3A" w:rsidP="001D4931">
      <w:pPr>
        <w:rPr>
          <w:del w:id="198" w:author="Chin Guok" w:date="2015-07-28T11:13:00Z"/>
          <w:rFonts w:cs="Arial"/>
        </w:rPr>
      </w:pPr>
      <w:del w:id="199" w:author="Chin Guok" w:date="2015-07-28T11:13:00Z">
        <w:r w:rsidRPr="006C7966" w:rsidDel="00BB5501">
          <w:rPr>
            <w:rFonts w:cs="Arial"/>
          </w:rPr>
          <w:lastRenderedPageBreak/>
          <w:delText xml:space="preserve"> </w:delText>
        </w:r>
      </w:del>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5A33F3C9" w14:textId="77777777" w:rsidR="00692A83" w:rsidRDefault="00692A83" w:rsidP="001D4931">
      <w:pPr>
        <w:rPr>
          <w:rFonts w:cs="Arial"/>
        </w:rPr>
      </w:pPr>
    </w:p>
    <w:p w14:paraId="5928DA49" w14:textId="77777777" w:rsidR="00713C29" w:rsidRPr="006C7966" w:rsidRDefault="00713C29" w:rsidP="001D4931">
      <w:pPr>
        <w:rPr>
          <w:rFonts w:cs="Arial"/>
        </w:rPr>
      </w:pPr>
    </w:p>
    <w:p w14:paraId="0F4B0414" w14:textId="77777777" w:rsidR="00713C29" w:rsidRPr="006C7966" w:rsidRDefault="00713C29" w:rsidP="00713C29">
      <w:pPr>
        <w:pStyle w:val="Heading3"/>
      </w:pPr>
      <w:bookmarkStart w:id="200" w:name="_Toc299721078"/>
      <w:r>
        <w:t>Provisioning State Machine</w:t>
      </w:r>
      <w:bookmarkEnd w:id="200"/>
    </w:p>
    <w:p w14:paraId="4BE839C6" w14:textId="177D627A" w:rsidR="00C02678" w:rsidRPr="006C7966" w:rsidRDefault="00C02678" w:rsidP="001D4931">
      <w:pPr>
        <w:rPr>
          <w:rFonts w:cs="Arial"/>
        </w:rPr>
      </w:pPr>
      <w:r w:rsidRPr="006C7966">
        <w:rPr>
          <w:rFonts w:cs="Arial"/>
        </w:rPr>
        <w:t>The sequence of operations related to PSM messages MUST conform to the Provision State Machine shown in</w:t>
      </w:r>
      <w:ins w:id="201" w:author="Chin Guok" w:date="2015-07-28T11:15:00Z">
        <w:r w:rsidR="00BB5501">
          <w:rPr>
            <w:rFonts w:cs="Arial"/>
          </w:rPr>
          <w:t xml:space="preserve"> </w:t>
        </w:r>
      </w:ins>
      <w:ins w:id="202" w:author="Chin Guok" w:date="2015-07-28T11:16:00Z">
        <w:r w:rsidR="00BB5501">
          <w:rPr>
            <w:rFonts w:cs="Arial"/>
          </w:rPr>
          <w:fldChar w:fldCharType="begin"/>
        </w:r>
        <w:r w:rsidR="00BB5501">
          <w:rPr>
            <w:rFonts w:cs="Arial"/>
          </w:rPr>
          <w:instrText xml:space="preserve"> REF _Ref358041821 \h </w:instrText>
        </w:r>
      </w:ins>
      <w:r w:rsidR="00BB5501">
        <w:rPr>
          <w:rFonts w:cs="Arial"/>
        </w:rPr>
      </w:r>
      <w:r w:rsidR="00BB5501">
        <w:rPr>
          <w:rFonts w:cs="Arial"/>
        </w:rPr>
        <w:fldChar w:fldCharType="separate"/>
      </w:r>
      <w:ins w:id="203" w:author="Chin Guok" w:date="2015-07-28T11:16:00Z">
        <w:r w:rsidR="00BB5501" w:rsidRPr="006C7966">
          <w:t xml:space="preserve">Figure </w:t>
        </w:r>
        <w:r w:rsidR="00BB5501">
          <w:rPr>
            <w:noProof/>
          </w:rPr>
          <w:t>4</w:t>
        </w:r>
        <w:r w:rsidR="00BB5501">
          <w:rPr>
            <w:rFonts w:cs="Arial"/>
          </w:rPr>
          <w:fldChar w:fldCharType="end"/>
        </w:r>
      </w:ins>
      <w:del w:id="204" w:author="Chin Guok" w:date="2015-07-28T11:16:00Z">
        <w:r w:rsidRPr="006C7966" w:rsidDel="00BB5501">
          <w:rPr>
            <w:rFonts w:cs="Arial"/>
          </w:rPr>
          <w:delText xml:space="preserve"> </w:delText>
        </w:r>
        <w:r w:rsidR="00075FC8" w:rsidRPr="006C7966" w:rsidDel="00BB5501">
          <w:rPr>
            <w:rFonts w:cs="Arial"/>
          </w:rPr>
          <w:fldChar w:fldCharType="begin"/>
        </w:r>
        <w:r w:rsidRPr="006C7966" w:rsidDel="00BB5501">
          <w:rPr>
            <w:rFonts w:cs="Arial"/>
          </w:rPr>
          <w:delInstrText xml:space="preserve"> REF _Ref358041561 \h </w:delInstrText>
        </w:r>
        <w:r w:rsidR="00075FC8" w:rsidRPr="006C7966" w:rsidDel="00BB5501">
          <w:rPr>
            <w:rFonts w:cs="Arial"/>
          </w:rPr>
        </w:r>
        <w:r w:rsidR="00075FC8" w:rsidRPr="006C7966" w:rsidDel="00BB5501">
          <w:rPr>
            <w:rFonts w:cs="Arial"/>
          </w:rPr>
          <w:fldChar w:fldCharType="separate"/>
        </w:r>
        <w:r w:rsidR="00BD4BAA" w:rsidRPr="006C7966" w:rsidDel="00BB5501">
          <w:delText xml:space="preserve">Figure </w:delText>
        </w:r>
        <w:r w:rsidR="00BD4BAA" w:rsidDel="00BB5501">
          <w:rPr>
            <w:noProof/>
          </w:rPr>
          <w:delText>3</w:delText>
        </w:r>
        <w:r w:rsidR="00075FC8" w:rsidRPr="006C7966" w:rsidDel="00BB5501">
          <w:rPr>
            <w:rFonts w:cs="Arial"/>
          </w:rPr>
          <w:fldChar w:fldCharType="end"/>
        </w:r>
      </w:del>
      <w:r w:rsidRPr="006C7966">
        <w:rPr>
          <w:rFonts w:cs="Arial"/>
        </w:rPr>
        <w:t>.</w:t>
      </w:r>
      <w:r w:rsidR="00E411A9">
        <w:rPr>
          <w:rFonts w:cs="Arial"/>
        </w:rPr>
        <w:t xml:space="preserve"> </w:t>
      </w:r>
    </w:p>
    <w:p w14:paraId="26FD37D9" w14:textId="77777777" w:rsidR="00C02678" w:rsidRDefault="00C02678" w:rsidP="001D4931">
      <w:pPr>
        <w:rPr>
          <w:ins w:id="205" w:author="Chin Guok" w:date="2015-07-28T11:14:00Z"/>
          <w:rFonts w:cs="Arial"/>
        </w:rPr>
      </w:pPr>
    </w:p>
    <w:p w14:paraId="38CFE8C8" w14:textId="77777777" w:rsidR="00BB5501" w:rsidRPr="006C7966" w:rsidRDefault="00BB5501" w:rsidP="00BB5501">
      <w:pPr>
        <w:rPr>
          <w:rFonts w:cs="Arial"/>
        </w:rPr>
      </w:pPr>
      <w:moveToRangeStart w:id="206" w:author="Chin Guok" w:date="2015-07-28T11:14:00Z" w:name="move299701372"/>
      <w:moveTo w:id="207" w:author="Chin Guok" w:date="2015-07-28T11:14:00Z">
        <w:r w:rsidRPr="006C7966">
          <w:rPr>
            <w:rFonts w:cs="Arial"/>
          </w:rPr>
          <w:t>The Provision State Machine transits between the Provisioned and the Released stable states, through intermediate transition states. An instance of the PSM is created when an initial reservation is committed, and at that time it starts in the Released state. The PSM transits states independent of the state of the RSM. Note that the transition to the Provisioned state is necessary but on its own is not sufficient to activate the data plane. The Connection in the data plane is active if and only if the PSM is in the Provisioned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moveTo>
      <w:r w:rsidRPr="006C7966">
        <w:rPr>
          <w:rFonts w:cs="Arial"/>
        </w:rPr>
      </w:r>
      <w:moveTo w:id="208" w:author="Chin Guok" w:date="2015-07-28T11:14:00Z">
        <w:r w:rsidRPr="006C7966">
          <w:rPr>
            <w:rFonts w:cs="Arial"/>
          </w:rPr>
          <w:fldChar w:fldCharType="separate"/>
        </w:r>
      </w:moveTo>
      <w:r>
        <w:rPr>
          <w:rFonts w:cs="Arial"/>
        </w:rPr>
        <w:t>4.5</w:t>
      </w:r>
      <w:moveTo w:id="209" w:author="Chin Guok" w:date="2015-07-28T11:14:00Z">
        <w:r w:rsidRPr="006C7966">
          <w:rPr>
            <w:rFonts w:cs="Arial"/>
          </w:rPr>
          <w:fldChar w:fldCharType="end"/>
        </w:r>
        <w:r w:rsidRPr="006C7966">
          <w:rPr>
            <w:rFonts w:cs="Arial"/>
          </w:rPr>
          <w:t xml:space="preserve"> for details of the provisioning and activation.</w:t>
        </w:r>
      </w:moveTo>
    </w:p>
    <w:moveToRangeEnd w:id="206"/>
    <w:p w14:paraId="21AE5A6E" w14:textId="77777777" w:rsidR="00BB5501" w:rsidRPr="006C7966" w:rsidRDefault="00BB5501" w:rsidP="001D4931">
      <w:pPr>
        <w:rPr>
          <w:rFonts w:cs="Arial"/>
        </w:rPr>
      </w:pPr>
    </w:p>
    <w:p w14:paraId="5B544E48" w14:textId="77777777" w:rsidR="001D4931" w:rsidRPr="006C7966" w:rsidRDefault="00F564AB" w:rsidP="002A3D74">
      <w:pPr>
        <w:jc w:val="center"/>
        <w:rPr>
          <w:rFonts w:cs="Arial"/>
        </w:rPr>
      </w:pPr>
      <w:r>
        <w:rPr>
          <w:rFonts w:cs="Arial"/>
          <w:noProof/>
          <w:lang w:val="en-GB" w:eastAsia="en-GB"/>
        </w:rPr>
        <w:drawing>
          <wp:inline distT="0" distB="0" distL="0" distR="0" wp14:anchorId="2FB6E62A" wp14:editId="16A8A799">
            <wp:extent cx="4242816" cy="3376353"/>
            <wp:effectExtent l="0" t="0" r="5715" b="0"/>
            <wp:docPr id="8" name="Picture 8" descr="\\chfile02.win.dante.org.uk\homes\guy\OGF_NSI\NSI _protocol\figures\NSICSv2.0_fig_for_doc_v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NSI _protocol\figures\NSICSv2.0_fig_for_doc_v5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4846" cy="3385926"/>
                    </a:xfrm>
                    <a:prstGeom prst="rect">
                      <a:avLst/>
                    </a:prstGeom>
                    <a:noFill/>
                    <a:ln>
                      <a:noFill/>
                    </a:ln>
                  </pic:spPr>
                </pic:pic>
              </a:graphicData>
            </a:graphic>
          </wp:inline>
        </w:drawing>
      </w:r>
    </w:p>
    <w:p w14:paraId="4C4C00D0" w14:textId="1C1EFE5A" w:rsidR="001D4931" w:rsidRPr="006C7966" w:rsidDel="00BB5501" w:rsidRDefault="00F631B5" w:rsidP="002A3D74">
      <w:pPr>
        <w:pStyle w:val="Caption"/>
        <w:jc w:val="center"/>
        <w:rPr>
          <w:del w:id="210" w:author="Chin Guok" w:date="2015-07-28T11:14:00Z"/>
        </w:rPr>
      </w:pPr>
      <w:bookmarkStart w:id="211" w:name="_Ref358041821"/>
      <w:bookmarkStart w:id="212"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4</w:t>
      </w:r>
      <w:r w:rsidR="00075FC8" w:rsidRPr="006C7966">
        <w:fldChar w:fldCharType="end"/>
      </w:r>
      <w:bookmarkEnd w:id="211"/>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212"/>
    </w:p>
    <w:p w14:paraId="1AC8118B" w14:textId="77777777" w:rsidR="00F0225A" w:rsidRPr="006C7966" w:rsidRDefault="00F0225A">
      <w:pPr>
        <w:pStyle w:val="Caption"/>
        <w:jc w:val="center"/>
        <w:pPrChange w:id="213" w:author="Chin Guok" w:date="2015-07-28T11:14:00Z">
          <w:pPr/>
        </w:pPrChange>
      </w:pPr>
    </w:p>
    <w:p w14:paraId="0855BD25" w14:textId="59515ECA" w:rsidR="00D50F0D" w:rsidRPr="006C7966" w:rsidDel="00BB5501" w:rsidRDefault="00D50F0D" w:rsidP="00D50F0D">
      <w:pPr>
        <w:rPr>
          <w:rFonts w:cs="Arial"/>
        </w:rPr>
      </w:pPr>
      <w:moveFromRangeStart w:id="214" w:author="Chin Guok" w:date="2015-07-28T11:14:00Z" w:name="move299701372"/>
      <w:moveFrom w:id="215" w:author="Chin Guok" w:date="2015-07-28T11:14:00Z">
        <w:r w:rsidRPr="006C7966" w:rsidDel="00BB5501">
          <w:rPr>
            <w:rFonts w:cs="Arial"/>
          </w:rPr>
          <w:t xml:space="preserve">The Provision State Machine transits between the Provisioned and the Released </w:t>
        </w:r>
        <w:r w:rsidR="00CF6B72" w:rsidRPr="006C7966" w:rsidDel="00BB5501">
          <w:rPr>
            <w:rFonts w:cs="Arial"/>
          </w:rPr>
          <w:t xml:space="preserve">stable </w:t>
        </w:r>
        <w:r w:rsidRPr="006C7966" w:rsidDel="00BB5501">
          <w:rPr>
            <w:rFonts w:cs="Arial"/>
          </w:rPr>
          <w:t>state</w:t>
        </w:r>
        <w:r w:rsidR="00CF6B72" w:rsidRPr="006C7966" w:rsidDel="00BB5501">
          <w:rPr>
            <w:rFonts w:cs="Arial"/>
          </w:rPr>
          <w:t>s</w:t>
        </w:r>
        <w:r w:rsidRPr="006C7966" w:rsidDel="00BB5501">
          <w:rPr>
            <w:rFonts w:cs="Arial"/>
          </w:rPr>
          <w:t xml:space="preserve">, </w:t>
        </w:r>
        <w:r w:rsidR="00CF6B72" w:rsidRPr="006C7966" w:rsidDel="00BB5501">
          <w:rPr>
            <w:rFonts w:cs="Arial"/>
          </w:rPr>
          <w:t xml:space="preserve">through </w:t>
        </w:r>
        <w:r w:rsidRPr="006C7966" w:rsidDel="00BB5501">
          <w:rPr>
            <w:rFonts w:cs="Arial"/>
          </w:rPr>
          <w:t>intermediate transition states. An instance of the PSM is created when an initial reservation is committed, and at that time it starts in the Released state. The PSM transits states independent of the state of the RSM. Note that</w:t>
        </w:r>
        <w:r w:rsidR="00E651A5" w:rsidRPr="006C7966" w:rsidDel="00BB5501">
          <w:rPr>
            <w:rFonts w:cs="Arial"/>
          </w:rPr>
          <w:t xml:space="preserve"> the</w:t>
        </w:r>
        <w:r w:rsidRPr="006C7966" w:rsidDel="00BB5501">
          <w:rPr>
            <w:rFonts w:cs="Arial"/>
          </w:rPr>
          <w:t xml:space="preserve"> </w:t>
        </w:r>
        <w:r w:rsidR="00E651A5" w:rsidRPr="006C7966" w:rsidDel="00BB5501">
          <w:rPr>
            <w:rFonts w:cs="Arial"/>
          </w:rPr>
          <w:t>transition</w:t>
        </w:r>
        <w:r w:rsidR="00CF6B72" w:rsidRPr="006C7966" w:rsidDel="00BB5501">
          <w:rPr>
            <w:rFonts w:cs="Arial"/>
          </w:rPr>
          <w:t xml:space="preserve"> to </w:t>
        </w:r>
        <w:r w:rsidRPr="006C7966" w:rsidDel="00BB5501">
          <w:rPr>
            <w:rFonts w:cs="Arial"/>
          </w:rPr>
          <w:t xml:space="preserve">the Provisioned state is necessary but </w:t>
        </w:r>
        <w:r w:rsidR="00E651A5" w:rsidRPr="006C7966" w:rsidDel="00BB5501">
          <w:rPr>
            <w:rFonts w:cs="Arial"/>
          </w:rPr>
          <w:t xml:space="preserve">on its own is not </w:t>
        </w:r>
        <w:r w:rsidRPr="006C7966" w:rsidDel="00BB5501">
          <w:rPr>
            <w:rFonts w:cs="Arial"/>
          </w:rPr>
          <w:t xml:space="preserve">sufficient to activate the data plane. The </w:t>
        </w:r>
        <w:r w:rsidR="00E651A5" w:rsidRPr="006C7966" w:rsidDel="00BB5501">
          <w:rPr>
            <w:rFonts w:cs="Arial"/>
          </w:rPr>
          <w:t xml:space="preserve">Connection in the </w:t>
        </w:r>
        <w:r w:rsidRPr="006C7966" w:rsidDel="00BB5501">
          <w:rPr>
            <w:rFonts w:cs="Arial"/>
          </w:rPr>
          <w:t xml:space="preserve">data plane </w:t>
        </w:r>
        <w:r w:rsidR="00C02678" w:rsidRPr="006C7966" w:rsidDel="00BB5501">
          <w:rPr>
            <w:rFonts w:cs="Arial"/>
          </w:rPr>
          <w:t>is</w:t>
        </w:r>
        <w:r w:rsidR="00FA718B" w:rsidRPr="006C7966" w:rsidDel="00BB5501">
          <w:rPr>
            <w:rFonts w:cs="Arial"/>
          </w:rPr>
          <w:t xml:space="preserve"> </w:t>
        </w:r>
        <w:r w:rsidRPr="006C7966" w:rsidDel="00BB5501">
          <w:rPr>
            <w:rFonts w:cs="Arial"/>
          </w:rPr>
          <w:t xml:space="preserve">active if </w:t>
        </w:r>
        <w:r w:rsidR="00E651A5" w:rsidRPr="006C7966" w:rsidDel="00BB5501">
          <w:rPr>
            <w:rFonts w:cs="Arial"/>
          </w:rPr>
          <w:t xml:space="preserve">and only if </w:t>
        </w:r>
        <w:r w:rsidRPr="006C7966" w:rsidDel="00BB5501">
          <w:rPr>
            <w:rFonts w:cs="Arial"/>
          </w:rPr>
          <w:t>the PSM is in</w:t>
        </w:r>
        <w:r w:rsidR="00E651A5" w:rsidRPr="006C7966" w:rsidDel="00BB5501">
          <w:rPr>
            <w:rFonts w:cs="Arial"/>
          </w:rPr>
          <w:t xml:space="preserve"> the</w:t>
        </w:r>
        <w:r w:rsidRPr="006C7966" w:rsidDel="00BB5501">
          <w:rPr>
            <w:rFonts w:cs="Arial"/>
          </w:rPr>
          <w:t xml:space="preserve"> Provisioned state AND </w:t>
        </w:r>
        <w:r w:rsidR="00E651A5" w:rsidRPr="006C7966" w:rsidDel="00BB5501">
          <w:rPr>
            <w:rFonts w:cs="Arial"/>
          </w:rPr>
          <w:t xml:space="preserve">the </w:t>
        </w:r>
        <w:r w:rsidRPr="006C7966" w:rsidDel="00BB5501">
          <w:rPr>
            <w:rFonts w:cs="Arial"/>
          </w:rPr>
          <w:t>start time &lt; current time &lt; end time.</w:t>
        </w:r>
        <w:r w:rsidR="00E411A9" w:rsidDel="00BB5501">
          <w:rPr>
            <w:rFonts w:cs="Arial"/>
          </w:rPr>
          <w:t xml:space="preserve"> </w:t>
        </w:r>
        <w:r w:rsidR="00C02678" w:rsidRPr="006C7966" w:rsidDel="00BB5501">
          <w:rPr>
            <w:rFonts w:cs="Arial"/>
          </w:rPr>
          <w:t xml:space="preserve">See section </w:t>
        </w:r>
        <w:r w:rsidR="00075FC8" w:rsidRPr="006C7966" w:rsidDel="00BB5501">
          <w:rPr>
            <w:rFonts w:cs="Arial"/>
          </w:rPr>
          <w:fldChar w:fldCharType="begin"/>
        </w:r>
        <w:r w:rsidR="00C02678" w:rsidRPr="006C7966" w:rsidDel="00BB5501">
          <w:rPr>
            <w:rFonts w:cs="Arial"/>
          </w:rPr>
          <w:instrText xml:space="preserve"> REF _Ref358904482 \r \h </w:instrText>
        </w:r>
      </w:moveFrom>
      <w:del w:id="216" w:author="Chin Guok" w:date="2015-07-28T11:14:00Z">
        <w:r w:rsidR="00075FC8" w:rsidRPr="006C7966" w:rsidDel="00BB5501">
          <w:rPr>
            <w:rFonts w:cs="Arial"/>
          </w:rPr>
        </w:r>
      </w:del>
      <w:moveFrom w:id="217" w:author="Chin Guok" w:date="2015-07-28T11:14:00Z">
        <w:r w:rsidR="00075FC8" w:rsidRPr="006C7966" w:rsidDel="00BB5501">
          <w:rPr>
            <w:rFonts w:cs="Arial"/>
          </w:rPr>
          <w:fldChar w:fldCharType="separate"/>
        </w:r>
        <w:r w:rsidR="00BD4BAA" w:rsidDel="00BB5501">
          <w:rPr>
            <w:rFonts w:cs="Arial"/>
          </w:rPr>
          <w:t>4.5</w:t>
        </w:r>
        <w:r w:rsidR="00075FC8" w:rsidRPr="006C7966" w:rsidDel="00BB5501">
          <w:rPr>
            <w:rFonts w:cs="Arial"/>
          </w:rPr>
          <w:fldChar w:fldCharType="end"/>
        </w:r>
        <w:r w:rsidR="00C02678" w:rsidRPr="006C7966" w:rsidDel="00BB5501">
          <w:rPr>
            <w:rFonts w:cs="Arial"/>
          </w:rPr>
          <w:t xml:space="preserve"> for details of the provisioning and activation.</w:t>
        </w:r>
      </w:moveFrom>
    </w:p>
    <w:moveFromRangeEnd w:id="214"/>
    <w:p w14:paraId="5C45D808" w14:textId="1B220AB0" w:rsidR="00D50F0D" w:rsidRPr="006C7966" w:rsidDel="00BB5501" w:rsidRDefault="00D50F0D" w:rsidP="00D50F0D">
      <w:pPr>
        <w:rPr>
          <w:del w:id="218" w:author="Chin Guok" w:date="2015-07-28T11:14:00Z"/>
          <w:rFonts w:cs="Arial"/>
        </w:rPr>
      </w:pPr>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219" w:name="_Toc299721079"/>
      <w:r>
        <w:t>Lifecycle State Machine</w:t>
      </w:r>
      <w:bookmarkEnd w:id="219"/>
    </w:p>
    <w:p w14:paraId="66B53F49" w14:textId="1D76ACEF"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7777777" w:rsidR="001D4931" w:rsidRPr="006C7966" w:rsidRDefault="00F564AB" w:rsidP="002A3D74">
      <w:pPr>
        <w:jc w:val="center"/>
        <w:rPr>
          <w:rFonts w:cs="Arial"/>
        </w:rPr>
      </w:pPr>
      <w:r>
        <w:rPr>
          <w:rFonts w:cs="Arial"/>
          <w:noProof/>
          <w:lang w:val="en-GB" w:eastAsia="en-GB"/>
        </w:rPr>
        <w:drawing>
          <wp:inline distT="0" distB="0" distL="0" distR="0" wp14:anchorId="5F325B9B" wp14:editId="488DC8F9">
            <wp:extent cx="4764591" cy="3131726"/>
            <wp:effectExtent l="0" t="0" r="10795" b="0"/>
            <wp:docPr id="11" name="Picture 11" descr="\\chfile02.win.dante.org.uk\homes\guy\OGF_NSI\NSI _protocol\figures\NSICSv2.0_fig_for_doc_v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win.dante.org.uk\homes\guy\OGF_NSI\NSI _protocol\figures\NSICSv2.0_fig_for_doc_v5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4591" cy="3131726"/>
                    </a:xfrm>
                    <a:prstGeom prst="rect">
                      <a:avLst/>
                    </a:prstGeom>
                    <a:noFill/>
                    <a:ln>
                      <a:noFill/>
                    </a:ln>
                  </pic:spPr>
                </pic:pic>
              </a:graphicData>
            </a:graphic>
          </wp:inline>
        </w:drawing>
      </w:r>
    </w:p>
    <w:p w14:paraId="22DADCFC" w14:textId="6CD50970" w:rsidR="001D4931" w:rsidRPr="006C7966" w:rsidRDefault="00F631B5" w:rsidP="002A3D74">
      <w:pPr>
        <w:pStyle w:val="Caption"/>
        <w:jc w:val="center"/>
      </w:pPr>
      <w:bookmarkStart w:id="220"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5</w:t>
      </w:r>
      <w:r w:rsidR="00075FC8" w:rsidRPr="006C7966">
        <w:fldChar w:fldCharType="end"/>
      </w:r>
      <w:bookmarkEnd w:id="220"/>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B22F2D">
        <w:rPr>
          <w:rFonts w:cs="Arial"/>
          <w:b/>
          <w:i/>
        </w:rPr>
        <w:t>Created</w:t>
      </w:r>
      <w:r w:rsidR="003D1955">
        <w:rPr>
          <w:rFonts w:cs="Arial"/>
        </w:rPr>
        <w:t xml:space="preserve"> </w:t>
      </w:r>
      <w:r w:rsidRPr="006C7966">
        <w:rPr>
          <w:rFonts w:cs="Arial"/>
        </w:rPr>
        <w:t xml:space="preserve">to the </w:t>
      </w:r>
      <w:r w:rsidRPr="00B22F2D">
        <w:rPr>
          <w:rFonts w:cs="Arial"/>
          <w:b/>
          <w:i/>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B22F2D">
        <w:rPr>
          <w:rFonts w:cs="Arial"/>
          <w:b/>
          <w:i/>
        </w:rPr>
        <w:t>Created</w:t>
      </w:r>
      <w:r w:rsidR="003D1955">
        <w:rPr>
          <w:rFonts w:cs="Arial"/>
        </w:rPr>
        <w:t xml:space="preserve"> to the </w:t>
      </w:r>
      <w:r w:rsidR="003D1955" w:rsidRPr="00B22F2D">
        <w:rPr>
          <w:rFonts w:cs="Arial"/>
          <w:b/>
          <w:i/>
        </w:rPr>
        <w:t>Passed 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B22F2D">
        <w:rPr>
          <w:rFonts w:cs="Arial"/>
          <w:b/>
          <w:i/>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221" w:name="_Toc299721080"/>
      <w:r w:rsidRPr="006C7966">
        <w:t>Data</w:t>
      </w:r>
      <w:r w:rsidR="00A72A3A" w:rsidRPr="006C7966">
        <w:t xml:space="preserve"> </w:t>
      </w:r>
      <w:r w:rsidRPr="006C7966">
        <w:t>Plane</w:t>
      </w:r>
      <w:r w:rsidR="00A72A3A" w:rsidRPr="006C7966">
        <w:t xml:space="preserve"> </w:t>
      </w:r>
      <w:r w:rsidRPr="006C7966">
        <w:t>Activation</w:t>
      </w:r>
      <w:bookmarkEnd w:id="221"/>
    </w:p>
    <w:p w14:paraId="6E07DB7F" w14:textId="224B703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BD4BAA" w:rsidRPr="006C7966">
        <w:t xml:space="preserve">Figure </w:t>
      </w:r>
      <w:r w:rsidR="00BD4BAA">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lang w:val="en-GB" w:eastAsia="en-GB"/>
        </w:rPr>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222"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6</w:t>
      </w:r>
      <w:r w:rsidR="00075FC8" w:rsidRPr="006C7966">
        <w:fldChar w:fldCharType="end"/>
      </w:r>
      <w:bookmarkEnd w:id="222"/>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Provisioned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proofErr w:type="gramStart"/>
      <w:r w:rsidRPr="00B22F2D">
        <w:rPr>
          <w:rFonts w:cs="Arial"/>
          <w:b/>
          <w:i/>
        </w:rPr>
        <w:t>activateFailed</w:t>
      </w:r>
      <w:proofErr w:type="gramEnd"/>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proofErr w:type="gramStart"/>
      <w:r w:rsidRPr="00B22F2D">
        <w:rPr>
          <w:rFonts w:cs="Arial"/>
          <w:b/>
          <w:i/>
        </w:rPr>
        <w:t>deactivateFailed</w:t>
      </w:r>
      <w:proofErr w:type="gramEnd"/>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proofErr w:type="gramStart"/>
      <w:r w:rsidRPr="00B22F2D">
        <w:rPr>
          <w:rFonts w:cs="Arial"/>
          <w:b/>
          <w:i/>
        </w:rPr>
        <w:t>dataplaneError</w:t>
      </w:r>
      <w:proofErr w:type="gramEnd"/>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proofErr w:type="gramStart"/>
      <w:r w:rsidRPr="00B22F2D">
        <w:rPr>
          <w:rFonts w:cs="Arial"/>
          <w:b/>
          <w:i/>
        </w:rPr>
        <w:t>forcedEnd</w:t>
      </w:r>
      <w:proofErr w:type="gramEnd"/>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223" w:name="_Ref358904482"/>
      <w:bookmarkStart w:id="224" w:name="_Toc299721081"/>
      <w:r w:rsidRPr="006C7966">
        <w:t>Provisioning</w:t>
      </w:r>
      <w:r w:rsidR="00A72A3A" w:rsidRPr="006C7966">
        <w:t xml:space="preserve"> </w:t>
      </w:r>
      <w:r w:rsidR="00A628E6" w:rsidRPr="006C7966">
        <w:t>Sequence</w:t>
      </w:r>
      <w:bookmarkEnd w:id="223"/>
      <w:bookmarkEnd w:id="224"/>
    </w:p>
    <w:p w14:paraId="6805A917" w14:textId="5FA5A303"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BD4BAA" w:rsidRPr="006C7966">
        <w:t xml:space="preserve">Figure </w:t>
      </w:r>
      <w:r w:rsidR="00BD4BAA">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BD4BAA" w:rsidRPr="006C7966">
        <w:t xml:space="preserve">Figure </w:t>
      </w:r>
      <w:r w:rsidR="00BD4BAA">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67D0B1B5"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4C3E659D" w:rsidR="00F9657D" w:rsidRPr="006C7966" w:rsidRDefault="00F9657D" w:rsidP="00F9657D">
      <w:pPr>
        <w:rPr>
          <w:rFonts w:cs="Arial"/>
        </w:rPr>
      </w:pPr>
      <w:r w:rsidRPr="006C7966">
        <w:rPr>
          <w:rFonts w:cs="Arial"/>
        </w:rPr>
        <w:t xml:space="preserve">If the </w:t>
      </w:r>
      <w:proofErr w:type="gramStart"/>
      <w:r w:rsidRPr="006C7966">
        <w:rPr>
          <w:rFonts w:cs="Arial"/>
        </w:rPr>
        <w:t>uRA</w:t>
      </w:r>
      <w:proofErr w:type="gramEnd"/>
      <w:r w:rsidRPr="006C7966">
        <w:rPr>
          <w:rFonts w:cs="Arial"/>
        </w:rPr>
        <w:t xml:space="preserve"> wishes to activate the data plane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00E372B8" w:rsidRPr="006C7966">
        <w:rPr>
          <w:rFonts w:cs="Arial"/>
          <w:i/>
        </w:rPr>
        <w:t>R</w:t>
      </w:r>
      <w:r w:rsidRPr="006C7966">
        <w:rPr>
          <w:rFonts w:cs="Arial"/>
          <w:i/>
        </w:rPr>
        <w:t>equest</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6C86192C" w:rsidR="001D4931" w:rsidRPr="006C7966" w:rsidRDefault="002A27FC" w:rsidP="00BA2FF0">
      <w:pPr>
        <w:jc w:val="center"/>
        <w:rPr>
          <w:rFonts w:cs="Arial"/>
        </w:rPr>
      </w:pPr>
      <w:ins w:id="225" w:author="Guy Roberts" w:date="2015-07-14T16:12:00Z">
        <w:r>
          <w:rPr>
            <w:rStyle w:val="CommentReference"/>
          </w:rPr>
          <w:lastRenderedPageBreak/>
          <w:commentReference w:id="226"/>
        </w:r>
      </w:ins>
      <w:ins w:id="227" w:author="Guy Roberts" w:date="2015-07-14T16:16:00Z">
        <w:r w:rsidRPr="00CF09AE">
          <w:rPr>
            <w:rFonts w:cs="Arial"/>
            <w:noProof/>
            <w:lang w:val="en-GB" w:eastAsia="en-GB"/>
          </w:rPr>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ins>
      <w:del w:id="228" w:author="Guy Roberts" w:date="2015-07-14T15:29:00Z">
        <w:r w:rsidR="001D4931" w:rsidRPr="00CF09AE" w:rsidDel="007B3FB1">
          <w:rPr>
            <w:rFonts w:cs="Arial"/>
            <w:noProof/>
            <w:lang w:val="en-GB" w:eastAsia="en-GB"/>
          </w:rPr>
          <w:drawing>
            <wp:inline distT="0" distB="0" distL="0" distR="0" wp14:anchorId="2E99CC11" wp14:editId="239DCBA0">
              <wp:extent cx="4854012" cy="3477578"/>
              <wp:effectExtent l="0" t="0" r="0" b="0"/>
              <wp:docPr id="2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869765" cy="3488864"/>
                      </a:xfrm>
                      <a:prstGeom prst="rect">
                        <a:avLst/>
                      </a:prstGeom>
                      <a:noFill/>
                      <a:ln w="9525">
                        <a:noFill/>
                        <a:miter lim="800000"/>
                        <a:headEnd/>
                        <a:tailEnd/>
                      </a:ln>
                    </pic:spPr>
                  </pic:pic>
                </a:graphicData>
              </a:graphic>
            </wp:inline>
          </w:drawing>
        </w:r>
      </w:del>
    </w:p>
    <w:p w14:paraId="4F4E052C" w14:textId="10CD115A" w:rsidR="001D4931" w:rsidRPr="006C7966" w:rsidRDefault="00F631B5" w:rsidP="002A3D74">
      <w:pPr>
        <w:pStyle w:val="Caption"/>
        <w:jc w:val="center"/>
      </w:pPr>
      <w:bookmarkStart w:id="229"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7</w:t>
      </w:r>
      <w:r w:rsidR="00075FC8" w:rsidRPr="006C7966">
        <w:fldChar w:fldCharType="end"/>
      </w:r>
      <w:bookmarkEnd w:id="229"/>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5A2E860A"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6C7966">
        <w:t>provision</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and</w:t>
      </w:r>
      <w:r w:rsidR="00A72A3A" w:rsidRPr="006C7966">
        <w:t xml:space="preserve"> </w:t>
      </w:r>
      <w:r w:rsidRPr="006C7966">
        <w:t>release</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BD4BAA" w:rsidRPr="006C7966">
        <w:t xml:space="preserve">Figure </w:t>
      </w:r>
      <w:r w:rsidR="00BD4BAA">
        <w:rPr>
          <w:noProof/>
        </w:rPr>
        <w:t>8</w:t>
      </w:r>
      <w:r w:rsidR="00075FC8">
        <w:fldChar w:fldCharType="end"/>
      </w:r>
      <w:r w:rsidR="006E4BA2" w:rsidRPr="006C7966">
        <w:t>.</w:t>
      </w:r>
    </w:p>
    <w:p w14:paraId="20410701" w14:textId="77777777" w:rsidR="00317503" w:rsidRPr="006C7966" w:rsidRDefault="00317503" w:rsidP="00F33DA2"/>
    <w:p w14:paraId="79B6716C" w14:textId="2D3A3BE0" w:rsidR="003C0EB2" w:rsidRDefault="00C15D16" w:rsidP="007040F7">
      <w:pPr>
        <w:jc w:val="center"/>
        <w:rPr>
          <w:rFonts w:cs="Arial"/>
        </w:rPr>
      </w:pPr>
      <w:ins w:id="230" w:author="Guy Roberts" w:date="2015-07-14T16:07:00Z">
        <w:r w:rsidRPr="00CF09AE">
          <w:rPr>
            <w:rFonts w:cs="Arial"/>
            <w:noProof/>
            <w:lang w:val="en-GB" w:eastAsia="en-GB"/>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ins>
      <w:del w:id="231" w:author="Guy Roberts" w:date="2015-07-14T16:04:00Z">
        <w:r w:rsidR="001D4931" w:rsidRPr="00CF09AE" w:rsidDel="00C15D16">
          <w:rPr>
            <w:rFonts w:cs="Arial"/>
            <w:noProof/>
            <w:lang w:val="en-GB" w:eastAsia="en-GB"/>
          </w:rPr>
          <w:drawing>
            <wp:inline distT="0" distB="0" distL="0" distR="0" wp14:anchorId="0D54FA14" wp14:editId="673D9CC3">
              <wp:extent cx="4879649" cy="3430502"/>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4890900" cy="3438412"/>
                      </a:xfrm>
                      <a:prstGeom prst="rect">
                        <a:avLst/>
                      </a:prstGeom>
                      <a:noFill/>
                      <a:ln w="9525">
                        <a:noFill/>
                        <a:miter lim="800000"/>
                        <a:headEnd/>
                        <a:tailEnd/>
                      </a:ln>
                    </pic:spPr>
                  </pic:pic>
                </a:graphicData>
              </a:graphic>
            </wp:inline>
          </w:drawing>
        </w:r>
      </w:del>
    </w:p>
    <w:p w14:paraId="672A480C" w14:textId="45D90A52" w:rsidR="001D4931" w:rsidRDefault="00F631B5" w:rsidP="00B22F2D">
      <w:pPr>
        <w:pStyle w:val="Caption"/>
        <w:jc w:val="center"/>
        <w:rPr>
          <w:ins w:id="232" w:author="Guy Roberts" w:date="2015-07-17T16:40:00Z"/>
        </w:rPr>
      </w:pPr>
      <w:bookmarkStart w:id="233" w:name="_Ref358042229"/>
      <w:bookmarkStart w:id="234"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AF7CC6">
        <w:rPr>
          <w:noProof/>
        </w:rPr>
        <w:t>8</w:t>
      </w:r>
      <w:r w:rsidR="00075FC8" w:rsidRPr="006C7966">
        <w:rPr>
          <w:b w:val="0"/>
        </w:rPr>
        <w:fldChar w:fldCharType="end"/>
      </w:r>
      <w:bookmarkEnd w:id="233"/>
      <w:bookmarkEnd w:id="234"/>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pPr>
        <w:pPrChange w:id="235" w:author="Guy Roberts" w:date="2015-07-17T16:40:00Z">
          <w:pPr>
            <w:pStyle w:val="Caption"/>
            <w:jc w:val="center"/>
          </w:pPr>
        </w:pPrChange>
      </w:pPr>
    </w:p>
    <w:p w14:paraId="1F747F82" w14:textId="7395F097" w:rsidR="00A07109" w:rsidRPr="00A07109" w:rsidDel="00CC3F65" w:rsidRDefault="00A07109" w:rsidP="00A07109">
      <w:pPr>
        <w:rPr>
          <w:del w:id="236" w:author="Guy Roberts" w:date="2015-07-17T16:41:00Z"/>
        </w:rPr>
      </w:pPr>
    </w:p>
    <w:p w14:paraId="0497CCDE" w14:textId="77777777" w:rsidR="00E87B9D" w:rsidRDefault="00E87B9D" w:rsidP="00E87B9D">
      <w:pPr>
        <w:pStyle w:val="Heading2"/>
      </w:pPr>
      <w:bookmarkStart w:id="237" w:name="_Toc299721082"/>
      <w:r>
        <w:t>Guardbands</w:t>
      </w:r>
      <w:bookmarkEnd w:id="237"/>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w:t>
      </w:r>
      <w:r>
        <w:lastRenderedPageBreak/>
        <w:t xml:space="preserve">notification is defined.   The dataPlaneStateChange notification is sent to the RA that issued the original 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65C7B052"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w:t>
      </w:r>
      <w:r w:rsidR="00AB09F0">
        <w:t>.</w:t>
      </w:r>
      <w:r>
        <w: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Pr>
        <w:rPr>
          <w:ins w:id="238" w:author="Guy Roberts" w:date="2015-07-17T16:40:00Z"/>
        </w:rPr>
      </w:pPr>
    </w:p>
    <w:p w14:paraId="14380FC1" w14:textId="5A3BD268" w:rsidR="00CC3F65" w:rsidDel="00CC3F65" w:rsidRDefault="00CC3F65" w:rsidP="00FF021F">
      <w:pPr>
        <w:rPr>
          <w:del w:id="239" w:author="Guy Roberts" w:date="2015-07-17T16:41:00Z"/>
        </w:rPr>
      </w:pPr>
    </w:p>
    <w:p w14:paraId="10D48D9C" w14:textId="77777777" w:rsidR="001878C2" w:rsidRDefault="001878C2" w:rsidP="00CE21E1">
      <w:pPr>
        <w:pStyle w:val="Heading1"/>
        <w:keepNext w:val="0"/>
      </w:pPr>
      <w:bookmarkStart w:id="240" w:name="_Toc299721083"/>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240"/>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241" w:name="_Toc375059302"/>
      <w:bookmarkStart w:id="242" w:name="_Toc299721084"/>
      <w:r w:rsidRPr="00FB1B65">
        <w:t>Asynchronous Messaging</w:t>
      </w:r>
      <w:bookmarkEnd w:id="241"/>
      <w:bookmarkEnd w:id="242"/>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4B2E1D21" w:rsidR="00FB1B65" w:rsidRDefault="00075FC8" w:rsidP="00FB1B65">
      <w:r>
        <w:fldChar w:fldCharType="begin"/>
      </w:r>
      <w:r w:rsidR="00FB1B65">
        <w:instrText xml:space="preserve"> REF _Ref362267215 \h </w:instrText>
      </w:r>
      <w:r>
        <w:fldChar w:fldCharType="separate"/>
      </w:r>
      <w:r w:rsidR="00BD4BAA" w:rsidRPr="006C7966">
        <w:t xml:space="preserve">Figure </w:t>
      </w:r>
      <w:r w:rsidR="00BD4BAA">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lastRenderedPageBreak/>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77777777"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BD4BAA" w:rsidRPr="006C7966">
        <w:t xml:space="preserve">Figure </w:t>
      </w:r>
      <w:r w:rsidR="00BD4BAA">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lang w:val="en-GB" w:eastAsia="en-GB"/>
        </w:rPr>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243" w:name="_Ref362267215"/>
      <w:r w:rsidRPr="006C7966">
        <w:t xml:space="preserve">Figure </w:t>
      </w:r>
      <w:r w:rsidR="00075FC8">
        <w:fldChar w:fldCharType="begin"/>
      </w:r>
      <w:r>
        <w:instrText xml:space="preserve"> SEQ Figure \* ARABIC </w:instrText>
      </w:r>
      <w:r w:rsidR="00075FC8">
        <w:fldChar w:fldCharType="separate"/>
      </w:r>
      <w:r w:rsidR="00AF7CC6">
        <w:rPr>
          <w:noProof/>
        </w:rPr>
        <w:t>9</w:t>
      </w:r>
      <w:r w:rsidR="00075FC8">
        <w:rPr>
          <w:noProof/>
        </w:rPr>
        <w:fldChar w:fldCharType="end"/>
      </w:r>
      <w:bookmarkEnd w:id="243"/>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77777777" w:rsidR="00FB1B65" w:rsidRDefault="00FB1B65" w:rsidP="00FB1B65">
      <w:pPr>
        <w:pStyle w:val="ListParagraph"/>
        <w:numPr>
          <w:ilvl w:val="0"/>
          <w:numId w:val="38"/>
        </w:numPr>
      </w:pPr>
      <w:r>
        <w:t>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field SHOULD be used for the notification messages. All other “replyTo”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lastRenderedPageBreak/>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244" w:name="_Toc375059303"/>
      <w:bookmarkStart w:id="245" w:name="_Toc299721085"/>
      <w:r w:rsidRPr="00FB1B65">
        <w:t>Synchronous Messaging</w:t>
      </w:r>
      <w:bookmarkEnd w:id="244"/>
      <w:bookmarkEnd w:id="245"/>
    </w:p>
    <w:p w14:paraId="2ACD8441" w14:textId="77777777" w:rsidR="00FB1B65" w:rsidRDefault="00075FC8" w:rsidP="00FB1B65">
      <w:r>
        <w:fldChar w:fldCharType="begin"/>
      </w:r>
      <w:r w:rsidR="00B80DC4">
        <w:instrText xml:space="preserve"> REF _Ref362281447 \h </w:instrText>
      </w:r>
      <w:r>
        <w:fldChar w:fldCharType="separate"/>
      </w:r>
      <w:r w:rsidR="00BD4BAA" w:rsidRPr="006C7966">
        <w:t xml:space="preserve">Figure </w:t>
      </w:r>
      <w:r w:rsidR="00BD4BAA">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lang w:val="en-GB" w:eastAsia="en-GB"/>
        </w:rPr>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21">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246" w:name="_Ref362281447"/>
      <w:r w:rsidRPr="006C7966">
        <w:t xml:space="preserve">Figure </w:t>
      </w:r>
      <w:r w:rsidR="00075FC8">
        <w:fldChar w:fldCharType="begin"/>
      </w:r>
      <w:r>
        <w:instrText xml:space="preserve"> SEQ Figure \* ARABIC </w:instrText>
      </w:r>
      <w:r w:rsidR="00075FC8">
        <w:fldChar w:fldCharType="separate"/>
      </w:r>
      <w:r w:rsidR="00AF7CC6">
        <w:rPr>
          <w:noProof/>
        </w:rPr>
        <w:t>10</w:t>
      </w:r>
      <w:r w:rsidR="00075FC8">
        <w:rPr>
          <w:noProof/>
        </w:rPr>
        <w:fldChar w:fldCharType="end"/>
      </w:r>
      <w:bookmarkEnd w:id="246"/>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7777777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BD4BAA" w:rsidRPr="006C7966">
        <w:t xml:space="preserve">Figure </w:t>
      </w:r>
      <w:r w:rsidR="00BD4BAA">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lang w:val="en-GB" w:eastAsia="en-GB"/>
        </w:rPr>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22">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247" w:name="_Ref377032391"/>
      <w:r w:rsidRPr="006C7966">
        <w:t xml:space="preserve">Figure </w:t>
      </w:r>
      <w:r w:rsidR="00075FC8">
        <w:fldChar w:fldCharType="begin"/>
      </w:r>
      <w:r>
        <w:instrText xml:space="preserve"> SEQ Figure \* ARABIC </w:instrText>
      </w:r>
      <w:r w:rsidR="00075FC8">
        <w:fldChar w:fldCharType="separate"/>
      </w:r>
      <w:r w:rsidR="00AF7CC6">
        <w:rPr>
          <w:noProof/>
        </w:rPr>
        <w:t>11</w:t>
      </w:r>
      <w:r w:rsidR="00075FC8">
        <w:rPr>
          <w:noProof/>
        </w:rPr>
        <w:fldChar w:fldCharType="end"/>
      </w:r>
      <w:bookmarkEnd w:id="247"/>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248" w:name="_Toc299721086"/>
      <w:r>
        <w:t>Message format and handling</w:t>
      </w:r>
      <w:bookmarkEnd w:id="248"/>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249" w:name="_Toc299721087"/>
      <w:r w:rsidRPr="006C7966">
        <w:t>Standard Compliance</w:t>
      </w:r>
      <w:bookmarkEnd w:id="249"/>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15DB1E15"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w:t>
      </w:r>
      <w:del w:id="250" w:author="Chin Guok" w:date="2015-07-28T13:44:00Z">
        <w:r w:rsidR="00C24FAE" w:rsidDel="00F5381B">
          <w:delText xml:space="preserve">the </w:delText>
        </w:r>
      </w:del>
      <w:r w:rsidR="00C24FAE">
        <w:t xml:space="preserve">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251" w:name="_Toc299721088"/>
      <w:r w:rsidRPr="006C7966">
        <w:t xml:space="preserve">Message </w:t>
      </w:r>
      <w:r w:rsidR="00B54B14">
        <w:t>checks</w:t>
      </w:r>
      <w:bookmarkEnd w:id="251"/>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3836742C" w:rsidR="0051785C" w:rsidRPr="006C7966" w:rsidRDefault="0051785C" w:rsidP="0051785C">
      <w:pPr>
        <w:pStyle w:val="ListParagraph"/>
        <w:numPr>
          <w:ilvl w:val="0"/>
          <w:numId w:val="13"/>
        </w:numPr>
      </w:pPr>
      <w:proofErr w:type="gramStart"/>
      <w:r w:rsidRPr="000F4BC5">
        <w:rPr>
          <w:i/>
        </w:rPr>
        <w:t>correlationId</w:t>
      </w:r>
      <w:proofErr w:type="gramEnd"/>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BD4BAA">
        <w:t>6.1.2</w:t>
      </w:r>
      <w:r w:rsidR="00075FC8">
        <w:fldChar w:fldCharType="end"/>
      </w:r>
      <w:r w:rsidR="00E001C3">
        <w:t xml:space="preserve"> for a description of correlationIds.</w:t>
      </w:r>
    </w:p>
    <w:p w14:paraId="682F7439" w14:textId="4656FB3A" w:rsidR="0051785C" w:rsidRPr="006C7966" w:rsidRDefault="0051785C" w:rsidP="0051785C">
      <w:pPr>
        <w:pStyle w:val="ListParagraph"/>
        <w:numPr>
          <w:ilvl w:val="0"/>
          <w:numId w:val="13"/>
        </w:numPr>
      </w:pPr>
      <w:proofErr w:type="gramStart"/>
      <w:r w:rsidRPr="00791A95">
        <w:rPr>
          <w:i/>
        </w:rPr>
        <w:t>replyTo</w:t>
      </w:r>
      <w:proofErr w:type="gramEnd"/>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w:t>
      </w:r>
      <w:proofErr w:type="gramStart"/>
      <w:r w:rsidR="00E24A54">
        <w:t>check  the</w:t>
      </w:r>
      <w:proofErr w:type="gramEnd"/>
      <w:r w:rsidR="00E24A54">
        <w:t xml:space="preserv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275B0B3F" w:rsidR="0051785C" w:rsidRPr="006C7966" w:rsidRDefault="0051785C" w:rsidP="0051785C">
      <w:pPr>
        <w:pStyle w:val="ListParagraph"/>
        <w:numPr>
          <w:ilvl w:val="0"/>
          <w:numId w:val="13"/>
        </w:numPr>
      </w:pPr>
      <w:del w:id="252" w:author="Chin Guok" w:date="2015-07-28T14:28:00Z">
        <w:r w:rsidRPr="006C7966" w:rsidDel="00057CA0">
          <w:rPr>
            <w:i/>
          </w:rPr>
          <w:delText>Reservation</w:delText>
        </w:r>
        <w:r w:rsidRPr="006C7966" w:rsidDel="00057CA0">
          <w:delText xml:space="preserve"> </w:delText>
        </w:r>
      </w:del>
      <w:ins w:id="253" w:author="Chin Guok" w:date="2015-07-28T14:28:00Z">
        <w:r w:rsidR="00057CA0">
          <w:rPr>
            <w:i/>
          </w:rPr>
          <w:t>Operation Body</w:t>
        </w:r>
        <w:r w:rsidR="00057CA0" w:rsidRPr="006C7966">
          <w:t xml:space="preserve"> </w:t>
        </w:r>
      </w:ins>
      <w:r w:rsidRPr="006C7966">
        <w:t xml:space="preserve">– if the </w:t>
      </w:r>
      <w:del w:id="254" w:author="Chin Guok" w:date="2015-07-28T14:16:00Z">
        <w:r w:rsidRPr="006C7966" w:rsidDel="001D1E38">
          <w:delText xml:space="preserve">reservation </w:delText>
        </w:r>
      </w:del>
      <w:ins w:id="255" w:author="Chin Guok" w:date="2015-07-28T14:16:00Z">
        <w:r w:rsidR="001D1E38">
          <w:t>operation (e.g resv.rq, provision.req)</w:t>
        </w:r>
        <w:r w:rsidR="001D1E38" w:rsidRPr="006C7966">
          <w:t xml:space="preserve"> </w:t>
        </w:r>
        <w:r w:rsidR="001D1E38">
          <w:t xml:space="preserve">and corresponding </w:t>
        </w:r>
      </w:ins>
      <w:r w:rsidRPr="006C7966">
        <w:t xml:space="preserve">parameters are not present then </w:t>
      </w:r>
      <w:r>
        <w:t>the message is</w:t>
      </w:r>
      <w:r w:rsidRPr="006C7966">
        <w:t xml:space="preserve"> reject</w:t>
      </w:r>
      <w:r>
        <w:t>ed</w:t>
      </w:r>
      <w:r w:rsidRPr="006C7966">
        <w:t>.</w:t>
      </w:r>
    </w:p>
    <w:p w14:paraId="05709D50" w14:textId="5897EE28" w:rsidR="0051785C" w:rsidRPr="006C7966" w:rsidRDefault="0051785C" w:rsidP="0051785C">
      <w:pPr>
        <w:pStyle w:val="ListParagraph"/>
        <w:numPr>
          <w:ilvl w:val="0"/>
          <w:numId w:val="13"/>
        </w:numPr>
      </w:pPr>
      <w:proofErr w:type="gramStart"/>
      <w:r w:rsidRPr="006C7966">
        <w:rPr>
          <w:i/>
        </w:rPr>
        <w:t>requesterNSA</w:t>
      </w:r>
      <w:proofErr w:type="gramEnd"/>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proofErr w:type="gramStart"/>
      <w:r w:rsidRPr="00791A95">
        <w:rPr>
          <w:i/>
        </w:rPr>
        <w:t>connectionId</w:t>
      </w:r>
      <w:proofErr w:type="gramEnd"/>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04B0EF34" w:rsidR="0051785C" w:rsidRDefault="0051785C" w:rsidP="00BA2FF0">
      <w:pPr>
        <w:pStyle w:val="ListParagraph"/>
        <w:numPr>
          <w:ilvl w:val="0"/>
          <w:numId w:val="13"/>
        </w:numPr>
        <w:rPr>
          <w:ins w:id="256" w:author="Chin Guok" w:date="2015-07-28T14:58:00Z"/>
        </w:rPr>
      </w:pPr>
      <w:r w:rsidRPr="006C7966">
        <w:t xml:space="preserve">If any of these fields are missing or invalid the NSA will return a message transport fault containing the </w:t>
      </w:r>
      <w:r w:rsidRPr="006C7966">
        <w:rPr>
          <w:i/>
        </w:rPr>
        <w:t>NSI</w:t>
      </w:r>
      <w:r w:rsidRPr="00E7277F">
        <w:rPr>
          <w:i/>
        </w:rPr>
        <w:t>ServiceException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an </w:t>
      </w:r>
      <w:r w:rsidR="00BA2FF0" w:rsidRPr="008E0367">
        <w:rPr>
          <w:i/>
        </w:rPr>
        <w:t>NSIServiceException</w:t>
      </w:r>
      <w:r w:rsidR="00BA2FF0" w:rsidRPr="00BA2FF0">
        <w:t>, in this case a SOAP exception is appropriate.</w:t>
      </w:r>
    </w:p>
    <w:p w14:paraId="4DE1F706" w14:textId="77777777" w:rsidR="00547C50" w:rsidRDefault="00547C50">
      <w:pPr>
        <w:pStyle w:val="ListParagraph"/>
        <w:rPr>
          <w:ins w:id="257" w:author="Chin Guok" w:date="2015-07-28T14:19:00Z"/>
        </w:rPr>
        <w:pPrChange w:id="258" w:author="Chin Guok" w:date="2015-07-28T14:58:00Z">
          <w:pPr>
            <w:pStyle w:val="ListParagraph"/>
            <w:numPr>
              <w:numId w:val="13"/>
            </w:numPr>
            <w:ind w:hanging="360"/>
          </w:pPr>
        </w:pPrChange>
      </w:pPr>
    </w:p>
    <w:p w14:paraId="2C2D7BDA" w14:textId="484F05D2" w:rsidR="001D1E38" w:rsidRDefault="001D1E38">
      <w:pPr>
        <w:pPrChange w:id="259" w:author="Chin Guok" w:date="2015-07-28T14:19:00Z">
          <w:pPr>
            <w:pStyle w:val="ListParagraph"/>
            <w:numPr>
              <w:numId w:val="13"/>
            </w:numPr>
            <w:ind w:hanging="360"/>
          </w:pPr>
        </w:pPrChange>
      </w:pPr>
      <w:ins w:id="260" w:author="Chin Guok" w:date="2015-07-28T14:19:00Z">
        <w:r>
          <w:t xml:space="preserve">If any of the above parameters are </w:t>
        </w:r>
      </w:ins>
      <w:ins w:id="261" w:author="Chin Guok" w:date="2015-07-28T14:26:00Z">
        <w:r w:rsidR="00057CA0">
          <w:t>malformed or omitted from</w:t>
        </w:r>
      </w:ins>
      <w:ins w:id="262" w:author="Chin Guok" w:date="2015-07-28T14:19:00Z">
        <w:r>
          <w:t xml:space="preserve"> the request message, the provider may not have the necessary information to return a failed or error message using the </w:t>
        </w:r>
      </w:ins>
      <w:ins w:id="263" w:author="Chin Guok" w:date="2015-07-28T14:21:00Z">
        <w:r>
          <w:t xml:space="preserve">(asynchronous) </w:t>
        </w:r>
      </w:ins>
      <w:ins w:id="264" w:author="Chin Guok" w:date="2015-07-28T14:19:00Z">
        <w:r>
          <w:t xml:space="preserve">callback mechanism.  As such, the provider </w:t>
        </w:r>
      </w:ins>
      <w:ins w:id="265" w:author="Chin Guok" w:date="2015-07-28T14:21:00Z">
        <w:r w:rsidR="00057CA0">
          <w:t>can use a</w:t>
        </w:r>
        <w:r>
          <w:t xml:space="preserve"> (synchronous) SOAP fault to indicate </w:t>
        </w:r>
      </w:ins>
      <w:ins w:id="266" w:author="Chin Guok" w:date="2015-07-28T14:26:00Z">
        <w:r w:rsidR="00057CA0">
          <w:t xml:space="preserve">a </w:t>
        </w:r>
      </w:ins>
      <w:ins w:id="267" w:author="Chin Guok" w:date="2015-07-28T14:22:00Z">
        <w:r>
          <w:t xml:space="preserve">problem.  If the requester receiving the SOAP fault is an AG, it should </w:t>
        </w:r>
        <w:r w:rsidR="00057CA0">
          <w:t>n</w:t>
        </w:r>
        <w:r>
          <w:t xml:space="preserve">ot propagate the SOAP fault up stream verbatim, but translate it into an appropriate failed or error message.  The example </w:t>
        </w:r>
      </w:ins>
      <w:ins w:id="268" w:author="Chin Guok" w:date="2015-07-28T16:24:00Z">
        <w:r w:rsidR="004B5717">
          <w:t xml:space="preserve">(see Figure 12) </w:t>
        </w:r>
      </w:ins>
      <w:ins w:id="269" w:author="Chin Guok" w:date="2015-07-28T14:22:00Z">
        <w:r>
          <w:t xml:space="preserve">below shows </w:t>
        </w:r>
      </w:ins>
      <w:ins w:id="270" w:author="Chin Guok" w:date="2015-07-28T14:23:00Z">
        <w:r w:rsidR="00057CA0">
          <w:t xml:space="preserve">how a SOAP fault generated due to a malformed </w:t>
        </w:r>
        <w:r w:rsidR="00057CA0" w:rsidRPr="00EC6DBA">
          <w:rPr>
            <w:i/>
            <w:rPrChange w:id="271" w:author="Chin Guok" w:date="2015-07-28T16:18:00Z">
              <w:rPr/>
            </w:rPrChange>
          </w:rPr>
          <w:t>reserve</w:t>
        </w:r>
      </w:ins>
      <w:ins w:id="272" w:author="Chin Guok" w:date="2015-07-28T14:24:00Z">
        <w:r w:rsidR="00057CA0">
          <w:t xml:space="preserve"> message is translated </w:t>
        </w:r>
      </w:ins>
      <w:ins w:id="273" w:author="Chin Guok" w:date="2015-07-28T14:25:00Z">
        <w:r w:rsidR="00057CA0">
          <w:t xml:space="preserve">by the AG </w:t>
        </w:r>
      </w:ins>
      <w:ins w:id="274" w:author="Chin Guok" w:date="2015-07-28T14:24:00Z">
        <w:r w:rsidR="00057CA0">
          <w:t xml:space="preserve">to a </w:t>
        </w:r>
        <w:r w:rsidR="00057CA0" w:rsidRPr="00EC6DBA">
          <w:rPr>
            <w:i/>
            <w:rPrChange w:id="275" w:author="Chin Guok" w:date="2015-07-28T16:19:00Z">
              <w:rPr/>
            </w:rPrChange>
          </w:rPr>
          <w:t>reservedFailed</w:t>
        </w:r>
        <w:r w:rsidR="00057CA0">
          <w:t xml:space="preserve"> message</w:t>
        </w:r>
      </w:ins>
      <w:ins w:id="276" w:author="Chin Guok" w:date="2015-07-28T14:25:00Z">
        <w:r w:rsidR="00057CA0">
          <w:t xml:space="preserve"> to the uPA.</w:t>
        </w:r>
      </w:ins>
    </w:p>
    <w:p w14:paraId="716BC172" w14:textId="4C6C40EC" w:rsidR="0051785C" w:rsidRDefault="00EC6DBA" w:rsidP="0051785C">
      <w:pPr>
        <w:rPr>
          <w:ins w:id="277" w:author="Chin Guok" w:date="2015-07-28T16:20:00Z"/>
        </w:rPr>
      </w:pPr>
      <w:ins w:id="278" w:author="Chin Guok" w:date="2015-07-28T16:22:00Z">
        <w:r>
          <w:rPr>
            <w:noProof/>
            <w:lang w:val="en-GB" w:eastAsia="en-GB"/>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ins>
    </w:p>
    <w:p w14:paraId="23D8C3EC" w14:textId="72B68D0B" w:rsidR="00EC6DBA" w:rsidRDefault="00EC6DBA">
      <w:pPr>
        <w:jc w:val="center"/>
        <w:rPr>
          <w:ins w:id="279" w:author="Chin Guok" w:date="2015-07-28T16:23:00Z"/>
        </w:rPr>
        <w:pPrChange w:id="280" w:author="Chin Guok" w:date="2015-07-28T16:23:00Z">
          <w:pPr/>
        </w:pPrChange>
      </w:pPr>
      <w:ins w:id="281" w:author="Chin Guok" w:date="2015-07-28T16:22:00Z">
        <w:r>
          <w:t>Figure 12: Example of SOAP fault</w:t>
        </w:r>
      </w:ins>
      <w:ins w:id="282" w:author="Chin Guok" w:date="2015-07-28T16:23:00Z">
        <w:r>
          <w:t xml:space="preserve"> translation to NSI failed message</w:t>
        </w:r>
      </w:ins>
    </w:p>
    <w:p w14:paraId="604DC63F" w14:textId="77777777" w:rsidR="00EC6DBA" w:rsidRPr="006C7966" w:rsidRDefault="00EC6DBA">
      <w:pPr>
        <w:jc w:val="center"/>
        <w:pPrChange w:id="283" w:author="Chin Guok" w:date="2015-07-28T16:23:00Z">
          <w:pPr/>
        </w:pPrChange>
      </w:pPr>
    </w:p>
    <w:p w14:paraId="4DE917DE" w14:textId="77777777" w:rsidR="0051785C" w:rsidRPr="006C7966" w:rsidRDefault="0051785C" w:rsidP="0051785C">
      <w:pPr>
        <w:pStyle w:val="Heading3"/>
      </w:pPr>
      <w:bookmarkStart w:id="284" w:name="_Toc299721089"/>
      <w:r w:rsidRPr="006C7966">
        <w:t>ACK handling</w:t>
      </w:r>
      <w:bookmarkEnd w:id="284"/>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7DC80944" w14:textId="4B5FD162" w:rsidR="0051785C" w:rsidRPr="006C7966" w:rsidDel="00EC6DBA" w:rsidRDefault="0051785C" w:rsidP="0051785C">
      <w:pPr>
        <w:pStyle w:val="ListParagraph"/>
        <w:numPr>
          <w:ilvl w:val="0"/>
          <w:numId w:val="14"/>
        </w:numPr>
        <w:rPr>
          <w:del w:id="285" w:author="Chin Guok" w:date="2015-07-28T16:23:00Z"/>
        </w:r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08CC9559" w14:textId="0B337333" w:rsidR="00BD0532" w:rsidDel="00EC6DBA" w:rsidRDefault="00BD0532">
      <w:pPr>
        <w:pStyle w:val="ListParagraph"/>
        <w:numPr>
          <w:ilvl w:val="0"/>
          <w:numId w:val="14"/>
        </w:numPr>
        <w:rPr>
          <w:ins w:id="286" w:author="Guy Roberts" w:date="2015-07-20T13:35:00Z"/>
          <w:del w:id="287" w:author="Chin Guok" w:date="2015-07-28T16:23:00Z"/>
        </w:rPr>
        <w:pPrChange w:id="288" w:author="Chin Guok" w:date="2015-07-28T16:23:00Z">
          <w:pPr/>
        </w:pPrChange>
      </w:pPr>
    </w:p>
    <w:p w14:paraId="3E4CBEB2" w14:textId="5E5A9AAB" w:rsidR="00512C6D" w:rsidDel="00EC6DBA" w:rsidRDefault="00512C6D">
      <w:pPr>
        <w:pStyle w:val="ListParagraph"/>
        <w:rPr>
          <w:ins w:id="289" w:author="Guy Roberts" w:date="2015-07-20T13:35:00Z"/>
          <w:del w:id="290" w:author="Chin Guok" w:date="2015-07-28T16:23:00Z"/>
        </w:rPr>
        <w:pPrChange w:id="291" w:author="Chin Guok" w:date="2015-07-28T16:23:00Z">
          <w:pPr>
            <w:pStyle w:val="Heading2"/>
          </w:pPr>
        </w:pPrChange>
      </w:pPr>
      <w:commentRangeStart w:id="292"/>
      <w:ins w:id="293" w:author="Guy Roberts" w:date="2015-07-20T13:35:00Z">
        <w:del w:id="294" w:author="Chin Guok" w:date="2015-07-28T16:23:00Z">
          <w:r w:rsidDel="00EC6DBA">
            <w:delText>SOAP faults</w:delText>
          </w:r>
        </w:del>
      </w:ins>
      <w:commentRangeEnd w:id="292"/>
      <w:ins w:id="295" w:author="Guy Roberts" w:date="2015-07-20T13:41:00Z">
        <w:del w:id="296" w:author="Chin Guok" w:date="2015-07-28T16:23:00Z">
          <w:r w:rsidDel="00EC6DBA">
            <w:rPr>
              <w:rStyle w:val="CommentReference"/>
              <w:b/>
            </w:rPr>
            <w:commentReference w:id="292"/>
          </w:r>
        </w:del>
      </w:ins>
    </w:p>
    <w:p w14:paraId="61784101" w14:textId="64F0DE33" w:rsidR="00512C6D" w:rsidDel="00EC6DBA" w:rsidRDefault="00512C6D">
      <w:pPr>
        <w:pStyle w:val="ListParagraph"/>
        <w:rPr>
          <w:ins w:id="297" w:author="Guy Roberts" w:date="2015-07-20T13:39:00Z"/>
          <w:del w:id="298" w:author="Chin Guok" w:date="2015-07-28T16:23:00Z"/>
          <w:rFonts w:eastAsia="Times New Roman"/>
        </w:rPr>
        <w:pPrChange w:id="299" w:author="Chin Guok" w:date="2015-07-28T16:23:00Z">
          <w:pPr>
            <w:pStyle w:val="Heading2"/>
          </w:pPr>
        </w:pPrChange>
      </w:pPr>
      <w:ins w:id="300" w:author="Guy Roberts" w:date="2015-07-20T13:39:00Z">
        <w:del w:id="301" w:author="Chin Guok" w:date="2015-07-28T16:23:00Z">
          <w:r w:rsidDel="00EC6DBA">
            <w:rPr>
              <w:rFonts w:eastAsia="Times New Roman"/>
            </w:rPr>
            <w:delText>T</w:delText>
          </w:r>
          <w:r w:rsidRPr="00E9086D" w:rsidDel="00EC6DBA">
            <w:rPr>
              <w:rFonts w:eastAsia="Times New Roman"/>
            </w:rPr>
            <w:delText>he generation of a SOAP fault during an NSI message exchange is typically caused by misconfiguration, software failure, or malformed NSI messages.  These are classified as unrecoverable errors.  They should not be considered MTL timeout errors since this class of errors are considered "possibly" recoverable by a message resend.  The SOAP fault is terminal and may require human intervention, and as a result, needs to be signalled appropriately upstream to maintain proper NSI state machine consistency</w:delText>
          </w:r>
          <w:r w:rsidDel="00EC6DBA">
            <w:rPr>
              <w:rFonts w:eastAsia="Times New Roman"/>
            </w:rPr>
            <w:delText>.</w:delText>
          </w:r>
        </w:del>
      </w:ins>
    </w:p>
    <w:p w14:paraId="34C87EC1" w14:textId="07893E5F" w:rsidR="00512C6D" w:rsidDel="00EC6DBA" w:rsidRDefault="00512C6D">
      <w:pPr>
        <w:pStyle w:val="ListParagraph"/>
        <w:rPr>
          <w:ins w:id="302" w:author="Guy Roberts" w:date="2015-07-20T13:39:00Z"/>
          <w:del w:id="303" w:author="Chin Guok" w:date="2015-07-28T16:23:00Z"/>
        </w:rPr>
        <w:pPrChange w:id="304" w:author="Chin Guok" w:date="2015-07-28T16:23:00Z">
          <w:pPr>
            <w:pStyle w:val="Heading2"/>
          </w:pPr>
        </w:pPrChange>
      </w:pPr>
    </w:p>
    <w:p w14:paraId="287E10D8" w14:textId="08CA48B3" w:rsidR="00512C6D" w:rsidDel="00EC6DBA" w:rsidRDefault="00512C6D">
      <w:pPr>
        <w:pStyle w:val="ListParagraph"/>
        <w:rPr>
          <w:ins w:id="305" w:author="Guy Roberts" w:date="2015-07-20T13:39:00Z"/>
          <w:del w:id="306" w:author="Chin Guok" w:date="2015-07-28T16:23:00Z"/>
        </w:rPr>
        <w:pPrChange w:id="307" w:author="Chin Guok" w:date="2015-07-28T16:23:00Z">
          <w:pPr>
            <w:pStyle w:val="Heading2"/>
          </w:pPr>
        </w:pPrChange>
      </w:pPr>
      <w:ins w:id="308" w:author="Guy Roberts" w:date="2015-07-20T13:39:00Z">
        <w:del w:id="309" w:author="Chin Guok" w:date="2015-07-28T16:23:00Z">
          <w:r w:rsidDel="00EC6DBA">
            <w:rPr>
              <w:rFonts w:eastAsia="Times New Roman"/>
            </w:rPr>
            <w:delText xml:space="preserve">A </w:delText>
          </w:r>
        </w:del>
      </w:ins>
      <w:ins w:id="310" w:author="Guy Roberts" w:date="2015-07-20T13:40:00Z">
        <w:del w:id="311" w:author="Chin Guok" w:date="2015-07-28T16:23:00Z">
          <w:r w:rsidRPr="00512C6D" w:rsidDel="00EC6DBA">
            <w:rPr>
              <w:rFonts w:eastAsia="Times New Roman"/>
              <w:i/>
              <w:rPrChange w:id="312" w:author="Guy Roberts" w:date="2015-07-20T13:40:00Z">
                <w:rPr>
                  <w:rFonts w:eastAsia="Times New Roman"/>
                  <w:b w:val="0"/>
                </w:rPr>
              </w:rPrChange>
            </w:rPr>
            <w:delText>reserve</w:delText>
          </w:r>
        </w:del>
      </w:ins>
      <w:ins w:id="313" w:author="Guy Roberts" w:date="2015-07-20T13:39:00Z">
        <w:del w:id="314" w:author="Chin Guok" w:date="2015-07-28T16:23:00Z">
          <w:r w:rsidRPr="00512C6D" w:rsidDel="00EC6DBA">
            <w:rPr>
              <w:rFonts w:eastAsia="Times New Roman"/>
              <w:i/>
              <w:rPrChange w:id="315" w:author="Guy Roberts" w:date="2015-07-20T13:40:00Z">
                <w:rPr>
                  <w:rFonts w:eastAsia="Times New Roman"/>
                  <w:b w:val="0"/>
                </w:rPr>
              </w:rPrChange>
            </w:rPr>
            <w:delText>Failed</w:delText>
          </w:r>
          <w:r w:rsidRPr="00E9086D" w:rsidDel="00EC6DBA">
            <w:rPr>
              <w:rFonts w:eastAsia="Times New Roman"/>
            </w:rPr>
            <w:delText xml:space="preserve"> messages </w:delText>
          </w:r>
        </w:del>
      </w:ins>
      <w:ins w:id="316" w:author="Guy Roberts" w:date="2015-07-20T13:40:00Z">
        <w:del w:id="317" w:author="Chin Guok" w:date="2015-07-28T16:23:00Z">
          <w:r w:rsidDel="00EC6DBA">
            <w:rPr>
              <w:rFonts w:eastAsia="Times New Roman"/>
            </w:rPr>
            <w:delText>is used for</w:delText>
          </w:r>
        </w:del>
      </w:ins>
      <w:ins w:id="318" w:author="Guy Roberts" w:date="2015-07-20T13:39:00Z">
        <w:del w:id="319" w:author="Chin Guok" w:date="2015-07-28T16:23:00Z">
          <w:r w:rsidRPr="00E9086D" w:rsidDel="00EC6DBA">
            <w:rPr>
              <w:rFonts w:eastAsia="Times New Roman"/>
            </w:rPr>
            <w:delText xml:space="preserve"> those operations supporting them, and error messages for those </w:delText>
          </w:r>
        </w:del>
      </w:ins>
      <w:ins w:id="320" w:author="Guy Roberts" w:date="2015-07-20T13:40:00Z">
        <w:del w:id="321" w:author="Chin Guok" w:date="2015-07-28T16:23:00Z">
          <w:r w:rsidDel="00EC6DBA">
            <w:rPr>
              <w:rFonts w:eastAsia="Times New Roman"/>
            </w:rPr>
            <w:delText xml:space="preserve">messages </w:delText>
          </w:r>
        </w:del>
      </w:ins>
      <w:ins w:id="322" w:author="Guy Roberts" w:date="2015-07-20T13:39:00Z">
        <w:del w:id="323" w:author="Chin Guok" w:date="2015-07-28T16:23:00Z">
          <w:r w:rsidRPr="00E9086D" w:rsidDel="00EC6DBA">
            <w:rPr>
              <w:rFonts w:eastAsia="Times New Roman"/>
            </w:rPr>
            <w:delText>that do not</w:delText>
          </w:r>
        </w:del>
      </w:ins>
      <w:ins w:id="324" w:author="Guy Roberts" w:date="2015-07-20T13:40:00Z">
        <w:del w:id="325" w:author="Chin Guok" w:date="2015-07-28T16:23:00Z">
          <w:r w:rsidDel="00EC6DBA">
            <w:rPr>
              <w:rFonts w:eastAsia="Times New Roman"/>
            </w:rPr>
            <w:delText xml:space="preserve"> support </w:delText>
          </w:r>
          <w:r w:rsidRPr="006A77EE" w:rsidDel="00EC6DBA">
            <w:rPr>
              <w:rFonts w:eastAsia="Times New Roman"/>
              <w:i/>
            </w:rPr>
            <w:delText>reserveFailed</w:delText>
          </w:r>
          <w:r w:rsidDel="00EC6DBA">
            <w:rPr>
              <w:rFonts w:eastAsia="Times New Roman"/>
              <w:i/>
            </w:rPr>
            <w:delText>.</w:delText>
          </w:r>
        </w:del>
      </w:ins>
    </w:p>
    <w:p w14:paraId="0758E4CC" w14:textId="53539F4B" w:rsidR="00512C6D" w:rsidRPr="001F7200" w:rsidDel="00EC6DBA" w:rsidRDefault="00512C6D">
      <w:pPr>
        <w:pStyle w:val="ListParagraph"/>
        <w:rPr>
          <w:ins w:id="326" w:author="Guy Roberts" w:date="2015-07-20T13:35:00Z"/>
          <w:del w:id="327" w:author="Chin Guok" w:date="2015-07-28T16:23:00Z"/>
        </w:rPr>
        <w:pPrChange w:id="328" w:author="Chin Guok" w:date="2015-07-28T16:23:00Z">
          <w:pPr>
            <w:pStyle w:val="Heading2"/>
          </w:pPr>
        </w:pPrChange>
      </w:pPr>
    </w:p>
    <w:p w14:paraId="0A0583E8" w14:textId="4C91DD46" w:rsidR="00512C6D" w:rsidDel="00EC6DBA" w:rsidRDefault="00512C6D">
      <w:pPr>
        <w:pStyle w:val="ListParagraph"/>
        <w:rPr>
          <w:ins w:id="329" w:author="Guy Roberts" w:date="2015-07-20T13:41:00Z"/>
          <w:del w:id="330" w:author="Chin Guok" w:date="2015-07-28T16:23:00Z"/>
          <w:rFonts w:eastAsia="Times New Roman"/>
        </w:rPr>
        <w:pPrChange w:id="331" w:author="Chin Guok" w:date="2015-07-28T16:23:00Z">
          <w:pPr>
            <w:pStyle w:val="Heading2"/>
          </w:pPr>
        </w:pPrChange>
      </w:pPr>
      <w:ins w:id="332" w:author="Guy Roberts" w:date="2015-07-20T13:41:00Z">
        <w:del w:id="333" w:author="Chin Guok" w:date="2015-07-28T16:23:00Z">
          <w:r w:rsidRPr="00E9086D" w:rsidDel="00EC6DBA">
            <w:rPr>
              <w:rFonts w:eastAsia="Times New Roman"/>
            </w:rPr>
            <w:delText xml:space="preserve">Here is an example flow for the </w:delText>
          </w:r>
          <w:r w:rsidRPr="00751088" w:rsidDel="00EC6DBA">
            <w:rPr>
              <w:rFonts w:eastAsia="Times New Roman"/>
              <w:i/>
            </w:rPr>
            <w:delText>reserve</w:delText>
          </w:r>
          <w:r w:rsidRPr="00E9086D" w:rsidDel="00EC6DBA">
            <w:rPr>
              <w:rFonts w:eastAsia="Times New Roman"/>
            </w:rPr>
            <w:delText xml:space="preserve"> message passing through an aggregator to a PA.  The aggregator receives a SOAP Fault for the </w:delText>
          </w:r>
          <w:r w:rsidRPr="00751088" w:rsidDel="00EC6DBA">
            <w:rPr>
              <w:rFonts w:eastAsia="Times New Roman"/>
              <w:i/>
            </w:rPr>
            <w:delText>reserve</w:delText>
          </w:r>
          <w:r w:rsidRPr="00E9086D" w:rsidDel="00EC6DBA">
            <w:rPr>
              <w:rFonts w:eastAsia="Times New Roman"/>
            </w:rPr>
            <w:delText xml:space="preserve"> operation from the PA, and must map it through to a </w:delText>
          </w:r>
          <w:r w:rsidRPr="00751088" w:rsidDel="00EC6DBA">
            <w:rPr>
              <w:rFonts w:eastAsia="Times New Roman"/>
              <w:i/>
            </w:rPr>
            <w:delText>reserveFailed</w:delText>
          </w:r>
          <w:r w:rsidRPr="00E9086D" w:rsidDel="00EC6DBA">
            <w:rPr>
              <w:rFonts w:eastAsia="Times New Roman"/>
            </w:rPr>
            <w:delText xml:space="preserve"> message and update its local state machine.  This </w:delText>
          </w:r>
          <w:r w:rsidRPr="00751088" w:rsidDel="00EC6DBA">
            <w:rPr>
              <w:rFonts w:eastAsia="Times New Roman"/>
              <w:i/>
            </w:rPr>
            <w:delText>reserveFailed</w:delText>
          </w:r>
          <w:r w:rsidRPr="00E9086D" w:rsidDel="00EC6DBA">
            <w:rPr>
              <w:rFonts w:eastAsia="Times New Roman"/>
            </w:rPr>
            <w:delText xml:space="preserve"> flows up the the RA which transitions its state machine to Reserve Failed </w:delText>
          </w:r>
          <w:r w:rsidDel="00EC6DBA">
            <w:rPr>
              <w:rFonts w:eastAsia="Times New Roman"/>
            </w:rPr>
            <w:delText xml:space="preserve">state </w:delText>
          </w:r>
          <w:r w:rsidRPr="00E9086D" w:rsidDel="00EC6DBA">
            <w:rPr>
              <w:rFonts w:eastAsia="Times New Roman"/>
            </w:rPr>
            <w:delText xml:space="preserve">and can take corrective action. </w:delText>
          </w:r>
        </w:del>
      </w:ins>
    </w:p>
    <w:p w14:paraId="34173A68" w14:textId="12E2B746" w:rsidR="00512C6D" w:rsidDel="00EC6DBA" w:rsidRDefault="00512C6D">
      <w:pPr>
        <w:pStyle w:val="ListParagraph"/>
        <w:rPr>
          <w:ins w:id="334" w:author="Guy Roberts" w:date="2015-07-20T13:41:00Z"/>
          <w:del w:id="335" w:author="Chin Guok" w:date="2015-07-28T16:23:00Z"/>
          <w:rFonts w:eastAsia="Times New Roman"/>
        </w:rPr>
        <w:pPrChange w:id="336" w:author="Chin Guok" w:date="2015-07-28T16:23:00Z">
          <w:pPr>
            <w:pStyle w:val="Heading2"/>
          </w:pPr>
        </w:pPrChange>
      </w:pPr>
    </w:p>
    <w:p w14:paraId="2D88AACB" w14:textId="4FD73050" w:rsidR="00512C6D" w:rsidRPr="001F7200" w:rsidDel="00EC6DBA" w:rsidRDefault="00512C6D">
      <w:pPr>
        <w:pStyle w:val="ListParagraph"/>
        <w:rPr>
          <w:ins w:id="337" w:author="Guy Roberts" w:date="2015-07-20T13:35:00Z"/>
          <w:del w:id="338" w:author="Chin Guok" w:date="2015-07-28T16:23:00Z"/>
        </w:rPr>
        <w:pPrChange w:id="339" w:author="Chin Guok" w:date="2015-07-28T16:23:00Z">
          <w:pPr>
            <w:pStyle w:val="Heading2"/>
          </w:pPr>
        </w:pPrChange>
      </w:pPr>
      <w:ins w:id="340" w:author="Guy Roberts" w:date="2015-07-20T13:45:00Z">
        <w:del w:id="341" w:author="Chin Guok" w:date="2015-07-28T16:23:00Z">
          <w:r w:rsidRPr="003A0A24" w:rsidDel="00EC6DBA">
            <w:rPr>
              <w:noProof/>
              <w:lang w:val="en-GB" w:eastAsia="en-GB"/>
            </w:rPr>
            <w:lastRenderedPageBreak/>
            <w:drawing>
              <wp:inline distT="0" distB="0" distL="0" distR="0" wp14:anchorId="17D952EA" wp14:editId="2503507C">
                <wp:extent cx="5603240" cy="3555365"/>
                <wp:effectExtent l="0" t="0" r="0" b="6985"/>
                <wp:docPr id="455" name="Picture 455" descr="\\chfile02.win.dante.org.uk\homes\guy\OGF_NSI\GFD NSI docs\NSI CS Protocol\figures\Coord&amp;MT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GFD NSI docs\NSI CS Protocol\figures\Coord&amp;MTL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3240" cy="3555365"/>
                        </a:xfrm>
                        <a:prstGeom prst="rect">
                          <a:avLst/>
                        </a:prstGeom>
                        <a:noFill/>
                        <a:ln>
                          <a:noFill/>
                        </a:ln>
                      </pic:spPr>
                    </pic:pic>
                  </a:graphicData>
                </a:graphic>
              </wp:inline>
            </w:drawing>
          </w:r>
        </w:del>
      </w:ins>
    </w:p>
    <w:p w14:paraId="1693C72D" w14:textId="77777777" w:rsidR="00512C6D" w:rsidRDefault="00512C6D">
      <w:pPr>
        <w:pStyle w:val="ListParagraph"/>
        <w:numPr>
          <w:ilvl w:val="0"/>
          <w:numId w:val="14"/>
        </w:numPr>
        <w:rPr>
          <w:ins w:id="342" w:author="Guy Roberts" w:date="2015-07-17T16:41:00Z"/>
        </w:rPr>
        <w:pPrChange w:id="343" w:author="Chin Guok" w:date="2015-07-28T16:23:00Z">
          <w:pPr/>
        </w:pPrChange>
      </w:pPr>
    </w:p>
    <w:p w14:paraId="684279C9" w14:textId="59470F94" w:rsidR="00CC3F65" w:rsidRPr="00BD0532" w:rsidDel="00CC3F65" w:rsidRDefault="00CC3F65" w:rsidP="00102833">
      <w:pPr>
        <w:rPr>
          <w:del w:id="344" w:author="Guy Roberts" w:date="2015-07-17T16:41:00Z"/>
        </w:rPr>
      </w:pPr>
    </w:p>
    <w:p w14:paraId="2B8A33CD" w14:textId="5BD45A18" w:rsidR="00144A6A" w:rsidRDefault="00144A6A" w:rsidP="00144A6A">
      <w:pPr>
        <w:pStyle w:val="Heading1"/>
        <w:keepNext w:val="0"/>
      </w:pPr>
      <w:bookmarkStart w:id="345" w:name="_Ref377029051"/>
      <w:bookmarkStart w:id="346" w:name="_Toc299721090"/>
      <w:r w:rsidRPr="006C7966">
        <w:t>NSI Process Coordination</w:t>
      </w:r>
      <w:bookmarkEnd w:id="345"/>
      <w:bookmarkEnd w:id="346"/>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347" w:name="_Toc299721091"/>
      <w:r>
        <w:t>The Coordinator</w:t>
      </w:r>
      <w:bookmarkEnd w:id="347"/>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348" w:name="_Toc299721092"/>
      <w:r w:rsidRPr="006C7966">
        <w:t>Communications</w:t>
      </w:r>
      <w:bookmarkEnd w:id="348"/>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As the MTL provides only basic message transport capabilities, it is the responsibility of the Coordinator to keep track of 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349" w:name="_Ref359323158"/>
      <w:bookmarkStart w:id="350" w:name="_Toc299721093"/>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349"/>
      <w:bookmarkEnd w:id="350"/>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lastRenderedPageBreak/>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34A0FF9C"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“request_segment_list(Conn_ID,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18234E95" w14:textId="162D7F67" w:rsidR="00F67EA2" w:rsidDel="00CC3F65" w:rsidRDefault="00F67EA2" w:rsidP="00CE21E1">
      <w:pPr>
        <w:rPr>
          <w:del w:id="351" w:author="Guy Roberts" w:date="2015-07-17T16:42:00Z"/>
        </w:rPr>
      </w:pPr>
    </w:p>
    <w:p w14:paraId="1D8A7223" w14:textId="77777777" w:rsidR="00F67EA2" w:rsidRDefault="00F67EA2" w:rsidP="00CE21E1"/>
    <w:p w14:paraId="6349718B" w14:textId="77777777" w:rsidR="001878C2" w:rsidRPr="006C7966" w:rsidRDefault="00C51B5E" w:rsidP="00FC1B46">
      <w:pPr>
        <w:pStyle w:val="Heading3"/>
      </w:pPr>
      <w:bookmarkStart w:id="352" w:name="_Toc299721094"/>
      <w:r>
        <w:t xml:space="preserve">Correlation Ids and </w:t>
      </w:r>
      <w:r w:rsidR="001878C2" w:rsidRPr="006C7966">
        <w:t>Failure</w:t>
      </w:r>
      <w:r w:rsidR="00A72A3A" w:rsidRPr="006C7966">
        <w:t xml:space="preserve"> </w:t>
      </w:r>
      <w:r w:rsidR="001878C2" w:rsidRPr="006C7966">
        <w:t>Recover</w:t>
      </w:r>
      <w:r w:rsidR="00CE21E1" w:rsidRPr="006C7966">
        <w:t>y</w:t>
      </w:r>
      <w:bookmarkEnd w:id="352"/>
    </w:p>
    <w:p w14:paraId="1395D09E" w14:textId="667013AC" w:rsidR="00177B3D" w:rsidRPr="006C7966" w:rsidRDefault="004D6950" w:rsidP="00177B3D">
      <w:r>
        <w:t>In NSI CS</w:t>
      </w:r>
      <w:r w:rsidR="00177B3D" w:rsidRPr="006C7966">
        <w:t xml:space="preserve">, there is no inherent expectation that any interim NSAs (i.e not the uRAs) make a decision and take action when </w:t>
      </w:r>
      <w:r w:rsidR="00867D72">
        <w:t>they</w:t>
      </w:r>
      <w:r w:rsidR="00867D72" w:rsidRPr="006C7966">
        <w:t xml:space="preserve"> </w:t>
      </w:r>
      <w:r w:rsidR="00177B3D" w:rsidRPr="006C7966">
        <w:t>receive a message delivery failure notification.</w:t>
      </w:r>
      <w:r w:rsidR="00E411A9">
        <w:t xml:space="preserve"> </w:t>
      </w:r>
      <w:commentRangeStart w:id="353"/>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xml:space="preserve">, and error information. </w:t>
      </w:r>
      <w:commentRangeEnd w:id="353"/>
      <w:r w:rsidR="00C56F56">
        <w:rPr>
          <w:rStyle w:val="CommentReference"/>
        </w:rPr>
        <w:commentReference w:id="353"/>
      </w:r>
      <w:r w:rsidR="00177B3D" w:rsidRPr="006C7966">
        <w:t>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 xml:space="preserve">On receiving the message delivery failure notification, the </w:t>
      </w:r>
      <w:proofErr w:type="gramStart"/>
      <w:r w:rsidRPr="006C7966">
        <w:t>uRA</w:t>
      </w:r>
      <w:proofErr w:type="gramEnd"/>
      <w:r w:rsidRPr="006C7966">
        <w:t xml:space="preserve">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0DEAF9A2"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w:t>
      </w:r>
      <w:del w:id="354" w:author="Guy Roberts" w:date="2015-07-20T13:55:00Z">
        <w:r w:rsidRPr="006C7966" w:rsidDel="00AA1F01">
          <w:delText xml:space="preserve"> </w:delText>
        </w:r>
      </w:del>
      <w:r w:rsidRPr="006C7966">
        <w:t>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528ECEA5"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BD4BAA" w:rsidRPr="006C7966">
        <w:t xml:space="preserve">Figure </w:t>
      </w:r>
      <w:r w:rsidR="00BD4BAA">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proofErr w:type="gramStart"/>
      <w:r w:rsidRPr="00B4170F">
        <w:t>”</w:t>
      </w:r>
      <w:r w:rsidR="00BA2FF0">
        <w:t xml:space="preserve">  </w:t>
      </w:r>
      <w:r w:rsidR="00BA2FF0" w:rsidRPr="00BA2FF0">
        <w:t>As</w:t>
      </w:r>
      <w:proofErr w:type="gramEnd"/>
      <w:r w:rsidR="00BA2FF0" w:rsidRPr="00BA2FF0">
        <w:t xml:space="preserve">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lastRenderedPageBreak/>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lang w:val="en-GB" w:eastAsia="en-GB"/>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355" w:name="_Ref370289998"/>
      <w:r w:rsidRPr="006C7966">
        <w:t xml:space="preserve">Figure </w:t>
      </w:r>
      <w:fldSimple w:instr=" SEQ Figure \* ARABIC ">
        <w:r w:rsidR="00B33177">
          <w:rPr>
            <w:noProof/>
          </w:rPr>
          <w:t>12</w:t>
        </w:r>
      </w:fldSimple>
      <w:bookmarkEnd w:id="355"/>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356" w:name="_Toc299721095"/>
      <w:r w:rsidRPr="006C7966">
        <w:t>Information</w:t>
      </w:r>
      <w:r w:rsidR="00177B3D" w:rsidRPr="006C7966">
        <w:t xml:space="preserve"> maintained by the Coordinator</w:t>
      </w:r>
      <w:bookmarkEnd w:id="356"/>
      <w:r w:rsidR="00E411A9">
        <w:t xml:space="preserve"> </w:t>
      </w:r>
    </w:p>
    <w:p w14:paraId="10019327" w14:textId="77777777"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BD4BAA">
        <w:t>6.1.2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lastRenderedPageBreak/>
        <w:t xml:space="preserve"> </w:t>
      </w:r>
      <w:r w:rsidR="00FE72A7" w:rsidRPr="006C7966">
        <w:rPr>
          <w:noProof/>
          <w:lang w:val="en-GB" w:eastAsia="en-GB"/>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357"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33177">
        <w:rPr>
          <w:noProof/>
        </w:rPr>
        <w:t>13</w:t>
      </w:r>
      <w:r w:rsidR="00075FC8" w:rsidRPr="006C7966">
        <w:fldChar w:fldCharType="end"/>
      </w:r>
      <w:bookmarkEnd w:id="357"/>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358" w:name="_Toc299721096"/>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358"/>
    </w:p>
    <w:p w14:paraId="33E1CF85" w14:textId="0F1204FE" w:rsidR="00B64F8F" w:rsidRPr="006C7966" w:rsidRDefault="00B64F8F" w:rsidP="00B64F8F">
      <w:r w:rsidRPr="006C7966">
        <w:t xml:space="preserve">To support the query function in NSI CS v2.0,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w:t>
      </w:r>
      <w:proofErr w:type="gramStart"/>
      <w:r w:rsidRPr="006C7966">
        <w:t>list(</w:t>
      </w:r>
      <w:proofErr w:type="gramEnd"/>
      <w:r w:rsidRPr="006C7966">
        <w:t>Conn_ID, NSA)” in</w:t>
      </w:r>
      <w:r w:rsidR="00CD354F">
        <w:t xml:space="preserve"> </w:t>
      </w:r>
      <w:r w:rsidR="00075FC8">
        <w:fldChar w:fldCharType="begin"/>
      </w:r>
      <w:r w:rsidR="00CD354F">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rPr>
          <w:ins w:id="359" w:author="Guy Roberts" w:date="2015-07-17T16:43:00Z"/>
        </w:r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rPr>
          <w:ins w:id="360" w:author="Guy Roberts" w:date="2015-07-17T16:43:00Z"/>
        </w:rPr>
      </w:pPr>
      <w:commentRangeStart w:id="361"/>
      <w:ins w:id="362" w:author="Guy Roberts" w:date="2015-07-17T16:43:00Z">
        <w:r>
          <w:t xml:space="preserve">If an RA receives a Connection request with a </w:t>
        </w:r>
        <w:r w:rsidRPr="00CC3F65">
          <w:rPr>
            <w:i/>
            <w:rPrChange w:id="363" w:author="Guy Roberts" w:date="2015-07-17T16:43:00Z">
              <w:rPr/>
            </w:rPrChange>
          </w:rPr>
          <w:t>startTime</w:t>
        </w:r>
        <w:r>
          <w:t xml:space="preserve"> in the past, this should be treated as ‘now’.  The RA should not change the </w:t>
        </w:r>
        <w:r w:rsidRPr="00CC3F65">
          <w:rPr>
            <w:i/>
            <w:rPrChange w:id="364" w:author="Guy Roberts" w:date="2015-07-17T16:43:00Z">
              <w:rPr/>
            </w:rPrChange>
          </w:rPr>
          <w:t>startTime</w:t>
        </w:r>
        <w:r>
          <w:t xml:space="preserve"> and keep it as part of the record of the reservation</w:t>
        </w:r>
        <w:commentRangeEnd w:id="361"/>
        <w:r>
          <w:rPr>
            <w:rStyle w:val="CommentReference"/>
          </w:rPr>
          <w:commentReference w:id="361"/>
        </w:r>
      </w:ins>
    </w:p>
    <w:p w14:paraId="6A7D55B4" w14:textId="1B0A1983" w:rsidR="00CC3F65" w:rsidRPr="006C7966" w:rsidDel="00CC3F65" w:rsidRDefault="00CC3F65" w:rsidP="007E20EC">
      <w:pPr>
        <w:pStyle w:val="ListParagraph"/>
        <w:numPr>
          <w:ilvl w:val="0"/>
          <w:numId w:val="53"/>
        </w:numPr>
        <w:rPr>
          <w:del w:id="365" w:author="Guy Roberts" w:date="2015-07-17T16:43:00Z"/>
        </w:rPr>
      </w:pP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2F5C2707" w:rsidR="001A1E9B" w:rsidRPr="006C7966" w:rsidRDefault="00B64F8F" w:rsidP="007E20EC">
      <w:pPr>
        <w:pStyle w:val="ListParagraph"/>
        <w:numPr>
          <w:ilvl w:val="0"/>
          <w:numId w:val="53"/>
        </w:numPr>
      </w:pPr>
      <w:r w:rsidRPr="006C7966">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BD4BAA">
        <w:t>6.1.6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BD4BAA">
        <w:t>6.1.7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366" w:name="_Ref359322924"/>
      <w:bookmarkStart w:id="367" w:name="_Toc299721097"/>
      <w:r w:rsidRPr="006C7966">
        <w:lastRenderedPageBreak/>
        <w:t>Reservation</w:t>
      </w:r>
      <w:r w:rsidR="00A72A3A" w:rsidRPr="006C7966">
        <w:t xml:space="preserve"> </w:t>
      </w:r>
      <w:r w:rsidRPr="006C7966">
        <w:t>Versioning</w:t>
      </w:r>
      <w:r w:rsidR="00A72A3A" w:rsidRPr="006C7966">
        <w:t xml:space="preserve"> </w:t>
      </w:r>
      <w:r w:rsidRPr="006C7966">
        <w:t>Information</w:t>
      </w:r>
      <w:bookmarkEnd w:id="366"/>
      <w:bookmarkEnd w:id="367"/>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BD4BAA">
        <w:t>6.1.7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368" w:name="_Ref359322944"/>
      <w:bookmarkStart w:id="369" w:name="_Toc299721098"/>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368"/>
      <w:bookmarkEnd w:id="369"/>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if</w:t>
      </w:r>
      <w:proofErr w:type="gramEnd"/>
      <w:r w:rsidRPr="00781500">
        <w:rPr>
          <w:rFonts w:ascii="Consolas" w:hAnsi="Consolas" w:cs="Consolas"/>
          <w:sz w:val="16"/>
        </w:rPr>
        <w:t xml:space="preserve">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r w:rsidRPr="00781500">
        <w:rPr>
          <w:rFonts w:ascii="Consolas" w:hAnsi="Consolas" w:cs="Consolas"/>
          <w:sz w:val="16"/>
        </w:rPr>
        <w:t xml:space="preserv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DataPlaneStatus.Version = </w:t>
      </w:r>
      <w:proofErr w:type="gramStart"/>
      <w:r w:rsidRPr="00781500">
        <w:rPr>
          <w:rFonts w:ascii="Consolas" w:hAnsi="Consolas" w:cs="Consolas"/>
          <w:sz w:val="16"/>
        </w:rPr>
        <w:t>maximum(</w:t>
      </w:r>
      <w:proofErr w:type="gramEnd"/>
      <w:r w:rsidRPr="00781500">
        <w:rPr>
          <w:rFonts w:ascii="Consolas" w:hAnsi="Consolas" w:cs="Consolas"/>
          <w:sz w:val="16"/>
        </w:rPr>
        <w:t>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w:t>
      </w:r>
      <w:proofErr w:type="gramStart"/>
      <w:r w:rsidRPr="00781500">
        <w:rPr>
          <w:rFonts w:ascii="Consolas" w:hAnsi="Consolas" w:cs="Consolas"/>
          <w:sz w:val="16"/>
        </w:rPr>
        <w:t>ChildrenDataPlaneStatus[</w:t>
      </w:r>
      <w:proofErr w:type="gramEnd"/>
      <w:r w:rsidRPr="00781500">
        <w:rPr>
          <w:rFonts w:ascii="Consolas" w:hAnsi="Consolas" w:cs="Consolas"/>
          <w:sz w:val="16"/>
        </w:rPr>
        <w:t>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gramStart"/>
      <w:r w:rsidRPr="00781500">
        <w:rPr>
          <w:rFonts w:ascii="Consolas" w:hAnsi="Consolas" w:cs="Consolas"/>
          <w:sz w:val="16"/>
        </w:rPr>
        <w:t>all</w:t>
      </w:r>
      <w:proofErr w:type="gramEnd"/>
      <w:r w:rsidRPr="00781500">
        <w:rPr>
          <w:rFonts w:ascii="Consolas" w:hAnsi="Consolas" w:cs="Consolas"/>
          <w:sz w:val="16"/>
        </w:rPr>
        <w:t xml:space="preserve">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proofErr w:type="gramStart"/>
      <w:r w:rsidRPr="00B843B6">
        <w:t>uRA</w:t>
      </w:r>
      <w:proofErr w:type="gramEnd"/>
      <w:r w:rsidRPr="00B843B6">
        <w:t xml:space="preserve">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370" w:name="_Ref370292162"/>
      <w:bookmarkStart w:id="371" w:name="_Toc299721099"/>
      <w:r>
        <w:t>Service Definitions</w:t>
      </w:r>
      <w:bookmarkEnd w:id="370"/>
      <w:bookmarkEnd w:id="371"/>
    </w:p>
    <w:p w14:paraId="7DDE8A3D" w14:textId="77777777" w:rsidR="00C12705" w:rsidRDefault="00C12705" w:rsidP="00B22F2D">
      <w:pPr>
        <w:pStyle w:val="Heading2"/>
      </w:pPr>
      <w:bookmarkStart w:id="372" w:name="_Toc299721100"/>
      <w:r>
        <w:t>Context</w:t>
      </w:r>
      <w:bookmarkEnd w:id="372"/>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373" w:name="_Toc299721101"/>
      <w:r>
        <w:t>Service D</w:t>
      </w:r>
      <w:r w:rsidRPr="00070880">
        <w:t>efinition</w:t>
      </w:r>
      <w:r w:rsidR="00063AD2">
        <w:t>s</w:t>
      </w:r>
      <w:bookmarkEnd w:id="373"/>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commentRangeStart w:id="374"/>
      <w:r w:rsidR="00075FC8" w:rsidRPr="007040F7">
        <w:rPr>
          <w:i/>
        </w:rPr>
        <w:t>startTime</w:t>
      </w:r>
      <w:commentRangeEnd w:id="374"/>
      <w:r w:rsidR="00CC3F65">
        <w:rPr>
          <w:rStyle w:val="CommentReference"/>
        </w:rPr>
        <w:commentReference w:id="374"/>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lastRenderedPageBreak/>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375" w:name="_Toc299721102"/>
      <w:r w:rsidRPr="006F2FFD">
        <w:t>Using Service Definitions</w:t>
      </w:r>
      <w:bookmarkEnd w:id="375"/>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376" w:name="_Toc299721103"/>
      <w:r>
        <w:t>Providers agree on a common multi-domain service</w:t>
      </w:r>
      <w:bookmarkEnd w:id="376"/>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377" w:name="_Toc299721104"/>
      <w:r>
        <w:t>Building an XML Service D</w:t>
      </w:r>
      <w:r w:rsidRPr="00070880">
        <w:t>efinition instance</w:t>
      </w:r>
      <w:bookmarkEnd w:id="377"/>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lang w:val="en-GB" w:eastAsia="en-GB"/>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AF7CC6">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378" w:name="_Toc299721105"/>
      <w:r>
        <w:t>Using SDs to request a service instance</w:t>
      </w:r>
      <w:bookmarkEnd w:id="378"/>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lang w:val="en-GB" w:eastAsia="en-GB"/>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AF7CC6">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379" w:name="_Toc299721106"/>
      <w:r>
        <w:lastRenderedPageBreak/>
        <w:t>Interpreting an incoming request</w:t>
      </w:r>
      <w:bookmarkEnd w:id="379"/>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lang w:val="en-GB" w:eastAsia="en-GB"/>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AF7CC6">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380" w:name="_Toc299721107"/>
      <w:r>
        <w:t>Service Definitions and a Request workflow</w:t>
      </w:r>
      <w:bookmarkEnd w:id="380"/>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w:t>
      </w:r>
      <w:proofErr w:type="gramStart"/>
      <w:r w:rsidRPr="00C1499D">
        <w:t>uRA</w:t>
      </w:r>
      <w:proofErr w:type="gramEnd"/>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381" w:name="h.bwvrmjj8t0gi"/>
      <w:bookmarkStart w:id="382" w:name="h.n9u19ibjiefi"/>
      <w:bookmarkStart w:id="383" w:name="h.1fqyv4oqlfzq"/>
      <w:bookmarkStart w:id="384" w:name="h.bnh959jsz6q4"/>
      <w:bookmarkStart w:id="385" w:name="_Ref359325235"/>
      <w:bookmarkStart w:id="386" w:name="_Ref359325328"/>
      <w:bookmarkStart w:id="387" w:name="_Toc299721108"/>
      <w:bookmarkEnd w:id="381"/>
      <w:bookmarkEnd w:id="382"/>
      <w:bookmarkEnd w:id="383"/>
      <w:bookmarkEnd w:id="384"/>
      <w:r w:rsidRPr="006C7966">
        <w:t>XML Schema Definitions</w:t>
      </w:r>
      <w:bookmarkEnd w:id="385"/>
      <w:bookmarkEnd w:id="386"/>
      <w:bookmarkEnd w:id="387"/>
    </w:p>
    <w:p w14:paraId="0EA30C17" w14:textId="2DFBF2EE" w:rsidR="001A62C0" w:rsidRPr="006C7966" w:rsidRDefault="00615FCB" w:rsidP="001A62C0">
      <w:r w:rsidRPr="006C7966">
        <w:t xml:space="preserve">The NSI </w:t>
      </w:r>
      <w:r w:rsidR="001A62C0" w:rsidRPr="006C7966">
        <w:t xml:space="preserve">CS </w:t>
      </w:r>
      <w:r w:rsidRPr="006C7966">
        <w:t>v</w:t>
      </w:r>
      <w:r w:rsidR="001A62C0" w:rsidRPr="006C7966">
        <w:t xml:space="preserve">2.0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373862" w:rsidP="001A62C0">
            <w:pPr>
              <w:ind w:left="600"/>
              <w:rPr>
                <w:rFonts w:eastAsia="Times New Roman"/>
                <w:sz w:val="16"/>
              </w:rPr>
            </w:pPr>
            <w:hyperlink r:id="rId30"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5B13A888" w14:textId="77777777" w:rsidR="001A62C0" w:rsidRPr="006C7966" w:rsidRDefault="001A62C0" w:rsidP="00A5665B">
            <w:pPr>
              <w:rPr>
                <w:rFonts w:eastAsia="Times New Roman"/>
                <w:sz w:val="16"/>
              </w:rPr>
            </w:pPr>
            <w:r w:rsidRPr="006C7966">
              <w:rPr>
                <w:rFonts w:eastAsia="Times New Roman"/>
                <w:sz w:val="16"/>
              </w:rPr>
              <w:t>NSI message header definition.</w:t>
            </w:r>
          </w:p>
        </w:tc>
        <w:tc>
          <w:tcPr>
            <w:tcW w:w="5062" w:type="dxa"/>
          </w:tcPr>
          <w:p w14:paraId="1C35469F" w14:textId="77777777" w:rsidR="008E14E2" w:rsidRPr="006C7966" w:rsidRDefault="00373862" w:rsidP="008E14E2">
            <w:pPr>
              <w:ind w:left="600"/>
              <w:rPr>
                <w:rFonts w:eastAsia="Times New Roman"/>
                <w:sz w:val="16"/>
              </w:rPr>
            </w:pPr>
            <w:hyperlink r:id="rId31" w:history="1">
              <w:r w:rsidR="008E14E2" w:rsidRPr="00EB4208">
                <w:rPr>
                  <w:rStyle w:val="Hyperlink"/>
                  <w:rFonts w:eastAsia="Times New Roman"/>
                  <w:sz w:val="16"/>
                </w:rPr>
                <w:t>http://schemas.ogf.org/nsi/2013/12/framework/headers</w:t>
              </w:r>
            </w:hyperlink>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373862" w:rsidP="008E14E2">
            <w:pPr>
              <w:ind w:left="600"/>
              <w:rPr>
                <w:rFonts w:eastAsia="Times New Roman"/>
                <w:sz w:val="16"/>
              </w:rPr>
            </w:pPr>
            <w:hyperlink r:id="rId32"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373862" w:rsidP="008E14E2">
            <w:pPr>
              <w:ind w:left="600"/>
              <w:rPr>
                <w:rFonts w:eastAsia="Times New Roman"/>
                <w:sz w:val="16"/>
              </w:rPr>
            </w:pPr>
            <w:hyperlink r:id="rId33"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373862" w:rsidP="008E14E2">
            <w:pPr>
              <w:ind w:left="600"/>
              <w:rPr>
                <w:rFonts w:eastAsia="Times New Roman"/>
                <w:sz w:val="16"/>
              </w:rPr>
            </w:pPr>
            <w:hyperlink r:id="rId34"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373862" w:rsidP="008E14E2">
            <w:pPr>
              <w:ind w:left="600"/>
              <w:rPr>
                <w:rFonts w:eastAsia="Times New Roman"/>
                <w:sz w:val="16"/>
              </w:rPr>
            </w:pPr>
            <w:hyperlink r:id="rId35"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388" w:name="_Toc232679048"/>
      <w:bookmarkStart w:id="389" w:name="_Toc299721109"/>
      <w:r w:rsidRPr="006C7966">
        <w:lastRenderedPageBreak/>
        <w:t>NSI CS Versioning</w:t>
      </w:r>
      <w:bookmarkEnd w:id="388"/>
      <w:bookmarkEnd w:id="389"/>
    </w:p>
    <w:p w14:paraId="2A5CA767" w14:textId="19AC1304"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6"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NSI v2.0</w:t>
      </w:r>
      <w:r w:rsidRPr="006C7966">
        <w:t xml:space="preserve">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2F69EA35" w14:textId="77777777" w:rsidR="00BD4BAA" w:rsidRDefault="00B254BD" w:rsidP="00BD4BAA">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0D4AD065" w14:textId="77777777" w:rsidR="00BD4BAA" w:rsidRDefault="00BD4BAA" w:rsidP="00BD4BAA">
      <w:pPr>
        <w:keepNext/>
        <w:rPr>
          <w:b/>
        </w:rPr>
      </w:pPr>
    </w:p>
    <w:p w14:paraId="0A295DB4" w14:textId="77777777" w:rsidR="00BD4BAA" w:rsidRDefault="00BD4BAA" w:rsidP="00BD4BAA">
      <w:pPr>
        <w:keepNext/>
        <w:rPr>
          <w:b/>
          <w:noProof/>
        </w:rPr>
      </w:pPr>
    </w:p>
    <w:p w14:paraId="6FFC7FE7" w14:textId="77777777" w:rsidR="00BD4BAA" w:rsidRDefault="00BD4BAA" w:rsidP="00BD4BAA">
      <w:pPr>
        <w:keepNext/>
        <w:rPr>
          <w:b/>
        </w:rPr>
      </w:pPr>
    </w:p>
    <w:p w14:paraId="063E065E" w14:textId="77B3479D" w:rsidR="001A62C0" w:rsidRPr="006C7966" w:rsidRDefault="00BD4BAA"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8.2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390"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w:t>
      </w:r>
      <w:r w:rsidR="00075FC8" w:rsidRPr="006C7966">
        <w:rPr>
          <w:b/>
        </w:rPr>
        <w:fldChar w:fldCharType="end"/>
      </w:r>
      <w:bookmarkEnd w:id="390"/>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391" w:name="_Ref232577509"/>
      <w:bookmarkStart w:id="392" w:name="_Toc232679049"/>
      <w:bookmarkStart w:id="393" w:name="_Toc299721110"/>
      <w:proofErr w:type="gramStart"/>
      <w:r w:rsidRPr="007040F7">
        <w:rPr>
          <w:i/>
        </w:rPr>
        <w:t>nsiHeader</w:t>
      </w:r>
      <w:proofErr w:type="gramEnd"/>
      <w:r w:rsidR="001A62C0" w:rsidRPr="006C7966">
        <w:t xml:space="preserve"> element</w:t>
      </w:r>
      <w:bookmarkEnd w:id="391"/>
      <w:bookmarkEnd w:id="392"/>
      <w:bookmarkEnd w:id="393"/>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7"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lang w:val="en-GB" w:eastAsia="en-GB"/>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394" w:name="_Toc232679050"/>
      <w:bookmarkStart w:id="395" w:name="_Toc299721111"/>
      <w:proofErr w:type="gramStart"/>
      <w:r w:rsidRPr="007040F7">
        <w:rPr>
          <w:i/>
        </w:rPr>
        <w:t>sessionSecurityAttr</w:t>
      </w:r>
      <w:proofErr w:type="gramEnd"/>
      <w:r w:rsidR="001A62C0" w:rsidRPr="006C7966">
        <w:t xml:space="preserve"> </w:t>
      </w:r>
      <w:bookmarkEnd w:id="394"/>
      <w:r w:rsidR="00D667D1">
        <w:t>Element</w:t>
      </w:r>
      <w:bookmarkEnd w:id="395"/>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w:t>
      </w:r>
      <w:proofErr w:type="gramStart"/>
      <w:r w:rsidRPr="006C7966">
        <w:rPr>
          <w:i/>
        </w:rPr>
        <w:t>:oasis:names:tc:SAML:2.0:assertion</w:t>
      </w:r>
      <w:proofErr w:type="gramEnd"/>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lang w:val="en-GB" w:eastAsia="en-GB"/>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396" w:name="_Toc355354851"/>
      <w:bookmarkStart w:id="397" w:name="_Toc232679051"/>
      <w:bookmarkStart w:id="398" w:name="_Toc299721112"/>
      <w:r w:rsidRPr="006C7966">
        <w:t>Common types</w:t>
      </w:r>
      <w:bookmarkEnd w:id="396"/>
      <w:bookmarkEnd w:id="397"/>
      <w:bookmarkEnd w:id="398"/>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40"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399" w:name="_Ref240688898"/>
      <w:bookmarkStart w:id="400" w:name="_Toc299721113"/>
      <w:r w:rsidRPr="007040F7">
        <w:rPr>
          <w:i/>
        </w:rPr>
        <w:t>ServiceExceptionType</w:t>
      </w:r>
      <w:bookmarkEnd w:id="399"/>
      <w:bookmarkEnd w:id="400"/>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401" w:name="_Toc299721114"/>
      <w:r w:rsidRPr="007040F7">
        <w:rPr>
          <w:i/>
        </w:rPr>
        <w:t>VariablesType</w:t>
      </w:r>
      <w:bookmarkEnd w:id="401"/>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402" w:name="_Toc299721115"/>
      <w:r w:rsidRPr="007040F7">
        <w:rPr>
          <w:i/>
        </w:rPr>
        <w:t>TypeValuePairType</w:t>
      </w:r>
      <w:bookmarkEnd w:id="402"/>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4A9129DD" wp14:editId="3DFFD508">
            <wp:extent cx="3429000" cy="234696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234696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403" w:name="_Toc355354856"/>
      <w:bookmarkStart w:id="404" w:name="_Toc232679055"/>
      <w:bookmarkStart w:id="405" w:name="_Toc299721116"/>
      <w:r w:rsidRPr="007040F7">
        <w:rPr>
          <w:i/>
        </w:rPr>
        <w:t>TypeValuePairListType</w:t>
      </w:r>
      <w:bookmarkEnd w:id="403"/>
      <w:bookmarkEnd w:id="404"/>
      <w:bookmarkEnd w:id="405"/>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406" w:name="_Toc232679056"/>
      <w:bookmarkStart w:id="407" w:name="_Toc299721117"/>
      <w:bookmarkStart w:id="408" w:name="_Toc355354857"/>
      <w:r w:rsidRPr="007040F7">
        <w:rPr>
          <w:i/>
        </w:rPr>
        <w:t>ConnectionIdType</w:t>
      </w:r>
      <w:bookmarkEnd w:id="406"/>
      <w:bookmarkEnd w:id="407"/>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409" w:name="_Toc355354858"/>
      <w:bookmarkStart w:id="410" w:name="_Toc232679057"/>
      <w:bookmarkStart w:id="411" w:name="_Toc299721118"/>
      <w:bookmarkEnd w:id="408"/>
      <w:r w:rsidRPr="007040F7">
        <w:rPr>
          <w:i/>
        </w:rPr>
        <w:t>DateTimeType</w:t>
      </w:r>
      <w:bookmarkEnd w:id="409"/>
      <w:bookmarkEnd w:id="410"/>
      <w:bookmarkEnd w:id="411"/>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w:t>
      </w:r>
      <w:proofErr w:type="gramStart"/>
      <w:r w:rsidRPr="006C7966">
        <w:t>.+</w:t>
      </w:r>
      <w:proofErr w:type="gramEnd"/>
      <w:r w:rsidRPr="006C7966">
        <w:t>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412" w:name="_Toc299721119"/>
      <w:r w:rsidRPr="007040F7">
        <w:rPr>
          <w:i/>
        </w:rPr>
        <w:t>NsaIdType</w:t>
      </w:r>
      <w:bookmarkEnd w:id="412"/>
    </w:p>
    <w:p w14:paraId="173D7E3E" w14:textId="5DB5B951" w:rsidR="001A62C0" w:rsidRPr="006C7966" w:rsidRDefault="00791A95" w:rsidP="001A62C0">
      <w:r w:rsidRPr="00791A95">
        <w:rPr>
          <w:i/>
        </w:rPr>
        <w:t>NsaIdType</w:t>
      </w:r>
      <w:r w:rsidR="001A62C0" w:rsidRPr="006C7966">
        <w:t xml:space="preserve"> is a specific type for a Network Services Agent (NSA) identifier that is populated with </w:t>
      </w:r>
      <w:proofErr w:type="gramStart"/>
      <w:r w:rsidR="001A62C0" w:rsidRPr="006C7966">
        <w:t>a</w:t>
      </w:r>
      <w:proofErr w:type="gramEnd"/>
      <w:r w:rsidR="001A62C0" w:rsidRPr="006C7966">
        <w:t xml:space="preserve"> OGF URN </w:t>
      </w:r>
      <w:r w:rsidR="00F62936">
        <w:t>[</w:t>
      </w:r>
      <w:r w:rsidR="00075FC8">
        <w:fldChar w:fldCharType="begin"/>
      </w:r>
      <w:r w:rsidR="00F62936">
        <w:instrText xml:space="preserve"> REF _Ref312079946 \r \h </w:instrText>
      </w:r>
      <w:r w:rsidR="00075FC8">
        <w:fldChar w:fldCharType="separate"/>
      </w:r>
      <w:r w:rsidR="00BD4BAA">
        <w:t>12</w:t>
      </w:r>
      <w:r w:rsidR="00075FC8">
        <w:fldChar w:fldCharType="end"/>
      </w:r>
      <w:r w:rsidR="00F62936">
        <w:t>], [</w:t>
      </w:r>
      <w:r w:rsidR="00075FC8">
        <w:fldChar w:fldCharType="begin"/>
      </w:r>
      <w:r w:rsidR="00F62936">
        <w:instrText xml:space="preserve"> REF _Ref377051086 \r \h </w:instrText>
      </w:r>
      <w:r w:rsidR="00075FC8">
        <w:fldChar w:fldCharType="separate"/>
      </w:r>
      <w:r w:rsidR="00BD4BAA">
        <w:t>13</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413" w:name="_Toc232679059"/>
      <w:bookmarkStart w:id="414" w:name="_Toc299721120"/>
      <w:r w:rsidRPr="007040F7">
        <w:rPr>
          <w:i/>
        </w:rPr>
        <w:t>UuidType</w:t>
      </w:r>
      <w:bookmarkEnd w:id="413"/>
      <w:bookmarkEnd w:id="414"/>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w:t>
      </w:r>
      <w:proofErr w:type="gramStart"/>
      <w:r w:rsidRPr="006C7966">
        <w:rPr>
          <w:bCs/>
        </w:rPr>
        <w:t>:uuid</w:t>
      </w:r>
      <w:proofErr w:type="gramEnd"/>
      <w:r w:rsidRPr="006C7966">
        <w:rPr>
          <w:bCs/>
        </w:rPr>
        <w:t>:[a-f0-9]{8}-[a-f0-9]{4}-[a-f0-9]{4}-[a-f0-9]{4}-[a-f0-9]{12}”.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415" w:name="_Toc355354859"/>
      <w:bookmarkStart w:id="416" w:name="_Toc232679060"/>
      <w:bookmarkStart w:id="417" w:name="_Toc299721121"/>
      <w:r>
        <w:t>NSI CS</w:t>
      </w:r>
      <w:r w:rsidR="00E411A9">
        <w:t xml:space="preserve"> </w:t>
      </w:r>
      <w:r w:rsidR="001A62C0" w:rsidRPr="006C7966">
        <w:t>operation</w:t>
      </w:r>
      <w:r w:rsidR="007B50AA">
        <w:t>-</w:t>
      </w:r>
      <w:r w:rsidR="001A62C0" w:rsidRPr="006C7966">
        <w:t>specific type definitions.</w:t>
      </w:r>
      <w:bookmarkEnd w:id="415"/>
      <w:bookmarkEnd w:id="416"/>
      <w:bookmarkEnd w:id="417"/>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9"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418" w:name="_Toc355354860"/>
      <w:bookmarkStart w:id="419" w:name="_Toc232679061"/>
      <w:bookmarkStart w:id="420" w:name="_Toc299721122"/>
      <w:proofErr w:type="gramStart"/>
      <w:r w:rsidRPr="007040F7">
        <w:rPr>
          <w:i/>
        </w:rPr>
        <w:t>reserve</w:t>
      </w:r>
      <w:proofErr w:type="gramEnd"/>
      <w:r w:rsidR="001A62C0" w:rsidRPr="006C7966">
        <w:t xml:space="preserve"> message elements</w:t>
      </w:r>
      <w:bookmarkEnd w:id="418"/>
      <w:bookmarkEnd w:id="419"/>
      <w:bookmarkEnd w:id="420"/>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lang w:val="en-GB" w:eastAsia="en-GB"/>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lang w:val="en-GB" w:eastAsia="en-GB"/>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421" w:name="_Toc355354861"/>
      <w:bookmarkStart w:id="422" w:name="_Toc232679062"/>
      <w:bookmarkStart w:id="423" w:name="_Toc299721123"/>
      <w:proofErr w:type="gramStart"/>
      <w:r w:rsidRPr="007040F7">
        <w:rPr>
          <w:i/>
        </w:rPr>
        <w:t>reserveCommit</w:t>
      </w:r>
      <w:proofErr w:type="gramEnd"/>
      <w:r w:rsidR="001A62C0" w:rsidRPr="006C7966">
        <w:t xml:space="preserve"> message elements</w:t>
      </w:r>
      <w:bookmarkEnd w:id="421"/>
      <w:bookmarkEnd w:id="422"/>
      <w:bookmarkEnd w:id="423"/>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424" w:name="_Toc355354862"/>
      <w:bookmarkStart w:id="425" w:name="_Toc232679063"/>
      <w:bookmarkStart w:id="426" w:name="_Toc299721124"/>
      <w:proofErr w:type="gramStart"/>
      <w:r w:rsidRPr="007040F7">
        <w:rPr>
          <w:i/>
        </w:rPr>
        <w:t>reserveAbort</w:t>
      </w:r>
      <w:proofErr w:type="gramEnd"/>
      <w:r w:rsidR="001A62C0" w:rsidRPr="006C7966">
        <w:t xml:space="preserve"> message elements</w:t>
      </w:r>
      <w:bookmarkEnd w:id="424"/>
      <w:bookmarkEnd w:id="425"/>
      <w:bookmarkEnd w:id="426"/>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427" w:name="_Toc299721125"/>
      <w:proofErr w:type="gramStart"/>
      <w:r w:rsidRPr="007040F7">
        <w:rPr>
          <w:i/>
        </w:rPr>
        <w:t>reserveTimeout</w:t>
      </w:r>
      <w:proofErr w:type="gramEnd"/>
      <w:r w:rsidR="00F42457">
        <w:t xml:space="preserve"> message element</w:t>
      </w:r>
      <w:r w:rsidR="0068124D">
        <w:t>s</w:t>
      </w:r>
      <w:bookmarkEnd w:id="427"/>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w:t>
      </w:r>
      <w:proofErr w:type="gramStart"/>
      <w:r w:rsidR="00FA355D">
        <w:t>uRA</w:t>
      </w:r>
      <w:proofErr w:type="gramEnd"/>
      <w:r w:rsidR="00FA355D">
        <w:t>.</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lang w:val="en-GB" w:eastAsia="en-GB"/>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lang w:val="en-GB" w:eastAsia="en-GB"/>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428" w:name="_Toc355354863"/>
      <w:bookmarkStart w:id="429" w:name="_Toc299721126"/>
      <w:proofErr w:type="gramStart"/>
      <w:r w:rsidRPr="007040F7">
        <w:rPr>
          <w:i/>
        </w:rPr>
        <w:t>provision</w:t>
      </w:r>
      <w:proofErr w:type="gramEnd"/>
      <w:r w:rsidR="001A62C0" w:rsidRPr="006C7966">
        <w:t xml:space="preserve"> message elements</w:t>
      </w:r>
      <w:bookmarkEnd w:id="428"/>
      <w:bookmarkEnd w:id="429"/>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430" w:name="_Toc355354864"/>
      <w:bookmarkStart w:id="431" w:name="_Toc232679064"/>
      <w:bookmarkStart w:id="432" w:name="_Toc299721127"/>
      <w:proofErr w:type="gramStart"/>
      <w:r w:rsidRPr="007040F7">
        <w:rPr>
          <w:i/>
        </w:rPr>
        <w:t>release</w:t>
      </w:r>
      <w:proofErr w:type="gramEnd"/>
      <w:r w:rsidR="001A62C0" w:rsidRPr="006C7966">
        <w:t xml:space="preserve"> message elements</w:t>
      </w:r>
      <w:bookmarkEnd w:id="430"/>
      <w:bookmarkEnd w:id="431"/>
      <w:bookmarkEnd w:id="432"/>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433" w:name="_Toc355354865"/>
      <w:bookmarkStart w:id="434" w:name="_Toc232679065"/>
      <w:bookmarkStart w:id="435" w:name="_Toc299721128"/>
      <w:proofErr w:type="gramStart"/>
      <w:r w:rsidRPr="007040F7">
        <w:rPr>
          <w:i/>
        </w:rPr>
        <w:t>terminate</w:t>
      </w:r>
      <w:proofErr w:type="gramEnd"/>
      <w:r w:rsidR="001A62C0" w:rsidRPr="006C7966">
        <w:t xml:space="preserve"> message elements</w:t>
      </w:r>
      <w:bookmarkEnd w:id="433"/>
      <w:bookmarkEnd w:id="434"/>
      <w:bookmarkEnd w:id="435"/>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436" w:name="_Ref240636006"/>
      <w:bookmarkStart w:id="437" w:name="_Toc299721129"/>
      <w:proofErr w:type="gramStart"/>
      <w:r w:rsidRPr="007040F7">
        <w:rPr>
          <w:i/>
        </w:rPr>
        <w:t>error</w:t>
      </w:r>
      <w:proofErr w:type="gramEnd"/>
      <w:r w:rsidR="00F42457" w:rsidRPr="006C7966">
        <w:t xml:space="preserve"> message elements</w:t>
      </w:r>
      <w:bookmarkEnd w:id="436"/>
      <w:bookmarkEnd w:id="437"/>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lang w:val="en-GB" w:eastAsia="en-GB"/>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lang w:val="en-GB" w:eastAsia="en-GB"/>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438" w:name="_Toc299721130"/>
      <w:proofErr w:type="gramStart"/>
      <w:r w:rsidRPr="007040F7">
        <w:rPr>
          <w:i/>
        </w:rPr>
        <w:t>errorEvent</w:t>
      </w:r>
      <w:proofErr w:type="gramEnd"/>
      <w:r w:rsidR="00303841">
        <w:t xml:space="preserve"> message elements</w:t>
      </w:r>
      <w:bookmarkEnd w:id="438"/>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t>connectionId</w:t>
      </w:r>
      <w:r>
        <w:t xml:space="preserve"> and uPA are provided in </w:t>
      </w:r>
      <w:r w:rsidRPr="00FA355D">
        <w:t xml:space="preserve">separate elements to maintain </w:t>
      </w:r>
      <w:r>
        <w:t xml:space="preserve">the original context generating </w:t>
      </w:r>
      <w:r w:rsidR="00583857">
        <w:lastRenderedPageBreak/>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lang w:val="en-GB" w:eastAsia="en-GB"/>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lastRenderedPageBreak/>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w:t>
      </w:r>
      <w:proofErr w:type="gramStart"/>
      <w:r w:rsidRPr="006C7966">
        <w:t>a</w:t>
      </w:r>
      <w:proofErr w:type="gramEnd"/>
      <w:r w:rsidRPr="006C7966">
        <w:t xml:space="preserve">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lang w:val="en-GB" w:eastAsia="en-GB"/>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439" w:name="_Toc299721131"/>
      <w:proofErr w:type="gramStart"/>
      <w:r w:rsidRPr="007040F7">
        <w:rPr>
          <w:i/>
        </w:rPr>
        <w:t>dataPlaneStateChange</w:t>
      </w:r>
      <w:proofErr w:type="gramEnd"/>
      <w:r w:rsidR="00F42457" w:rsidRPr="006C7966">
        <w:t xml:space="preserve"> message elements</w:t>
      </w:r>
      <w:bookmarkEnd w:id="439"/>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21B12EB9"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w:t>
      </w:r>
      <w:commentRangeStart w:id="440"/>
      <w:r w:rsidR="003413B6">
        <w:t>status</w:t>
      </w:r>
      <w:commentRangeEnd w:id="440"/>
      <w:r w:rsidR="00A32D9D">
        <w:rPr>
          <w:rStyle w:val="CommentReference"/>
        </w:rPr>
        <w:commentReference w:id="440"/>
      </w:r>
      <w:r>
        <w:t>.</w:t>
      </w:r>
      <w:del w:id="441" w:author="Guy Roberts" w:date="2015-07-14T14:34:00Z">
        <w:r w:rsidR="00E411A9" w:rsidDel="00A32D9D">
          <w:delText xml:space="preserve"> </w:delText>
        </w:r>
        <w:r w:rsidRPr="00FA355D" w:rsidDel="00A32D9D">
          <w:delText xml:space="preserve">The originating </w:delText>
        </w:r>
        <w:r w:rsidR="00075FC8" w:rsidRPr="007040F7" w:rsidDel="00A32D9D">
          <w:rPr>
            <w:i/>
          </w:rPr>
          <w:delText>connectionId</w:delText>
        </w:r>
        <w:r w:rsidDel="00A32D9D">
          <w:delText xml:space="preserve"> and uPA are provided in </w:delText>
        </w:r>
        <w:r w:rsidRPr="00FA355D" w:rsidDel="00A32D9D">
          <w:delText xml:space="preserve">separate elements to maintain </w:delText>
        </w:r>
        <w:r w:rsidDel="00A32D9D">
          <w:delText xml:space="preserve">the original context generating the </w:delText>
        </w:r>
        <w:r w:rsidR="00935B40" w:rsidDel="00A32D9D">
          <w:delText>data plane state change</w:delText>
        </w:r>
        <w:r w:rsidDel="00A32D9D">
          <w:delText>.</w:delText>
        </w:r>
        <w:r w:rsidR="00E411A9" w:rsidDel="00A32D9D">
          <w:delText xml:space="preserve"> </w:delText>
        </w:r>
        <w:r w:rsidRPr="00FA355D" w:rsidDel="00A32D9D">
          <w:delText xml:space="preserve">The </w:delText>
        </w:r>
        <w:r w:rsidR="00075FC8" w:rsidRPr="007040F7" w:rsidDel="00A32D9D">
          <w:rPr>
            <w:i/>
          </w:rPr>
          <w:delText>timeStamp</w:delText>
        </w:r>
        <w:r w:rsidRPr="00FA355D" w:rsidDel="00A32D9D">
          <w:delText xml:space="preserve"> </w:delText>
        </w:r>
        <w:r w:rsidDel="00A32D9D">
          <w:delText xml:space="preserve">is populated </w:delText>
        </w:r>
        <w:r w:rsidRPr="00FA355D" w:rsidDel="00A32D9D">
          <w:delText xml:space="preserve">by the originating </w:delText>
        </w:r>
        <w:r w:rsidDel="00A32D9D">
          <w:delText>PA</w:delText>
        </w:r>
        <w:r w:rsidRPr="00FA355D" w:rsidDel="00A32D9D">
          <w:delText xml:space="preserve"> and propagated up the tree untouched</w:delText>
        </w:r>
        <w:r w:rsidDel="00A32D9D">
          <w:delText xml:space="preserve"> by intermediate NSA</w:delText>
        </w:r>
        <w:r w:rsidRPr="00FA355D" w:rsidDel="00A32D9D">
          <w:delText>.</w:delText>
        </w:r>
      </w:del>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lang w:val="en-GB" w:eastAsia="en-GB"/>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lang w:val="en-GB" w:eastAsia="en-GB"/>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442" w:name="_Toc299721132"/>
      <w:proofErr w:type="gramStart"/>
      <w:r w:rsidRPr="007040F7">
        <w:rPr>
          <w:i/>
        </w:rPr>
        <w:t>messageDeliveryTimeout</w:t>
      </w:r>
      <w:proofErr w:type="gramEnd"/>
      <w:r w:rsidR="00303841">
        <w:t xml:space="preserve"> message elements</w:t>
      </w:r>
      <w:bookmarkEnd w:id="442"/>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 xml:space="preserve">This message is issued from the PA that has encountered the error up the request tree towards the </w:t>
      </w:r>
      <w:proofErr w:type="gramStart"/>
      <w:r>
        <w:t>uRA</w:t>
      </w:r>
      <w:proofErr w:type="gramEnd"/>
      <w:r>
        <w:t>.</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lang w:val="en-GB" w:eastAsia="en-GB"/>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BD4BAA">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lang w:val="en-GB" w:eastAsia="en-GB"/>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443" w:name="_Toc355354866"/>
      <w:bookmarkStart w:id="444" w:name="_Toc232679066"/>
      <w:bookmarkStart w:id="445" w:name="_Toc299721133"/>
      <w:proofErr w:type="gramStart"/>
      <w:r w:rsidRPr="007040F7">
        <w:rPr>
          <w:i/>
        </w:rPr>
        <w:t>querySummary</w:t>
      </w:r>
      <w:proofErr w:type="gramEnd"/>
      <w:r w:rsidR="001A62C0" w:rsidRPr="006C7966">
        <w:t xml:space="preserve"> message elements</w:t>
      </w:r>
      <w:bookmarkEnd w:id="443"/>
      <w:bookmarkEnd w:id="444"/>
      <w:bookmarkEnd w:id="445"/>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112E1864" w:rsidR="001A62C0" w:rsidRPr="006C7966"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43A3A7C" w14:textId="77777777" w:rsidR="001A62C0" w:rsidRPr="006C7966" w:rsidRDefault="001A62C0" w:rsidP="001A62C0"/>
    <w:p w14:paraId="78E291F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5F752D04" wp14:editId="2D4CCA6C">
            <wp:extent cx="4396740" cy="1089660"/>
            <wp:effectExtent l="0" t="0" r="0" b="2540"/>
            <wp:docPr id="3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446" w:name="_Ref358384438"/>
      <w:r w:rsidRPr="007040F7">
        <w:rPr>
          <w:iCs/>
        </w:rPr>
        <w:t>Confirmation</w:t>
      </w:r>
      <w:r w:rsidR="001A62C0" w:rsidRPr="006C7966">
        <w:rPr>
          <w:iCs/>
          <w:color w:val="808080" w:themeColor="text1" w:themeTint="7F"/>
        </w:rPr>
        <w:t xml:space="preserve">: </w:t>
      </w:r>
      <w:r w:rsidRPr="007040F7">
        <w:rPr>
          <w:i/>
        </w:rPr>
        <w:t>querySummaryConfirmed</w:t>
      </w:r>
      <w:bookmarkEnd w:id="446"/>
    </w:p>
    <w:p w14:paraId="79C31F0E" w14:textId="77777777" w:rsidR="001A62C0" w:rsidRPr="006C7966" w:rsidRDefault="001A62C0" w:rsidP="001A62C0">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p>
    <w:p w14:paraId="4D8B510C" w14:textId="77777777" w:rsidR="001A62C0" w:rsidRPr="006C7966" w:rsidRDefault="001A62C0" w:rsidP="001A62C0"/>
    <w:p w14:paraId="74B1280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4BA4FBFF" wp14:editId="13643CB5">
            <wp:extent cx="4739640" cy="693420"/>
            <wp:effectExtent l="0" t="0" r="10160" b="0"/>
            <wp:docPr id="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3B89A82A" w14:textId="6C53FD0D" w:rsidR="009B0E46" w:rsidRPr="008E0367" w:rsidRDefault="009B0E46" w:rsidP="008E0367">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2B0533EB" w14:textId="77777777" w:rsidR="009B0E46" w:rsidRPr="006C7966" w:rsidRDefault="009B0E46" w:rsidP="001A62C0">
      <w:pPr>
        <w:spacing w:before="120" w:after="120"/>
        <w:jc w:val="center"/>
      </w:pP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76929455"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447" w:name="_Toc232679067"/>
      <w:bookmarkStart w:id="448" w:name="_Toc299721134"/>
      <w:proofErr w:type="gramStart"/>
      <w:r w:rsidRPr="008E0367">
        <w:rPr>
          <w:i/>
        </w:rPr>
        <w:t>querySummary</w:t>
      </w:r>
      <w:r w:rsidR="00791A95" w:rsidRPr="008E0367">
        <w:rPr>
          <w:i/>
        </w:rPr>
        <w:t>Sync</w:t>
      </w:r>
      <w:proofErr w:type="gramEnd"/>
      <w:r w:rsidR="001A62C0" w:rsidRPr="006C7966">
        <w:t xml:space="preserve"> message elements</w:t>
      </w:r>
      <w:bookmarkEnd w:id="447"/>
      <w:bookmarkEnd w:id="448"/>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77777777"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also be used as a reservation status polling mechanism.</w:t>
      </w:r>
    </w:p>
    <w:p w14:paraId="17048D04" w14:textId="77777777" w:rsidR="002B26EC" w:rsidRDefault="002B26EC" w:rsidP="001A62C0"/>
    <w:p w14:paraId="0A6BB6B5" w14:textId="38650884" w:rsidR="001A62C0" w:rsidRPr="006C7966" w:rsidRDefault="001A62C0" w:rsidP="001A62C0">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614CF965" w14:textId="77777777" w:rsidR="001A62C0" w:rsidRPr="006C7966" w:rsidRDefault="001A62C0" w:rsidP="001A62C0"/>
    <w:p w14:paraId="6108880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840317C" wp14:editId="71B716A5">
            <wp:extent cx="4396740" cy="1089660"/>
            <wp:effectExtent l="0" t="0" r="0" b="2540"/>
            <wp:docPr id="3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0028CB6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8607A67" w14:textId="77777777" w:rsidR="00E42C32" w:rsidRDefault="00D853F0" w:rsidP="00E42C32">
      <w:pPr>
        <w:rPr>
          <w:rFonts w:ascii="Helvetica" w:hAnsi="Helvetica" w:cs="Helvetica"/>
          <w:sz w:val="24"/>
          <w:szCs w:val="24"/>
        </w:rPr>
      </w:pPr>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p>
    <w:p w14:paraId="75ACC234" w14:textId="77777777" w:rsidR="00E42C32" w:rsidRDefault="00E42C32" w:rsidP="001A62C0">
      <w:pPr>
        <w:jc w:val="center"/>
        <w:rPr>
          <w:rFonts w:ascii="Helvetica" w:hAnsi="Helvetica" w:cs="Helvetica"/>
          <w:sz w:val="24"/>
          <w:szCs w:val="24"/>
        </w:rPr>
      </w:pPr>
    </w:p>
    <w:p w14:paraId="567674E9" w14:textId="7844779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7ECA56A" wp14:editId="6C929584">
            <wp:extent cx="4739640" cy="693420"/>
            <wp:effectExtent l="0" t="0" r="10160" b="0"/>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14E0F0C6"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w:t>
      </w:r>
      <w:proofErr w:type="gramStart"/>
      <w:r w:rsidRPr="00116A6C">
        <w:t>a</w:t>
      </w:r>
      <w:proofErr w:type="gramEnd"/>
      <w:r w:rsidRPr="00116A6C">
        <w:t xml:space="preserve">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BD4BAA">
        <w:t>8.4.8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449" w:name="_Toc355354867"/>
      <w:bookmarkStart w:id="450" w:name="_Toc232679068"/>
      <w:bookmarkStart w:id="451" w:name="_Toc299721135"/>
      <w:proofErr w:type="gramStart"/>
      <w:r w:rsidRPr="007040F7">
        <w:rPr>
          <w:i/>
        </w:rPr>
        <w:t>queryRecursive</w:t>
      </w:r>
      <w:proofErr w:type="gramEnd"/>
      <w:r w:rsidR="001A62C0" w:rsidRPr="006C7966">
        <w:t xml:space="preserve"> message elements</w:t>
      </w:r>
      <w:bookmarkEnd w:id="449"/>
      <w:bookmarkEnd w:id="450"/>
      <w:bookmarkEnd w:id="451"/>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77777777" w:rsidR="001A62C0" w:rsidRPr="006C7966" w:rsidRDefault="001A62C0" w:rsidP="001A62C0">
      <w:r w:rsidRPr="006C7966">
        <w:t xml:space="preserve">The </w:t>
      </w:r>
      <w:r w:rsidR="00116A6C" w:rsidRPr="00116A6C">
        <w:rPr>
          <w:i/>
        </w:rPr>
        <w:t>queryRecursive</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The returned results will be a detailed list of reservation information collected by recursively traversing the reservation tree.</w:t>
      </w:r>
    </w:p>
    <w:p w14:paraId="1B8B8443" w14:textId="77777777" w:rsidR="001A62C0" w:rsidRPr="006C7966" w:rsidRDefault="001A62C0" w:rsidP="001A62C0"/>
    <w:p w14:paraId="525DB88F" w14:textId="77777777" w:rsidR="001A62C0" w:rsidRPr="006C7966" w:rsidRDefault="001A62C0" w:rsidP="001A62C0">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07E24F5" w14:textId="77777777" w:rsidR="001A62C0" w:rsidRPr="006C7966" w:rsidRDefault="001A62C0" w:rsidP="001A62C0"/>
    <w:p w14:paraId="325CB12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lastRenderedPageBreak/>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4ED4A1F6"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452" w:name="_Toc232679069"/>
      <w:bookmarkStart w:id="453" w:name="_Toc299721136"/>
      <w:proofErr w:type="gramStart"/>
      <w:r w:rsidRPr="007040F7">
        <w:rPr>
          <w:i/>
        </w:rPr>
        <w:t>queryNotification</w:t>
      </w:r>
      <w:proofErr w:type="gramEnd"/>
      <w:r w:rsidR="001A62C0" w:rsidRPr="006C7966">
        <w:t xml:space="preserve"> message elements</w:t>
      </w:r>
      <w:bookmarkEnd w:id="452"/>
      <w:bookmarkEnd w:id="453"/>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w:t>
      </w:r>
      <w:r w:rsidRPr="006C7966">
        <w:lastRenderedPageBreak/>
        <w:t xml:space="preserve">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lang w:val="en-GB" w:eastAsia="en-GB"/>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lastRenderedPageBreak/>
        <w:t>Error</w:t>
      </w:r>
    </w:p>
    <w:p w14:paraId="0399D3B9" w14:textId="3E29EB63"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454" w:name="_Toc232679070"/>
      <w:bookmarkStart w:id="455" w:name="_Toc299721137"/>
      <w:proofErr w:type="gramStart"/>
      <w:r w:rsidRPr="008E0367">
        <w:rPr>
          <w:i/>
        </w:rPr>
        <w:t>queryNotification</w:t>
      </w:r>
      <w:r w:rsidR="00791A95" w:rsidRPr="008E0367">
        <w:rPr>
          <w:i/>
        </w:rPr>
        <w:t>Sync</w:t>
      </w:r>
      <w:proofErr w:type="gramEnd"/>
      <w:r w:rsidR="001A62C0" w:rsidRPr="006C7966">
        <w:t xml:space="preserve"> message elements</w:t>
      </w:r>
      <w:bookmarkEnd w:id="454"/>
      <w:bookmarkEnd w:id="455"/>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lastRenderedPageBreak/>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lang w:val="en-GB" w:eastAsia="en-GB"/>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w:t>
      </w:r>
      <w:proofErr w:type="gramStart"/>
      <w:r w:rsidR="001A62C0" w:rsidRPr="00116A6C">
        <w:t>a</w:t>
      </w:r>
      <w:proofErr w:type="gramEnd"/>
      <w:r w:rsidR="001A62C0" w:rsidRPr="00116A6C">
        <w:t xml:space="preserve">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456" w:name="_Toc299721138"/>
      <w:proofErr w:type="gramStart"/>
      <w:r w:rsidRPr="007040F7">
        <w:rPr>
          <w:i/>
        </w:rPr>
        <w:t>queryResult</w:t>
      </w:r>
      <w:proofErr w:type="gramEnd"/>
      <w:r w:rsidR="00E178F2" w:rsidRPr="006C7966">
        <w:t xml:space="preserve"> message elements</w:t>
      </w:r>
      <w:bookmarkEnd w:id="456"/>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lastRenderedPageBreak/>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571A57" w:rsidRPr="00B22F2D">
        <w:rPr>
          <w:rFonts w:ascii="Helvetica" w:hAnsi="Helvetica" w:cs="Helvetica"/>
          <w:noProof/>
          <w:sz w:val="24"/>
          <w:szCs w:val="24"/>
          <w:lang w:val="en-GB" w:eastAsia="en-GB"/>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457"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83</w:t>
      </w:r>
      <w:r w:rsidR="00075FC8" w:rsidRPr="006C7966">
        <w:rPr>
          <w:b/>
        </w:rPr>
        <w:fldChar w:fldCharType="end"/>
      </w:r>
      <w:bookmarkEnd w:id="457"/>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56292231" w:rsidR="00AB5ACC" w:rsidRDefault="00EA21AE" w:rsidP="00B22F2D">
      <w:r>
        <w:t xml:space="preserve">Each result returned in the </w:t>
      </w:r>
      <w:r w:rsidRPr="00B22F2D">
        <w:rPr>
          <w:i/>
        </w:rPr>
        <w:t>queryResultConfirmed</w:t>
      </w:r>
      <w:r>
        <w:t xml:space="preserve"> message structure will </w:t>
      </w:r>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BD4BAA" w:rsidRPr="006C7966">
        <w:rPr>
          <w:b/>
        </w:rPr>
        <w:t xml:space="preserve">Figure </w:t>
      </w:r>
      <w:r w:rsidR="00BD4BAA">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lang w:val="en-GB" w:eastAsia="en-GB"/>
        </w:rPr>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458"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84</w:t>
      </w:r>
      <w:r w:rsidR="00075FC8" w:rsidRPr="006C7966">
        <w:rPr>
          <w:b/>
        </w:rPr>
        <w:fldChar w:fldCharType="end"/>
      </w:r>
      <w:bookmarkEnd w:id="458"/>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1A87B21A"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459" w:name="_Toc299721139"/>
      <w:proofErr w:type="gramStart"/>
      <w:r w:rsidRPr="008E0367">
        <w:rPr>
          <w:i/>
        </w:rPr>
        <w:t>query</w:t>
      </w:r>
      <w:r w:rsidR="00934CE9" w:rsidRPr="008E0367">
        <w:rPr>
          <w:i/>
        </w:rPr>
        <w:t>Result</w:t>
      </w:r>
      <w:r w:rsidRPr="008E0367">
        <w:rPr>
          <w:i/>
        </w:rPr>
        <w:t>Sync</w:t>
      </w:r>
      <w:proofErr w:type="gramEnd"/>
      <w:r w:rsidRPr="006C7966">
        <w:t xml:space="preserve"> message elements</w:t>
      </w:r>
      <w:bookmarkEnd w:id="459"/>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lastRenderedPageBreak/>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t xml:space="preserve"> </w:t>
      </w:r>
      <w:r w:rsidR="00710F5C" w:rsidRPr="00B22F2D">
        <w:rPr>
          <w:rFonts w:ascii="Helvetica" w:hAnsi="Helvetica" w:cs="Helvetica"/>
          <w:noProof/>
          <w:sz w:val="24"/>
          <w:szCs w:val="24"/>
          <w:lang w:val="en-GB" w:eastAsia="en-GB"/>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lang w:val="en-GB" w:eastAsia="en-GB"/>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lastRenderedPageBreak/>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2D8DDDAB" w:rsidR="00B245DE" w:rsidRDefault="00B245DE" w:rsidP="00B245DE">
      <w:r>
        <w:t xml:space="preserve">Each result returned in the </w:t>
      </w:r>
      <w:r w:rsidRPr="00AA4CE4">
        <w:rPr>
          <w:i/>
        </w:rPr>
        <w:t>queryResult</w:t>
      </w:r>
      <w:r>
        <w:rPr>
          <w:i/>
        </w:rPr>
        <w:t>Sync</w:t>
      </w:r>
      <w:r w:rsidRPr="00AA4CE4">
        <w:rPr>
          <w:i/>
        </w:rPr>
        <w:t>Confirmed</w:t>
      </w:r>
      <w:r>
        <w:t xml:space="preserve"> message structure will </w:t>
      </w:r>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BD4BAA" w:rsidRPr="00BD4BAA">
        <w:t>Figure 84</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lang w:val="en-GB" w:eastAsia="en-GB"/>
        </w:rPr>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460"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88</w:t>
      </w:r>
      <w:r w:rsidR="00075FC8" w:rsidRPr="006C7966">
        <w:rPr>
          <w:b/>
        </w:rPr>
        <w:fldChar w:fldCharType="end"/>
      </w:r>
      <w:bookmarkEnd w:id="460"/>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lastRenderedPageBreak/>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461" w:name="_Toc355354869"/>
      <w:bookmarkStart w:id="462" w:name="_Toc232679071"/>
      <w:bookmarkStart w:id="463" w:name="_Toc299721140"/>
      <w:r>
        <w:t xml:space="preserve">NSI CS </w:t>
      </w:r>
      <w:r w:rsidR="001A62C0" w:rsidRPr="006C7966">
        <w:t>specific types</w:t>
      </w:r>
      <w:bookmarkEnd w:id="461"/>
      <w:bookmarkEnd w:id="462"/>
      <w:bookmarkEnd w:id="463"/>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6"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464" w:name="_Toc232679072"/>
      <w:bookmarkStart w:id="465" w:name="_Toc299721141"/>
      <w:r w:rsidRPr="006C7966">
        <w:t>Complex Types</w:t>
      </w:r>
      <w:bookmarkEnd w:id="464"/>
      <w:bookmarkEnd w:id="465"/>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lang w:val="en-GB" w:eastAsia="en-GB"/>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lang w:val="en-GB" w:eastAsia="en-GB"/>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lang w:val="en-GB" w:eastAsia="en-GB"/>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lang w:val="en-GB" w:eastAsia="en-GB"/>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lang w:val="en-GB" w:eastAsia="en-GB"/>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6">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lang w:val="en-GB" w:eastAsia="en-GB"/>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8">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uRA).</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lang w:val="en-GB" w:eastAsia="en-GB"/>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1">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47A01356" w14:textId="55A721EC" w:rsidR="001A62C0" w:rsidRPr="007040F7" w:rsidDel="002A27FC" w:rsidRDefault="00075FC8" w:rsidP="00722458">
      <w:pPr>
        <w:pStyle w:val="Heading4"/>
        <w:rPr>
          <w:del w:id="466" w:author="Guy Roberts" w:date="2015-07-14T16:10:00Z"/>
          <w:i/>
        </w:rPr>
      </w:pPr>
      <w:del w:id="467" w:author="Guy Roberts" w:date="2015-07-14T16:10:00Z">
        <w:r w:rsidRPr="007040F7" w:rsidDel="002A27FC">
          <w:rPr>
            <w:i/>
          </w:rPr>
          <w:delText xml:space="preserve">QueryFailedType </w:delText>
        </w:r>
      </w:del>
    </w:p>
    <w:p w14:paraId="631296E4" w14:textId="24A88EE7" w:rsidR="001A62C0" w:rsidRPr="006C7966" w:rsidDel="002A27FC" w:rsidRDefault="001A62C0" w:rsidP="0026485F">
      <w:pPr>
        <w:rPr>
          <w:del w:id="468" w:author="Guy Roberts" w:date="2015-07-14T16:10:00Z"/>
        </w:rPr>
      </w:pPr>
      <w:del w:id="469" w:author="Guy Roberts" w:date="2015-07-14T16:10:00Z">
        <w:r w:rsidRPr="006C7966" w:rsidDel="002A27FC">
          <w:delText>A query</w:delText>
        </w:r>
        <w:r w:rsidR="00A81FD4" w:rsidDel="002A27FC">
          <w:delText xml:space="preserve"> failed</w:delText>
        </w:r>
        <w:r w:rsidRPr="006C7966" w:rsidDel="002A27FC">
          <w:delText xml:space="preserve"> message type sent as request in response to a failure to process a </w:delText>
        </w:r>
        <w:r w:rsidR="00A81FD4" w:rsidRPr="00A81FD4" w:rsidDel="002A27FC">
          <w:rPr>
            <w:i/>
          </w:rPr>
          <w:delText>queryRequest</w:delText>
        </w:r>
        <w:r w:rsidRPr="006C7966" w:rsidDel="002A27FC">
          <w:delText xml:space="preserve"> message.</w:delText>
        </w:r>
        <w:r w:rsidR="00E411A9" w:rsidDel="002A27FC">
          <w:delText xml:space="preserve"> </w:delText>
        </w:r>
        <w:r w:rsidRPr="006C7966" w:rsidDel="002A27FC">
          <w:delText>This is message is returned as a result of a processing error and not for the case where a query returns an empty result set.</w:delText>
        </w:r>
      </w:del>
    </w:p>
    <w:p w14:paraId="5B33A210" w14:textId="2CBF1C85" w:rsidR="0026485F" w:rsidRPr="006C7966" w:rsidDel="002A27FC" w:rsidRDefault="001A62C0" w:rsidP="0026485F">
      <w:pPr>
        <w:jc w:val="center"/>
        <w:rPr>
          <w:del w:id="470" w:author="Guy Roberts" w:date="2015-07-14T16:10:00Z"/>
        </w:rPr>
      </w:pPr>
      <w:del w:id="471" w:author="Guy Roberts" w:date="2015-07-14T16:10:00Z">
        <w:r w:rsidRPr="006C7966" w:rsidDel="002A27FC">
          <w:rPr>
            <w:noProof/>
            <w:lang w:val="en-GB" w:eastAsia="en-GB"/>
          </w:rPr>
          <w:drawing>
            <wp:inline distT="0" distB="0" distL="0" distR="0" wp14:anchorId="7F4CE102" wp14:editId="4360F819">
              <wp:extent cx="3534027" cy="7200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4424" b="-100422"/>
                      <a:stretch/>
                    </pic:blipFill>
                    <pic:spPr bwMode="auto">
                      <a:xfrm>
                        <a:off x="0" y="0"/>
                        <a:ext cx="3535680" cy="72033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66DD159A" w14:textId="51D0D504" w:rsidR="001A62C0" w:rsidRPr="006C7966" w:rsidDel="002A27FC" w:rsidRDefault="001A62C0" w:rsidP="001A62C0">
      <w:pPr>
        <w:spacing w:before="120" w:after="120"/>
        <w:jc w:val="center"/>
        <w:rPr>
          <w:del w:id="472" w:author="Guy Roberts" w:date="2015-07-14T16:10:00Z"/>
          <w:b/>
        </w:rPr>
      </w:pPr>
      <w:del w:id="473" w:author="Guy Roberts" w:date="2015-07-14T16:10:00Z">
        <w:r w:rsidRPr="006C7966" w:rsidDel="002A27FC">
          <w:rPr>
            <w:b/>
          </w:rPr>
          <w:delText xml:space="preserve">Figure </w:delText>
        </w:r>
        <w:r w:rsidR="00075FC8" w:rsidRPr="006C7966" w:rsidDel="002A27FC">
          <w:rPr>
            <w:b/>
          </w:rPr>
          <w:fldChar w:fldCharType="begin"/>
        </w:r>
        <w:r w:rsidRPr="006C7966" w:rsidDel="002A27FC">
          <w:rPr>
            <w:b/>
          </w:rPr>
          <w:delInstrText xml:space="preserve"> SEQ Figure \* ARABIC </w:delInstrText>
        </w:r>
        <w:r w:rsidR="00075FC8" w:rsidRPr="006C7966" w:rsidDel="002A27FC">
          <w:rPr>
            <w:b/>
          </w:rPr>
          <w:fldChar w:fldCharType="separate"/>
        </w:r>
        <w:r w:rsidR="00BD4BAA" w:rsidDel="002A27FC">
          <w:rPr>
            <w:b/>
            <w:noProof/>
          </w:rPr>
          <w:delText>104</w:delText>
        </w:r>
        <w:r w:rsidR="00075FC8" w:rsidRPr="006C7966" w:rsidDel="002A27FC">
          <w:rPr>
            <w:b/>
          </w:rPr>
          <w:fldChar w:fldCharType="end"/>
        </w:r>
        <w:r w:rsidRPr="006C7966" w:rsidDel="002A27FC">
          <w:rPr>
            <w:b/>
          </w:rPr>
          <w:delText xml:space="preserve"> – </w:delText>
        </w:r>
        <w:r w:rsidR="00A81FD4" w:rsidRPr="00A81FD4" w:rsidDel="002A27FC">
          <w:rPr>
            <w:b/>
            <w:bCs/>
            <w:i/>
          </w:rPr>
          <w:delText>QueryFailedType</w:delText>
        </w:r>
        <w:r w:rsidRPr="006C7966" w:rsidDel="002A27FC">
          <w:rPr>
            <w:b/>
          </w:rPr>
          <w:delText>.</w:delText>
        </w:r>
      </w:del>
    </w:p>
    <w:p w14:paraId="4A92B453" w14:textId="5388EA05" w:rsidR="001A62C0" w:rsidRPr="006C7966" w:rsidDel="002A27FC" w:rsidRDefault="001A62C0" w:rsidP="001A62C0">
      <w:pPr>
        <w:spacing w:before="120" w:after="120"/>
        <w:rPr>
          <w:del w:id="474" w:author="Guy Roberts" w:date="2015-07-14T16:10:00Z"/>
          <w:b/>
          <w:i/>
          <w:iCs/>
          <w:color w:val="808080" w:themeColor="text1" w:themeTint="7F"/>
          <w:u w:val="single"/>
        </w:rPr>
      </w:pPr>
      <w:del w:id="475" w:author="Guy Roberts" w:date="2015-07-14T16:10:00Z">
        <w:r w:rsidRPr="006C7966" w:rsidDel="002A27FC">
          <w:rPr>
            <w:b/>
            <w:i/>
            <w:iCs/>
            <w:color w:val="808080" w:themeColor="text1" w:themeTint="7F"/>
            <w:u w:val="single"/>
          </w:rPr>
          <w:delText>Parameters</w:delText>
        </w:r>
      </w:del>
    </w:p>
    <w:p w14:paraId="791CA5E5" w14:textId="1987C5F1" w:rsidR="001A62C0" w:rsidRPr="006C7966" w:rsidDel="002A27FC" w:rsidRDefault="001A62C0" w:rsidP="001A62C0">
      <w:pPr>
        <w:rPr>
          <w:del w:id="476" w:author="Guy Roberts" w:date="2015-07-14T16:10:00Z"/>
        </w:rPr>
      </w:pPr>
      <w:del w:id="477" w:author="Guy Roberts" w:date="2015-07-14T16:10:00Z">
        <w:r w:rsidRPr="006C7966" w:rsidDel="002A27FC">
          <w:delText xml:space="preserve">The </w:delText>
        </w:r>
        <w:r w:rsidR="00A81FD4" w:rsidRPr="00A81FD4" w:rsidDel="002A27FC">
          <w:rPr>
            <w:bCs/>
            <w:i/>
          </w:rPr>
          <w:delText>QueryFailedType</w:delText>
        </w:r>
        <w:r w:rsidRPr="006C7966" w:rsidDel="002A27FC">
          <w:rPr>
            <w:b/>
            <w:bCs/>
          </w:rPr>
          <w:delText xml:space="preserve"> </w:delText>
        </w:r>
        <w:r w:rsidRPr="006C7966" w:rsidDel="002A27FC">
          <w:delText>has the following parameters (M = Mandatory, O = Optional):</w:delText>
        </w:r>
      </w:del>
    </w:p>
    <w:p w14:paraId="5B1548E9" w14:textId="08C15D4F" w:rsidR="001A62C0" w:rsidRPr="006C7966" w:rsidDel="002A27FC" w:rsidRDefault="001A62C0" w:rsidP="001A62C0">
      <w:pPr>
        <w:rPr>
          <w:del w:id="478" w:author="Guy Roberts" w:date="2015-07-14T16:10:00Z"/>
        </w:rPr>
      </w:pPr>
    </w:p>
    <w:tbl>
      <w:tblPr>
        <w:tblStyle w:val="TableGrid"/>
        <w:tblW w:w="0" w:type="auto"/>
        <w:tblInd w:w="250" w:type="dxa"/>
        <w:tblLook w:val="04A0" w:firstRow="1" w:lastRow="0" w:firstColumn="1" w:lastColumn="0" w:noHBand="0" w:noVBand="1"/>
      </w:tblPr>
      <w:tblGrid>
        <w:gridCol w:w="1700"/>
        <w:gridCol w:w="632"/>
        <w:gridCol w:w="6274"/>
      </w:tblGrid>
      <w:tr w:rsidR="001A62C0" w:rsidRPr="006C7966" w:rsidDel="002A27FC" w14:paraId="48C7F7AA" w14:textId="6F853628">
        <w:trPr>
          <w:del w:id="479" w:author="Guy Roberts" w:date="2015-07-14T16:10:00Z"/>
        </w:trPr>
        <w:tc>
          <w:tcPr>
            <w:tcW w:w="1700" w:type="dxa"/>
            <w:shd w:val="clear" w:color="auto" w:fill="A7CAFF"/>
          </w:tcPr>
          <w:p w14:paraId="5A9B0343" w14:textId="7D25605C" w:rsidR="001A62C0" w:rsidRPr="006C7966" w:rsidDel="002A27FC" w:rsidRDefault="001A62C0" w:rsidP="001A62C0">
            <w:pPr>
              <w:ind w:left="113"/>
              <w:rPr>
                <w:del w:id="480" w:author="Guy Roberts" w:date="2015-07-14T16:10:00Z"/>
                <w:rFonts w:eastAsia="Times New Roman"/>
                <w:sz w:val="16"/>
              </w:rPr>
            </w:pPr>
            <w:del w:id="481" w:author="Guy Roberts" w:date="2015-07-14T16:10:00Z">
              <w:r w:rsidRPr="006C7966" w:rsidDel="002A27FC">
                <w:rPr>
                  <w:rFonts w:eastAsia="Times New Roman"/>
                  <w:sz w:val="16"/>
                </w:rPr>
                <w:delText>Parameter</w:delText>
              </w:r>
            </w:del>
          </w:p>
        </w:tc>
        <w:tc>
          <w:tcPr>
            <w:tcW w:w="632" w:type="dxa"/>
            <w:shd w:val="clear" w:color="auto" w:fill="A7CAFF"/>
          </w:tcPr>
          <w:p w14:paraId="07D8FB68" w14:textId="1DEEA043" w:rsidR="001A62C0" w:rsidRPr="006C7966" w:rsidDel="002A27FC" w:rsidRDefault="001A62C0" w:rsidP="001A62C0">
            <w:pPr>
              <w:ind w:left="113"/>
              <w:jc w:val="center"/>
              <w:rPr>
                <w:del w:id="482" w:author="Guy Roberts" w:date="2015-07-14T16:10:00Z"/>
                <w:rFonts w:eastAsia="Times New Roman"/>
                <w:sz w:val="16"/>
              </w:rPr>
            </w:pPr>
            <w:del w:id="483" w:author="Guy Roberts" w:date="2015-07-14T16:10:00Z">
              <w:r w:rsidRPr="006C7966" w:rsidDel="002A27FC">
                <w:rPr>
                  <w:rFonts w:eastAsia="Times New Roman"/>
                  <w:sz w:val="16"/>
                </w:rPr>
                <w:delText>M/O</w:delText>
              </w:r>
            </w:del>
          </w:p>
        </w:tc>
        <w:tc>
          <w:tcPr>
            <w:tcW w:w="6274" w:type="dxa"/>
            <w:shd w:val="clear" w:color="auto" w:fill="A7CAFF"/>
          </w:tcPr>
          <w:p w14:paraId="2A3184FF" w14:textId="5F76E6E8" w:rsidR="001A62C0" w:rsidRPr="006C7966" w:rsidDel="002A27FC" w:rsidRDefault="001A62C0" w:rsidP="001A62C0">
            <w:pPr>
              <w:ind w:left="113"/>
              <w:rPr>
                <w:del w:id="484" w:author="Guy Roberts" w:date="2015-07-14T16:10:00Z"/>
                <w:rFonts w:eastAsia="Times New Roman"/>
                <w:sz w:val="16"/>
              </w:rPr>
            </w:pPr>
            <w:del w:id="485" w:author="Guy Roberts" w:date="2015-07-14T16:10:00Z">
              <w:r w:rsidRPr="006C7966" w:rsidDel="002A27FC">
                <w:rPr>
                  <w:rFonts w:eastAsia="Times New Roman"/>
                  <w:sz w:val="16"/>
                </w:rPr>
                <w:delText>Description</w:delText>
              </w:r>
            </w:del>
          </w:p>
        </w:tc>
      </w:tr>
      <w:tr w:rsidR="001A62C0" w:rsidRPr="006C7966" w:rsidDel="002A27FC" w14:paraId="543D3033" w14:textId="2D31EFC1">
        <w:trPr>
          <w:del w:id="486" w:author="Guy Roberts" w:date="2015-07-14T16:10:00Z"/>
        </w:trPr>
        <w:tc>
          <w:tcPr>
            <w:tcW w:w="1700" w:type="dxa"/>
          </w:tcPr>
          <w:p w14:paraId="3A75041C" w14:textId="75F3818F" w:rsidR="001A62C0" w:rsidRPr="006C7966" w:rsidDel="002A27FC" w:rsidRDefault="00E7277F" w:rsidP="001A62C0">
            <w:pPr>
              <w:ind w:left="113"/>
              <w:rPr>
                <w:del w:id="487" w:author="Guy Roberts" w:date="2015-07-14T16:10:00Z"/>
                <w:rFonts w:eastAsia="Times New Roman" w:cs="Arial"/>
                <w:sz w:val="16"/>
                <w:szCs w:val="18"/>
              </w:rPr>
            </w:pPr>
            <w:del w:id="488" w:author="Guy Roberts" w:date="2015-07-14T16:10:00Z">
              <w:r w:rsidRPr="00E7277F" w:rsidDel="002A27FC">
                <w:rPr>
                  <w:rFonts w:eastAsia="Times New Roman"/>
                  <w:i/>
                  <w:sz w:val="16"/>
                </w:rPr>
                <w:delText>ServiceException</w:delText>
              </w:r>
            </w:del>
          </w:p>
        </w:tc>
        <w:tc>
          <w:tcPr>
            <w:tcW w:w="632" w:type="dxa"/>
          </w:tcPr>
          <w:p w14:paraId="362B675C" w14:textId="19BE4B61" w:rsidR="001A62C0" w:rsidRPr="006C7966" w:rsidDel="002A27FC" w:rsidRDefault="001A62C0" w:rsidP="001A62C0">
            <w:pPr>
              <w:ind w:left="113"/>
              <w:jc w:val="center"/>
              <w:rPr>
                <w:del w:id="489" w:author="Guy Roberts" w:date="2015-07-14T16:10:00Z"/>
                <w:rFonts w:eastAsia="Times New Roman" w:cs="Arial"/>
                <w:color w:val="000000"/>
                <w:sz w:val="16"/>
                <w:szCs w:val="18"/>
              </w:rPr>
            </w:pPr>
            <w:del w:id="490" w:author="Guy Roberts" w:date="2015-07-14T16:10:00Z">
              <w:r w:rsidRPr="006C7966" w:rsidDel="002A27FC">
                <w:rPr>
                  <w:rFonts w:eastAsia="Times New Roman" w:cs="Arial"/>
                  <w:color w:val="000000"/>
                  <w:sz w:val="16"/>
                  <w:szCs w:val="18"/>
                </w:rPr>
                <w:delText>M</w:delText>
              </w:r>
            </w:del>
          </w:p>
        </w:tc>
        <w:tc>
          <w:tcPr>
            <w:tcW w:w="6274" w:type="dxa"/>
          </w:tcPr>
          <w:p w14:paraId="3A290F50" w14:textId="29AB56E9" w:rsidR="001A62C0" w:rsidRPr="006C7966" w:rsidDel="002A27FC" w:rsidRDefault="001A62C0" w:rsidP="001A62C0">
            <w:pPr>
              <w:ind w:left="113"/>
              <w:rPr>
                <w:del w:id="491" w:author="Guy Roberts" w:date="2015-07-14T16:10:00Z"/>
                <w:rFonts w:eastAsia="Times New Roman" w:cs="Arial"/>
                <w:b/>
                <w:sz w:val="16"/>
                <w:szCs w:val="18"/>
              </w:rPr>
            </w:pPr>
            <w:del w:id="492" w:author="Guy Roberts" w:date="2015-07-14T16:10:00Z">
              <w:r w:rsidRPr="006C7966" w:rsidDel="002A27FC">
                <w:rPr>
                  <w:rFonts w:eastAsia="Times New Roman" w:cs="Arial"/>
                  <w:color w:val="000000"/>
                  <w:sz w:val="16"/>
                  <w:szCs w:val="18"/>
                </w:rPr>
                <w:delText>Specific error condition - the reason for the failure.</w:delText>
              </w:r>
            </w:del>
          </w:p>
        </w:tc>
      </w:tr>
    </w:tbl>
    <w:p w14:paraId="4A6F00F3" w14:textId="1E1DFFEF" w:rsidR="001A62C0" w:rsidRPr="006C7966" w:rsidDel="002A27FC" w:rsidRDefault="001A62C0" w:rsidP="001A62C0">
      <w:pPr>
        <w:spacing w:before="120" w:after="120"/>
        <w:jc w:val="center"/>
        <w:rPr>
          <w:del w:id="493" w:author="Guy Roberts" w:date="2015-07-14T16:10:00Z"/>
        </w:rPr>
      </w:pPr>
      <w:commentRangeStart w:id="494"/>
      <w:del w:id="495" w:author="Guy Roberts" w:date="2015-07-14T16:10:00Z">
        <w:r w:rsidRPr="006C7966" w:rsidDel="002A27FC">
          <w:rPr>
            <w:b/>
          </w:rPr>
          <w:delText xml:space="preserve">Table </w:delText>
        </w:r>
        <w:r w:rsidR="00075FC8" w:rsidRPr="006C7966" w:rsidDel="002A27FC">
          <w:rPr>
            <w:b/>
          </w:rPr>
          <w:fldChar w:fldCharType="begin"/>
        </w:r>
        <w:r w:rsidRPr="006C7966" w:rsidDel="002A27FC">
          <w:rPr>
            <w:b/>
          </w:rPr>
          <w:delInstrText xml:space="preserve"> SEQ Table \* ARABIC </w:delInstrText>
        </w:r>
        <w:r w:rsidR="00075FC8" w:rsidRPr="006C7966" w:rsidDel="002A27FC">
          <w:rPr>
            <w:b/>
          </w:rPr>
          <w:fldChar w:fldCharType="separate"/>
        </w:r>
        <w:r w:rsidR="00BD4BAA" w:rsidDel="002A27FC">
          <w:rPr>
            <w:b/>
            <w:noProof/>
          </w:rPr>
          <w:delText>81</w:delText>
        </w:r>
        <w:r w:rsidR="00075FC8" w:rsidRPr="006C7966" w:rsidDel="002A27FC">
          <w:rPr>
            <w:b/>
          </w:rPr>
          <w:fldChar w:fldCharType="end"/>
        </w:r>
        <w:r w:rsidRPr="006C7966" w:rsidDel="002A27FC">
          <w:rPr>
            <w:b/>
          </w:rPr>
          <w:delText xml:space="preserve"> </w:delText>
        </w:r>
        <w:r w:rsidR="00790109" w:rsidDel="002A27FC">
          <w:rPr>
            <w:b/>
            <w:bCs/>
            <w:i/>
          </w:rPr>
          <w:delText>QueryFailedType</w:delText>
        </w:r>
        <w:r w:rsidR="00790109" w:rsidRPr="006C7966" w:rsidDel="002A27FC">
          <w:rPr>
            <w:b/>
            <w:bCs/>
          </w:rPr>
          <w:delText xml:space="preserve"> </w:delText>
        </w:r>
        <w:r w:rsidRPr="006C7966" w:rsidDel="002A27FC">
          <w:rPr>
            <w:b/>
          </w:rPr>
          <w:delText>message parameters</w:delText>
        </w:r>
      </w:del>
    </w:p>
    <w:p w14:paraId="1F843DC0" w14:textId="77777777" w:rsidR="00790109" w:rsidRPr="007040F7" w:rsidRDefault="00075FC8" w:rsidP="00722458">
      <w:pPr>
        <w:pStyle w:val="Heading4"/>
        <w:rPr>
          <w:bCs/>
          <w:i/>
        </w:rPr>
      </w:pPr>
      <w:r w:rsidRPr="007040F7">
        <w:rPr>
          <w:bCs/>
          <w:i/>
        </w:rPr>
        <w:t>QueryNotificationConfirmedType</w:t>
      </w:r>
      <w:commentRangeEnd w:id="494"/>
      <w:r w:rsidR="002A27FC">
        <w:rPr>
          <w:rStyle w:val="CommentReference"/>
        </w:rPr>
        <w:commentReference w:id="494"/>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lang w:val="en-GB" w:eastAsia="en-GB"/>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5B641E44"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496" w:author="Chin Guok" w:date="2015-07-31T14:53:00Z">
        <w:r w:rsidR="00B33177">
          <w:rPr>
            <w:b/>
            <w:noProof/>
          </w:rPr>
          <w:t>104</w:t>
        </w:r>
      </w:ins>
      <w:del w:id="497" w:author="Chin Guok" w:date="2015-07-31T14:53:00Z">
        <w:r w:rsidR="00BD4BAA" w:rsidDel="00B33177">
          <w:rPr>
            <w:b/>
            <w:noProof/>
          </w:rPr>
          <w:delText>105</w:delText>
        </w:r>
      </w:del>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2AE9F663"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82</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return in response to the query 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lang w:val="en-GB" w:eastAsia="en-GB"/>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22D7010"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498" w:author="Chin Guok" w:date="2015-07-31T14:54:00Z">
        <w:r w:rsidR="00B33177">
          <w:rPr>
            <w:b/>
            <w:noProof/>
          </w:rPr>
          <w:t>105</w:t>
        </w:r>
      </w:ins>
      <w:del w:id="499" w:author="Chin Guok" w:date="2015-07-31T14:54:00Z">
        <w:r w:rsidR="00BD4BAA" w:rsidDel="00B33177">
          <w:rPr>
            <w:b/>
            <w:noProof/>
          </w:rPr>
          <w:delText>106</w:delText>
        </w:r>
      </w:del>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424203EE"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83</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5">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5FFCAF9" w14:textId="2D5EB60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00" w:author="Chin Guok" w:date="2015-07-31T14:54:00Z">
        <w:r w:rsidR="00B33177">
          <w:rPr>
            <w:b/>
            <w:noProof/>
          </w:rPr>
          <w:t>106</w:t>
        </w:r>
      </w:ins>
      <w:del w:id="501" w:author="Chin Guok" w:date="2015-07-31T14:54:00Z">
        <w:r w:rsidR="00BD4BAA" w:rsidDel="00B33177">
          <w:rPr>
            <w:b/>
            <w:noProof/>
          </w:rPr>
          <w:delText>107</w:delText>
        </w:r>
      </w:del>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2579EF1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84</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lang w:val="en-GB" w:eastAsia="en-GB"/>
        </w:rPr>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1D69A00"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02" w:author="Chin Guok" w:date="2015-07-31T14:54:00Z">
        <w:r w:rsidR="00B33177">
          <w:rPr>
            <w:b/>
            <w:noProof/>
          </w:rPr>
          <w:t>107</w:t>
        </w:r>
      </w:ins>
      <w:del w:id="503" w:author="Chin Guok" w:date="2015-07-31T14:54:00Z">
        <w:r w:rsidR="00BD4BAA" w:rsidDel="00B33177">
          <w:rPr>
            <w:b/>
            <w:noProof/>
          </w:rPr>
          <w:delText>108</w:delText>
        </w:r>
      </w:del>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35B3C261"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85</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lang w:val="en-GB" w:eastAsia="en-GB"/>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4C34C9D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04" w:author="Chin Guok" w:date="2015-07-31T14:54:00Z">
        <w:r w:rsidR="00B33177">
          <w:rPr>
            <w:b/>
            <w:noProof/>
          </w:rPr>
          <w:t>108</w:t>
        </w:r>
      </w:ins>
      <w:del w:id="505" w:author="Chin Guok" w:date="2015-07-31T14:54:00Z">
        <w:r w:rsidR="00BD4BAA" w:rsidDel="00B33177">
          <w:rPr>
            <w:b/>
            <w:noProof/>
          </w:rPr>
          <w:delText>109</w:delText>
        </w:r>
      </w:del>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77CCA8E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86</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lang w:val="en-GB" w:eastAsia="en-GB"/>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0177A233"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06" w:author="Chin Guok" w:date="2015-07-31T14:54:00Z">
        <w:r w:rsidR="00B33177">
          <w:rPr>
            <w:b/>
            <w:noProof/>
          </w:rPr>
          <w:t>109</w:t>
        </w:r>
      </w:ins>
      <w:del w:id="507" w:author="Chin Guok" w:date="2015-07-31T14:54:00Z">
        <w:r w:rsidR="00BD4BAA" w:rsidDel="00B33177">
          <w:rPr>
            <w:b/>
            <w:noProof/>
          </w:rPr>
          <w:delText>110</w:delText>
        </w:r>
      </w:del>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77777777"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87</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lang w:val="en-GB" w:eastAsia="en-GB"/>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659625B6" w:rsidR="00D8502D" w:rsidRPr="006C7966" w:rsidRDefault="00D8502D" w:rsidP="00D8502D">
      <w:pPr>
        <w:spacing w:before="120" w:after="120"/>
        <w:jc w:val="center"/>
        <w:rPr>
          <w:b/>
        </w:rPr>
      </w:pPr>
      <w:bookmarkStart w:id="508"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09" w:author="Chin Guok" w:date="2015-07-31T14:54:00Z">
        <w:r w:rsidR="00B33177">
          <w:rPr>
            <w:b/>
            <w:noProof/>
          </w:rPr>
          <w:t>110</w:t>
        </w:r>
      </w:ins>
      <w:del w:id="510" w:author="Chin Guok" w:date="2015-07-31T14:54:00Z">
        <w:r w:rsidR="00BD4BAA" w:rsidDel="00B33177">
          <w:rPr>
            <w:b/>
            <w:noProof/>
          </w:rPr>
          <w:delText>111</w:delText>
        </w:r>
      </w:del>
      <w:r w:rsidR="00075FC8" w:rsidRPr="006C7966">
        <w:rPr>
          <w:b/>
        </w:rPr>
        <w:fldChar w:fldCharType="end"/>
      </w:r>
      <w:bookmarkEnd w:id="508"/>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77777777"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88</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lang w:val="en-GB" w:eastAsia="en-GB"/>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1E890148"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1" w:author="Chin Guok" w:date="2015-07-31T14:54:00Z">
        <w:r w:rsidR="00B33177">
          <w:rPr>
            <w:b/>
            <w:noProof/>
          </w:rPr>
          <w:t>111</w:t>
        </w:r>
      </w:ins>
      <w:del w:id="512" w:author="Chin Guok" w:date="2015-07-31T14:54:00Z">
        <w:r w:rsidR="00BD4BAA" w:rsidDel="00B33177">
          <w:rPr>
            <w:b/>
            <w:noProof/>
          </w:rPr>
          <w:delText>112</w:delText>
        </w:r>
      </w:del>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77777777"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89</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21787A4" wp14:editId="4BBB67DC">
            <wp:extent cx="4343400" cy="335280"/>
            <wp:effectExtent l="0" t="0" r="0" b="0"/>
            <wp:docPr id="3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43400" cy="335280"/>
                    </a:xfrm>
                    <a:prstGeom prst="rect">
                      <a:avLst/>
                    </a:prstGeom>
                    <a:noFill/>
                    <a:ln>
                      <a:noFill/>
                    </a:ln>
                  </pic:spPr>
                </pic:pic>
              </a:graphicData>
            </a:graphic>
          </wp:inline>
        </w:drawing>
      </w:r>
    </w:p>
    <w:p w14:paraId="6B919B76" w14:textId="59207F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3" w:author="Chin Guok" w:date="2015-07-31T14:54:00Z">
        <w:r w:rsidR="00B33177">
          <w:rPr>
            <w:b/>
            <w:noProof/>
          </w:rPr>
          <w:t>112</w:t>
        </w:r>
      </w:ins>
      <w:del w:id="514" w:author="Chin Guok" w:date="2015-07-31T14:54:00Z">
        <w:r w:rsidR="00BD4BAA" w:rsidDel="00B33177">
          <w:rPr>
            <w:b/>
            <w:noProof/>
          </w:rPr>
          <w:delText>113</w:delText>
        </w:r>
      </w:del>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76B1CF7D" w14:textId="4ED2A50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90</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lastRenderedPageBreak/>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0211A5B5"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5" w:author="Chin Guok" w:date="2015-07-31T14:54:00Z">
        <w:r w:rsidR="00B33177">
          <w:rPr>
            <w:b/>
            <w:noProof/>
          </w:rPr>
          <w:t>113</w:t>
        </w:r>
      </w:ins>
      <w:del w:id="516" w:author="Chin Guok" w:date="2015-07-31T14:54:00Z">
        <w:r w:rsidR="00BD4BAA" w:rsidDel="00B33177">
          <w:rPr>
            <w:b/>
            <w:noProof/>
          </w:rPr>
          <w:delText>114</w:delText>
        </w:r>
      </w:del>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3ED612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91</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lang w:val="en-GB" w:eastAsia="en-GB"/>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24B5263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7" w:author="Chin Guok" w:date="2015-07-31T14:54:00Z">
        <w:r w:rsidR="00B33177">
          <w:rPr>
            <w:b/>
            <w:noProof/>
          </w:rPr>
          <w:t>114</w:t>
        </w:r>
      </w:ins>
      <w:del w:id="518" w:author="Chin Guok" w:date="2015-07-31T14:54:00Z">
        <w:r w:rsidR="00BD4BAA" w:rsidDel="00B33177">
          <w:rPr>
            <w:b/>
            <w:noProof/>
          </w:rPr>
          <w:delText>115</w:delText>
        </w:r>
      </w:del>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7DC85C13"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92</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77777777"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RA</w:t>
      </w:r>
      <w:r w:rsidRPr="006C7966">
        <w:t xml:space="preserve"> or </w:t>
      </w:r>
      <w:r w:rsidR="00E7277F" w:rsidRPr="00E7277F">
        <w:t>PA</w:t>
      </w:r>
      <w:r w:rsidRPr="006C7966">
        <w:t xml:space="preserve"> to query the other NSA for a set of </w:t>
      </w:r>
      <w:r w:rsidR="00AA30C5">
        <w:t>C</w:t>
      </w:r>
      <w:r w:rsidRPr="006C7966">
        <w:t xml:space="preserve">onnection service reservation instances between the RA-PA pair. This message can also be used as a status polling mechanism. </w:t>
      </w:r>
    </w:p>
    <w:p w14:paraId="0604F0CB" w14:textId="77777777" w:rsidR="001A62C0" w:rsidRPr="006C7966" w:rsidRDefault="001A62C0" w:rsidP="001A62C0"/>
    <w:p w14:paraId="06966135" w14:textId="77777777"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521BF057" w14:textId="77777777" w:rsidR="001A62C0" w:rsidRPr="006C7966" w:rsidRDefault="001A62C0" w:rsidP="001A62C0"/>
    <w:p w14:paraId="14E01B64"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29CE219D" wp14:editId="63EC4299">
            <wp:extent cx="4000500" cy="731520"/>
            <wp:effectExtent l="0" t="0" r="12700" b="5080"/>
            <wp:docPr id="4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00500" cy="731520"/>
                    </a:xfrm>
                    <a:prstGeom prst="rect">
                      <a:avLst/>
                    </a:prstGeom>
                    <a:noFill/>
                    <a:ln>
                      <a:noFill/>
                    </a:ln>
                  </pic:spPr>
                </pic:pic>
              </a:graphicData>
            </a:graphic>
          </wp:inline>
        </w:drawing>
      </w:r>
    </w:p>
    <w:p w14:paraId="74878060" w14:textId="0A81444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9" w:author="Chin Guok" w:date="2015-07-31T14:54:00Z">
        <w:r w:rsidR="00B33177">
          <w:rPr>
            <w:b/>
            <w:noProof/>
          </w:rPr>
          <w:t>115</w:t>
        </w:r>
      </w:ins>
      <w:del w:id="520" w:author="Chin Guok" w:date="2015-07-31T14:54:00Z">
        <w:r w:rsidR="00BD4BAA" w:rsidDel="00B33177">
          <w:rPr>
            <w:b/>
            <w:noProof/>
          </w:rPr>
          <w:delText>116</w:delText>
        </w:r>
      </w:del>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bl>
    <w:p w14:paraId="39F334C0" w14:textId="1C254FE8"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93</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lang w:val="en-GB" w:eastAsia="en-GB"/>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1DAA3AE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21" w:author="Chin Guok" w:date="2015-07-31T14:54:00Z">
        <w:r w:rsidR="00B33177">
          <w:rPr>
            <w:b/>
            <w:noProof/>
          </w:rPr>
          <w:t>116</w:t>
        </w:r>
      </w:ins>
      <w:del w:id="522" w:author="Chin Guok" w:date="2015-07-31T14:54:00Z">
        <w:r w:rsidR="00BD4BAA" w:rsidDel="00B33177">
          <w:rPr>
            <w:b/>
            <w:noProof/>
          </w:rPr>
          <w:delText>117</w:delText>
        </w:r>
      </w:del>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change. </w:t>
            </w:r>
          </w:p>
        </w:tc>
      </w:tr>
    </w:tbl>
    <w:p w14:paraId="24EFD26F" w14:textId="5BBB762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94</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523" w:name="_Ref240644529"/>
      <w:r w:rsidRPr="007040F7">
        <w:rPr>
          <w:i/>
        </w:rPr>
        <w:t>ReservationRequestCriteriaType</w:t>
      </w:r>
      <w:bookmarkEnd w:id="523"/>
    </w:p>
    <w:p w14:paraId="0CAA62EE" w14:textId="0ADA4E24" w:rsidR="001A62C0" w:rsidRPr="006C7966" w:rsidRDefault="001A62C0" w:rsidP="001A62C0">
      <w:r w:rsidRPr="006C7966">
        <w:t>Type definition for a reservation and modification request criteria.</w:t>
      </w:r>
      <w:r w:rsidR="00E411A9">
        <w:t xml:space="preserve"> </w:t>
      </w:r>
      <w:r w:rsidRPr="006C7966">
        <w:t>Only those values requiring change are specified in the modify request.</w:t>
      </w:r>
      <w:r w:rsidR="00E411A9">
        <w:t xml:space="preserve"> </w:t>
      </w:r>
      <w:r w:rsidRPr="006C7966">
        <w:t xml:space="preserve">The </w:t>
      </w:r>
      <w:r w:rsidRPr="00AA30C5">
        <w:rPr>
          <w:i/>
        </w:rPr>
        <w:t>version</w:t>
      </w:r>
      <w:r w:rsidRPr="006C7966">
        <w:t xml:space="preserve"> value specified in a reservation or modify request </w:t>
      </w:r>
      <w:r w:rsidR="00915527">
        <w:t>MUST</w:t>
      </w:r>
      <w:r w:rsidRPr="006C7966">
        <w:t xml:space="preserve"> be a positive integer larger than the previous </w:t>
      </w:r>
      <w:r w:rsidRPr="00CF1365">
        <w:rPr>
          <w:i/>
        </w:rPr>
        <w:t>version</w:t>
      </w:r>
      <w:r w:rsidRPr="006C7966">
        <w:t xml:space="preserve"> number.</w:t>
      </w:r>
      <w:r w:rsidR="00E411A9">
        <w:t xml:space="preserve"> </w:t>
      </w:r>
      <w:r w:rsidRPr="006C7966">
        <w:t xml:space="preserve">A </w:t>
      </w:r>
      <w:r w:rsidRPr="00CF1365">
        <w:rPr>
          <w:i/>
        </w:rPr>
        <w:t>version</w:t>
      </w:r>
      <w:r w:rsidRPr="006C7966">
        <w:t xml:space="preserve"> value of </w:t>
      </w:r>
      <w:r w:rsidRPr="006C7966">
        <w:lastRenderedPageBreak/>
        <w:t>zero is a special number indicating an allocated but not yet reserved reservation and cannot be specified by the RA.</w:t>
      </w:r>
    </w:p>
    <w:p w14:paraId="7FA20B31" w14:textId="77777777" w:rsidR="001A62C0" w:rsidRPr="006C7966" w:rsidRDefault="00DB7856" w:rsidP="001A62C0">
      <w:pPr>
        <w:jc w:val="center"/>
      </w:pPr>
      <w:r w:rsidRPr="00DB7856">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73F47E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24" w:author="Chin Guok" w:date="2015-07-31T14:55:00Z">
        <w:r w:rsidR="00B33177">
          <w:rPr>
            <w:b/>
            <w:noProof/>
          </w:rPr>
          <w:t>117</w:t>
        </w:r>
      </w:ins>
      <w:del w:id="525" w:author="Chin Guok" w:date="2015-07-31T14:55:00Z">
        <w:r w:rsidR="00BD4BAA" w:rsidDel="00B33177">
          <w:rPr>
            <w:b/>
            <w:noProof/>
          </w:rPr>
          <w:delText>118</w:delText>
        </w:r>
      </w:del>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7043BD4C"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95</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71C1F29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26" w:author="Chin Guok" w:date="2015-07-31T14:55:00Z">
        <w:r w:rsidR="00B33177">
          <w:rPr>
            <w:b/>
            <w:noProof/>
          </w:rPr>
          <w:t>118</w:t>
        </w:r>
      </w:ins>
      <w:del w:id="527" w:author="Chin Guok" w:date="2015-07-31T14:55:00Z">
        <w:r w:rsidR="00BD4BAA" w:rsidDel="00B33177">
          <w:rPr>
            <w:b/>
            <w:noProof/>
          </w:rPr>
          <w:delText>119</w:delText>
        </w:r>
      </w:del>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38845D8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96</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3488310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28" w:author="Chin Guok" w:date="2015-07-31T14:55:00Z">
        <w:r w:rsidR="00B33177">
          <w:rPr>
            <w:b/>
            <w:noProof/>
          </w:rPr>
          <w:t>119</w:t>
        </w:r>
      </w:ins>
      <w:del w:id="529" w:author="Chin Guok" w:date="2015-07-31T14:55:00Z">
        <w:r w:rsidR="00BD4BAA" w:rsidDel="00B33177">
          <w:rPr>
            <w:b/>
            <w:noProof/>
          </w:rPr>
          <w:delText>120</w:delText>
        </w:r>
      </w:del>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67CC998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97</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uPA, and </w:t>
      </w:r>
      <w:r>
        <w:t xml:space="preserve">is </w:t>
      </w:r>
      <w:r w:rsidR="001A62C0" w:rsidRPr="006C7966">
        <w:t xml:space="preserve">propagated up the request tree to the </w:t>
      </w:r>
      <w:proofErr w:type="gramStart"/>
      <w:r w:rsidR="001A62C0" w:rsidRPr="006C7966">
        <w:t>uRA</w:t>
      </w:r>
      <w:proofErr w:type="gramEnd"/>
      <w:r w:rsidR="001A62C0" w:rsidRPr="006C7966">
        <w:t>.</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081345B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30" w:author="Chin Guok" w:date="2015-07-31T14:55:00Z">
        <w:r w:rsidR="00B33177">
          <w:rPr>
            <w:b/>
            <w:noProof/>
          </w:rPr>
          <w:t>120</w:t>
        </w:r>
      </w:ins>
      <w:del w:id="531" w:author="Chin Guok" w:date="2015-07-31T14:55:00Z">
        <w:r w:rsidR="00BD4BAA" w:rsidDel="00B33177">
          <w:rPr>
            <w:b/>
            <w:noProof/>
          </w:rPr>
          <w:delText>121</w:delText>
        </w:r>
      </w:del>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60303B8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98</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Pr="006C7966"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0">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35689A2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32" w:author="Chin Guok" w:date="2015-07-31T14:55:00Z">
        <w:r w:rsidR="00B33177">
          <w:rPr>
            <w:b/>
            <w:noProof/>
          </w:rPr>
          <w:t>121</w:t>
        </w:r>
      </w:ins>
      <w:del w:id="533" w:author="Chin Guok" w:date="2015-07-31T14:55:00Z">
        <w:r w:rsidR="00BD4BAA" w:rsidDel="00B33177">
          <w:rPr>
            <w:b/>
            <w:noProof/>
          </w:rPr>
          <w:delText>122</w:delText>
        </w:r>
      </w:del>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2D90CCD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99</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Pr="006C7966" w:rsidRDefault="003E2DD6" w:rsidP="001A62C0">
      <w:r>
        <w:t>This type definition models</w:t>
      </w:r>
      <w:r w:rsidR="001A62C0" w:rsidRPr="006C7966">
        <w:t xml:space="preserve"> the reservation schedule start and end time parameters.</w:t>
      </w:r>
    </w:p>
    <w:p w14:paraId="0BC36A59" w14:textId="77777777" w:rsidR="001A62C0" w:rsidRPr="006C7966" w:rsidRDefault="001A62C0" w:rsidP="001A62C0"/>
    <w:p w14:paraId="62D39C3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6A0A0B5" wp14:editId="0B422CC7">
            <wp:extent cx="3101340" cy="731520"/>
            <wp:effectExtent l="0" t="0" r="0" b="5080"/>
            <wp:docPr id="4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1340" cy="731520"/>
                    </a:xfrm>
                    <a:prstGeom prst="rect">
                      <a:avLst/>
                    </a:prstGeom>
                    <a:noFill/>
                    <a:ln>
                      <a:noFill/>
                    </a:ln>
                  </pic:spPr>
                </pic:pic>
              </a:graphicData>
            </a:graphic>
          </wp:inline>
        </w:drawing>
      </w:r>
    </w:p>
    <w:p w14:paraId="6B1CD98C" w14:textId="270F6B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34" w:author="Chin Guok" w:date="2015-07-31T14:55:00Z">
        <w:r w:rsidR="00B33177">
          <w:rPr>
            <w:b/>
            <w:noProof/>
          </w:rPr>
          <w:t>122</w:t>
        </w:r>
      </w:ins>
      <w:del w:id="535" w:author="Chin Guok" w:date="2015-07-31T14:55:00Z">
        <w:r w:rsidR="00BD4BAA" w:rsidDel="00B33177">
          <w:rPr>
            <w:b/>
            <w:noProof/>
          </w:rPr>
          <w:delText>123</w:delText>
        </w:r>
      </w:del>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37F25B1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79D3E0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Reservation start time. If not specified then immediate reservation.</w:t>
            </w:r>
          </w:p>
        </w:tc>
      </w:tr>
      <w:tr w:rsidR="001A62C0" w:rsidRPr="006C7966" w14:paraId="039A6FB1" w14:textId="77777777">
        <w:tc>
          <w:tcPr>
            <w:tcW w:w="1697" w:type="dxa"/>
          </w:tcPr>
          <w:p w14:paraId="500429AA" w14:textId="77777777"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ABF34B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24559DFB" w14:textId="1591C4C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end time.</w:t>
            </w:r>
            <w:r w:rsidR="00E411A9">
              <w:rPr>
                <w:rFonts w:eastAsia="Times New Roman" w:cs="Arial"/>
                <w:color w:val="000000"/>
                <w:sz w:val="16"/>
                <w:szCs w:val="18"/>
              </w:rPr>
              <w:t xml:space="preserve"> </w:t>
            </w:r>
            <w:r w:rsidRPr="006C7966">
              <w:rPr>
                <w:rFonts w:eastAsia="Times New Roman" w:cs="Arial"/>
                <w:color w:val="000000"/>
                <w:sz w:val="16"/>
                <w:szCs w:val="18"/>
              </w:rPr>
              <w:t>If endTime is not specified then the schedule end is indefinite.</w:t>
            </w:r>
          </w:p>
        </w:tc>
      </w:tr>
    </w:tbl>
    <w:p w14:paraId="56BB940B" w14:textId="1437A472"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100</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752B536B" w14:textId="77777777" w:rsidR="001A62C0" w:rsidRPr="006C7966" w:rsidRDefault="001A62C0" w:rsidP="001A62C0"/>
    <w:p w14:paraId="1A2C1F84" w14:textId="77777777" w:rsidR="001A62C0" w:rsidRPr="006C7966" w:rsidRDefault="001A62C0" w:rsidP="00722458">
      <w:pPr>
        <w:pStyle w:val="Heading3"/>
      </w:pPr>
      <w:bookmarkStart w:id="536" w:name="_Toc232679073"/>
      <w:bookmarkStart w:id="537" w:name="_Toc299721142"/>
      <w:r w:rsidRPr="006C7966">
        <w:t>Simple Types</w:t>
      </w:r>
      <w:bookmarkEnd w:id="536"/>
      <w:bookmarkEnd w:id="537"/>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proofErr w:type="gramStart"/>
      <w:r w:rsidRPr="00B22F2D">
        <w:rPr>
          <w:b/>
          <w:i/>
        </w:rPr>
        <w:t>activateFailed</w:t>
      </w:r>
      <w:proofErr w:type="gramEnd"/>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proofErr w:type="gramStart"/>
      <w:r w:rsidRPr="00B22F2D">
        <w:rPr>
          <w:b/>
          <w:i/>
        </w:rPr>
        <w:t>deactivateFailed</w:t>
      </w:r>
      <w:proofErr w:type="gramEnd"/>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proofErr w:type="gramStart"/>
      <w:r w:rsidRPr="00B22F2D">
        <w:rPr>
          <w:b/>
          <w:i/>
        </w:rPr>
        <w:t>dataplaneError</w:t>
      </w:r>
      <w:proofErr w:type="gramEnd"/>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proofErr w:type="gramStart"/>
      <w:r w:rsidRPr="00B22F2D">
        <w:rPr>
          <w:b/>
          <w:i/>
        </w:rPr>
        <w:t>forcedEnd</w:t>
      </w:r>
      <w:proofErr w:type="gramEnd"/>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10CE3A" w14:textId="2F64FF8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38" w:author="Chin Guok" w:date="2015-07-31T14:55:00Z">
        <w:r w:rsidR="00B33177">
          <w:rPr>
            <w:b/>
            <w:noProof/>
          </w:rPr>
          <w:t>123</w:t>
        </w:r>
      </w:ins>
      <w:del w:id="539" w:author="Chin Guok" w:date="2015-07-31T14:55:00Z">
        <w:r w:rsidR="00BD4BAA" w:rsidDel="00B33177">
          <w:rPr>
            <w:b/>
            <w:noProof/>
          </w:rPr>
          <w:delText>124</w:delText>
        </w:r>
      </w:del>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This will be populated with a OGF URN (reference artifact 6478 "Procedure for Registration of Subnamespace Identifiers in the URN</w:t>
      </w:r>
      <w:proofErr w:type="gramStart"/>
      <w:r w:rsidRPr="006C7966">
        <w:t>:OGF</w:t>
      </w:r>
      <w:proofErr w:type="gramEnd"/>
      <w:r w:rsidRPr="006C7966">
        <w:t xml:space="preserve">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50732B5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0" w:author="Chin Guok" w:date="2015-07-31T14:55:00Z">
        <w:r w:rsidR="00B33177">
          <w:rPr>
            <w:b/>
            <w:noProof/>
          </w:rPr>
          <w:t>124</w:t>
        </w:r>
      </w:ins>
      <w:del w:id="541" w:author="Chin Guok" w:date="2015-07-31T14:55:00Z">
        <w:r w:rsidR="00BD4BAA" w:rsidDel="00B33177">
          <w:rPr>
            <w:b/>
            <w:noProof/>
          </w:rPr>
          <w:delText>125</w:delText>
        </w:r>
      </w:del>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w:t>
      </w:r>
      <w:proofErr w:type="gramStart"/>
      <w:r w:rsidRPr="006C7966">
        <w:t>a</w:t>
      </w:r>
      <w:proofErr w:type="gramEnd"/>
      <w:r w:rsidRPr="006C7966">
        <w:t xml:space="preserve">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w:t>
      </w:r>
      <w:proofErr w:type="gramStart"/>
      <w:r w:rsidRPr="006C7966">
        <w:t>uRA</w:t>
      </w:r>
      <w:proofErr w:type="gramEnd"/>
      <w:r w:rsidRPr="006C7966">
        <w:t>.</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E4E378B" w14:textId="523C401E"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2" w:author="Chin Guok" w:date="2015-07-31T14:55:00Z">
        <w:r w:rsidR="00B33177">
          <w:rPr>
            <w:b/>
            <w:noProof/>
          </w:rPr>
          <w:t>125</w:t>
        </w:r>
      </w:ins>
      <w:del w:id="543" w:author="Chin Guok" w:date="2015-07-31T14:55:00Z">
        <w:r w:rsidR="00BD4BAA" w:rsidDel="00B33177">
          <w:rPr>
            <w:b/>
            <w:noProof/>
          </w:rPr>
          <w:delText>126</w:delText>
        </w:r>
      </w:del>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25">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16DB97E" w14:textId="6C74A2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4" w:author="Chin Guok" w:date="2015-07-31T14:55:00Z">
        <w:r w:rsidR="00B33177">
          <w:rPr>
            <w:b/>
            <w:noProof/>
          </w:rPr>
          <w:t>126</w:t>
        </w:r>
      </w:ins>
      <w:del w:id="545" w:author="Chin Guok" w:date="2015-07-31T14:55:00Z">
        <w:r w:rsidR="00BD4BAA" w:rsidDel="00B33177">
          <w:rPr>
            <w:b/>
            <w:noProof/>
          </w:rPr>
          <w:delText>127</w:delText>
        </w:r>
      </w:del>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lastRenderedPageBreak/>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 xml:space="preserve">This state does not imply that data plane resources are active, but it does indicate that </w:t>
      </w:r>
      <w:proofErr w:type="gramStart"/>
      <w:r w:rsidRPr="006C7966">
        <w:t>a</w:t>
      </w:r>
      <w:proofErr w:type="gramEnd"/>
      <w:r w:rsidRPr="006C7966">
        <w:t xml:space="preserve">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3BCD7B7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6" w:author="Chin Guok" w:date="2015-07-31T14:55:00Z">
        <w:r w:rsidR="00B33177">
          <w:rPr>
            <w:b/>
            <w:noProof/>
          </w:rPr>
          <w:t>127</w:t>
        </w:r>
      </w:ins>
      <w:del w:id="547" w:author="Chin Guok" w:date="2015-07-31T14:55:00Z">
        <w:r w:rsidR="00BD4BAA" w:rsidDel="00B33177">
          <w:rPr>
            <w:b/>
            <w:noProof/>
          </w:rPr>
          <w:delText>128</w:delText>
        </w:r>
      </w:del>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w:t>
      </w:r>
      <w:proofErr w:type="gramStart"/>
      <w:r w:rsidRPr="006C7966">
        <w:t>a</w:t>
      </w:r>
      <w:proofErr w:type="gramEnd"/>
      <w:r w:rsidRPr="006C7966">
        <w:t xml:space="preserve">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151A2CFC" w:rsidR="00B7132B" w:rsidRPr="006C7966" w:rsidRDefault="001A62C0" w:rsidP="00B22F2D">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8" w:author="Chin Guok" w:date="2015-07-31T14:55:00Z">
        <w:r w:rsidR="00B33177">
          <w:rPr>
            <w:b/>
            <w:noProof/>
          </w:rPr>
          <w:t>128</w:t>
        </w:r>
      </w:ins>
      <w:del w:id="549" w:author="Chin Guok" w:date="2015-07-31T14:55:00Z">
        <w:r w:rsidR="00BD4BAA" w:rsidDel="00B33177">
          <w:rPr>
            <w:b/>
            <w:noProof/>
          </w:rPr>
          <w:delText>129</w:delText>
        </w:r>
      </w:del>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lang w:val="en-GB" w:eastAsia="en-GB"/>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283C8BFA"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50" w:author="Chin Guok" w:date="2015-07-31T14:56:00Z">
        <w:r w:rsidR="00B33177">
          <w:rPr>
            <w:b/>
            <w:noProof/>
          </w:rPr>
          <w:t>129</w:t>
        </w:r>
      </w:ins>
      <w:del w:id="551" w:author="Chin Guok" w:date="2015-07-31T14:56:00Z">
        <w:r w:rsidR="00BD4BAA" w:rsidDel="00B33177">
          <w:rPr>
            <w:b/>
            <w:noProof/>
          </w:rPr>
          <w:delText>130</w:delText>
        </w:r>
      </w:del>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552" w:name="_Toc299721143"/>
      <w:r w:rsidRPr="006C7966">
        <w:t>Security</w:t>
      </w:r>
      <w:bookmarkEnd w:id="552"/>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553" w:name="_Toc299721144"/>
      <w:r w:rsidRPr="006C7966">
        <w:t>Transport Layer Security</w:t>
      </w:r>
      <w:bookmarkEnd w:id="553"/>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554" w:name="_Toc299721145"/>
      <w:r w:rsidRPr="006C7966">
        <w:t>SAML Assertions</w:t>
      </w:r>
      <w:bookmarkEnd w:id="554"/>
    </w:p>
    <w:p w14:paraId="16943795" w14:textId="77777777" w:rsidR="008703E1" w:rsidRPr="006C7966" w:rsidRDefault="008703E1" w:rsidP="008703E1"/>
    <w:p w14:paraId="4F251C3B" w14:textId="30FF4BE6"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5DB8D9C0" w14:textId="77777777" w:rsidR="008703E1" w:rsidRPr="006C7966" w:rsidRDefault="008703E1" w:rsidP="008703E1"/>
    <w:p w14:paraId="17867E2F" w14:textId="77777777" w:rsidR="008703E1" w:rsidRPr="006C7966" w:rsidRDefault="008703E1" w:rsidP="008703E1"/>
    <w:p w14:paraId="1DA385FA" w14:textId="77777777" w:rsidR="008703E1" w:rsidRPr="006C7966" w:rsidRDefault="008703E1" w:rsidP="008703E1">
      <w:pPr>
        <w:pStyle w:val="Heading1"/>
        <w:keepNext w:val="0"/>
        <w:spacing w:before="0" w:after="0"/>
        <w:ind w:left="578" w:hanging="578"/>
      </w:pPr>
      <w:bookmarkStart w:id="555" w:name="_Toc5010630"/>
      <w:bookmarkStart w:id="556" w:name="_Toc130006544"/>
      <w:bookmarkStart w:id="557" w:name="_Toc299721146"/>
      <w:r w:rsidRPr="006C7966">
        <w:t>Contributors</w:t>
      </w:r>
      <w:bookmarkEnd w:id="555"/>
      <w:bookmarkEnd w:id="556"/>
      <w:bookmarkEnd w:id="557"/>
    </w:p>
    <w:p w14:paraId="25578470" w14:textId="77777777" w:rsidR="008703E1" w:rsidRPr="006C7966" w:rsidRDefault="008703E1" w:rsidP="008703E1">
      <w:r w:rsidRPr="006C7966">
        <w:t>Chin Guok, ESnet</w:t>
      </w:r>
    </w:p>
    <w:p w14:paraId="29809481" w14:textId="77777777" w:rsidR="008703E1" w:rsidRPr="006C7966" w:rsidRDefault="008703E1" w:rsidP="008703E1">
      <w:r w:rsidRPr="006C7966">
        <w:t>Jeroen van der Ham, University of Amsterdam</w:t>
      </w:r>
    </w:p>
    <w:p w14:paraId="44CDEE35" w14:textId="77777777" w:rsidR="008703E1" w:rsidRPr="006C7966" w:rsidRDefault="008703E1" w:rsidP="008703E1">
      <w:r w:rsidRPr="006C7966">
        <w:t>Radek Krzywania, PSNC</w:t>
      </w:r>
    </w:p>
    <w:p w14:paraId="2B383CD3" w14:textId="77777777" w:rsidR="008703E1" w:rsidRPr="006C7966" w:rsidRDefault="008703E1" w:rsidP="008703E1">
      <w:r w:rsidRPr="006C7966">
        <w:t>Tomohiro Kudoh, AIST</w:t>
      </w:r>
    </w:p>
    <w:p w14:paraId="27822EC4" w14:textId="77777777" w:rsidR="008703E1" w:rsidRPr="006C7966" w:rsidRDefault="008703E1" w:rsidP="008703E1">
      <w:r w:rsidRPr="006C7966">
        <w:t>John MacAuley, SURFnet</w:t>
      </w:r>
    </w:p>
    <w:p w14:paraId="4848CCF3" w14:textId="77777777" w:rsidR="008703E1" w:rsidRPr="006C7966" w:rsidRDefault="008703E1" w:rsidP="008703E1">
      <w:r w:rsidRPr="006C7966">
        <w:t>Takahiro Miyamoto, KDDI R&amp;D Laboratories</w:t>
      </w:r>
    </w:p>
    <w:p w14:paraId="2BEB6583" w14:textId="77777777" w:rsidR="008703E1" w:rsidRPr="006C7966" w:rsidRDefault="008703E1" w:rsidP="008703E1">
      <w:r w:rsidRPr="006C7966">
        <w:t>Inder Monga, ESnet</w:t>
      </w:r>
    </w:p>
    <w:p w14:paraId="00A22743" w14:textId="77777777" w:rsidR="008703E1" w:rsidRPr="006C7966" w:rsidRDefault="008703E1" w:rsidP="008703E1">
      <w:r w:rsidRPr="006C7966">
        <w:t>Guy Roberts, DANTE</w:t>
      </w:r>
    </w:p>
    <w:p w14:paraId="67C8F28E" w14:textId="77777777" w:rsidR="008703E1" w:rsidRPr="006C7966" w:rsidRDefault="008703E1" w:rsidP="008703E1">
      <w:r w:rsidRPr="006C7966">
        <w:t>Jerry Sobieski, NORDUnet</w:t>
      </w:r>
    </w:p>
    <w:p w14:paraId="230E1ACA" w14:textId="77777777" w:rsidR="00E96F4E" w:rsidRDefault="008703E1" w:rsidP="008703E1">
      <w:r w:rsidRPr="006C7966">
        <w:t>Henrik Thostrup Jensen, NORDUnet</w:t>
      </w:r>
    </w:p>
    <w:p w14:paraId="6F267738" w14:textId="77777777" w:rsidR="00E96F4E" w:rsidRDefault="00E96F4E">
      <w:r>
        <w:br w:type="page"/>
      </w:r>
    </w:p>
    <w:p w14:paraId="31B89642" w14:textId="77777777" w:rsidR="008703E1" w:rsidRPr="006C7966" w:rsidRDefault="008703E1" w:rsidP="008703E1"/>
    <w:p w14:paraId="11691FA5" w14:textId="77777777" w:rsidR="008703E1" w:rsidRPr="006C7966" w:rsidRDefault="008703E1" w:rsidP="008703E1"/>
    <w:p w14:paraId="08EFC33A" w14:textId="77777777" w:rsidR="008703E1" w:rsidRPr="006C7966" w:rsidRDefault="008703E1" w:rsidP="008703E1">
      <w:pPr>
        <w:pStyle w:val="Heading1"/>
        <w:keepNext w:val="0"/>
        <w:spacing w:before="0" w:after="0"/>
        <w:ind w:left="578" w:hanging="578"/>
      </w:pPr>
      <w:bookmarkStart w:id="558" w:name="_Toc5010631"/>
      <w:bookmarkStart w:id="559" w:name="_Toc130006545"/>
      <w:bookmarkStart w:id="560" w:name="_Toc299721147"/>
      <w:r w:rsidRPr="006C7966">
        <w:t>Glossary</w:t>
      </w:r>
      <w:bookmarkEnd w:id="558"/>
      <w:bookmarkEnd w:id="559"/>
      <w:bookmarkEnd w:id="560"/>
    </w:p>
    <w:p w14:paraId="71214A14" w14:textId="77777777" w:rsidR="008703E1" w:rsidRPr="006C7966" w:rsidRDefault="008703E1" w:rsidP="008703E1">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8703E1" w:rsidRPr="006C7966" w14:paraId="26918CAC" w14:textId="77777777">
        <w:tc>
          <w:tcPr>
            <w:tcW w:w="2376" w:type="dxa"/>
          </w:tcPr>
          <w:p w14:paraId="2523E27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6CB2E895" w14:textId="4D0F915E"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sidR="00E411A9">
              <w:rPr>
                <w:rFonts w:cs="Arial"/>
                <w:color w:val="000000"/>
                <w:sz w:val="16"/>
                <w:szCs w:val="16"/>
                <w:lang w:eastAsia="en-GB"/>
              </w:rPr>
              <w:t xml:space="preserve"> </w:t>
            </w:r>
            <w:r w:rsidRPr="006C7966">
              <w:rPr>
                <w:rFonts w:cs="Arial"/>
                <w:color w:val="000000"/>
                <w:sz w:val="16"/>
                <w:szCs w:val="16"/>
                <w:lang w:eastAsia="en-GB"/>
              </w:rPr>
              <w:t xml:space="preserve">A </w:t>
            </w:r>
            <w:r w:rsidR="002C2BC6"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sidR="002C2BC6">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8703E1" w:rsidRPr="006C7966" w14:paraId="5A760AAA" w14:textId="77777777">
        <w:tc>
          <w:tcPr>
            <w:tcW w:w="2376" w:type="dxa"/>
          </w:tcPr>
          <w:p w14:paraId="38CE75B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3875934"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8703E1" w:rsidRPr="006C7966" w14:paraId="48150227" w14:textId="77777777">
        <w:tc>
          <w:tcPr>
            <w:tcW w:w="2376" w:type="dxa"/>
          </w:tcPr>
          <w:p w14:paraId="7D83EF60"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Connection</w:t>
            </w:r>
          </w:p>
        </w:tc>
        <w:tc>
          <w:tcPr>
            <w:tcW w:w="6480" w:type="dxa"/>
          </w:tcPr>
          <w:p w14:paraId="49832AFD" w14:textId="2295DDC1" w:rsidR="008703E1" w:rsidRPr="006C7966" w:rsidRDefault="008703E1" w:rsidP="001A62C0">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sidR="00E411A9">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sidR="00E411A9">
              <w:rPr>
                <w:rFonts w:cs="Arial"/>
                <w:sz w:val="16"/>
                <w:szCs w:val="16"/>
                <w:lang w:eastAsia="en-GB"/>
              </w:rPr>
              <w:t xml:space="preserve"> </w:t>
            </w:r>
            <w:r w:rsidRPr="006C7966">
              <w:rPr>
                <w:rFonts w:cs="Arial"/>
                <w:sz w:val="16"/>
                <w:szCs w:val="16"/>
                <w:lang w:eastAsia="en-GB"/>
              </w:rPr>
              <w:t>Connections can be either unidirectional or bidirectional.</w:t>
            </w:r>
          </w:p>
        </w:tc>
      </w:tr>
      <w:tr w:rsidR="008703E1" w:rsidRPr="006C7966" w14:paraId="4A054E9E" w14:textId="77777777">
        <w:tc>
          <w:tcPr>
            <w:tcW w:w="2376" w:type="dxa"/>
          </w:tcPr>
          <w:p w14:paraId="69006EA1" w14:textId="5A6CC3F3" w:rsidR="008703E1" w:rsidRPr="006C7966" w:rsidRDefault="008703E1" w:rsidP="001A62C0">
            <w:pPr>
              <w:spacing w:after="120"/>
              <w:rPr>
                <w:rFonts w:cs="Arial"/>
                <w:sz w:val="16"/>
                <w:szCs w:val="16"/>
                <w:lang w:eastAsia="en-GB"/>
              </w:rPr>
            </w:pPr>
            <w:r w:rsidRPr="006C7966">
              <w:rPr>
                <w:rFonts w:cs="Arial"/>
                <w:sz w:val="16"/>
                <w:szCs w:val="16"/>
                <w:lang w:eastAsia="en-GB"/>
              </w:rPr>
              <w:t>Connection Service</w:t>
            </w:r>
            <w:r w:rsidR="00E411A9">
              <w:rPr>
                <w:rFonts w:cs="Arial"/>
                <w:sz w:val="16"/>
                <w:szCs w:val="16"/>
                <w:lang w:eastAsia="en-GB"/>
              </w:rPr>
              <w:t xml:space="preserve"> </w:t>
            </w:r>
            <w:r w:rsidR="00B84267">
              <w:rPr>
                <w:rFonts w:cs="Arial"/>
                <w:sz w:val="16"/>
                <w:szCs w:val="16"/>
                <w:lang w:eastAsia="en-GB"/>
              </w:rPr>
              <w:t>(CS)</w:t>
            </w:r>
          </w:p>
        </w:tc>
        <w:tc>
          <w:tcPr>
            <w:tcW w:w="6480" w:type="dxa"/>
          </w:tcPr>
          <w:p w14:paraId="50A0F5DF" w14:textId="77777777" w:rsidR="008703E1" w:rsidRPr="006C7966" w:rsidRDefault="008703E1" w:rsidP="001A62C0">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sidR="0058451C">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00E7277F" w:rsidRPr="00E7277F">
              <w:rPr>
                <w:rFonts w:cs="Arial"/>
                <w:iCs/>
                <w:sz w:val="16"/>
                <w:szCs w:val="16"/>
                <w:lang w:eastAsia="en-GB"/>
              </w:rPr>
              <w:t>PA</w:t>
            </w:r>
            <w:r w:rsidR="00030301">
              <w:rPr>
                <w:rFonts w:cs="Arial"/>
                <w:iCs/>
                <w:sz w:val="16"/>
                <w:szCs w:val="16"/>
                <w:lang w:eastAsia="en-GB"/>
              </w:rPr>
              <w:t>.</w:t>
            </w:r>
          </w:p>
        </w:tc>
      </w:tr>
      <w:tr w:rsidR="008703E1" w:rsidRPr="006C7966" w14:paraId="33689095" w14:textId="77777777">
        <w:tc>
          <w:tcPr>
            <w:tcW w:w="2376" w:type="dxa"/>
          </w:tcPr>
          <w:p w14:paraId="48A5DEB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1E5EBC3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sidR="00030301">
              <w:rPr>
                <w:rFonts w:cs="Arial"/>
                <w:sz w:val="16"/>
                <w:szCs w:val="16"/>
                <w:lang w:eastAsia="en-GB"/>
              </w:rPr>
              <w:t>.</w:t>
            </w:r>
          </w:p>
        </w:tc>
      </w:tr>
      <w:tr w:rsidR="008703E1" w:rsidRPr="006C7966" w14:paraId="71D5CC9A" w14:textId="77777777">
        <w:tc>
          <w:tcPr>
            <w:tcW w:w="2376" w:type="dxa"/>
          </w:tcPr>
          <w:p w14:paraId="4D7F79D9"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E724BE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sidR="00030301">
              <w:rPr>
                <w:rFonts w:cs="Arial"/>
                <w:sz w:val="16"/>
                <w:szCs w:val="16"/>
                <w:lang w:eastAsia="en-GB"/>
              </w:rPr>
              <w:t>.</w:t>
            </w:r>
          </w:p>
        </w:tc>
      </w:tr>
      <w:tr w:rsidR="008703E1" w:rsidRPr="006C7966" w14:paraId="4580339D" w14:textId="77777777">
        <w:tc>
          <w:tcPr>
            <w:tcW w:w="2376" w:type="dxa"/>
          </w:tcPr>
          <w:p w14:paraId="3217364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3F8AA8F2" w14:textId="77777777" w:rsidR="008703E1" w:rsidRPr="006C7966" w:rsidRDefault="00030301" w:rsidP="00030301">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8703E1" w:rsidRPr="006C7966" w14:paraId="5B65B5E1" w14:textId="77777777">
        <w:tc>
          <w:tcPr>
            <w:tcW w:w="2376" w:type="dxa"/>
          </w:tcPr>
          <w:p w14:paraId="6248F6D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433342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8703E1" w:rsidRPr="006C7966" w14:paraId="6F4764AA" w14:textId="77777777">
        <w:tc>
          <w:tcPr>
            <w:tcW w:w="2376" w:type="dxa"/>
          </w:tcPr>
          <w:p w14:paraId="67FF6B87" w14:textId="77777777" w:rsidR="008703E1" w:rsidRPr="006C7966" w:rsidRDefault="008703E1" w:rsidP="001A62C0">
            <w:pPr>
              <w:spacing w:after="120"/>
              <w:rPr>
                <w:rFonts w:cs="Arial"/>
                <w:sz w:val="16"/>
                <w:szCs w:val="16"/>
              </w:rPr>
            </w:pPr>
            <w:r w:rsidRPr="006C7966">
              <w:rPr>
                <w:rFonts w:cs="Arial"/>
                <w:sz w:val="16"/>
                <w:szCs w:val="16"/>
              </w:rPr>
              <w:t>Discovery Service</w:t>
            </w:r>
          </w:p>
        </w:tc>
        <w:tc>
          <w:tcPr>
            <w:tcW w:w="6480" w:type="dxa"/>
          </w:tcPr>
          <w:p w14:paraId="4CCCFE5F" w14:textId="77777777" w:rsidR="008703E1" w:rsidRPr="006C7966" w:rsidRDefault="008703E1" w:rsidP="001A62C0">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8703E1" w:rsidRPr="006C7966" w14:paraId="06FFFFBD" w14:textId="77777777">
        <w:tc>
          <w:tcPr>
            <w:tcW w:w="2376" w:type="dxa"/>
          </w:tcPr>
          <w:p w14:paraId="20EDCC04" w14:textId="77777777" w:rsidR="008703E1" w:rsidRPr="006C7966" w:rsidRDefault="008703E1" w:rsidP="001A62C0">
            <w:pPr>
              <w:spacing w:after="120"/>
              <w:rPr>
                <w:rFonts w:cs="Arial"/>
                <w:color w:val="000000"/>
                <w:sz w:val="16"/>
                <w:szCs w:val="16"/>
                <w:lang w:eastAsia="en-GB"/>
              </w:rPr>
            </w:pPr>
            <w:r w:rsidRPr="006C7966">
              <w:rPr>
                <w:rFonts w:cs="Arial"/>
                <w:sz w:val="16"/>
                <w:szCs w:val="16"/>
              </w:rPr>
              <w:t>Edge Point</w:t>
            </w:r>
          </w:p>
        </w:tc>
        <w:tc>
          <w:tcPr>
            <w:tcW w:w="6480" w:type="dxa"/>
          </w:tcPr>
          <w:p w14:paraId="5DB86B7A" w14:textId="77777777" w:rsidR="008703E1" w:rsidRPr="006C7966" w:rsidRDefault="008703E1" w:rsidP="001A62C0">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8703E1" w:rsidRPr="006C7966" w14:paraId="1C36558D" w14:textId="77777777">
        <w:tc>
          <w:tcPr>
            <w:tcW w:w="2376" w:type="dxa"/>
          </w:tcPr>
          <w:p w14:paraId="2602B60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510DDF2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sidR="00555979">
              <w:rPr>
                <w:rFonts w:cs="Arial"/>
                <w:sz w:val="16"/>
                <w:szCs w:val="16"/>
                <w:lang w:eastAsia="en-GB"/>
              </w:rPr>
              <w:t>.</w:t>
            </w:r>
          </w:p>
        </w:tc>
      </w:tr>
      <w:tr w:rsidR="008703E1" w:rsidRPr="006C7966" w14:paraId="7F873263" w14:textId="77777777">
        <w:tc>
          <w:tcPr>
            <w:tcW w:w="2376" w:type="dxa"/>
          </w:tcPr>
          <w:p w14:paraId="6B7CC428"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2C7E2CBE" w14:textId="1830F41F" w:rsidR="008703E1" w:rsidRPr="006C7966" w:rsidRDefault="008703E1" w:rsidP="00896BE4">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sidR="00896BE4">
              <w:rPr>
                <w:rFonts w:cs="Arial"/>
                <w:color w:val="000000"/>
                <w:sz w:val="16"/>
                <w:szCs w:val="16"/>
                <w:lang w:eastAsia="en-GB"/>
              </w:rPr>
              <w:t>t</w:t>
            </w:r>
            <w:r w:rsidRPr="006C7966">
              <w:rPr>
                <w:rFonts w:cs="Arial"/>
                <w:color w:val="000000"/>
                <w:sz w:val="16"/>
                <w:szCs w:val="16"/>
                <w:lang w:eastAsia="en-GB"/>
              </w:rPr>
              <w:t xml:space="preserve"> and received.</w:t>
            </w:r>
          </w:p>
        </w:tc>
      </w:tr>
      <w:tr w:rsidR="008703E1" w:rsidRPr="006C7966" w14:paraId="0054209D" w14:textId="77777777">
        <w:tc>
          <w:tcPr>
            <w:tcW w:w="2376" w:type="dxa"/>
          </w:tcPr>
          <w:p w14:paraId="00A4F71B" w14:textId="77777777" w:rsidR="008703E1" w:rsidRPr="006C7966" w:rsidRDefault="008703E1" w:rsidP="001A62C0">
            <w:pPr>
              <w:spacing w:after="120"/>
              <w:rPr>
                <w:rFonts w:cs="Arial"/>
                <w:sz w:val="16"/>
                <w:szCs w:val="16"/>
                <w:lang w:eastAsia="en-GB"/>
              </w:rPr>
            </w:pPr>
            <w:r w:rsidRPr="006C7966">
              <w:rPr>
                <w:sz w:val="16"/>
                <w:szCs w:val="16"/>
              </w:rPr>
              <w:t xml:space="preserve">Message Transport Layer (MTL) </w:t>
            </w:r>
          </w:p>
        </w:tc>
        <w:tc>
          <w:tcPr>
            <w:tcW w:w="6480" w:type="dxa"/>
          </w:tcPr>
          <w:p w14:paraId="53A87317" w14:textId="77777777" w:rsidR="008703E1" w:rsidRPr="006C7966" w:rsidRDefault="008703E1" w:rsidP="001A62C0">
            <w:pPr>
              <w:spacing w:after="120"/>
              <w:rPr>
                <w:rFonts w:cs="Arial"/>
                <w:sz w:val="16"/>
                <w:szCs w:val="16"/>
                <w:lang w:eastAsia="en-GB"/>
              </w:rPr>
            </w:pPr>
            <w:r w:rsidRPr="006C7966">
              <w:rPr>
                <w:sz w:val="16"/>
                <w:szCs w:val="16"/>
              </w:rPr>
              <w:t>The MTL delivers an abstracted message delivery mechanism to the NSI layer.</w:t>
            </w:r>
          </w:p>
        </w:tc>
      </w:tr>
      <w:tr w:rsidR="008703E1" w:rsidRPr="006C7966" w14:paraId="67781787" w14:textId="77777777">
        <w:tc>
          <w:tcPr>
            <w:tcW w:w="2376" w:type="dxa"/>
          </w:tcPr>
          <w:p w14:paraId="3673CB2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13455FC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sidR="00555979">
              <w:rPr>
                <w:rFonts w:cs="Arial"/>
                <w:sz w:val="16"/>
                <w:szCs w:val="16"/>
                <w:lang w:eastAsia="en-GB"/>
              </w:rPr>
              <w:t>.</w:t>
            </w:r>
          </w:p>
        </w:tc>
      </w:tr>
      <w:tr w:rsidR="008703E1" w:rsidRPr="006C7966" w14:paraId="22780765" w14:textId="77777777">
        <w:tc>
          <w:tcPr>
            <w:tcW w:w="2376" w:type="dxa"/>
          </w:tcPr>
          <w:p w14:paraId="052B85C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1B75D02"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sidR="00555979">
              <w:rPr>
                <w:rFonts w:cs="Arial"/>
                <w:sz w:val="16"/>
                <w:szCs w:val="16"/>
                <w:lang w:eastAsia="en-GB"/>
              </w:rPr>
              <w:t>.</w:t>
            </w:r>
          </w:p>
        </w:tc>
      </w:tr>
      <w:tr w:rsidR="008703E1" w:rsidRPr="006C7966" w14:paraId="7D433BCD" w14:textId="77777777">
        <w:tc>
          <w:tcPr>
            <w:tcW w:w="2376" w:type="dxa"/>
          </w:tcPr>
          <w:p w14:paraId="71C0764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7F871BD2" w14:textId="2911F8B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sidR="00E411A9">
              <w:rPr>
                <w:rFonts w:cs="Arial"/>
                <w:sz w:val="16"/>
                <w:szCs w:val="16"/>
                <w:lang w:eastAsia="en-GB"/>
              </w:rPr>
              <w:t xml:space="preserve"> </w:t>
            </w:r>
            <w:r w:rsidRPr="006C7966">
              <w:rPr>
                <w:rFonts w:cs="Arial"/>
                <w:sz w:val="16"/>
                <w:szCs w:val="16"/>
                <w:lang w:eastAsia="en-GB"/>
              </w:rPr>
              <w:t xml:space="preserve"> Each NSA will support one or more Network Services</w:t>
            </w:r>
            <w:r w:rsidR="00555979">
              <w:rPr>
                <w:rFonts w:cs="Arial"/>
                <w:sz w:val="16"/>
                <w:szCs w:val="16"/>
                <w:lang w:eastAsia="en-GB"/>
              </w:rPr>
              <w:t>.</w:t>
            </w:r>
          </w:p>
        </w:tc>
      </w:tr>
      <w:tr w:rsidR="008703E1" w:rsidRPr="006C7966" w14:paraId="18FA7B32" w14:textId="77777777">
        <w:tc>
          <w:tcPr>
            <w:tcW w:w="2376" w:type="dxa"/>
          </w:tcPr>
          <w:p w14:paraId="175A12B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758C0DCD" w14:textId="317E775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8703E1" w:rsidRPr="006C7966" w14:paraId="48E03983" w14:textId="77777777">
        <w:tc>
          <w:tcPr>
            <w:tcW w:w="2376" w:type="dxa"/>
          </w:tcPr>
          <w:p w14:paraId="5C54DB3E"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3E6BCE90" w14:textId="5BB4302C"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NSI is the interface between </w:t>
            </w:r>
            <w:r w:rsidR="00522401" w:rsidRPr="00522401">
              <w:rPr>
                <w:rFonts w:cs="Arial"/>
                <w:iCs/>
                <w:sz w:val="16"/>
                <w:szCs w:val="16"/>
                <w:lang w:eastAsia="en-GB"/>
              </w:rPr>
              <w:t>RA</w:t>
            </w:r>
            <w:r w:rsidRPr="006C7966">
              <w:rPr>
                <w:rFonts w:cs="Arial"/>
                <w:sz w:val="16"/>
                <w:szCs w:val="16"/>
                <w:lang w:eastAsia="en-GB"/>
              </w:rPr>
              <w:t xml:space="preserve">s and </w:t>
            </w:r>
            <w:r w:rsidR="00E7277F" w:rsidRPr="00E7277F">
              <w:rPr>
                <w:rFonts w:cs="Arial"/>
                <w:iCs/>
                <w:sz w:val="16"/>
                <w:szCs w:val="16"/>
                <w:lang w:eastAsia="en-GB"/>
              </w:rPr>
              <w:t>PA</w:t>
            </w:r>
            <w:r w:rsidRPr="006C7966">
              <w:rPr>
                <w:rFonts w:cs="Arial"/>
                <w:sz w:val="16"/>
                <w:szCs w:val="16"/>
                <w:lang w:eastAsia="en-GB"/>
              </w:rPr>
              <w:t>s.</w:t>
            </w:r>
            <w:r w:rsidR="00E411A9">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sidR="00555979">
              <w:rPr>
                <w:rFonts w:cs="Arial"/>
                <w:iCs/>
                <w:sz w:val="16"/>
                <w:szCs w:val="16"/>
                <w:lang w:eastAsia="en-GB"/>
              </w:rPr>
              <w:t>.</w:t>
            </w:r>
          </w:p>
        </w:tc>
      </w:tr>
      <w:tr w:rsidR="008703E1" w:rsidRPr="006C7966" w14:paraId="239D8B92" w14:textId="77777777">
        <w:tc>
          <w:tcPr>
            <w:tcW w:w="2376" w:type="dxa"/>
          </w:tcPr>
          <w:p w14:paraId="5D0B303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11451E06" w14:textId="2AA8E858"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Network Services framework describes a</w:t>
            </w:r>
            <w:r w:rsidR="00896BE4">
              <w:rPr>
                <w:rFonts w:cs="Arial"/>
                <w:sz w:val="16"/>
                <w:szCs w:val="16"/>
                <w:lang w:eastAsia="en-GB"/>
              </w:rPr>
              <w:t>n</w:t>
            </w:r>
            <w:r w:rsidRPr="006C7966">
              <w:rPr>
                <w:rFonts w:cs="Arial"/>
                <w:sz w:val="16"/>
                <w:szCs w:val="16"/>
                <w:lang w:eastAsia="en-GB"/>
              </w:rPr>
              <w:t xml:space="preserve"> NSI message</w:t>
            </w:r>
            <w:r w:rsidR="00555979">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sidR="00555979">
              <w:rPr>
                <w:rFonts w:cs="Arial"/>
                <w:sz w:val="16"/>
                <w:szCs w:val="16"/>
                <w:lang w:eastAsia="en-GB"/>
              </w:rPr>
              <w:t>.</w:t>
            </w:r>
          </w:p>
        </w:tc>
      </w:tr>
      <w:tr w:rsidR="008703E1" w:rsidRPr="006C7966" w14:paraId="37D9CA1F" w14:textId="77777777">
        <w:tc>
          <w:tcPr>
            <w:tcW w:w="2376" w:type="dxa"/>
          </w:tcPr>
          <w:p w14:paraId="6E002D23"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NSI Message</w:t>
            </w:r>
          </w:p>
        </w:tc>
        <w:tc>
          <w:tcPr>
            <w:tcW w:w="6480" w:type="dxa"/>
          </w:tcPr>
          <w:p w14:paraId="17D09466"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00555979">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sidR="0058451C">
              <w:rPr>
                <w:rFonts w:cs="Arial"/>
                <w:sz w:val="16"/>
                <w:szCs w:val="16"/>
                <w:lang w:eastAsia="en-GB"/>
              </w:rPr>
              <w:t>an RA</w:t>
            </w:r>
            <w:r w:rsidRPr="006C7966">
              <w:rPr>
                <w:rFonts w:cs="Arial"/>
                <w:sz w:val="16"/>
                <w:szCs w:val="16"/>
                <w:lang w:eastAsia="en-GB"/>
              </w:rPr>
              <w:t xml:space="preserve"> and a </w:t>
            </w:r>
            <w:r w:rsidR="00E7277F" w:rsidRPr="00E7277F">
              <w:rPr>
                <w:rFonts w:cs="Arial"/>
                <w:iCs/>
                <w:sz w:val="16"/>
                <w:szCs w:val="16"/>
                <w:lang w:eastAsia="en-GB"/>
              </w:rPr>
              <w:t>PA</w:t>
            </w:r>
            <w:r w:rsidRPr="006C7966">
              <w:rPr>
                <w:rFonts w:cs="Arial"/>
                <w:sz w:val="16"/>
                <w:szCs w:val="16"/>
                <w:lang w:eastAsia="en-GB"/>
              </w:rPr>
              <w:t>.</w:t>
            </w:r>
          </w:p>
        </w:tc>
      </w:tr>
      <w:tr w:rsidR="00463A7F" w:rsidRPr="006C7966" w14:paraId="42185836" w14:textId="77777777">
        <w:tc>
          <w:tcPr>
            <w:tcW w:w="2376" w:type="dxa"/>
          </w:tcPr>
          <w:p w14:paraId="392BE286" w14:textId="77777777" w:rsidR="00463A7F" w:rsidRPr="006C7966" w:rsidRDefault="00463A7F" w:rsidP="001A62C0">
            <w:pPr>
              <w:spacing w:after="120"/>
              <w:rPr>
                <w:rFonts w:cs="Arial"/>
                <w:sz w:val="16"/>
                <w:szCs w:val="16"/>
                <w:lang w:eastAsia="en-GB"/>
              </w:rPr>
            </w:pPr>
            <w:r>
              <w:rPr>
                <w:rFonts w:cs="Arial"/>
                <w:sz w:val="16"/>
                <w:szCs w:val="16"/>
                <w:lang w:eastAsia="en-GB"/>
              </w:rPr>
              <w:t>NSI Topology</w:t>
            </w:r>
          </w:p>
        </w:tc>
        <w:tc>
          <w:tcPr>
            <w:tcW w:w="6480" w:type="dxa"/>
          </w:tcPr>
          <w:p w14:paraId="639E11A8" w14:textId="2CE64213" w:rsidR="00463A7F" w:rsidRPr="006C7966" w:rsidRDefault="00C6704C" w:rsidP="00C6704C">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sidR="00E411A9">
              <w:rPr>
                <w:rFonts w:cs="Arial"/>
                <w:sz w:val="16"/>
                <w:szCs w:val="16"/>
                <w:lang w:eastAsia="en-GB"/>
              </w:rPr>
              <w:t xml:space="preserve"> </w:t>
            </w:r>
          </w:p>
        </w:tc>
      </w:tr>
      <w:tr w:rsidR="008703E1" w:rsidRPr="006C7966" w14:paraId="7D8D694B" w14:textId="77777777">
        <w:tc>
          <w:tcPr>
            <w:tcW w:w="2376" w:type="dxa"/>
          </w:tcPr>
          <w:p w14:paraId="3AFCE4F6" w14:textId="77777777" w:rsidR="008703E1" w:rsidRPr="00B4170F" w:rsidRDefault="0015357D" w:rsidP="001A62C0">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12E886F0" w14:textId="1399C211" w:rsidR="008703E1" w:rsidRPr="006C7966" w:rsidRDefault="008703E1" w:rsidP="00555979">
            <w:pPr>
              <w:spacing w:after="120"/>
              <w:rPr>
                <w:rFonts w:cs="Arial"/>
                <w:color w:val="000000"/>
                <w:sz w:val="16"/>
                <w:szCs w:val="16"/>
                <w:lang w:eastAsia="en-GB"/>
              </w:rPr>
            </w:pPr>
            <w:r w:rsidRPr="006C7966">
              <w:rPr>
                <w:rFonts w:cs="Arial"/>
                <w:color w:val="000000"/>
                <w:sz w:val="16"/>
                <w:szCs w:val="16"/>
                <w:lang w:eastAsia="en-GB"/>
              </w:rPr>
              <w:t>A</w:t>
            </w:r>
            <w:r w:rsidR="00B4170F">
              <w:rPr>
                <w:rFonts w:cs="Arial"/>
                <w:color w:val="000000"/>
                <w:sz w:val="16"/>
                <w:szCs w:val="16"/>
                <w:lang w:eastAsia="en-GB"/>
              </w:rPr>
              <w:t>n</w:t>
            </w:r>
            <w:r w:rsidRPr="006C7966">
              <w:rPr>
                <w:rFonts w:cs="Arial"/>
                <w:color w:val="000000"/>
                <w:sz w:val="16"/>
                <w:szCs w:val="16"/>
                <w:lang w:eastAsia="en-GB"/>
              </w:rPr>
              <w:t xml:space="preserve"> </w:t>
            </w:r>
            <w:r w:rsidR="00B4170F">
              <w:rPr>
                <w:rFonts w:cs="Arial"/>
                <w:color w:val="000000"/>
                <w:sz w:val="16"/>
                <w:szCs w:val="16"/>
                <w:lang w:eastAsia="en-GB"/>
              </w:rPr>
              <w:t xml:space="preserve">Explicit Routing </w:t>
            </w:r>
            <w:r w:rsidR="00B4170F" w:rsidRPr="00B4170F">
              <w:rPr>
                <w:rFonts w:cs="Arial"/>
                <w:color w:val="000000"/>
                <w:sz w:val="16"/>
                <w:szCs w:val="16"/>
                <w:lang w:eastAsia="en-GB"/>
              </w:rPr>
              <w:t>Object (ero)</w:t>
            </w:r>
            <w:r w:rsidRPr="006C7966">
              <w:rPr>
                <w:rFonts w:cs="Arial"/>
                <w:color w:val="000000"/>
                <w:sz w:val="16"/>
                <w:szCs w:val="16"/>
                <w:lang w:eastAsia="en-GB"/>
              </w:rPr>
              <w:t xml:space="preserve"> is a </w:t>
            </w:r>
            <w:r w:rsidR="00B4170F">
              <w:rPr>
                <w:rFonts w:cs="Arial"/>
                <w:color w:val="000000"/>
                <w:sz w:val="16"/>
                <w:szCs w:val="16"/>
                <w:lang w:eastAsia="en-GB"/>
              </w:rPr>
              <w:t>parameter in a Connection request.</w:t>
            </w:r>
            <w:r w:rsidR="00E411A9">
              <w:rPr>
                <w:rFonts w:cs="Arial"/>
                <w:color w:val="000000"/>
                <w:sz w:val="16"/>
                <w:szCs w:val="16"/>
                <w:lang w:eastAsia="en-GB"/>
              </w:rPr>
              <w:t xml:space="preserve"> </w:t>
            </w:r>
            <w:r w:rsidR="00B4170F">
              <w:rPr>
                <w:rFonts w:cs="Arial"/>
                <w:color w:val="000000"/>
                <w:sz w:val="16"/>
                <w:szCs w:val="16"/>
                <w:lang w:eastAsia="en-GB"/>
              </w:rPr>
              <w:t>It is an ordered list of STP constraints to be used by the inter-Network pathfinder.</w:t>
            </w:r>
            <w:r w:rsidR="00E411A9">
              <w:rPr>
                <w:rFonts w:cs="Arial"/>
                <w:color w:val="000000"/>
                <w:sz w:val="16"/>
                <w:szCs w:val="16"/>
                <w:lang w:eastAsia="en-GB"/>
              </w:rPr>
              <w:t xml:space="preserve"> </w:t>
            </w:r>
          </w:p>
        </w:tc>
      </w:tr>
      <w:tr w:rsidR="008703E1" w:rsidRPr="006C7966" w14:paraId="1F8053F0" w14:textId="77777777">
        <w:tc>
          <w:tcPr>
            <w:tcW w:w="2376" w:type="dxa"/>
          </w:tcPr>
          <w:p w14:paraId="350D66B8"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E2A801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sidR="00555979">
              <w:rPr>
                <w:rFonts w:cs="Arial"/>
                <w:sz w:val="16"/>
                <w:szCs w:val="16"/>
                <w:lang w:eastAsia="en-GB"/>
              </w:rPr>
              <w:t>.</w:t>
            </w:r>
          </w:p>
        </w:tc>
      </w:tr>
      <w:tr w:rsidR="008703E1" w:rsidRPr="006C7966" w14:paraId="0AFB7324" w14:textId="77777777">
        <w:tc>
          <w:tcPr>
            <w:tcW w:w="2376" w:type="dxa"/>
          </w:tcPr>
          <w:p w14:paraId="1920DB6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1C8DE79F"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sidR="00555979">
              <w:rPr>
                <w:rFonts w:cs="Arial"/>
                <w:sz w:val="16"/>
                <w:szCs w:val="16"/>
                <w:lang w:eastAsia="en-GB"/>
              </w:rPr>
              <w:t>.</w:t>
            </w:r>
          </w:p>
        </w:tc>
      </w:tr>
      <w:tr w:rsidR="008703E1" w:rsidRPr="006C7966" w14:paraId="2A30E14D" w14:textId="77777777">
        <w:tc>
          <w:tcPr>
            <w:tcW w:w="2376" w:type="dxa"/>
          </w:tcPr>
          <w:p w14:paraId="6B7CDE4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30683E75" w14:textId="0CB6B635"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sidR="00E411A9">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8703E1" w:rsidRPr="006C7966" w14:paraId="49291242" w14:textId="77777777">
        <w:tc>
          <w:tcPr>
            <w:tcW w:w="2376" w:type="dxa"/>
          </w:tcPr>
          <w:p w14:paraId="304015CC" w14:textId="77777777" w:rsidR="008703E1" w:rsidRPr="006C7966" w:rsidRDefault="008703E1" w:rsidP="000B24E5">
            <w:pPr>
              <w:spacing w:after="120"/>
              <w:rPr>
                <w:rFonts w:cs="Arial"/>
                <w:sz w:val="16"/>
                <w:szCs w:val="16"/>
                <w:lang w:eastAsia="en-GB"/>
              </w:rPr>
            </w:pPr>
            <w:r w:rsidRPr="006C7966">
              <w:rPr>
                <w:rFonts w:cs="Arial"/>
                <w:sz w:val="16"/>
                <w:szCs w:val="16"/>
                <w:lang w:eastAsia="en-GB"/>
              </w:rPr>
              <w:t>Requester/</w:t>
            </w:r>
            <w:r w:rsidR="000B24E5">
              <w:rPr>
                <w:rFonts w:cs="Arial"/>
                <w:sz w:val="16"/>
                <w:szCs w:val="16"/>
                <w:lang w:eastAsia="en-GB"/>
              </w:rPr>
              <w:t xml:space="preserve">Provider </w:t>
            </w:r>
            <w:r w:rsidR="00E7277F" w:rsidRPr="00E7277F">
              <w:rPr>
                <w:rFonts w:cs="Arial"/>
                <w:sz w:val="16"/>
                <w:szCs w:val="16"/>
                <w:lang w:eastAsia="en-GB"/>
              </w:rPr>
              <w:t>A</w:t>
            </w:r>
            <w:r w:rsidR="000B24E5">
              <w:rPr>
                <w:rFonts w:cs="Arial"/>
                <w:sz w:val="16"/>
                <w:szCs w:val="16"/>
                <w:lang w:eastAsia="en-GB"/>
              </w:rPr>
              <w:t>gent (RA/PA)</w:t>
            </w:r>
            <w:r w:rsidRPr="006C7966">
              <w:rPr>
                <w:rFonts w:cs="Arial"/>
                <w:sz w:val="16"/>
                <w:szCs w:val="16"/>
                <w:lang w:eastAsia="en-GB"/>
              </w:rPr>
              <w:t xml:space="preserve"> </w:t>
            </w:r>
          </w:p>
        </w:tc>
        <w:tc>
          <w:tcPr>
            <w:tcW w:w="6480" w:type="dxa"/>
          </w:tcPr>
          <w:p w14:paraId="2591103F" w14:textId="2E4E950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sidR="00E411A9">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A particular NSA may act in different roles at different interfaces</w:t>
            </w:r>
            <w:r w:rsidR="00555979">
              <w:rPr>
                <w:rFonts w:cs="Arial"/>
                <w:sz w:val="16"/>
                <w:szCs w:val="16"/>
                <w:lang w:eastAsia="en-GB"/>
              </w:rPr>
              <w:t>.</w:t>
            </w:r>
          </w:p>
        </w:tc>
      </w:tr>
      <w:tr w:rsidR="008E58F7" w:rsidRPr="006C7966" w14:paraId="2B7AAA52" w14:textId="77777777">
        <w:tc>
          <w:tcPr>
            <w:tcW w:w="2376" w:type="dxa"/>
          </w:tcPr>
          <w:p w14:paraId="47AE51DB" w14:textId="77777777" w:rsidR="008E58F7" w:rsidRPr="006C7966" w:rsidRDefault="008E58F7" w:rsidP="001A62C0">
            <w:pPr>
              <w:spacing w:after="120"/>
              <w:rPr>
                <w:rFonts w:cs="Arial"/>
                <w:sz w:val="16"/>
                <w:szCs w:val="16"/>
                <w:lang w:eastAsia="en-GB"/>
              </w:rPr>
            </w:pPr>
            <w:r>
              <w:rPr>
                <w:rFonts w:cs="Arial"/>
                <w:sz w:val="16"/>
                <w:szCs w:val="16"/>
                <w:lang w:eastAsia="en-GB"/>
              </w:rPr>
              <w:t>Reservation State Machine (RSM)</w:t>
            </w:r>
          </w:p>
        </w:tc>
        <w:tc>
          <w:tcPr>
            <w:tcW w:w="6480" w:type="dxa"/>
          </w:tcPr>
          <w:p w14:paraId="05871D46" w14:textId="77777777" w:rsidR="008E58F7" w:rsidRPr="006C7966" w:rsidRDefault="008E58F7" w:rsidP="001A62C0">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8703E1" w:rsidRPr="006C7966" w14:paraId="7D06F2F4" w14:textId="77777777">
        <w:tc>
          <w:tcPr>
            <w:tcW w:w="2376" w:type="dxa"/>
          </w:tcPr>
          <w:p w14:paraId="1BE4E5DB"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3752C2C6" w14:textId="17B7EA8A" w:rsidR="008703E1" w:rsidRPr="006C7966" w:rsidRDefault="008703E1" w:rsidP="00555979">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8703E1" w:rsidRPr="006C7966" w14:paraId="168A6FA6" w14:textId="77777777">
        <w:tc>
          <w:tcPr>
            <w:tcW w:w="2376" w:type="dxa"/>
          </w:tcPr>
          <w:p w14:paraId="0EA3705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2F1A1453" w14:textId="05AD5E11" w:rsidR="008703E1" w:rsidRPr="006C7966" w:rsidRDefault="008703E1" w:rsidP="00555979">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8703E1" w:rsidRPr="006C7966" w14:paraId="58DEB49F" w14:textId="77777777">
        <w:tc>
          <w:tcPr>
            <w:tcW w:w="2376" w:type="dxa"/>
          </w:tcPr>
          <w:p w14:paraId="57E9EF52"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Plane</w:t>
            </w:r>
          </w:p>
          <w:p w14:paraId="448F0996" w14:textId="77777777" w:rsidR="008703E1" w:rsidRPr="006C7966" w:rsidRDefault="008703E1" w:rsidP="001A62C0">
            <w:pPr>
              <w:spacing w:after="120"/>
              <w:rPr>
                <w:rFonts w:cs="Arial"/>
                <w:color w:val="000000"/>
                <w:sz w:val="16"/>
                <w:szCs w:val="16"/>
                <w:lang w:eastAsia="en-GB"/>
              </w:rPr>
            </w:pPr>
          </w:p>
        </w:tc>
        <w:tc>
          <w:tcPr>
            <w:tcW w:w="6480" w:type="dxa"/>
          </w:tcPr>
          <w:p w14:paraId="3E6F8F7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sidR="00555979">
              <w:rPr>
                <w:rFonts w:cs="Arial"/>
                <w:iCs/>
                <w:sz w:val="16"/>
                <w:szCs w:val="16"/>
                <w:lang w:eastAsia="en-GB"/>
              </w:rPr>
              <w:t>.</w:t>
            </w:r>
          </w:p>
        </w:tc>
      </w:tr>
      <w:tr w:rsidR="008703E1" w:rsidRPr="006C7966" w14:paraId="6252A362" w14:textId="77777777">
        <w:tc>
          <w:tcPr>
            <w:tcW w:w="2376" w:type="dxa"/>
          </w:tcPr>
          <w:p w14:paraId="72C4180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67DB477E"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sidR="00555979">
              <w:rPr>
                <w:rFonts w:cs="Arial"/>
                <w:color w:val="000000"/>
                <w:sz w:val="16"/>
                <w:szCs w:val="16"/>
                <w:lang w:eastAsia="en-GB"/>
              </w:rPr>
              <w:t>.</w:t>
            </w:r>
          </w:p>
        </w:tc>
      </w:tr>
      <w:tr w:rsidR="008703E1" w:rsidRPr="006C7966" w14:paraId="7CD3D287" w14:textId="77777777">
        <w:tc>
          <w:tcPr>
            <w:tcW w:w="2376" w:type="dxa"/>
          </w:tcPr>
          <w:p w14:paraId="1752D50C"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5FC3FD2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sidR="00555979">
              <w:rPr>
                <w:rFonts w:cs="Arial"/>
                <w:sz w:val="16"/>
                <w:szCs w:val="16"/>
                <w:lang w:eastAsia="en-GB"/>
              </w:rPr>
              <w:t>.</w:t>
            </w:r>
          </w:p>
        </w:tc>
      </w:tr>
      <w:tr w:rsidR="008703E1" w:rsidRPr="006C7966" w14:paraId="7DF5D8C2" w14:textId="77777777">
        <w:tc>
          <w:tcPr>
            <w:tcW w:w="2376" w:type="dxa"/>
          </w:tcPr>
          <w:p w14:paraId="65406D9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73B83C7F" w14:textId="66FE72E9" w:rsidR="008703E1" w:rsidRPr="006C7966" w:rsidRDefault="008703E1" w:rsidP="001A62C0">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sidR="00E411A9">
              <w:rPr>
                <w:rFonts w:cs="Arial"/>
                <w:sz w:val="16"/>
                <w:szCs w:val="16"/>
                <w:lang w:eastAsia="en-GB"/>
              </w:rPr>
              <w:t xml:space="preserve"> </w:t>
            </w:r>
          </w:p>
        </w:tc>
      </w:tr>
      <w:tr w:rsidR="008703E1" w:rsidRPr="006C7966" w14:paraId="10B988EB" w14:textId="77777777">
        <w:tc>
          <w:tcPr>
            <w:tcW w:w="2376" w:type="dxa"/>
          </w:tcPr>
          <w:p w14:paraId="5B8977CC" w14:textId="77777777" w:rsidR="008703E1" w:rsidRPr="006C7966" w:rsidRDefault="008703E1" w:rsidP="001A62C0">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43C5A78C"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sidR="00555979">
              <w:rPr>
                <w:rFonts w:cs="Arial"/>
                <w:sz w:val="16"/>
                <w:szCs w:val="16"/>
                <w:lang w:eastAsia="en-GB"/>
              </w:rPr>
              <w:t>.</w:t>
            </w:r>
          </w:p>
        </w:tc>
      </w:tr>
      <w:tr w:rsidR="008703E1" w:rsidRPr="006C7966" w14:paraId="4FC41B09" w14:textId="77777777">
        <w:tc>
          <w:tcPr>
            <w:tcW w:w="2376" w:type="dxa"/>
          </w:tcPr>
          <w:p w14:paraId="38C657C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2C22D7F8" w14:textId="4A8B5273"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sidR="00E411A9">
              <w:rPr>
                <w:rFonts w:cs="Arial"/>
                <w:sz w:val="16"/>
                <w:szCs w:val="16"/>
                <w:lang w:eastAsia="en-GB"/>
              </w:rPr>
              <w:t xml:space="preserve"> </w:t>
            </w:r>
            <w:r w:rsidRPr="006C7966">
              <w:rPr>
                <w:rFonts w:cs="Arial"/>
                <w:sz w:val="16"/>
                <w:szCs w:val="16"/>
                <w:lang w:eastAsia="en-GB"/>
              </w:rPr>
              <w:t>This term has a formal definition in the CS state-machine</w:t>
            </w:r>
            <w:r w:rsidR="00555979">
              <w:rPr>
                <w:rFonts w:cs="Arial"/>
                <w:sz w:val="16"/>
                <w:szCs w:val="16"/>
                <w:lang w:eastAsia="en-GB"/>
              </w:rPr>
              <w:t>.</w:t>
            </w:r>
          </w:p>
        </w:tc>
      </w:tr>
      <w:tr w:rsidR="008703E1" w:rsidRPr="006C7966" w14:paraId="24A943BA" w14:textId="77777777">
        <w:tc>
          <w:tcPr>
            <w:tcW w:w="2376" w:type="dxa"/>
          </w:tcPr>
          <w:p w14:paraId="314E0F39"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1AAAC737"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8703E1" w:rsidRPr="006C7966" w14:paraId="5510358D" w14:textId="77777777">
        <w:tc>
          <w:tcPr>
            <w:tcW w:w="2376" w:type="dxa"/>
          </w:tcPr>
          <w:p w14:paraId="0C97F9A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3D50852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sidR="00674AB8">
              <w:rPr>
                <w:rFonts w:cs="Arial"/>
                <w:color w:val="000000"/>
                <w:sz w:val="16"/>
                <w:szCs w:val="16"/>
                <w:lang w:eastAsia="en-GB"/>
              </w:rPr>
              <w:t>.</w:t>
            </w:r>
          </w:p>
        </w:tc>
      </w:tr>
      <w:tr w:rsidR="008703E1" w:rsidRPr="006C7966" w14:paraId="091ECEA8" w14:textId="77777777">
        <w:tc>
          <w:tcPr>
            <w:tcW w:w="2376" w:type="dxa"/>
          </w:tcPr>
          <w:p w14:paraId="69E3580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51B4333F"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XSD is a schema language for XML</w:t>
            </w:r>
            <w:r w:rsidR="00674AB8">
              <w:rPr>
                <w:rFonts w:cs="Arial"/>
                <w:color w:val="000000"/>
                <w:sz w:val="16"/>
                <w:szCs w:val="16"/>
                <w:lang w:eastAsia="en-GB"/>
              </w:rPr>
              <w:t>.</w:t>
            </w:r>
          </w:p>
        </w:tc>
      </w:tr>
      <w:tr w:rsidR="008703E1" w:rsidRPr="006C7966" w14:paraId="24B5CBEC" w14:textId="77777777">
        <w:tc>
          <w:tcPr>
            <w:tcW w:w="2376" w:type="dxa"/>
          </w:tcPr>
          <w:p w14:paraId="7DEAC38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325C9466"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6D5CDF6B" w14:textId="77777777" w:rsidR="008703E1" w:rsidRPr="006C7966" w:rsidRDefault="008703E1" w:rsidP="008703E1">
      <w:pPr>
        <w:rPr>
          <w:lang w:eastAsia="en-GB"/>
        </w:rPr>
      </w:pPr>
    </w:p>
    <w:p w14:paraId="1EF3FF0A" w14:textId="77777777" w:rsidR="008703E1" w:rsidRPr="006C7966" w:rsidRDefault="008703E1" w:rsidP="008703E1">
      <w:pPr>
        <w:rPr>
          <w:lang w:eastAsia="en-GB"/>
        </w:rPr>
      </w:pPr>
    </w:p>
    <w:p w14:paraId="118BDD28" w14:textId="77777777" w:rsidR="008703E1" w:rsidRPr="006C7966" w:rsidRDefault="008703E1" w:rsidP="008703E1"/>
    <w:p w14:paraId="3DAFF5B0" w14:textId="77777777" w:rsidR="008703E1" w:rsidRPr="006C7966" w:rsidRDefault="008703E1" w:rsidP="008703E1">
      <w:pPr>
        <w:pStyle w:val="Heading1"/>
        <w:keepNext w:val="0"/>
        <w:spacing w:before="0" w:after="0"/>
        <w:ind w:left="578" w:hanging="578"/>
      </w:pPr>
      <w:bookmarkStart w:id="561" w:name="_Toc526008660"/>
      <w:bookmarkStart w:id="562" w:name="_Toc5010632"/>
      <w:bookmarkStart w:id="563" w:name="_Toc130006546"/>
      <w:bookmarkStart w:id="564" w:name="_Toc299721148"/>
      <w:r w:rsidRPr="006C7966">
        <w:t>Intellectual Property Statement</w:t>
      </w:r>
      <w:bookmarkEnd w:id="561"/>
      <w:bookmarkEnd w:id="562"/>
      <w:bookmarkEnd w:id="563"/>
      <w:bookmarkEnd w:id="564"/>
    </w:p>
    <w:p w14:paraId="22713695" w14:textId="77777777" w:rsidR="008703E1" w:rsidRPr="006C7966" w:rsidRDefault="008703E1" w:rsidP="008703E1"/>
    <w:p w14:paraId="6C47BD34" w14:textId="5DE6DEA4" w:rsidR="008703E1" w:rsidRPr="006C7966" w:rsidRDefault="008703E1" w:rsidP="008703E1">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sidR="00E411A9">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1732743F" w14:textId="77777777" w:rsidR="008703E1" w:rsidRPr="006C7966" w:rsidRDefault="008703E1" w:rsidP="008703E1">
      <w:pPr>
        <w:rPr>
          <w:lang w:eastAsia="zh-CN"/>
        </w:rPr>
      </w:pPr>
    </w:p>
    <w:p w14:paraId="05A24E36" w14:textId="7CF823C0" w:rsidR="008703E1" w:rsidRPr="006C7966" w:rsidRDefault="008703E1" w:rsidP="008703E1">
      <w:pPr>
        <w:rPr>
          <w:lang w:eastAsia="zh-CN"/>
        </w:rPr>
      </w:pPr>
      <w:r w:rsidRPr="006C7966">
        <w:rPr>
          <w:lang w:eastAsia="zh-CN"/>
        </w:rPr>
        <w:t>The OGF invites any interested party to bring to its attention any copyrights, patents or patent applications, or other proprietary rights which may cover technology that may be required to practice this recommendation.</w:t>
      </w:r>
      <w:r w:rsidR="00E411A9">
        <w:rPr>
          <w:lang w:eastAsia="zh-CN"/>
        </w:rPr>
        <w:t xml:space="preserve"> </w:t>
      </w:r>
      <w:r w:rsidRPr="006C7966">
        <w:rPr>
          <w:lang w:eastAsia="zh-CN"/>
        </w:rPr>
        <w:t>Please address the information to the OGF Executive Director.</w:t>
      </w:r>
    </w:p>
    <w:p w14:paraId="3E9F1F5F" w14:textId="77777777" w:rsidR="008703E1" w:rsidRPr="006C7966" w:rsidRDefault="008703E1" w:rsidP="008703E1"/>
    <w:p w14:paraId="79834A5D" w14:textId="77777777" w:rsidR="008703E1" w:rsidRPr="006C7966" w:rsidRDefault="008703E1" w:rsidP="008703E1">
      <w:pPr>
        <w:pStyle w:val="Heading1"/>
        <w:keepNext w:val="0"/>
        <w:spacing w:before="0" w:after="0"/>
        <w:ind w:left="578" w:hanging="578"/>
      </w:pPr>
      <w:bookmarkStart w:id="565" w:name="_Toc5010633"/>
      <w:bookmarkStart w:id="566" w:name="_Toc130006547"/>
      <w:bookmarkStart w:id="567" w:name="_Toc299721149"/>
      <w:bookmarkStart w:id="568" w:name="_Toc526008661"/>
      <w:r w:rsidRPr="006C7966">
        <w:lastRenderedPageBreak/>
        <w:t>Disclaimer</w:t>
      </w:r>
      <w:bookmarkEnd w:id="565"/>
      <w:bookmarkEnd w:id="566"/>
      <w:bookmarkEnd w:id="567"/>
    </w:p>
    <w:p w14:paraId="3CC8BD3C" w14:textId="77777777" w:rsidR="008703E1" w:rsidRPr="006C7966" w:rsidRDefault="008703E1" w:rsidP="008703E1">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7C106C8D" w14:textId="77777777" w:rsidR="008703E1" w:rsidRPr="006C7966" w:rsidRDefault="008703E1" w:rsidP="008703E1"/>
    <w:p w14:paraId="1D21618C" w14:textId="77777777" w:rsidR="008703E1" w:rsidRPr="006C7966" w:rsidRDefault="008703E1" w:rsidP="008703E1">
      <w:pPr>
        <w:pStyle w:val="Heading1"/>
        <w:keepNext w:val="0"/>
        <w:spacing w:before="0" w:after="0"/>
        <w:ind w:left="578" w:hanging="578"/>
      </w:pPr>
      <w:bookmarkStart w:id="569" w:name="_Toc5010634"/>
      <w:bookmarkStart w:id="570" w:name="_Toc130006548"/>
      <w:bookmarkStart w:id="571" w:name="_Toc299721150"/>
      <w:r w:rsidRPr="006C7966">
        <w:t>Full Copyright Notice</w:t>
      </w:r>
      <w:bookmarkEnd w:id="568"/>
      <w:bookmarkEnd w:id="569"/>
      <w:bookmarkEnd w:id="570"/>
      <w:bookmarkEnd w:id="571"/>
    </w:p>
    <w:p w14:paraId="24A8094F" w14:textId="77777777" w:rsidR="008703E1" w:rsidRPr="006C7966" w:rsidRDefault="008703E1" w:rsidP="008703E1"/>
    <w:p w14:paraId="5D79E02F" w14:textId="77777777" w:rsidR="008703E1" w:rsidRPr="006C7966" w:rsidRDefault="008703E1" w:rsidP="008703E1">
      <w:r w:rsidRPr="006C7966">
        <w:t>Copyright (C) Open Grid Forum (2008-201</w:t>
      </w:r>
      <w:r w:rsidRPr="006C7966">
        <w:rPr>
          <w:lang w:eastAsia="ja-JP"/>
        </w:rPr>
        <w:t>3</w:t>
      </w:r>
      <w:r w:rsidRPr="006C7966">
        <w:t xml:space="preserve">). All Rights Reserved. </w:t>
      </w:r>
    </w:p>
    <w:p w14:paraId="279A45AA" w14:textId="77777777" w:rsidR="008703E1" w:rsidRPr="006C7966" w:rsidRDefault="008703E1" w:rsidP="008703E1"/>
    <w:p w14:paraId="646F5562" w14:textId="77777777" w:rsidR="008703E1" w:rsidRPr="006C7966" w:rsidRDefault="008703E1" w:rsidP="008703E1">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1E2B8D82" w14:textId="77777777" w:rsidR="008703E1" w:rsidRPr="006C7966" w:rsidRDefault="008703E1" w:rsidP="008703E1"/>
    <w:p w14:paraId="07E08634" w14:textId="77777777" w:rsidR="00E324A0" w:rsidRDefault="008703E1" w:rsidP="008703E1">
      <w:r w:rsidRPr="006C7966">
        <w:t>The limited permissions granted above are perpetual and will not be revoked by the OGF or its successors or assignees.</w:t>
      </w:r>
    </w:p>
    <w:p w14:paraId="4B89216D" w14:textId="77777777" w:rsidR="00E324A0" w:rsidRDefault="00E324A0">
      <w:r>
        <w:br w:type="page"/>
      </w:r>
    </w:p>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572" w:name="_Toc299721151"/>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572"/>
    </w:p>
    <w:p w14:paraId="3F3085B8" w14:textId="77777777"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BD4BAA">
        <w:t>4.3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lang w:val="en-GB" w:eastAsia="en-GB"/>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4688CAAA"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BD4BAA">
        <w:rPr>
          <w:b/>
          <w:noProof/>
        </w:rPr>
        <w:t>101</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lang w:val="en-GB" w:eastAsia="en-GB"/>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41AD1E09" w:rsidR="00CD4845" w:rsidRPr="006C7966" w:rsidRDefault="003F5E49" w:rsidP="0065427B">
      <w:pPr>
        <w:pStyle w:val="Caption"/>
        <w:jc w:val="center"/>
      </w:pPr>
      <w:r w:rsidRPr="006C7966">
        <w:t xml:space="preserve">Table </w:t>
      </w:r>
      <w:fldSimple w:instr=" SEQ Table \* ARABIC ">
        <w:r w:rsidR="00BD4BAA">
          <w:rPr>
            <w:noProof/>
          </w:rPr>
          <w:t>102</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lang w:val="en-GB" w:eastAsia="en-GB"/>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84D158" w:rsidR="00CD4845" w:rsidRPr="006C7966" w:rsidRDefault="003F5E49" w:rsidP="009721AE">
      <w:pPr>
        <w:pStyle w:val="Caption"/>
        <w:jc w:val="center"/>
      </w:pPr>
      <w:r w:rsidRPr="006C7966">
        <w:t xml:space="preserve">Table </w:t>
      </w:r>
      <w:fldSimple w:instr=" SEQ Table \* ARABIC ">
        <w:r w:rsidR="00BD4BAA">
          <w:rPr>
            <w:noProof/>
          </w:rPr>
          <w:t>103</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573" w:name="_Ref359233988"/>
      <w:bookmarkStart w:id="574" w:name="_Toc299721152"/>
      <w:r w:rsidRPr="006C7966">
        <w:t xml:space="preserve">Appendix </w:t>
      </w:r>
      <w:r>
        <w:t>B</w:t>
      </w:r>
      <w:r w:rsidRPr="006C7966">
        <w:t>:</w:t>
      </w:r>
      <w:bookmarkEnd w:id="573"/>
      <w:r w:rsidR="00E411A9">
        <w:t xml:space="preserve"> </w:t>
      </w:r>
      <w:r w:rsidR="002E26FB">
        <w:t>Error M</w:t>
      </w:r>
      <w:r>
        <w:t>essages</w:t>
      </w:r>
      <w:r w:rsidR="002E26FB">
        <w:t xml:space="preserve"> and </w:t>
      </w:r>
      <w:commentRangeStart w:id="575"/>
      <w:r w:rsidR="002E26FB">
        <w:t>Best</w:t>
      </w:r>
      <w:commentRangeEnd w:id="575"/>
      <w:r w:rsidR="00373862">
        <w:rPr>
          <w:rStyle w:val="CommentReference"/>
          <w:b w:val="0"/>
          <w:kern w:val="0"/>
        </w:rPr>
        <w:commentReference w:id="575"/>
      </w:r>
      <w:r w:rsidR="002E26FB">
        <w:t xml:space="preserve"> Practices</w:t>
      </w:r>
      <w:bookmarkEnd w:id="574"/>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576" w:name="_Toc299721153"/>
      <w:r>
        <w:t>Error Messages</w:t>
      </w:r>
      <w:bookmarkEnd w:id="576"/>
    </w:p>
    <w:p w14:paraId="7FD3C3A5" w14:textId="4473ABD4" w:rsidR="002E26FB" w:rsidRDefault="002E26FB" w:rsidP="0096574A"/>
    <w:p w14:paraId="3A595087" w14:textId="44244359" w:rsidR="00373862" w:rsidRDefault="00373862" w:rsidP="00785AE8">
      <w:pPr>
        <w:rPr>
          <w:ins w:id="577" w:author="Guy Roberts" w:date="2015-10-16T12:33:00Z"/>
        </w:rPr>
      </w:pPr>
      <w:ins w:id="578" w:author="Guy Roberts" w:date="2015-10-16T12:32:00Z">
        <w:r>
          <w:t xml:space="preserve">A formal set of error codes is defined for the NSI CS protocol.  </w:t>
        </w:r>
      </w:ins>
      <w:del w:id="579" w:author="Guy Roberts" w:date="2015-10-16T12:32:00Z">
        <w:r w:rsidR="0096574A" w:rsidDel="00373862">
          <w:delText xml:space="preserve">The following set of error codes </w:delText>
        </w:r>
        <w:r w:rsidR="00A85CD0" w:rsidDel="00373862">
          <w:delText>SHOULD be used</w:delText>
        </w:r>
      </w:del>
      <w:ins w:id="580" w:author="Guy Roberts" w:date="2015-10-16T12:32:00Z">
        <w:r>
          <w:t>The error codes SHOULD be used to ensure common error messages between NSI implementations</w:t>
        </w:r>
      </w:ins>
      <w:r w:rsidR="0096574A" w:rsidRPr="006C7966">
        <w:t>.</w:t>
      </w:r>
      <w:r w:rsidR="00E411A9">
        <w:t xml:space="preserve"> </w:t>
      </w:r>
      <w:ins w:id="581" w:author="Guy Roberts" w:date="2015-10-16T12:34:00Z">
        <w:r>
          <w:t xml:space="preserve">Error codes are defined in the NSI document </w:t>
        </w:r>
      </w:ins>
      <w:ins w:id="582" w:author="Guy Roberts" w:date="2015-10-16T12:37:00Z">
        <w:r>
          <w:t>Error codes for NSI Connection Service</w:t>
        </w:r>
      </w:ins>
      <w:ins w:id="583" w:author="Guy Roberts" w:date="2015-10-16T12:34:00Z">
        <w:r>
          <w:t xml:space="preserve"> [</w:t>
        </w:r>
      </w:ins>
      <w:ins w:id="584" w:author="Guy Roberts" w:date="2015-10-16T12:37:00Z">
        <w:r>
          <w:fldChar w:fldCharType="begin"/>
        </w:r>
        <w:r>
          <w:instrText xml:space="preserve"> REF _Ref432762376 \r \h </w:instrText>
        </w:r>
      </w:ins>
      <w:r>
        <w:fldChar w:fldCharType="separate"/>
      </w:r>
      <w:ins w:id="585" w:author="Guy Roberts" w:date="2015-10-16T12:37:00Z">
        <w:r>
          <w:t>15</w:t>
        </w:r>
        <w:r>
          <w:fldChar w:fldCharType="end"/>
        </w:r>
      </w:ins>
      <w:ins w:id="586" w:author="Guy Roberts" w:date="2015-10-16T12:34:00Z">
        <w:r>
          <w:t>].</w:t>
        </w:r>
      </w:ins>
    </w:p>
    <w:p w14:paraId="7A058BE5" w14:textId="0F732389" w:rsidR="00785AE8" w:rsidRPr="006C7966" w:rsidRDefault="00785AE8" w:rsidP="00785AE8">
      <w:del w:id="587" w:author="Guy Roberts" w:date="2015-10-16T12:33:00Z">
        <w:r w:rsidDel="00373862">
          <w:delText>Any of these service</w:delText>
        </w:r>
      </w:del>
      <w:ins w:id="588" w:author="Guy Roberts" w:date="2015-10-16T12:33:00Z">
        <w:r w:rsidR="00373862">
          <w:t>Service</w:t>
        </w:r>
      </w:ins>
      <w:r>
        <w:t xml:space="preserve"> exceptions can be sent in either the SOAP fault reply to the original request</w:t>
      </w:r>
      <w:r w:rsidR="00F84654">
        <w:t>,</w:t>
      </w:r>
      <w:r>
        <w:t xml:space="preserve"> </w:t>
      </w:r>
      <w:r w:rsidR="00F84654">
        <w:t xml:space="preserve">a failed reply message, </w:t>
      </w:r>
      <w:r>
        <w:t>or an error reply message.</w:t>
      </w:r>
      <w:r w:rsidR="00E411A9">
        <w:t xml:space="preserve"> </w:t>
      </w:r>
    </w:p>
    <w:p w14:paraId="41D4D33E" w14:textId="4F7D332C" w:rsidR="0096574A" w:rsidRPr="006C7966" w:rsidRDefault="0096574A" w:rsidP="0096574A"/>
    <w:tbl>
      <w:tblPr>
        <w:tblStyle w:val="TableGrid"/>
        <w:tblW w:w="0" w:type="auto"/>
        <w:tblLayout w:type="fixed"/>
        <w:tblLook w:val="04A0" w:firstRow="1" w:lastRow="0" w:firstColumn="1" w:lastColumn="0" w:noHBand="0" w:noVBand="1"/>
      </w:tblPr>
      <w:tblGrid>
        <w:gridCol w:w="817"/>
        <w:gridCol w:w="2835"/>
        <w:gridCol w:w="2693"/>
        <w:gridCol w:w="2511"/>
      </w:tblGrid>
      <w:tr w:rsidR="0096574A" w:rsidRPr="006C7966" w:rsidDel="00373862" w14:paraId="27E2B432" w14:textId="13DBADF2">
        <w:trPr>
          <w:trHeight w:val="300"/>
          <w:del w:id="589" w:author="Guy Roberts" w:date="2015-10-16T12:31:00Z"/>
        </w:trPr>
        <w:tc>
          <w:tcPr>
            <w:tcW w:w="817" w:type="dxa"/>
            <w:shd w:val="clear" w:color="auto" w:fill="C6D9F1" w:themeFill="text2" w:themeFillTint="33"/>
          </w:tcPr>
          <w:p w14:paraId="1CB8BF87" w14:textId="35E2BD8F" w:rsidR="0096574A" w:rsidRPr="006C7966" w:rsidDel="00373862" w:rsidRDefault="0096574A" w:rsidP="0096574A">
            <w:pPr>
              <w:rPr>
                <w:del w:id="590" w:author="Guy Roberts" w:date="2015-10-16T12:31:00Z"/>
                <w:b/>
                <w:i/>
                <w:sz w:val="16"/>
                <w:szCs w:val="16"/>
              </w:rPr>
            </w:pPr>
            <w:del w:id="591" w:author="Guy Roberts" w:date="2015-10-16T12:31:00Z">
              <w:r w:rsidRPr="006C7966" w:rsidDel="00373862">
                <w:rPr>
                  <w:b/>
                  <w:i/>
                  <w:sz w:val="16"/>
                  <w:szCs w:val="16"/>
                </w:rPr>
                <w:delText>errorId</w:delText>
              </w:r>
            </w:del>
          </w:p>
        </w:tc>
        <w:tc>
          <w:tcPr>
            <w:tcW w:w="2835" w:type="dxa"/>
            <w:shd w:val="clear" w:color="auto" w:fill="C6D9F1" w:themeFill="text2" w:themeFillTint="33"/>
          </w:tcPr>
          <w:p w14:paraId="769854E3" w14:textId="41DE27E7" w:rsidR="0096574A" w:rsidRPr="006C7966" w:rsidDel="00373862" w:rsidRDefault="0096574A" w:rsidP="0096574A">
            <w:pPr>
              <w:rPr>
                <w:del w:id="592" w:author="Guy Roberts" w:date="2015-10-16T12:31:00Z"/>
                <w:b/>
                <w:i/>
                <w:sz w:val="16"/>
                <w:szCs w:val="16"/>
              </w:rPr>
            </w:pPr>
            <w:del w:id="593" w:author="Guy Roberts" w:date="2015-10-16T12:31:00Z">
              <w:r w:rsidRPr="006C7966" w:rsidDel="00373862">
                <w:rPr>
                  <w:rFonts w:cs="Arial"/>
                  <w:b/>
                  <w:i/>
                  <w:sz w:val="16"/>
                </w:rPr>
                <w:delText>errorDescription</w:delText>
              </w:r>
            </w:del>
          </w:p>
        </w:tc>
        <w:tc>
          <w:tcPr>
            <w:tcW w:w="2693" w:type="dxa"/>
            <w:shd w:val="clear" w:color="auto" w:fill="C6D9F1" w:themeFill="text2" w:themeFillTint="33"/>
          </w:tcPr>
          <w:p w14:paraId="4CFD872B" w14:textId="289279E4" w:rsidR="0096574A" w:rsidRPr="006C7966" w:rsidDel="00373862" w:rsidRDefault="00AA504E" w:rsidP="0096574A">
            <w:pPr>
              <w:rPr>
                <w:del w:id="594" w:author="Guy Roberts" w:date="2015-10-16T12:31:00Z"/>
                <w:b/>
                <w:i/>
                <w:sz w:val="16"/>
                <w:szCs w:val="16"/>
              </w:rPr>
            </w:pPr>
            <w:del w:id="595" w:author="Guy Roberts" w:date="2015-10-16T12:31:00Z">
              <w:r w:rsidRPr="006C7966" w:rsidDel="00373862">
                <w:rPr>
                  <w:b/>
                  <w:i/>
                  <w:sz w:val="16"/>
                  <w:szCs w:val="16"/>
                </w:rPr>
                <w:delText>T</w:delText>
              </w:r>
              <w:r w:rsidR="0096574A" w:rsidRPr="006C7966" w:rsidDel="00373862">
                <w:rPr>
                  <w:b/>
                  <w:i/>
                  <w:sz w:val="16"/>
                  <w:szCs w:val="16"/>
                </w:rPr>
                <w:delText>ext</w:delText>
              </w:r>
            </w:del>
          </w:p>
        </w:tc>
        <w:tc>
          <w:tcPr>
            <w:tcW w:w="2511" w:type="dxa"/>
            <w:shd w:val="clear" w:color="auto" w:fill="C6D9F1" w:themeFill="text2" w:themeFillTint="33"/>
          </w:tcPr>
          <w:p w14:paraId="35375C75" w14:textId="393A7D0A" w:rsidR="0096574A" w:rsidRPr="006C7966" w:rsidDel="00373862" w:rsidRDefault="0096574A" w:rsidP="0096574A">
            <w:pPr>
              <w:rPr>
                <w:del w:id="596" w:author="Guy Roberts" w:date="2015-10-16T12:31:00Z"/>
                <w:b/>
                <w:i/>
                <w:sz w:val="16"/>
                <w:szCs w:val="16"/>
              </w:rPr>
            </w:pPr>
            <w:del w:id="597" w:author="Guy Roberts" w:date="2015-10-16T12:31:00Z">
              <w:r w:rsidRPr="006C7966" w:rsidDel="00373862">
                <w:rPr>
                  <w:b/>
                  <w:i/>
                  <w:sz w:val="16"/>
                  <w:szCs w:val="16"/>
                </w:rPr>
                <w:delText>variables</w:delText>
              </w:r>
            </w:del>
          </w:p>
        </w:tc>
      </w:tr>
      <w:tr w:rsidR="0096574A" w:rsidRPr="006C7966" w:rsidDel="00373862" w14:paraId="3E474600" w14:textId="4F5F78D3">
        <w:trPr>
          <w:trHeight w:val="217"/>
          <w:del w:id="598" w:author="Guy Roberts" w:date="2015-10-16T12:31:00Z"/>
        </w:trPr>
        <w:tc>
          <w:tcPr>
            <w:tcW w:w="817" w:type="dxa"/>
          </w:tcPr>
          <w:p w14:paraId="3F27A4C7" w14:textId="5773B87B" w:rsidR="0096574A" w:rsidRPr="006C7966" w:rsidDel="00373862" w:rsidRDefault="001031ED" w:rsidP="0096574A">
            <w:pPr>
              <w:pStyle w:val="NoSpacing"/>
              <w:rPr>
                <w:del w:id="599" w:author="Guy Roberts" w:date="2015-10-16T12:31:00Z"/>
                <w:rFonts w:ascii="Arial" w:hAnsi="Arial" w:cs="Arial"/>
                <w:sz w:val="16"/>
                <w:szCs w:val="16"/>
                <w:lang w:val="en-US"/>
              </w:rPr>
            </w:pPr>
            <w:del w:id="600"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100</w:delText>
              </w:r>
            </w:del>
          </w:p>
        </w:tc>
        <w:tc>
          <w:tcPr>
            <w:tcW w:w="2835" w:type="dxa"/>
          </w:tcPr>
          <w:p w14:paraId="6EE92C20" w14:textId="7AB0A88C" w:rsidR="0096574A" w:rsidRPr="006C7966" w:rsidDel="00373862" w:rsidRDefault="0096574A" w:rsidP="0096574A">
            <w:pPr>
              <w:pStyle w:val="NoSpacing"/>
              <w:rPr>
                <w:del w:id="601" w:author="Guy Roberts" w:date="2015-10-16T12:31:00Z"/>
                <w:rFonts w:ascii="Arial" w:hAnsi="Arial" w:cs="Arial"/>
                <w:sz w:val="16"/>
                <w:szCs w:val="16"/>
                <w:lang w:val="en-US"/>
              </w:rPr>
            </w:pPr>
            <w:del w:id="602" w:author="Guy Roberts" w:date="2015-10-16T12:31:00Z">
              <w:r w:rsidRPr="006C7966" w:rsidDel="00373862">
                <w:rPr>
                  <w:rFonts w:ascii="Arial" w:hAnsi="Arial" w:cs="Arial"/>
                  <w:sz w:val="16"/>
                  <w:szCs w:val="16"/>
                  <w:lang w:val="en-US"/>
                </w:rPr>
                <w:delText>PAYLOAD_ERROR</w:delText>
              </w:r>
            </w:del>
          </w:p>
        </w:tc>
        <w:tc>
          <w:tcPr>
            <w:tcW w:w="2693" w:type="dxa"/>
          </w:tcPr>
          <w:p w14:paraId="024EAC8F" w14:textId="663EFBF1" w:rsidR="0096574A" w:rsidRPr="006C7966" w:rsidDel="00373862" w:rsidRDefault="0096574A" w:rsidP="0096574A">
            <w:pPr>
              <w:pStyle w:val="NoSpacing"/>
              <w:rPr>
                <w:del w:id="603" w:author="Guy Roberts" w:date="2015-10-16T12:31:00Z"/>
                <w:rFonts w:ascii="Arial" w:hAnsi="Arial" w:cs="Arial"/>
                <w:sz w:val="16"/>
                <w:szCs w:val="16"/>
                <w:lang w:val="en-US"/>
              </w:rPr>
            </w:pPr>
          </w:p>
        </w:tc>
        <w:tc>
          <w:tcPr>
            <w:tcW w:w="2511" w:type="dxa"/>
          </w:tcPr>
          <w:p w14:paraId="1F3E90D7" w14:textId="19543AC6" w:rsidR="0096574A" w:rsidRPr="006C7966" w:rsidDel="00373862" w:rsidRDefault="0096574A" w:rsidP="0096574A">
            <w:pPr>
              <w:pStyle w:val="NoSpacing"/>
              <w:rPr>
                <w:del w:id="604" w:author="Guy Roberts" w:date="2015-10-16T12:31:00Z"/>
                <w:rFonts w:ascii="Arial" w:hAnsi="Arial" w:cs="Arial"/>
                <w:sz w:val="16"/>
                <w:szCs w:val="16"/>
                <w:lang w:val="en-US"/>
              </w:rPr>
            </w:pPr>
          </w:p>
        </w:tc>
      </w:tr>
      <w:tr w:rsidR="0096574A" w:rsidRPr="006C7966" w:rsidDel="00373862" w14:paraId="6BBE2438" w14:textId="5A09F219">
        <w:trPr>
          <w:trHeight w:val="300"/>
          <w:del w:id="605" w:author="Guy Roberts" w:date="2015-10-16T12:31:00Z"/>
        </w:trPr>
        <w:tc>
          <w:tcPr>
            <w:tcW w:w="817" w:type="dxa"/>
          </w:tcPr>
          <w:p w14:paraId="4F5539D4" w14:textId="12DEB6B5" w:rsidR="0096574A" w:rsidRPr="006C7966" w:rsidDel="00373862" w:rsidRDefault="001031ED" w:rsidP="0096574A">
            <w:pPr>
              <w:pStyle w:val="NoSpacing"/>
              <w:rPr>
                <w:del w:id="606" w:author="Guy Roberts" w:date="2015-10-16T12:31:00Z"/>
                <w:rFonts w:ascii="Arial" w:hAnsi="Arial" w:cs="Arial"/>
                <w:sz w:val="16"/>
                <w:szCs w:val="16"/>
                <w:lang w:val="en-US"/>
              </w:rPr>
            </w:pPr>
            <w:del w:id="607"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101</w:delText>
              </w:r>
            </w:del>
          </w:p>
        </w:tc>
        <w:tc>
          <w:tcPr>
            <w:tcW w:w="2835" w:type="dxa"/>
          </w:tcPr>
          <w:p w14:paraId="13984CF7" w14:textId="6C3C3205" w:rsidR="0096574A" w:rsidRPr="006C7966" w:rsidDel="00373862" w:rsidRDefault="0096574A" w:rsidP="0096574A">
            <w:pPr>
              <w:pStyle w:val="NoSpacing"/>
              <w:rPr>
                <w:del w:id="608" w:author="Guy Roberts" w:date="2015-10-16T12:31:00Z"/>
                <w:rFonts w:ascii="Arial" w:hAnsi="Arial" w:cs="Arial"/>
                <w:sz w:val="16"/>
                <w:szCs w:val="16"/>
                <w:lang w:val="en-US"/>
              </w:rPr>
            </w:pPr>
            <w:del w:id="609" w:author="Guy Roberts" w:date="2015-10-16T12:31:00Z">
              <w:r w:rsidRPr="006C7966" w:rsidDel="00373862">
                <w:rPr>
                  <w:rFonts w:ascii="Arial" w:hAnsi="Arial" w:cs="Arial"/>
                  <w:sz w:val="16"/>
                  <w:szCs w:val="16"/>
                  <w:lang w:val="en-US"/>
                </w:rPr>
                <w:delText>MISSING_PARAMETER</w:delText>
              </w:r>
            </w:del>
          </w:p>
        </w:tc>
        <w:tc>
          <w:tcPr>
            <w:tcW w:w="2693" w:type="dxa"/>
          </w:tcPr>
          <w:p w14:paraId="54CD5621" w14:textId="33D37253" w:rsidR="0096574A" w:rsidRPr="006C7966" w:rsidDel="00373862" w:rsidRDefault="0096574A" w:rsidP="0096574A">
            <w:pPr>
              <w:pStyle w:val="NoSpacing"/>
              <w:rPr>
                <w:del w:id="610" w:author="Guy Roberts" w:date="2015-10-16T12:31:00Z"/>
                <w:rFonts w:ascii="Arial" w:hAnsi="Arial" w:cs="Arial"/>
                <w:sz w:val="16"/>
                <w:szCs w:val="16"/>
                <w:lang w:val="en-US"/>
              </w:rPr>
            </w:pPr>
            <w:del w:id="611" w:author="Guy Roberts" w:date="2015-10-16T12:31:00Z">
              <w:r w:rsidRPr="006C7966" w:rsidDel="00373862">
                <w:rPr>
                  <w:rFonts w:ascii="Arial" w:hAnsi="Arial" w:cs="Arial"/>
                  <w:sz w:val="16"/>
                  <w:szCs w:val="16"/>
                  <w:lang w:val="en-US"/>
                </w:rPr>
                <w:delText>Invalid or missing parameter</w:delText>
              </w:r>
            </w:del>
          </w:p>
        </w:tc>
        <w:tc>
          <w:tcPr>
            <w:tcW w:w="2511" w:type="dxa"/>
          </w:tcPr>
          <w:p w14:paraId="646E04E1" w14:textId="0E868787" w:rsidR="0096574A" w:rsidRPr="006C7966" w:rsidDel="00373862" w:rsidRDefault="0096574A" w:rsidP="0096574A">
            <w:pPr>
              <w:pStyle w:val="NoSpacing"/>
              <w:rPr>
                <w:del w:id="612" w:author="Guy Roberts" w:date="2015-10-16T12:31:00Z"/>
                <w:rFonts w:ascii="Arial" w:hAnsi="Arial" w:cs="Arial"/>
                <w:sz w:val="16"/>
                <w:szCs w:val="16"/>
                <w:lang w:val="en-US"/>
              </w:rPr>
            </w:pPr>
            <w:del w:id="613" w:author="Guy Roberts" w:date="2015-10-16T12:31:00Z">
              <w:r w:rsidRPr="006C7966" w:rsidDel="00373862">
                <w:rPr>
                  <w:rFonts w:ascii="Arial" w:hAnsi="Arial" w:cs="Arial"/>
                  <w:sz w:val="16"/>
                  <w:szCs w:val="16"/>
                  <w:lang w:val="en-US"/>
                </w:rPr>
                <w:delText>Include the parameter name that is missing.</w:delText>
              </w:r>
            </w:del>
          </w:p>
        </w:tc>
      </w:tr>
      <w:tr w:rsidR="0096574A" w:rsidRPr="006C7966" w:rsidDel="00373862" w14:paraId="23EE4DB8" w14:textId="792FF361">
        <w:trPr>
          <w:trHeight w:val="557"/>
          <w:del w:id="614" w:author="Guy Roberts" w:date="2015-10-16T12:31:00Z"/>
        </w:trPr>
        <w:tc>
          <w:tcPr>
            <w:tcW w:w="817" w:type="dxa"/>
          </w:tcPr>
          <w:p w14:paraId="78807B8A" w14:textId="016AFF21" w:rsidR="0096574A" w:rsidRPr="006C7966" w:rsidDel="00373862" w:rsidRDefault="001031ED" w:rsidP="0096574A">
            <w:pPr>
              <w:pStyle w:val="NoSpacing"/>
              <w:rPr>
                <w:del w:id="615" w:author="Guy Roberts" w:date="2015-10-16T12:31:00Z"/>
                <w:rFonts w:ascii="Arial" w:hAnsi="Arial" w:cs="Arial"/>
                <w:sz w:val="16"/>
                <w:szCs w:val="16"/>
                <w:lang w:val="en-US"/>
              </w:rPr>
            </w:pPr>
            <w:del w:id="616"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102</w:delText>
              </w:r>
            </w:del>
          </w:p>
        </w:tc>
        <w:tc>
          <w:tcPr>
            <w:tcW w:w="2835" w:type="dxa"/>
          </w:tcPr>
          <w:p w14:paraId="74105F6E" w14:textId="69AFD864" w:rsidR="0096574A" w:rsidRPr="006C7966" w:rsidDel="00373862" w:rsidRDefault="0096574A" w:rsidP="0096574A">
            <w:pPr>
              <w:pStyle w:val="NoSpacing"/>
              <w:rPr>
                <w:del w:id="617" w:author="Guy Roberts" w:date="2015-10-16T12:31:00Z"/>
                <w:rFonts w:ascii="Arial" w:hAnsi="Arial" w:cs="Arial"/>
                <w:sz w:val="16"/>
                <w:szCs w:val="16"/>
                <w:lang w:val="en-US"/>
              </w:rPr>
            </w:pPr>
            <w:del w:id="618" w:author="Guy Roberts" w:date="2015-10-16T12:31:00Z">
              <w:r w:rsidRPr="006C7966" w:rsidDel="00373862">
                <w:rPr>
                  <w:rFonts w:ascii="Arial" w:hAnsi="Arial" w:cs="Arial"/>
                  <w:sz w:val="16"/>
                  <w:szCs w:val="16"/>
                  <w:lang w:val="en-US"/>
                </w:rPr>
                <w:delText>UNSUPPORTED_PARAMETER</w:delText>
              </w:r>
            </w:del>
          </w:p>
        </w:tc>
        <w:tc>
          <w:tcPr>
            <w:tcW w:w="2693" w:type="dxa"/>
          </w:tcPr>
          <w:p w14:paraId="3329FA5E" w14:textId="2F2BCD47" w:rsidR="0096574A" w:rsidRPr="006C7966" w:rsidDel="00373862" w:rsidRDefault="001C739A" w:rsidP="004A280D">
            <w:pPr>
              <w:pStyle w:val="NoSpacing"/>
              <w:rPr>
                <w:del w:id="619" w:author="Guy Roberts" w:date="2015-10-16T12:31:00Z"/>
                <w:rFonts w:ascii="Arial" w:hAnsi="Arial" w:cs="Arial"/>
                <w:sz w:val="16"/>
                <w:szCs w:val="16"/>
                <w:lang w:val="en-US"/>
              </w:rPr>
            </w:pPr>
            <w:del w:id="620" w:author="Guy Roberts" w:date="2015-10-16T12:31:00Z">
              <w:r w:rsidDel="00373862">
                <w:rPr>
                  <w:rFonts w:ascii="Arial" w:hAnsi="Arial" w:cs="Arial"/>
                  <w:sz w:val="16"/>
                  <w:szCs w:val="16"/>
                  <w:lang w:val="en-US"/>
                </w:rPr>
                <w:delText xml:space="preserve">A </w:delText>
              </w:r>
              <w:r w:rsidR="004A280D" w:rsidRPr="006C7966" w:rsidDel="00373862">
                <w:rPr>
                  <w:rFonts w:ascii="Arial" w:hAnsi="Arial" w:cs="Arial"/>
                  <w:sz w:val="16"/>
                  <w:szCs w:val="16"/>
                  <w:lang w:val="en-US"/>
                </w:rPr>
                <w:delText xml:space="preserve">provided </w:delText>
              </w:r>
              <w:r w:rsidR="00F84654" w:rsidDel="00373862">
                <w:rPr>
                  <w:rFonts w:ascii="Arial" w:hAnsi="Arial" w:cs="Arial"/>
                  <w:sz w:val="16"/>
                  <w:szCs w:val="16"/>
                  <w:lang w:val="en-US"/>
                </w:rPr>
                <w:delText xml:space="preserve">request </w:delText>
              </w:r>
              <w:r w:rsidDel="00373862">
                <w:rPr>
                  <w:rFonts w:ascii="Arial" w:hAnsi="Arial" w:cs="Arial"/>
                  <w:sz w:val="16"/>
                  <w:szCs w:val="16"/>
                  <w:lang w:val="en-US"/>
                </w:rPr>
                <w:delText>p</w:delText>
              </w:r>
              <w:r w:rsidR="0096574A" w:rsidRPr="006C7966" w:rsidDel="00373862">
                <w:rPr>
                  <w:rFonts w:ascii="Arial" w:hAnsi="Arial" w:cs="Arial"/>
                  <w:sz w:val="16"/>
                  <w:szCs w:val="16"/>
                  <w:lang w:val="en-US"/>
                </w:rPr>
                <w:delText xml:space="preserve">arameter </w:delText>
              </w:r>
              <w:r w:rsidR="004A280D" w:rsidDel="00373862">
                <w:rPr>
                  <w:rFonts w:ascii="Arial" w:hAnsi="Arial" w:cs="Arial"/>
                  <w:sz w:val="16"/>
                  <w:szCs w:val="16"/>
                  <w:lang w:val="en-US"/>
                </w:rPr>
                <w:delText>that</w:delText>
              </w:r>
              <w:r w:rsidRPr="006C7966" w:rsidDel="00373862">
                <w:rPr>
                  <w:rFonts w:ascii="Arial" w:hAnsi="Arial" w:cs="Arial"/>
                  <w:sz w:val="16"/>
                  <w:szCs w:val="16"/>
                  <w:lang w:val="en-US"/>
                </w:rPr>
                <w:delText xml:space="preserve"> MUST be processed </w:delText>
              </w:r>
              <w:r w:rsidR="0096574A" w:rsidRPr="006C7966" w:rsidDel="00373862">
                <w:rPr>
                  <w:rFonts w:ascii="Arial" w:hAnsi="Arial" w:cs="Arial"/>
                  <w:sz w:val="16"/>
                  <w:szCs w:val="16"/>
                  <w:lang w:val="en-US"/>
                </w:rPr>
                <w:delText>contains an unsupported value</w:delText>
              </w:r>
              <w:r w:rsidR="004A280D" w:rsidDel="00373862">
                <w:rPr>
                  <w:rFonts w:ascii="Arial" w:hAnsi="Arial" w:cs="Arial"/>
                  <w:sz w:val="16"/>
                  <w:szCs w:val="16"/>
                  <w:lang w:val="en-US"/>
                </w:rPr>
                <w:delText>.</w:delText>
              </w:r>
              <w:r w:rsidR="0096574A" w:rsidRPr="006C7966" w:rsidDel="00373862">
                <w:rPr>
                  <w:rFonts w:ascii="Arial" w:hAnsi="Arial" w:cs="Arial"/>
                  <w:sz w:val="16"/>
                  <w:szCs w:val="16"/>
                  <w:lang w:val="en-US"/>
                </w:rPr>
                <w:delText>.</w:delText>
              </w:r>
            </w:del>
          </w:p>
        </w:tc>
        <w:tc>
          <w:tcPr>
            <w:tcW w:w="2511" w:type="dxa"/>
          </w:tcPr>
          <w:p w14:paraId="6C76C847" w14:textId="0C10BD04" w:rsidR="0096574A" w:rsidRPr="006C7966" w:rsidDel="00373862" w:rsidRDefault="0096574A" w:rsidP="0096574A">
            <w:pPr>
              <w:pStyle w:val="NoSpacing"/>
              <w:rPr>
                <w:del w:id="621" w:author="Guy Roberts" w:date="2015-10-16T12:31:00Z"/>
                <w:rFonts w:ascii="Arial" w:hAnsi="Arial" w:cs="Arial"/>
                <w:sz w:val="16"/>
                <w:szCs w:val="16"/>
                <w:lang w:val="en-US"/>
              </w:rPr>
            </w:pPr>
            <w:del w:id="622" w:author="Guy Roberts" w:date="2015-10-16T12:31:00Z">
              <w:r w:rsidRPr="006C7966" w:rsidDel="00373862">
                <w:rPr>
                  <w:rFonts w:ascii="Arial" w:hAnsi="Arial" w:cs="Arial"/>
                  <w:sz w:val="16"/>
                  <w:szCs w:val="16"/>
                  <w:lang w:val="en-US"/>
                </w:rPr>
                <w:delText>Include the parameter name that is unsupported.</w:delText>
              </w:r>
            </w:del>
          </w:p>
        </w:tc>
      </w:tr>
      <w:tr w:rsidR="0096574A" w:rsidRPr="006C7966" w:rsidDel="00373862" w14:paraId="158B45AB" w14:textId="131791BA">
        <w:trPr>
          <w:trHeight w:val="300"/>
          <w:del w:id="623" w:author="Guy Roberts" w:date="2015-10-16T12:31:00Z"/>
        </w:trPr>
        <w:tc>
          <w:tcPr>
            <w:tcW w:w="817" w:type="dxa"/>
          </w:tcPr>
          <w:p w14:paraId="0828647D" w14:textId="1746525B" w:rsidR="0096574A" w:rsidRPr="006C7966" w:rsidDel="00373862" w:rsidRDefault="001031ED" w:rsidP="0096574A">
            <w:pPr>
              <w:pStyle w:val="NoSpacing"/>
              <w:rPr>
                <w:del w:id="624" w:author="Guy Roberts" w:date="2015-10-16T12:31:00Z"/>
                <w:rFonts w:ascii="Arial" w:hAnsi="Arial" w:cs="Arial"/>
                <w:sz w:val="16"/>
                <w:szCs w:val="16"/>
                <w:lang w:val="en-US"/>
              </w:rPr>
            </w:pPr>
            <w:del w:id="625"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103</w:delText>
              </w:r>
            </w:del>
          </w:p>
        </w:tc>
        <w:tc>
          <w:tcPr>
            <w:tcW w:w="2835" w:type="dxa"/>
          </w:tcPr>
          <w:p w14:paraId="10A3BE52" w14:textId="3F8C8786" w:rsidR="0096574A" w:rsidRPr="006C7966" w:rsidDel="00373862" w:rsidRDefault="0096574A" w:rsidP="0096574A">
            <w:pPr>
              <w:pStyle w:val="NoSpacing"/>
              <w:rPr>
                <w:del w:id="626" w:author="Guy Roberts" w:date="2015-10-16T12:31:00Z"/>
                <w:rFonts w:ascii="Arial" w:hAnsi="Arial" w:cs="Arial"/>
                <w:sz w:val="16"/>
                <w:szCs w:val="16"/>
                <w:lang w:val="en-US"/>
              </w:rPr>
            </w:pPr>
            <w:del w:id="627" w:author="Guy Roberts" w:date="2015-10-16T12:31:00Z">
              <w:r w:rsidRPr="006C7966" w:rsidDel="00373862">
                <w:rPr>
                  <w:rFonts w:ascii="Arial" w:hAnsi="Arial" w:cs="Arial"/>
                  <w:sz w:val="16"/>
                  <w:szCs w:val="16"/>
                  <w:lang w:val="en-US"/>
                </w:rPr>
                <w:delText>NOT_IMPLEMENTED</w:delText>
              </w:r>
            </w:del>
          </w:p>
        </w:tc>
        <w:tc>
          <w:tcPr>
            <w:tcW w:w="2693" w:type="dxa"/>
          </w:tcPr>
          <w:p w14:paraId="74C8F806" w14:textId="0D37E73D" w:rsidR="0096574A" w:rsidRPr="006C7966" w:rsidDel="00373862" w:rsidRDefault="0096574A" w:rsidP="0096574A">
            <w:pPr>
              <w:pStyle w:val="NoSpacing"/>
              <w:rPr>
                <w:del w:id="628" w:author="Guy Roberts" w:date="2015-10-16T12:31:00Z"/>
                <w:rFonts w:ascii="Arial" w:hAnsi="Arial" w:cs="Arial"/>
                <w:sz w:val="16"/>
                <w:szCs w:val="16"/>
                <w:lang w:val="en-US"/>
              </w:rPr>
            </w:pPr>
          </w:p>
        </w:tc>
        <w:tc>
          <w:tcPr>
            <w:tcW w:w="2511" w:type="dxa"/>
          </w:tcPr>
          <w:p w14:paraId="5CDFECC6" w14:textId="321CB9FB" w:rsidR="0096574A" w:rsidRPr="006C7966" w:rsidDel="00373862" w:rsidRDefault="0096574A" w:rsidP="0096574A">
            <w:pPr>
              <w:pStyle w:val="NoSpacing"/>
              <w:rPr>
                <w:del w:id="629" w:author="Guy Roberts" w:date="2015-10-16T12:31:00Z"/>
                <w:rFonts w:ascii="Arial" w:hAnsi="Arial" w:cs="Arial"/>
                <w:sz w:val="16"/>
                <w:szCs w:val="16"/>
                <w:lang w:val="en-US"/>
              </w:rPr>
            </w:pPr>
            <w:del w:id="630" w:author="Guy Roberts" w:date="2015-10-16T12:31:00Z">
              <w:r w:rsidRPr="006C7966" w:rsidDel="00373862">
                <w:rPr>
                  <w:rFonts w:ascii="Arial" w:hAnsi="Arial" w:cs="Arial"/>
                  <w:sz w:val="16"/>
                  <w:szCs w:val="16"/>
                  <w:lang w:val="en-US"/>
                </w:rPr>
                <w:delText>Include the capability that is not implemented.</w:delText>
              </w:r>
            </w:del>
          </w:p>
        </w:tc>
      </w:tr>
      <w:tr w:rsidR="0096574A" w:rsidRPr="006C7966" w:rsidDel="00373862" w14:paraId="01401B86" w14:textId="536B4E29">
        <w:trPr>
          <w:trHeight w:val="404"/>
          <w:del w:id="631" w:author="Guy Roberts" w:date="2015-10-16T12:31:00Z"/>
        </w:trPr>
        <w:tc>
          <w:tcPr>
            <w:tcW w:w="817" w:type="dxa"/>
          </w:tcPr>
          <w:p w14:paraId="1AFC6D84" w14:textId="3F58508C" w:rsidR="0096574A" w:rsidRPr="006C7966" w:rsidDel="00373862" w:rsidRDefault="001031ED" w:rsidP="0096574A">
            <w:pPr>
              <w:pStyle w:val="NoSpacing"/>
              <w:rPr>
                <w:del w:id="632" w:author="Guy Roberts" w:date="2015-10-16T12:31:00Z"/>
                <w:rFonts w:ascii="Arial" w:hAnsi="Arial" w:cs="Arial"/>
                <w:sz w:val="16"/>
                <w:szCs w:val="16"/>
                <w:lang w:val="en-US"/>
              </w:rPr>
            </w:pPr>
            <w:del w:id="633"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104</w:delText>
              </w:r>
            </w:del>
          </w:p>
        </w:tc>
        <w:tc>
          <w:tcPr>
            <w:tcW w:w="2835" w:type="dxa"/>
          </w:tcPr>
          <w:p w14:paraId="610223DD" w14:textId="1A78E267" w:rsidR="0096574A" w:rsidRPr="006C7966" w:rsidDel="00373862" w:rsidRDefault="0096574A" w:rsidP="0096574A">
            <w:pPr>
              <w:pStyle w:val="NoSpacing"/>
              <w:rPr>
                <w:del w:id="634" w:author="Guy Roberts" w:date="2015-10-16T12:31:00Z"/>
                <w:rFonts w:ascii="Arial" w:hAnsi="Arial" w:cs="Arial"/>
                <w:sz w:val="16"/>
                <w:szCs w:val="16"/>
                <w:lang w:val="en-US"/>
              </w:rPr>
            </w:pPr>
            <w:del w:id="635" w:author="Guy Roberts" w:date="2015-10-16T12:31:00Z">
              <w:r w:rsidRPr="006C7966" w:rsidDel="00373862">
                <w:rPr>
                  <w:rFonts w:ascii="Arial" w:hAnsi="Arial" w:cs="Arial"/>
                  <w:sz w:val="16"/>
                  <w:szCs w:val="16"/>
                  <w:lang w:val="en-US"/>
                </w:rPr>
                <w:delText>VERSION_NOT_SUPPORTED</w:delText>
              </w:r>
            </w:del>
          </w:p>
        </w:tc>
        <w:tc>
          <w:tcPr>
            <w:tcW w:w="2693" w:type="dxa"/>
          </w:tcPr>
          <w:p w14:paraId="2A26B6FE" w14:textId="47790BE3" w:rsidR="0096574A" w:rsidRPr="006C7966" w:rsidDel="00373862" w:rsidRDefault="0096574A" w:rsidP="0096574A">
            <w:pPr>
              <w:pStyle w:val="NoSpacing"/>
              <w:rPr>
                <w:del w:id="636" w:author="Guy Roberts" w:date="2015-10-16T12:31:00Z"/>
                <w:rFonts w:ascii="Arial" w:hAnsi="Arial" w:cs="Arial"/>
                <w:sz w:val="16"/>
                <w:szCs w:val="16"/>
                <w:lang w:val="en-US"/>
              </w:rPr>
            </w:pPr>
            <w:del w:id="637" w:author="Guy Roberts" w:date="2015-10-16T12:31:00Z">
              <w:r w:rsidRPr="006C7966" w:rsidDel="00373862">
                <w:rPr>
                  <w:rFonts w:ascii="Arial" w:hAnsi="Arial" w:cs="Arial"/>
                  <w:sz w:val="16"/>
                  <w:szCs w:val="16"/>
                  <w:lang w:val="en-US"/>
                </w:rPr>
                <w:delText>The service version requested in NSI header is not supported.</w:delText>
              </w:r>
            </w:del>
          </w:p>
        </w:tc>
        <w:tc>
          <w:tcPr>
            <w:tcW w:w="2511" w:type="dxa"/>
          </w:tcPr>
          <w:p w14:paraId="2A4702B8" w14:textId="354C83DC" w:rsidR="0096574A" w:rsidRPr="006C7966" w:rsidDel="00373862" w:rsidRDefault="0096574A" w:rsidP="0096574A">
            <w:pPr>
              <w:pStyle w:val="NoSpacing"/>
              <w:rPr>
                <w:del w:id="638" w:author="Guy Roberts" w:date="2015-10-16T12:31:00Z"/>
                <w:rFonts w:ascii="Arial" w:hAnsi="Arial" w:cs="Arial"/>
                <w:sz w:val="16"/>
                <w:szCs w:val="16"/>
                <w:lang w:val="en-US"/>
              </w:rPr>
            </w:pPr>
            <w:del w:id="639" w:author="Guy Roberts" w:date="2015-10-16T12:31:00Z">
              <w:r w:rsidRPr="006C7966" w:rsidDel="00373862">
                <w:rPr>
                  <w:rFonts w:ascii="Arial" w:hAnsi="Arial" w:cs="Arial"/>
                  <w:sz w:val="16"/>
                  <w:szCs w:val="16"/>
                  <w:lang w:val="en-US"/>
                </w:rPr>
                <w:delText xml:space="preserve">Return type </w:delText>
              </w:r>
              <w:r w:rsidRPr="00791A95" w:rsidDel="00373862">
                <w:rPr>
                  <w:rFonts w:ascii="Arial" w:hAnsi="Arial" w:cs="Arial"/>
                  <w:i/>
                  <w:sz w:val="16"/>
                  <w:szCs w:val="16"/>
                  <w:lang w:val="en-US"/>
                </w:rPr>
                <w:delText>protocolVersion</w:delText>
              </w:r>
              <w:r w:rsidRPr="006C7966" w:rsidDel="00373862">
                <w:rPr>
                  <w:rFonts w:ascii="Arial" w:hAnsi="Arial" w:cs="Arial"/>
                  <w:sz w:val="16"/>
                  <w:szCs w:val="16"/>
                  <w:lang w:val="en-US"/>
                </w:rPr>
                <w:delText xml:space="preserve"> and value the version requested.</w:delText>
              </w:r>
            </w:del>
          </w:p>
        </w:tc>
      </w:tr>
      <w:tr w:rsidR="0096574A" w:rsidRPr="006C7966" w:rsidDel="00373862" w14:paraId="57CF461C" w14:textId="4866FD21">
        <w:trPr>
          <w:trHeight w:val="194"/>
          <w:del w:id="640" w:author="Guy Roberts" w:date="2015-10-16T12:31:00Z"/>
        </w:trPr>
        <w:tc>
          <w:tcPr>
            <w:tcW w:w="817" w:type="dxa"/>
          </w:tcPr>
          <w:p w14:paraId="136C8C85" w14:textId="4B04676D" w:rsidR="0096574A" w:rsidRPr="006C7966" w:rsidDel="00373862" w:rsidRDefault="001031ED" w:rsidP="0096574A">
            <w:pPr>
              <w:pStyle w:val="NoSpacing"/>
              <w:rPr>
                <w:del w:id="641" w:author="Guy Roberts" w:date="2015-10-16T12:31:00Z"/>
                <w:rFonts w:ascii="Arial" w:hAnsi="Arial" w:cs="Arial"/>
                <w:sz w:val="16"/>
                <w:szCs w:val="16"/>
                <w:lang w:val="en-US"/>
              </w:rPr>
            </w:pPr>
            <w:del w:id="642"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200</w:delText>
              </w:r>
            </w:del>
          </w:p>
        </w:tc>
        <w:tc>
          <w:tcPr>
            <w:tcW w:w="2835" w:type="dxa"/>
          </w:tcPr>
          <w:p w14:paraId="46577D92" w14:textId="4A765DBF" w:rsidR="0096574A" w:rsidRPr="006C7966" w:rsidDel="00373862" w:rsidRDefault="0096574A" w:rsidP="0096574A">
            <w:pPr>
              <w:pStyle w:val="NoSpacing"/>
              <w:rPr>
                <w:del w:id="643" w:author="Guy Roberts" w:date="2015-10-16T12:31:00Z"/>
                <w:rFonts w:ascii="Arial" w:hAnsi="Arial" w:cs="Arial"/>
                <w:sz w:val="16"/>
                <w:szCs w:val="16"/>
                <w:lang w:val="en-US"/>
              </w:rPr>
            </w:pPr>
            <w:del w:id="644" w:author="Guy Roberts" w:date="2015-10-16T12:31:00Z">
              <w:r w:rsidRPr="006C7966" w:rsidDel="00373862">
                <w:rPr>
                  <w:rFonts w:ascii="Arial" w:hAnsi="Arial" w:cs="Arial"/>
                  <w:sz w:val="16"/>
                  <w:szCs w:val="16"/>
                  <w:lang w:val="en-US"/>
                </w:rPr>
                <w:delText>CONNECTION_ERROR</w:delText>
              </w:r>
            </w:del>
          </w:p>
        </w:tc>
        <w:tc>
          <w:tcPr>
            <w:tcW w:w="2693" w:type="dxa"/>
          </w:tcPr>
          <w:p w14:paraId="2579124F" w14:textId="39F73C76" w:rsidR="0096574A" w:rsidRPr="006C7966" w:rsidDel="00373862" w:rsidRDefault="0096574A" w:rsidP="0096574A">
            <w:pPr>
              <w:pStyle w:val="NoSpacing"/>
              <w:rPr>
                <w:del w:id="645" w:author="Guy Roberts" w:date="2015-10-16T12:31:00Z"/>
                <w:rFonts w:ascii="Arial" w:hAnsi="Arial" w:cs="Arial"/>
                <w:sz w:val="16"/>
                <w:szCs w:val="16"/>
                <w:lang w:val="en-US"/>
              </w:rPr>
            </w:pPr>
          </w:p>
        </w:tc>
        <w:tc>
          <w:tcPr>
            <w:tcW w:w="2511" w:type="dxa"/>
          </w:tcPr>
          <w:p w14:paraId="30C02EC7" w14:textId="5CD73DB4" w:rsidR="0096574A" w:rsidRPr="006C7966" w:rsidDel="00373862" w:rsidRDefault="0096574A" w:rsidP="0096574A">
            <w:pPr>
              <w:pStyle w:val="NoSpacing"/>
              <w:rPr>
                <w:del w:id="646" w:author="Guy Roberts" w:date="2015-10-16T12:31:00Z"/>
                <w:rFonts w:ascii="Arial" w:hAnsi="Arial" w:cs="Arial"/>
                <w:sz w:val="16"/>
                <w:szCs w:val="16"/>
                <w:lang w:val="en-US"/>
              </w:rPr>
            </w:pPr>
          </w:p>
        </w:tc>
      </w:tr>
      <w:tr w:rsidR="0096574A" w:rsidRPr="006C7966" w:rsidDel="00373862" w14:paraId="0421077A" w14:textId="16BCEC1D">
        <w:trPr>
          <w:trHeight w:val="409"/>
          <w:del w:id="647" w:author="Guy Roberts" w:date="2015-10-16T12:31:00Z"/>
        </w:trPr>
        <w:tc>
          <w:tcPr>
            <w:tcW w:w="817" w:type="dxa"/>
          </w:tcPr>
          <w:p w14:paraId="45C17464" w14:textId="05730331" w:rsidR="0096574A" w:rsidRPr="006C7966" w:rsidDel="00373862" w:rsidRDefault="001031ED" w:rsidP="0096574A">
            <w:pPr>
              <w:pStyle w:val="NoSpacing"/>
              <w:rPr>
                <w:del w:id="648" w:author="Guy Roberts" w:date="2015-10-16T12:31:00Z"/>
                <w:rFonts w:ascii="Arial" w:hAnsi="Arial" w:cs="Arial"/>
                <w:sz w:val="16"/>
                <w:szCs w:val="16"/>
                <w:lang w:val="en-US"/>
              </w:rPr>
            </w:pPr>
            <w:del w:id="649"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201</w:delText>
              </w:r>
            </w:del>
          </w:p>
        </w:tc>
        <w:tc>
          <w:tcPr>
            <w:tcW w:w="2835" w:type="dxa"/>
          </w:tcPr>
          <w:p w14:paraId="299B0076" w14:textId="55D3EE81" w:rsidR="0096574A" w:rsidRPr="006C7966" w:rsidDel="00373862" w:rsidRDefault="0096574A" w:rsidP="0096574A">
            <w:pPr>
              <w:pStyle w:val="NoSpacing"/>
              <w:rPr>
                <w:del w:id="650" w:author="Guy Roberts" w:date="2015-10-16T12:31:00Z"/>
                <w:rFonts w:ascii="Arial" w:hAnsi="Arial" w:cs="Arial"/>
                <w:sz w:val="16"/>
                <w:szCs w:val="16"/>
                <w:lang w:val="en-US"/>
              </w:rPr>
            </w:pPr>
            <w:del w:id="651" w:author="Guy Roberts" w:date="2015-10-16T12:31:00Z">
              <w:r w:rsidRPr="006C7966" w:rsidDel="00373862">
                <w:rPr>
                  <w:rFonts w:ascii="Arial" w:hAnsi="Arial" w:cs="Arial"/>
                  <w:sz w:val="16"/>
                  <w:szCs w:val="16"/>
                  <w:lang w:val="en-US"/>
                </w:rPr>
                <w:delText>INVALID_TRANSITION</w:delText>
              </w:r>
            </w:del>
          </w:p>
        </w:tc>
        <w:tc>
          <w:tcPr>
            <w:tcW w:w="2693" w:type="dxa"/>
          </w:tcPr>
          <w:p w14:paraId="3A6D8A6E" w14:textId="27752E53" w:rsidR="0096574A" w:rsidRPr="006C7966" w:rsidDel="00373862" w:rsidRDefault="0096574A" w:rsidP="0096574A">
            <w:pPr>
              <w:pStyle w:val="NoSpacing"/>
              <w:rPr>
                <w:del w:id="652" w:author="Guy Roberts" w:date="2015-10-16T12:31:00Z"/>
                <w:rFonts w:ascii="Arial" w:hAnsi="Arial" w:cs="Arial"/>
                <w:sz w:val="16"/>
                <w:szCs w:val="16"/>
                <w:lang w:val="en-US"/>
              </w:rPr>
            </w:pPr>
            <w:del w:id="653" w:author="Guy Roberts" w:date="2015-10-16T12:31:00Z">
              <w:r w:rsidRPr="006C7966" w:rsidDel="00373862">
                <w:rPr>
                  <w:rFonts w:ascii="Arial" w:hAnsi="Arial" w:cs="Arial"/>
                  <w:sz w:val="16"/>
                  <w:szCs w:val="16"/>
                  <w:lang w:val="en-US"/>
                </w:rPr>
                <w:delText>Connection state machine is in invalid state for received message.</w:delText>
              </w:r>
            </w:del>
          </w:p>
        </w:tc>
        <w:tc>
          <w:tcPr>
            <w:tcW w:w="2511" w:type="dxa"/>
          </w:tcPr>
          <w:p w14:paraId="17647674" w14:textId="02411B32" w:rsidR="0096574A" w:rsidRPr="006C7966" w:rsidDel="00373862" w:rsidRDefault="0096574A" w:rsidP="0096574A">
            <w:pPr>
              <w:pStyle w:val="NoSpacing"/>
              <w:rPr>
                <w:del w:id="654" w:author="Guy Roberts" w:date="2015-10-16T12:31:00Z"/>
                <w:rFonts w:ascii="Arial" w:hAnsi="Arial" w:cs="Arial"/>
                <w:sz w:val="16"/>
                <w:szCs w:val="16"/>
                <w:lang w:val="en-US"/>
              </w:rPr>
            </w:pPr>
            <w:del w:id="655" w:author="Guy Roberts" w:date="2015-10-16T12:31:00Z">
              <w:r w:rsidRPr="006C7966" w:rsidDel="00373862">
                <w:rPr>
                  <w:rFonts w:ascii="Arial" w:hAnsi="Arial" w:cs="Arial"/>
                  <w:sz w:val="16"/>
                  <w:szCs w:val="16"/>
                  <w:lang w:val="en-US"/>
                </w:rPr>
                <w:delText>Include the current state of the state machine.</w:delText>
              </w:r>
            </w:del>
          </w:p>
        </w:tc>
      </w:tr>
      <w:tr w:rsidR="0096574A" w:rsidRPr="006C7966" w:rsidDel="00373862" w14:paraId="0B7740C9" w14:textId="77968A5A">
        <w:trPr>
          <w:trHeight w:val="414"/>
          <w:del w:id="656" w:author="Guy Roberts" w:date="2015-10-16T12:31:00Z"/>
        </w:trPr>
        <w:tc>
          <w:tcPr>
            <w:tcW w:w="817" w:type="dxa"/>
          </w:tcPr>
          <w:p w14:paraId="022883CE" w14:textId="234EFF8B" w:rsidR="0096574A" w:rsidRPr="006C7966" w:rsidDel="00373862" w:rsidRDefault="001031ED" w:rsidP="0096574A">
            <w:pPr>
              <w:pStyle w:val="NoSpacing"/>
              <w:rPr>
                <w:del w:id="657" w:author="Guy Roberts" w:date="2015-10-16T12:31:00Z"/>
                <w:rFonts w:ascii="Arial" w:hAnsi="Arial" w:cs="Arial"/>
                <w:sz w:val="16"/>
                <w:szCs w:val="16"/>
                <w:lang w:val="en-US"/>
              </w:rPr>
            </w:pPr>
            <w:del w:id="658"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202</w:delText>
              </w:r>
            </w:del>
          </w:p>
        </w:tc>
        <w:tc>
          <w:tcPr>
            <w:tcW w:w="2835" w:type="dxa"/>
          </w:tcPr>
          <w:p w14:paraId="675516F4" w14:textId="41568EB8" w:rsidR="0096574A" w:rsidRPr="006C7966" w:rsidDel="00373862" w:rsidRDefault="0096574A" w:rsidP="0096574A">
            <w:pPr>
              <w:pStyle w:val="NoSpacing"/>
              <w:rPr>
                <w:del w:id="659" w:author="Guy Roberts" w:date="2015-10-16T12:31:00Z"/>
                <w:rFonts w:ascii="Arial" w:hAnsi="Arial" w:cs="Arial"/>
                <w:sz w:val="16"/>
                <w:szCs w:val="16"/>
                <w:lang w:val="en-US"/>
              </w:rPr>
            </w:pPr>
            <w:del w:id="660" w:author="Guy Roberts" w:date="2015-10-16T12:31:00Z">
              <w:r w:rsidRPr="006C7966" w:rsidDel="00373862">
                <w:rPr>
                  <w:rFonts w:ascii="Arial" w:hAnsi="Arial" w:cs="Arial"/>
                  <w:sz w:val="16"/>
                  <w:szCs w:val="16"/>
                  <w:lang w:val="en-US"/>
                </w:rPr>
                <w:delText>CONNECTION_EXISTS</w:delText>
              </w:r>
            </w:del>
          </w:p>
        </w:tc>
        <w:tc>
          <w:tcPr>
            <w:tcW w:w="2693" w:type="dxa"/>
          </w:tcPr>
          <w:p w14:paraId="465E736C" w14:textId="4EEB0661" w:rsidR="0096574A" w:rsidRPr="006C7966" w:rsidDel="00373862" w:rsidRDefault="0096574A" w:rsidP="0096574A">
            <w:pPr>
              <w:pStyle w:val="NoSpacing"/>
              <w:rPr>
                <w:del w:id="661" w:author="Guy Roberts" w:date="2015-10-16T12:31:00Z"/>
                <w:rFonts w:ascii="Arial" w:hAnsi="Arial" w:cs="Arial"/>
                <w:sz w:val="16"/>
                <w:szCs w:val="16"/>
                <w:lang w:val="en-US"/>
              </w:rPr>
            </w:pPr>
            <w:del w:id="662" w:author="Guy Roberts" w:date="2015-10-16T12:31:00Z">
              <w:r w:rsidRPr="006C7966" w:rsidDel="00373862">
                <w:rPr>
                  <w:rFonts w:ascii="Arial" w:hAnsi="Arial" w:cs="Arial"/>
                  <w:sz w:val="16"/>
                  <w:szCs w:val="16"/>
                  <w:lang w:val="en-US"/>
                </w:rPr>
                <w:delText xml:space="preserve">Schedule already exists for </w:delText>
              </w:r>
              <w:r w:rsidRPr="00791A95" w:rsidDel="00373862">
                <w:rPr>
                  <w:rFonts w:ascii="Arial" w:hAnsi="Arial" w:cs="Arial"/>
                  <w:i/>
                  <w:sz w:val="16"/>
                  <w:szCs w:val="16"/>
                  <w:lang w:val="en-US"/>
                </w:rPr>
                <w:delText>connectionId</w:delText>
              </w:r>
            </w:del>
          </w:p>
        </w:tc>
        <w:tc>
          <w:tcPr>
            <w:tcW w:w="2511" w:type="dxa"/>
          </w:tcPr>
          <w:p w14:paraId="307ECC7A" w14:textId="296089E3" w:rsidR="0096574A" w:rsidRPr="006C7966" w:rsidDel="00373862" w:rsidRDefault="0096574A" w:rsidP="0096574A">
            <w:pPr>
              <w:pStyle w:val="NoSpacing"/>
              <w:rPr>
                <w:del w:id="663" w:author="Guy Roberts" w:date="2015-10-16T12:31:00Z"/>
                <w:rFonts w:ascii="Arial" w:hAnsi="Arial" w:cs="Arial"/>
                <w:sz w:val="16"/>
                <w:szCs w:val="16"/>
                <w:lang w:val="en-US"/>
              </w:rPr>
            </w:pPr>
          </w:p>
        </w:tc>
      </w:tr>
      <w:tr w:rsidR="0096574A" w:rsidRPr="006C7966" w:rsidDel="00373862" w14:paraId="1B3FC2B1" w14:textId="72528756">
        <w:trPr>
          <w:trHeight w:val="421"/>
          <w:del w:id="664" w:author="Guy Roberts" w:date="2015-10-16T12:31:00Z"/>
        </w:trPr>
        <w:tc>
          <w:tcPr>
            <w:tcW w:w="817" w:type="dxa"/>
          </w:tcPr>
          <w:p w14:paraId="78FD1809" w14:textId="52BBE879" w:rsidR="0096574A" w:rsidRPr="006C7966" w:rsidDel="00373862" w:rsidRDefault="001031ED" w:rsidP="0096574A">
            <w:pPr>
              <w:pStyle w:val="NoSpacing"/>
              <w:rPr>
                <w:del w:id="665" w:author="Guy Roberts" w:date="2015-10-16T12:31:00Z"/>
                <w:rFonts w:ascii="Arial" w:hAnsi="Arial" w:cs="Arial"/>
                <w:sz w:val="16"/>
                <w:szCs w:val="16"/>
                <w:lang w:val="en-US"/>
              </w:rPr>
            </w:pPr>
            <w:del w:id="666" w:author="Guy Roberts" w:date="2015-10-16T12:31:00Z">
              <w:r w:rsidDel="00373862">
                <w:rPr>
                  <w:rFonts w:ascii="Arial" w:hAnsi="Arial" w:cs="Arial"/>
                  <w:sz w:val="16"/>
                  <w:szCs w:val="16"/>
                  <w:lang w:val="en-US"/>
                </w:rPr>
                <w:lastRenderedPageBreak/>
                <w:delText>00</w:delText>
              </w:r>
              <w:r w:rsidR="0096574A" w:rsidRPr="006C7966" w:rsidDel="00373862">
                <w:rPr>
                  <w:rFonts w:ascii="Arial" w:hAnsi="Arial" w:cs="Arial"/>
                  <w:sz w:val="16"/>
                  <w:szCs w:val="16"/>
                  <w:lang w:val="en-US"/>
                </w:rPr>
                <w:delText>203</w:delText>
              </w:r>
            </w:del>
          </w:p>
        </w:tc>
        <w:tc>
          <w:tcPr>
            <w:tcW w:w="2835" w:type="dxa"/>
          </w:tcPr>
          <w:p w14:paraId="20901A3E" w14:textId="5709B493" w:rsidR="0096574A" w:rsidRPr="006C7966" w:rsidDel="00373862" w:rsidRDefault="0096574A" w:rsidP="0096574A">
            <w:pPr>
              <w:pStyle w:val="NoSpacing"/>
              <w:rPr>
                <w:del w:id="667" w:author="Guy Roberts" w:date="2015-10-16T12:31:00Z"/>
                <w:rFonts w:ascii="Arial" w:hAnsi="Arial" w:cs="Arial"/>
                <w:sz w:val="16"/>
                <w:szCs w:val="16"/>
                <w:lang w:val="en-US"/>
              </w:rPr>
            </w:pPr>
            <w:del w:id="668" w:author="Guy Roberts" w:date="2015-10-16T12:31:00Z">
              <w:r w:rsidRPr="006C7966" w:rsidDel="00373862">
                <w:rPr>
                  <w:rFonts w:ascii="Arial" w:hAnsi="Arial" w:cs="Arial"/>
                  <w:sz w:val="16"/>
                  <w:szCs w:val="16"/>
                  <w:lang w:val="en-US"/>
                </w:rPr>
                <w:delText>CONNECTION_NONEXISTENT</w:delText>
              </w:r>
            </w:del>
          </w:p>
        </w:tc>
        <w:tc>
          <w:tcPr>
            <w:tcW w:w="2693" w:type="dxa"/>
          </w:tcPr>
          <w:p w14:paraId="534B717F" w14:textId="06A31474" w:rsidR="0096574A" w:rsidRPr="006C7966" w:rsidDel="00373862" w:rsidRDefault="0096574A" w:rsidP="0096574A">
            <w:pPr>
              <w:pStyle w:val="NoSpacing"/>
              <w:rPr>
                <w:del w:id="669" w:author="Guy Roberts" w:date="2015-10-16T12:31:00Z"/>
                <w:rFonts w:ascii="Arial" w:hAnsi="Arial" w:cs="Arial"/>
                <w:sz w:val="16"/>
                <w:szCs w:val="16"/>
                <w:lang w:val="en-US"/>
              </w:rPr>
            </w:pPr>
            <w:del w:id="670" w:author="Guy Roberts" w:date="2015-10-16T12:31:00Z">
              <w:r w:rsidRPr="006C7966" w:rsidDel="00373862">
                <w:rPr>
                  <w:rFonts w:ascii="Arial" w:hAnsi="Arial" w:cs="Arial"/>
                  <w:sz w:val="16"/>
                  <w:szCs w:val="16"/>
                  <w:lang w:val="en-US"/>
                </w:rPr>
                <w:delText xml:space="preserve">Schedule does not exist for </w:delText>
              </w:r>
              <w:r w:rsidRPr="00791A95" w:rsidDel="00373862">
                <w:rPr>
                  <w:rFonts w:ascii="Arial" w:hAnsi="Arial" w:cs="Arial"/>
                  <w:i/>
                  <w:sz w:val="16"/>
                  <w:szCs w:val="16"/>
                  <w:lang w:val="en-US"/>
                </w:rPr>
                <w:delText>connectionId</w:delText>
              </w:r>
              <w:r w:rsidRPr="006C7966" w:rsidDel="00373862">
                <w:rPr>
                  <w:rFonts w:ascii="Arial" w:hAnsi="Arial" w:cs="Arial"/>
                  <w:sz w:val="16"/>
                  <w:szCs w:val="16"/>
                  <w:lang w:val="en-US"/>
                </w:rPr>
                <w:delText>.</w:delText>
              </w:r>
            </w:del>
          </w:p>
        </w:tc>
        <w:tc>
          <w:tcPr>
            <w:tcW w:w="2511" w:type="dxa"/>
          </w:tcPr>
          <w:p w14:paraId="104DFF17" w14:textId="39544E74" w:rsidR="0096574A" w:rsidRPr="006C7966" w:rsidDel="00373862" w:rsidRDefault="0096574A" w:rsidP="0096574A">
            <w:pPr>
              <w:pStyle w:val="NoSpacing"/>
              <w:rPr>
                <w:del w:id="671" w:author="Guy Roberts" w:date="2015-10-16T12:31:00Z"/>
                <w:rFonts w:ascii="Arial" w:hAnsi="Arial" w:cs="Arial"/>
                <w:sz w:val="16"/>
                <w:szCs w:val="16"/>
                <w:lang w:val="en-US"/>
              </w:rPr>
            </w:pPr>
          </w:p>
        </w:tc>
      </w:tr>
      <w:tr w:rsidR="0096574A" w:rsidRPr="006C7966" w:rsidDel="00373862" w14:paraId="423329A1" w14:textId="20DFE3FE">
        <w:trPr>
          <w:trHeight w:val="187"/>
          <w:del w:id="672" w:author="Guy Roberts" w:date="2015-10-16T12:31:00Z"/>
        </w:trPr>
        <w:tc>
          <w:tcPr>
            <w:tcW w:w="817" w:type="dxa"/>
          </w:tcPr>
          <w:p w14:paraId="781CAFA7" w14:textId="5562B0B5" w:rsidR="0096574A" w:rsidRPr="006C7966" w:rsidDel="00373862" w:rsidRDefault="002070F6" w:rsidP="0096574A">
            <w:pPr>
              <w:pStyle w:val="NoSpacing"/>
              <w:rPr>
                <w:del w:id="673" w:author="Guy Roberts" w:date="2015-10-16T12:31:00Z"/>
                <w:rFonts w:ascii="Arial" w:hAnsi="Arial" w:cs="Arial"/>
                <w:sz w:val="16"/>
                <w:szCs w:val="16"/>
                <w:lang w:val="en-US"/>
              </w:rPr>
            </w:pPr>
            <w:del w:id="674"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204</w:delText>
              </w:r>
            </w:del>
          </w:p>
        </w:tc>
        <w:tc>
          <w:tcPr>
            <w:tcW w:w="2835" w:type="dxa"/>
          </w:tcPr>
          <w:p w14:paraId="7F8B9213" w14:textId="21E251AA" w:rsidR="0096574A" w:rsidRPr="006C7966" w:rsidDel="00373862" w:rsidRDefault="0096574A" w:rsidP="0096574A">
            <w:pPr>
              <w:pStyle w:val="NoSpacing"/>
              <w:rPr>
                <w:del w:id="675" w:author="Guy Roberts" w:date="2015-10-16T12:31:00Z"/>
                <w:rFonts w:ascii="Arial" w:hAnsi="Arial" w:cs="Arial"/>
                <w:sz w:val="16"/>
                <w:szCs w:val="16"/>
                <w:lang w:val="en-US"/>
              </w:rPr>
            </w:pPr>
            <w:del w:id="676" w:author="Guy Roberts" w:date="2015-10-16T12:31:00Z">
              <w:r w:rsidRPr="006C7966" w:rsidDel="00373862">
                <w:rPr>
                  <w:rFonts w:ascii="Arial" w:hAnsi="Arial" w:cs="Arial"/>
                  <w:sz w:val="16"/>
                  <w:szCs w:val="16"/>
                  <w:lang w:val="en-US"/>
                </w:rPr>
                <w:delText>CONNECTION_GONE</w:delText>
              </w:r>
            </w:del>
          </w:p>
        </w:tc>
        <w:tc>
          <w:tcPr>
            <w:tcW w:w="2693" w:type="dxa"/>
          </w:tcPr>
          <w:p w14:paraId="286FDF36" w14:textId="0263A3D4" w:rsidR="0096574A" w:rsidRPr="006C7966" w:rsidDel="00373862" w:rsidRDefault="0096574A" w:rsidP="0096574A">
            <w:pPr>
              <w:pStyle w:val="NoSpacing"/>
              <w:rPr>
                <w:del w:id="677" w:author="Guy Roberts" w:date="2015-10-16T12:31:00Z"/>
                <w:rFonts w:ascii="Arial" w:hAnsi="Arial" w:cs="Arial"/>
                <w:sz w:val="16"/>
                <w:szCs w:val="16"/>
                <w:lang w:val="en-US"/>
              </w:rPr>
            </w:pPr>
          </w:p>
        </w:tc>
        <w:tc>
          <w:tcPr>
            <w:tcW w:w="2511" w:type="dxa"/>
          </w:tcPr>
          <w:p w14:paraId="66D2DB47" w14:textId="4390B0EA" w:rsidR="0096574A" w:rsidRPr="006C7966" w:rsidDel="00373862" w:rsidRDefault="0096574A" w:rsidP="0096574A">
            <w:pPr>
              <w:pStyle w:val="NoSpacing"/>
              <w:rPr>
                <w:del w:id="678" w:author="Guy Roberts" w:date="2015-10-16T12:31:00Z"/>
                <w:rFonts w:ascii="Arial" w:hAnsi="Arial" w:cs="Arial"/>
                <w:sz w:val="16"/>
                <w:szCs w:val="16"/>
                <w:lang w:val="en-US"/>
              </w:rPr>
            </w:pPr>
          </w:p>
        </w:tc>
      </w:tr>
      <w:tr w:rsidR="0096574A" w:rsidRPr="006C7966" w:rsidDel="00373862" w14:paraId="4E98C3C6" w14:textId="04F02BBA">
        <w:trPr>
          <w:trHeight w:val="510"/>
          <w:del w:id="679" w:author="Guy Roberts" w:date="2015-10-16T12:31:00Z"/>
        </w:trPr>
        <w:tc>
          <w:tcPr>
            <w:tcW w:w="817" w:type="dxa"/>
          </w:tcPr>
          <w:p w14:paraId="3FD0E27A" w14:textId="3B303F03" w:rsidR="0096574A" w:rsidRPr="006C7966" w:rsidDel="00373862" w:rsidRDefault="002070F6" w:rsidP="0096574A">
            <w:pPr>
              <w:pStyle w:val="NoSpacing"/>
              <w:rPr>
                <w:del w:id="680" w:author="Guy Roberts" w:date="2015-10-16T12:31:00Z"/>
                <w:rFonts w:ascii="Arial" w:hAnsi="Arial" w:cs="Arial"/>
                <w:sz w:val="16"/>
                <w:szCs w:val="16"/>
                <w:lang w:val="en-US"/>
              </w:rPr>
            </w:pPr>
            <w:del w:id="681"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205</w:delText>
              </w:r>
            </w:del>
          </w:p>
        </w:tc>
        <w:tc>
          <w:tcPr>
            <w:tcW w:w="2835" w:type="dxa"/>
          </w:tcPr>
          <w:p w14:paraId="4B8D25C1" w14:textId="7D6D2266" w:rsidR="0096574A" w:rsidRPr="006C7966" w:rsidDel="00373862" w:rsidRDefault="0096574A" w:rsidP="0096574A">
            <w:pPr>
              <w:pStyle w:val="NoSpacing"/>
              <w:rPr>
                <w:del w:id="682" w:author="Guy Roberts" w:date="2015-10-16T12:31:00Z"/>
                <w:rFonts w:ascii="Arial" w:hAnsi="Arial" w:cs="Arial"/>
                <w:sz w:val="16"/>
                <w:szCs w:val="16"/>
                <w:lang w:val="en-US"/>
              </w:rPr>
            </w:pPr>
            <w:del w:id="683" w:author="Guy Roberts" w:date="2015-10-16T12:31:00Z">
              <w:r w:rsidRPr="006C7966" w:rsidDel="00373862">
                <w:rPr>
                  <w:rFonts w:ascii="Arial" w:hAnsi="Arial" w:cs="Arial"/>
                  <w:sz w:val="16"/>
                  <w:szCs w:val="16"/>
                  <w:lang w:val="en-US"/>
                </w:rPr>
                <w:delText>CONNECTION_CREATE_ERROR</w:delText>
              </w:r>
            </w:del>
          </w:p>
        </w:tc>
        <w:tc>
          <w:tcPr>
            <w:tcW w:w="2693" w:type="dxa"/>
          </w:tcPr>
          <w:p w14:paraId="00EE493D" w14:textId="13C03859" w:rsidR="0096574A" w:rsidRPr="006C7966" w:rsidDel="00373862" w:rsidRDefault="0096574A" w:rsidP="0096574A">
            <w:pPr>
              <w:pStyle w:val="NoSpacing"/>
              <w:rPr>
                <w:del w:id="684" w:author="Guy Roberts" w:date="2015-10-16T12:31:00Z"/>
                <w:rFonts w:ascii="Arial" w:hAnsi="Arial" w:cs="Arial"/>
                <w:sz w:val="16"/>
                <w:szCs w:val="16"/>
                <w:lang w:val="en-US"/>
              </w:rPr>
            </w:pPr>
            <w:del w:id="685" w:author="Guy Roberts" w:date="2015-10-16T12:31:00Z">
              <w:r w:rsidRPr="006C7966" w:rsidDel="00373862">
                <w:rPr>
                  <w:rFonts w:ascii="Arial" w:hAnsi="Arial" w:cs="Arial"/>
                  <w:sz w:val="16"/>
                  <w:szCs w:val="16"/>
                  <w:lang w:val="en-US"/>
                </w:rPr>
                <w:delText>Failed to create connection (payload was ok, something went wrong)</w:delText>
              </w:r>
            </w:del>
          </w:p>
        </w:tc>
        <w:tc>
          <w:tcPr>
            <w:tcW w:w="2511" w:type="dxa"/>
          </w:tcPr>
          <w:p w14:paraId="507C60C2" w14:textId="503E6687" w:rsidR="0096574A" w:rsidRPr="006C7966" w:rsidDel="00373862" w:rsidRDefault="0096574A" w:rsidP="0096574A">
            <w:pPr>
              <w:pStyle w:val="NoSpacing"/>
              <w:rPr>
                <w:del w:id="686" w:author="Guy Roberts" w:date="2015-10-16T12:31:00Z"/>
                <w:rFonts w:ascii="Arial" w:hAnsi="Arial" w:cs="Arial"/>
                <w:sz w:val="16"/>
                <w:szCs w:val="16"/>
                <w:lang w:val="en-US"/>
              </w:rPr>
            </w:pPr>
          </w:p>
        </w:tc>
      </w:tr>
      <w:tr w:rsidR="0096574A" w:rsidRPr="006C7966" w:rsidDel="00373862" w14:paraId="7F81841D" w14:textId="5FE350B3">
        <w:trPr>
          <w:trHeight w:val="213"/>
          <w:del w:id="687" w:author="Guy Roberts" w:date="2015-10-16T12:31:00Z"/>
        </w:trPr>
        <w:tc>
          <w:tcPr>
            <w:tcW w:w="817" w:type="dxa"/>
          </w:tcPr>
          <w:p w14:paraId="559B6B4E" w14:textId="679171F0" w:rsidR="0096574A" w:rsidRPr="006C7966" w:rsidDel="00373862" w:rsidRDefault="002070F6" w:rsidP="0096574A">
            <w:pPr>
              <w:pStyle w:val="NoSpacing"/>
              <w:rPr>
                <w:del w:id="688" w:author="Guy Roberts" w:date="2015-10-16T12:31:00Z"/>
                <w:rFonts w:ascii="Arial" w:hAnsi="Arial" w:cs="Arial"/>
                <w:sz w:val="16"/>
                <w:szCs w:val="16"/>
                <w:lang w:val="en-US"/>
              </w:rPr>
            </w:pPr>
            <w:del w:id="689"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300</w:delText>
              </w:r>
            </w:del>
          </w:p>
        </w:tc>
        <w:tc>
          <w:tcPr>
            <w:tcW w:w="2835" w:type="dxa"/>
          </w:tcPr>
          <w:p w14:paraId="46706A26" w14:textId="40090F31" w:rsidR="0096574A" w:rsidRPr="006C7966" w:rsidDel="00373862" w:rsidRDefault="0096574A" w:rsidP="0096574A">
            <w:pPr>
              <w:pStyle w:val="NoSpacing"/>
              <w:rPr>
                <w:del w:id="690" w:author="Guy Roberts" w:date="2015-10-16T12:31:00Z"/>
                <w:rFonts w:ascii="Arial" w:hAnsi="Arial" w:cs="Arial"/>
                <w:sz w:val="16"/>
                <w:szCs w:val="16"/>
                <w:lang w:val="en-US"/>
              </w:rPr>
            </w:pPr>
            <w:del w:id="691" w:author="Guy Roberts" w:date="2015-10-16T12:31:00Z">
              <w:r w:rsidRPr="006C7966" w:rsidDel="00373862">
                <w:rPr>
                  <w:rFonts w:ascii="Arial" w:hAnsi="Arial" w:cs="Arial"/>
                  <w:sz w:val="16"/>
                  <w:szCs w:val="16"/>
                  <w:lang w:val="en-US"/>
                </w:rPr>
                <w:delText>SECURITY_ERROR</w:delText>
              </w:r>
            </w:del>
          </w:p>
        </w:tc>
        <w:tc>
          <w:tcPr>
            <w:tcW w:w="2693" w:type="dxa"/>
          </w:tcPr>
          <w:p w14:paraId="61A51356" w14:textId="3698A28B" w:rsidR="0096574A" w:rsidRPr="006C7966" w:rsidDel="00373862" w:rsidRDefault="0096574A" w:rsidP="0096574A">
            <w:pPr>
              <w:pStyle w:val="NoSpacing"/>
              <w:rPr>
                <w:del w:id="692" w:author="Guy Roberts" w:date="2015-10-16T12:31:00Z"/>
                <w:rFonts w:ascii="Arial" w:hAnsi="Arial" w:cs="Arial"/>
                <w:sz w:val="16"/>
                <w:szCs w:val="16"/>
                <w:lang w:val="en-US"/>
              </w:rPr>
            </w:pPr>
          </w:p>
        </w:tc>
        <w:tc>
          <w:tcPr>
            <w:tcW w:w="2511" w:type="dxa"/>
          </w:tcPr>
          <w:p w14:paraId="14E3BACA" w14:textId="18A07CE0" w:rsidR="0096574A" w:rsidRPr="006C7966" w:rsidDel="00373862" w:rsidRDefault="0096574A" w:rsidP="0096574A">
            <w:pPr>
              <w:pStyle w:val="NoSpacing"/>
              <w:rPr>
                <w:del w:id="693" w:author="Guy Roberts" w:date="2015-10-16T12:31:00Z"/>
                <w:rFonts w:ascii="Arial" w:hAnsi="Arial" w:cs="Arial"/>
                <w:sz w:val="16"/>
                <w:szCs w:val="16"/>
                <w:lang w:val="en-US"/>
              </w:rPr>
            </w:pPr>
          </w:p>
        </w:tc>
      </w:tr>
      <w:tr w:rsidR="0096574A" w:rsidRPr="006C7966" w:rsidDel="00373862" w14:paraId="53D78D19" w14:textId="5948C214">
        <w:trPr>
          <w:trHeight w:val="227"/>
          <w:del w:id="694" w:author="Guy Roberts" w:date="2015-10-16T12:31:00Z"/>
        </w:trPr>
        <w:tc>
          <w:tcPr>
            <w:tcW w:w="817" w:type="dxa"/>
          </w:tcPr>
          <w:p w14:paraId="26B6373C" w14:textId="21DD7F74" w:rsidR="0096574A" w:rsidRPr="006C7966" w:rsidDel="00373862" w:rsidRDefault="002070F6" w:rsidP="0096574A">
            <w:pPr>
              <w:pStyle w:val="NoSpacing"/>
              <w:rPr>
                <w:del w:id="695" w:author="Guy Roberts" w:date="2015-10-16T12:31:00Z"/>
                <w:rFonts w:ascii="Arial" w:hAnsi="Arial" w:cs="Arial"/>
                <w:sz w:val="16"/>
                <w:szCs w:val="16"/>
                <w:lang w:val="en-US"/>
              </w:rPr>
            </w:pPr>
            <w:del w:id="696"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301</w:delText>
              </w:r>
            </w:del>
          </w:p>
        </w:tc>
        <w:tc>
          <w:tcPr>
            <w:tcW w:w="2835" w:type="dxa"/>
          </w:tcPr>
          <w:p w14:paraId="3771C573" w14:textId="4F8D6103" w:rsidR="0096574A" w:rsidRPr="006C7966" w:rsidDel="00373862" w:rsidRDefault="0096574A" w:rsidP="0096574A">
            <w:pPr>
              <w:pStyle w:val="NoSpacing"/>
              <w:rPr>
                <w:del w:id="697" w:author="Guy Roberts" w:date="2015-10-16T12:31:00Z"/>
                <w:rFonts w:ascii="Arial" w:hAnsi="Arial" w:cs="Arial"/>
                <w:sz w:val="16"/>
                <w:szCs w:val="16"/>
                <w:lang w:val="en-US"/>
              </w:rPr>
            </w:pPr>
            <w:del w:id="698" w:author="Guy Roberts" w:date="2015-10-16T12:31:00Z">
              <w:r w:rsidRPr="006C7966" w:rsidDel="00373862">
                <w:rPr>
                  <w:rFonts w:ascii="Arial" w:hAnsi="Arial" w:cs="Arial"/>
                  <w:sz w:val="16"/>
                  <w:szCs w:val="16"/>
                  <w:lang w:val="en-US"/>
                </w:rPr>
                <w:delText>AUTHENTICATION_FAILURE</w:delText>
              </w:r>
            </w:del>
          </w:p>
        </w:tc>
        <w:tc>
          <w:tcPr>
            <w:tcW w:w="2693" w:type="dxa"/>
          </w:tcPr>
          <w:p w14:paraId="22B09FA6" w14:textId="7DCF8D39" w:rsidR="0096574A" w:rsidRPr="006C7966" w:rsidDel="00373862" w:rsidRDefault="0096574A" w:rsidP="0096574A">
            <w:pPr>
              <w:pStyle w:val="NoSpacing"/>
              <w:rPr>
                <w:del w:id="699" w:author="Guy Roberts" w:date="2015-10-16T12:31:00Z"/>
                <w:rFonts w:ascii="Arial" w:hAnsi="Arial" w:cs="Arial"/>
                <w:sz w:val="16"/>
                <w:szCs w:val="16"/>
                <w:lang w:val="en-US"/>
              </w:rPr>
            </w:pPr>
          </w:p>
        </w:tc>
        <w:tc>
          <w:tcPr>
            <w:tcW w:w="2511" w:type="dxa"/>
          </w:tcPr>
          <w:p w14:paraId="6CE97918" w14:textId="1E69BB72" w:rsidR="0096574A" w:rsidRPr="006C7966" w:rsidDel="00373862" w:rsidRDefault="0096574A" w:rsidP="0096574A">
            <w:pPr>
              <w:pStyle w:val="NoSpacing"/>
              <w:rPr>
                <w:del w:id="700" w:author="Guy Roberts" w:date="2015-10-16T12:31:00Z"/>
                <w:rFonts w:ascii="Arial" w:hAnsi="Arial" w:cs="Arial"/>
                <w:sz w:val="16"/>
                <w:szCs w:val="16"/>
                <w:lang w:val="en-US"/>
              </w:rPr>
            </w:pPr>
          </w:p>
        </w:tc>
      </w:tr>
      <w:tr w:rsidR="0096574A" w:rsidRPr="006C7966" w:rsidDel="00373862" w14:paraId="0E26C886" w14:textId="6B8CDF51">
        <w:trPr>
          <w:trHeight w:val="189"/>
          <w:del w:id="701" w:author="Guy Roberts" w:date="2015-10-16T12:31:00Z"/>
        </w:trPr>
        <w:tc>
          <w:tcPr>
            <w:tcW w:w="817" w:type="dxa"/>
          </w:tcPr>
          <w:p w14:paraId="0F4CC9D5" w14:textId="65B98EA1" w:rsidR="0096574A" w:rsidRPr="006C7966" w:rsidDel="00373862" w:rsidRDefault="002070F6" w:rsidP="0096574A">
            <w:pPr>
              <w:pStyle w:val="NoSpacing"/>
              <w:rPr>
                <w:del w:id="702" w:author="Guy Roberts" w:date="2015-10-16T12:31:00Z"/>
                <w:rFonts w:ascii="Arial" w:hAnsi="Arial" w:cs="Arial"/>
                <w:sz w:val="16"/>
                <w:szCs w:val="16"/>
                <w:lang w:val="en-US"/>
              </w:rPr>
            </w:pPr>
            <w:del w:id="703"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302</w:delText>
              </w:r>
            </w:del>
          </w:p>
        </w:tc>
        <w:tc>
          <w:tcPr>
            <w:tcW w:w="2835" w:type="dxa"/>
          </w:tcPr>
          <w:p w14:paraId="0FE7AA60" w14:textId="44052E5C" w:rsidR="0096574A" w:rsidRPr="006C7966" w:rsidDel="00373862" w:rsidRDefault="0096574A" w:rsidP="0096574A">
            <w:pPr>
              <w:pStyle w:val="NoSpacing"/>
              <w:rPr>
                <w:del w:id="704" w:author="Guy Roberts" w:date="2015-10-16T12:31:00Z"/>
                <w:rFonts w:ascii="Arial" w:hAnsi="Arial" w:cs="Arial"/>
                <w:sz w:val="16"/>
                <w:szCs w:val="16"/>
                <w:lang w:val="en-US"/>
              </w:rPr>
            </w:pPr>
            <w:del w:id="705" w:author="Guy Roberts" w:date="2015-10-16T12:31:00Z">
              <w:r w:rsidRPr="006C7966" w:rsidDel="00373862">
                <w:rPr>
                  <w:rFonts w:ascii="Arial" w:hAnsi="Arial" w:cs="Arial"/>
                  <w:sz w:val="16"/>
                  <w:szCs w:val="16"/>
                  <w:lang w:val="en-US"/>
                </w:rPr>
                <w:delText>UNAUTHORIZED</w:delText>
              </w:r>
            </w:del>
          </w:p>
        </w:tc>
        <w:tc>
          <w:tcPr>
            <w:tcW w:w="2693" w:type="dxa"/>
          </w:tcPr>
          <w:p w14:paraId="457FEEFB" w14:textId="15D05285" w:rsidR="0096574A" w:rsidRPr="006C7966" w:rsidDel="00373862" w:rsidRDefault="0096574A" w:rsidP="0096574A">
            <w:pPr>
              <w:pStyle w:val="NoSpacing"/>
              <w:rPr>
                <w:del w:id="706" w:author="Guy Roberts" w:date="2015-10-16T12:31:00Z"/>
                <w:rFonts w:ascii="Arial" w:hAnsi="Arial" w:cs="Arial"/>
                <w:sz w:val="16"/>
                <w:szCs w:val="16"/>
                <w:lang w:val="en-US"/>
              </w:rPr>
            </w:pPr>
          </w:p>
        </w:tc>
        <w:tc>
          <w:tcPr>
            <w:tcW w:w="2511" w:type="dxa"/>
          </w:tcPr>
          <w:p w14:paraId="57FFDF4F" w14:textId="73FA7CA6" w:rsidR="0096574A" w:rsidRPr="006C7966" w:rsidDel="00373862" w:rsidRDefault="0096574A" w:rsidP="0096574A">
            <w:pPr>
              <w:pStyle w:val="NoSpacing"/>
              <w:rPr>
                <w:del w:id="707" w:author="Guy Roberts" w:date="2015-10-16T12:31:00Z"/>
                <w:rFonts w:ascii="Arial" w:hAnsi="Arial" w:cs="Arial"/>
                <w:sz w:val="16"/>
                <w:szCs w:val="16"/>
                <w:lang w:val="en-US"/>
              </w:rPr>
            </w:pPr>
          </w:p>
        </w:tc>
      </w:tr>
      <w:tr w:rsidR="0096574A" w:rsidRPr="006C7966" w:rsidDel="00373862" w14:paraId="26667DC8" w14:textId="6F4D91DD">
        <w:trPr>
          <w:trHeight w:val="199"/>
          <w:del w:id="708" w:author="Guy Roberts" w:date="2015-10-16T12:31:00Z"/>
        </w:trPr>
        <w:tc>
          <w:tcPr>
            <w:tcW w:w="817" w:type="dxa"/>
            <w:tcBorders>
              <w:bottom w:val="single" w:sz="4" w:space="0" w:color="000000"/>
            </w:tcBorders>
          </w:tcPr>
          <w:p w14:paraId="00E76299" w14:textId="39AB9037" w:rsidR="0096574A" w:rsidRPr="006C7966" w:rsidDel="00373862" w:rsidRDefault="002070F6" w:rsidP="0096574A">
            <w:pPr>
              <w:pStyle w:val="NoSpacing"/>
              <w:rPr>
                <w:del w:id="709" w:author="Guy Roberts" w:date="2015-10-16T12:31:00Z"/>
                <w:rFonts w:ascii="Arial" w:hAnsi="Arial" w:cs="Arial"/>
                <w:sz w:val="16"/>
                <w:szCs w:val="16"/>
                <w:lang w:val="en-US"/>
              </w:rPr>
            </w:pPr>
            <w:del w:id="710"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400</w:delText>
              </w:r>
            </w:del>
          </w:p>
        </w:tc>
        <w:tc>
          <w:tcPr>
            <w:tcW w:w="2835" w:type="dxa"/>
            <w:tcBorders>
              <w:bottom w:val="single" w:sz="4" w:space="0" w:color="000000"/>
            </w:tcBorders>
          </w:tcPr>
          <w:p w14:paraId="47BE379C" w14:textId="727D94DB" w:rsidR="0096574A" w:rsidRPr="006C7966" w:rsidDel="00373862" w:rsidRDefault="0096574A" w:rsidP="0096574A">
            <w:pPr>
              <w:pStyle w:val="NoSpacing"/>
              <w:rPr>
                <w:del w:id="711" w:author="Guy Roberts" w:date="2015-10-16T12:31:00Z"/>
                <w:rFonts w:ascii="Arial" w:hAnsi="Arial" w:cs="Arial"/>
                <w:sz w:val="16"/>
                <w:szCs w:val="16"/>
                <w:lang w:val="en-US"/>
              </w:rPr>
            </w:pPr>
            <w:del w:id="712" w:author="Guy Roberts" w:date="2015-10-16T12:31:00Z">
              <w:r w:rsidRPr="006C7966" w:rsidDel="00373862">
                <w:rPr>
                  <w:rFonts w:ascii="Arial" w:hAnsi="Arial" w:cs="Arial"/>
                  <w:sz w:val="16"/>
                  <w:szCs w:val="16"/>
                  <w:lang w:val="en-US"/>
                </w:rPr>
                <w:delText>TOPOLOGY_ERROR</w:delText>
              </w:r>
            </w:del>
          </w:p>
        </w:tc>
        <w:tc>
          <w:tcPr>
            <w:tcW w:w="2693" w:type="dxa"/>
            <w:tcBorders>
              <w:bottom w:val="single" w:sz="4" w:space="0" w:color="000000"/>
            </w:tcBorders>
          </w:tcPr>
          <w:p w14:paraId="67684612" w14:textId="56C48C3E" w:rsidR="0096574A" w:rsidRPr="006C7966" w:rsidDel="00373862" w:rsidRDefault="0096574A" w:rsidP="0096574A">
            <w:pPr>
              <w:pStyle w:val="NoSpacing"/>
              <w:rPr>
                <w:del w:id="713" w:author="Guy Roberts" w:date="2015-10-16T12:31:00Z"/>
                <w:rFonts w:ascii="Arial" w:hAnsi="Arial" w:cs="Arial"/>
                <w:sz w:val="16"/>
                <w:szCs w:val="16"/>
                <w:lang w:val="en-US"/>
              </w:rPr>
            </w:pPr>
          </w:p>
        </w:tc>
        <w:tc>
          <w:tcPr>
            <w:tcW w:w="2511" w:type="dxa"/>
            <w:tcBorders>
              <w:bottom w:val="single" w:sz="4" w:space="0" w:color="000000"/>
            </w:tcBorders>
          </w:tcPr>
          <w:p w14:paraId="26550326" w14:textId="4D451BF0" w:rsidR="0096574A" w:rsidRPr="006C7966" w:rsidDel="00373862" w:rsidRDefault="0096574A" w:rsidP="0096574A">
            <w:pPr>
              <w:pStyle w:val="NoSpacing"/>
              <w:rPr>
                <w:del w:id="714" w:author="Guy Roberts" w:date="2015-10-16T12:31:00Z"/>
                <w:rFonts w:ascii="Arial" w:hAnsi="Arial" w:cs="Arial"/>
                <w:sz w:val="16"/>
                <w:szCs w:val="16"/>
                <w:lang w:val="en-US"/>
              </w:rPr>
            </w:pPr>
          </w:p>
        </w:tc>
      </w:tr>
      <w:tr w:rsidR="0096574A" w:rsidRPr="006C7966" w:rsidDel="00373862" w14:paraId="166F1DCB" w14:textId="6E533E7A">
        <w:trPr>
          <w:trHeight w:val="411"/>
          <w:del w:id="715" w:author="Guy Roberts" w:date="2015-10-16T12:31:00Z"/>
        </w:trPr>
        <w:tc>
          <w:tcPr>
            <w:tcW w:w="817" w:type="dxa"/>
            <w:tcBorders>
              <w:bottom w:val="single" w:sz="4" w:space="0" w:color="000000"/>
            </w:tcBorders>
          </w:tcPr>
          <w:p w14:paraId="44F4253E" w14:textId="72277D48" w:rsidR="0096574A" w:rsidRPr="006C7966" w:rsidDel="00373862" w:rsidRDefault="002070F6" w:rsidP="0096574A">
            <w:pPr>
              <w:pStyle w:val="NoSpacing"/>
              <w:rPr>
                <w:del w:id="716" w:author="Guy Roberts" w:date="2015-10-16T12:31:00Z"/>
                <w:rFonts w:ascii="Arial" w:hAnsi="Arial" w:cs="Arial"/>
                <w:sz w:val="16"/>
                <w:szCs w:val="16"/>
                <w:lang w:val="en-US"/>
              </w:rPr>
            </w:pPr>
            <w:del w:id="717"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403</w:delText>
              </w:r>
            </w:del>
          </w:p>
        </w:tc>
        <w:tc>
          <w:tcPr>
            <w:tcW w:w="2835" w:type="dxa"/>
            <w:tcBorders>
              <w:bottom w:val="single" w:sz="4" w:space="0" w:color="000000"/>
            </w:tcBorders>
          </w:tcPr>
          <w:p w14:paraId="65458F37" w14:textId="054D2A73" w:rsidR="0096574A" w:rsidRPr="006C7966" w:rsidDel="00373862" w:rsidRDefault="0096574A" w:rsidP="0096574A">
            <w:pPr>
              <w:pStyle w:val="NoSpacing"/>
              <w:rPr>
                <w:del w:id="718" w:author="Guy Roberts" w:date="2015-10-16T12:31:00Z"/>
                <w:rFonts w:ascii="Arial" w:hAnsi="Arial" w:cs="Arial"/>
                <w:sz w:val="16"/>
                <w:szCs w:val="16"/>
                <w:lang w:val="en-US"/>
              </w:rPr>
            </w:pPr>
            <w:del w:id="719" w:author="Guy Roberts" w:date="2015-10-16T12:31:00Z">
              <w:r w:rsidRPr="006C7966" w:rsidDel="00373862">
                <w:rPr>
                  <w:rFonts w:ascii="Arial" w:hAnsi="Arial" w:cs="Arial"/>
                  <w:sz w:val="16"/>
                  <w:szCs w:val="16"/>
                  <w:lang w:val="en-US"/>
                </w:rPr>
                <w:delText>NO_PATH_FOUND</w:delText>
              </w:r>
            </w:del>
          </w:p>
        </w:tc>
        <w:tc>
          <w:tcPr>
            <w:tcW w:w="2693" w:type="dxa"/>
            <w:tcBorders>
              <w:bottom w:val="single" w:sz="4" w:space="0" w:color="000000"/>
            </w:tcBorders>
          </w:tcPr>
          <w:p w14:paraId="38942D10" w14:textId="5E4D592E" w:rsidR="0096574A" w:rsidRPr="006C7966" w:rsidDel="00373862" w:rsidRDefault="0096574A" w:rsidP="002070F6">
            <w:pPr>
              <w:pStyle w:val="NoSpacing"/>
              <w:rPr>
                <w:del w:id="720" w:author="Guy Roberts" w:date="2015-10-16T12:31:00Z"/>
                <w:rFonts w:ascii="Arial" w:hAnsi="Arial" w:cs="Arial"/>
                <w:sz w:val="16"/>
                <w:szCs w:val="16"/>
                <w:lang w:val="en-US"/>
              </w:rPr>
            </w:pPr>
            <w:del w:id="721" w:author="Guy Roberts" w:date="2015-10-16T12:31:00Z">
              <w:r w:rsidRPr="006C7966" w:rsidDel="00373862">
                <w:rPr>
                  <w:rFonts w:ascii="Arial" w:hAnsi="Arial" w:cs="Arial"/>
                  <w:sz w:val="16"/>
                  <w:szCs w:val="16"/>
                  <w:lang w:val="en-US"/>
                </w:rPr>
                <w:delText>Path computation failed to resolve route for reservation.</w:delText>
              </w:r>
            </w:del>
          </w:p>
        </w:tc>
        <w:tc>
          <w:tcPr>
            <w:tcW w:w="2511" w:type="dxa"/>
            <w:tcBorders>
              <w:bottom w:val="single" w:sz="4" w:space="0" w:color="000000"/>
            </w:tcBorders>
          </w:tcPr>
          <w:p w14:paraId="279190DC" w14:textId="5863236F" w:rsidR="0096574A" w:rsidRPr="006C7966" w:rsidDel="00373862" w:rsidRDefault="0096574A" w:rsidP="0096574A">
            <w:pPr>
              <w:pStyle w:val="NoSpacing"/>
              <w:rPr>
                <w:del w:id="722" w:author="Guy Roberts" w:date="2015-10-16T12:31:00Z"/>
                <w:rFonts w:ascii="Arial" w:hAnsi="Arial" w:cs="Arial"/>
                <w:sz w:val="16"/>
                <w:szCs w:val="16"/>
                <w:lang w:val="en-US"/>
              </w:rPr>
            </w:pPr>
          </w:p>
        </w:tc>
      </w:tr>
      <w:tr w:rsidR="0096574A" w:rsidRPr="006C7966" w:rsidDel="00373862" w14:paraId="3767907E" w14:textId="57BB295F">
        <w:trPr>
          <w:trHeight w:val="391"/>
          <w:del w:id="723" w:author="Guy Roberts" w:date="2015-10-16T12:31:00Z"/>
        </w:trPr>
        <w:tc>
          <w:tcPr>
            <w:tcW w:w="817" w:type="dxa"/>
          </w:tcPr>
          <w:p w14:paraId="3FD6AE5E" w14:textId="136A39E9" w:rsidR="0096574A" w:rsidRPr="006C7966" w:rsidDel="00373862" w:rsidRDefault="002070F6" w:rsidP="0096574A">
            <w:pPr>
              <w:pStyle w:val="NoSpacing"/>
              <w:rPr>
                <w:del w:id="724" w:author="Guy Roberts" w:date="2015-10-16T12:31:00Z"/>
                <w:rFonts w:ascii="Arial" w:hAnsi="Arial" w:cs="Arial"/>
                <w:sz w:val="16"/>
                <w:szCs w:val="16"/>
                <w:lang w:val="en-US"/>
              </w:rPr>
            </w:pPr>
            <w:del w:id="725"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500</w:delText>
              </w:r>
            </w:del>
          </w:p>
        </w:tc>
        <w:tc>
          <w:tcPr>
            <w:tcW w:w="2835" w:type="dxa"/>
          </w:tcPr>
          <w:p w14:paraId="29EC19C7" w14:textId="421EF1F7" w:rsidR="0096574A" w:rsidRPr="006C7966" w:rsidDel="00373862" w:rsidRDefault="0096574A" w:rsidP="0096574A">
            <w:pPr>
              <w:pStyle w:val="NoSpacing"/>
              <w:rPr>
                <w:del w:id="726" w:author="Guy Roberts" w:date="2015-10-16T12:31:00Z"/>
                <w:rFonts w:ascii="Arial" w:hAnsi="Arial" w:cs="Arial"/>
                <w:sz w:val="16"/>
                <w:szCs w:val="16"/>
                <w:lang w:val="en-US"/>
              </w:rPr>
            </w:pPr>
            <w:del w:id="727" w:author="Guy Roberts" w:date="2015-10-16T12:31:00Z">
              <w:r w:rsidRPr="006C7966" w:rsidDel="00373862">
                <w:rPr>
                  <w:rFonts w:ascii="Arial" w:hAnsi="Arial" w:cs="Arial"/>
                  <w:sz w:val="16"/>
                  <w:szCs w:val="16"/>
                  <w:lang w:val="en-US"/>
                </w:rPr>
                <w:delText>INTERNAL_ERROR</w:delText>
              </w:r>
            </w:del>
          </w:p>
        </w:tc>
        <w:tc>
          <w:tcPr>
            <w:tcW w:w="2693" w:type="dxa"/>
          </w:tcPr>
          <w:p w14:paraId="61A5A1A9" w14:textId="713857E3" w:rsidR="0096574A" w:rsidRPr="006C7966" w:rsidDel="00373862" w:rsidRDefault="0096574A" w:rsidP="002070F6">
            <w:pPr>
              <w:pStyle w:val="NoSpacing"/>
              <w:rPr>
                <w:del w:id="728" w:author="Guy Roberts" w:date="2015-10-16T12:31:00Z"/>
                <w:rFonts w:ascii="Arial" w:hAnsi="Arial" w:cs="Arial"/>
                <w:sz w:val="16"/>
                <w:szCs w:val="16"/>
                <w:lang w:val="en-US"/>
              </w:rPr>
            </w:pPr>
            <w:del w:id="729" w:author="Guy Roberts" w:date="2015-10-16T12:31:00Z">
              <w:r w:rsidRPr="006C7966" w:rsidDel="00373862">
                <w:rPr>
                  <w:rFonts w:ascii="Arial" w:hAnsi="Arial" w:cs="Arial"/>
                  <w:sz w:val="16"/>
                  <w:szCs w:val="16"/>
                  <w:lang w:val="en-US"/>
                </w:rPr>
                <w:delText>An internal error has caused a message processing failure.</w:delText>
              </w:r>
            </w:del>
          </w:p>
        </w:tc>
        <w:tc>
          <w:tcPr>
            <w:tcW w:w="2511" w:type="dxa"/>
          </w:tcPr>
          <w:p w14:paraId="2A37BD58" w14:textId="19908140" w:rsidR="0096574A" w:rsidRPr="006C7966" w:rsidDel="00373862" w:rsidRDefault="0096574A" w:rsidP="0096574A">
            <w:pPr>
              <w:pStyle w:val="NoSpacing"/>
              <w:rPr>
                <w:del w:id="730" w:author="Guy Roberts" w:date="2015-10-16T12:31:00Z"/>
                <w:rFonts w:ascii="Arial" w:hAnsi="Arial" w:cs="Arial"/>
                <w:sz w:val="16"/>
                <w:szCs w:val="16"/>
                <w:lang w:val="en-US"/>
              </w:rPr>
            </w:pPr>
          </w:p>
        </w:tc>
      </w:tr>
      <w:tr w:rsidR="0096574A" w:rsidRPr="006C7966" w:rsidDel="00373862" w14:paraId="606ACF7D" w14:textId="51CDFB29">
        <w:trPr>
          <w:trHeight w:val="425"/>
          <w:del w:id="731" w:author="Guy Roberts" w:date="2015-10-16T12:31:00Z"/>
        </w:trPr>
        <w:tc>
          <w:tcPr>
            <w:tcW w:w="817" w:type="dxa"/>
          </w:tcPr>
          <w:p w14:paraId="1B1EFC1B" w14:textId="02BB36B3" w:rsidR="0096574A" w:rsidRPr="006C7966" w:rsidDel="00373862" w:rsidRDefault="002070F6" w:rsidP="0096574A">
            <w:pPr>
              <w:pStyle w:val="NoSpacing"/>
              <w:rPr>
                <w:del w:id="732" w:author="Guy Roberts" w:date="2015-10-16T12:31:00Z"/>
                <w:rFonts w:ascii="Arial" w:hAnsi="Arial" w:cs="Arial"/>
                <w:sz w:val="16"/>
                <w:szCs w:val="16"/>
                <w:lang w:val="en-US"/>
              </w:rPr>
            </w:pPr>
            <w:del w:id="733"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501</w:delText>
              </w:r>
            </w:del>
          </w:p>
        </w:tc>
        <w:tc>
          <w:tcPr>
            <w:tcW w:w="2835" w:type="dxa"/>
          </w:tcPr>
          <w:p w14:paraId="0EBA527B" w14:textId="7A021424" w:rsidR="0096574A" w:rsidRPr="006C7966" w:rsidDel="00373862" w:rsidRDefault="0096574A" w:rsidP="0096574A">
            <w:pPr>
              <w:pStyle w:val="NoSpacing"/>
              <w:rPr>
                <w:del w:id="734" w:author="Guy Roberts" w:date="2015-10-16T12:31:00Z"/>
                <w:rFonts w:ascii="Arial" w:hAnsi="Arial" w:cs="Arial"/>
                <w:sz w:val="16"/>
                <w:szCs w:val="16"/>
                <w:lang w:val="en-US"/>
              </w:rPr>
            </w:pPr>
            <w:del w:id="735" w:author="Guy Roberts" w:date="2015-10-16T12:31:00Z">
              <w:r w:rsidRPr="006C7966" w:rsidDel="00373862">
                <w:rPr>
                  <w:rFonts w:ascii="Arial" w:hAnsi="Arial" w:cs="Arial"/>
                  <w:sz w:val="16"/>
                  <w:szCs w:val="16"/>
                  <w:lang w:val="en-US"/>
                </w:rPr>
                <w:delText>INTERNAL_NRM_ERROR</w:delText>
              </w:r>
            </w:del>
          </w:p>
        </w:tc>
        <w:tc>
          <w:tcPr>
            <w:tcW w:w="2693" w:type="dxa"/>
          </w:tcPr>
          <w:p w14:paraId="1CFAF4C7" w14:textId="30602C21" w:rsidR="0096574A" w:rsidRPr="006C7966" w:rsidDel="00373862" w:rsidRDefault="0096574A" w:rsidP="002070F6">
            <w:pPr>
              <w:pStyle w:val="NoSpacing"/>
              <w:rPr>
                <w:del w:id="736" w:author="Guy Roberts" w:date="2015-10-16T12:31:00Z"/>
                <w:rFonts w:ascii="Arial" w:hAnsi="Arial" w:cs="Arial"/>
                <w:sz w:val="16"/>
                <w:szCs w:val="16"/>
                <w:lang w:val="en-US"/>
              </w:rPr>
            </w:pPr>
            <w:del w:id="737" w:author="Guy Roberts" w:date="2015-10-16T12:31:00Z">
              <w:r w:rsidRPr="006C7966" w:rsidDel="00373862">
                <w:rPr>
                  <w:rFonts w:ascii="Arial" w:hAnsi="Arial" w:cs="Arial"/>
                  <w:sz w:val="16"/>
                  <w:szCs w:val="16"/>
                  <w:lang w:val="en-US"/>
                </w:rPr>
                <w:delText>An internal NRM error has caused a message processing failure.</w:delText>
              </w:r>
            </w:del>
          </w:p>
        </w:tc>
        <w:tc>
          <w:tcPr>
            <w:tcW w:w="2511" w:type="dxa"/>
          </w:tcPr>
          <w:p w14:paraId="628D43B1" w14:textId="637670B0" w:rsidR="0096574A" w:rsidRPr="006C7966" w:rsidDel="00373862" w:rsidRDefault="0096574A" w:rsidP="0096574A">
            <w:pPr>
              <w:pStyle w:val="NoSpacing"/>
              <w:rPr>
                <w:del w:id="738" w:author="Guy Roberts" w:date="2015-10-16T12:31:00Z"/>
                <w:rFonts w:ascii="Arial" w:hAnsi="Arial" w:cs="Arial"/>
                <w:sz w:val="16"/>
                <w:szCs w:val="16"/>
                <w:lang w:val="en-US"/>
              </w:rPr>
            </w:pPr>
            <w:del w:id="739" w:author="Guy Roberts" w:date="2015-10-16T12:31:00Z">
              <w:r w:rsidRPr="006C7966" w:rsidDel="00373862">
                <w:rPr>
                  <w:rFonts w:ascii="Arial" w:hAnsi="Arial" w:cs="Arial"/>
                  <w:sz w:val="16"/>
                  <w:szCs w:val="16"/>
                  <w:lang w:val="en-US"/>
                </w:rPr>
                <w:delText>Include information describing the specific NRM error.</w:delText>
              </w:r>
            </w:del>
          </w:p>
        </w:tc>
      </w:tr>
      <w:tr w:rsidR="0096574A" w:rsidRPr="006C7966" w:rsidDel="00373862" w14:paraId="637DB5B5" w14:textId="1129F3AD">
        <w:trPr>
          <w:trHeight w:val="187"/>
          <w:del w:id="740" w:author="Guy Roberts" w:date="2015-10-16T12:31:00Z"/>
        </w:trPr>
        <w:tc>
          <w:tcPr>
            <w:tcW w:w="817" w:type="dxa"/>
            <w:tcBorders>
              <w:bottom w:val="single" w:sz="4" w:space="0" w:color="000000"/>
            </w:tcBorders>
          </w:tcPr>
          <w:p w14:paraId="7CA6E7B7" w14:textId="4E03F387" w:rsidR="0096574A" w:rsidRPr="006C7966" w:rsidDel="00373862" w:rsidRDefault="002070F6" w:rsidP="0096574A">
            <w:pPr>
              <w:pStyle w:val="NoSpacing"/>
              <w:rPr>
                <w:del w:id="741" w:author="Guy Roberts" w:date="2015-10-16T12:31:00Z"/>
                <w:rFonts w:ascii="Arial" w:hAnsi="Arial" w:cs="Arial"/>
                <w:sz w:val="16"/>
                <w:szCs w:val="16"/>
                <w:lang w:val="en-US"/>
              </w:rPr>
            </w:pPr>
            <w:del w:id="742"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600</w:delText>
              </w:r>
            </w:del>
          </w:p>
        </w:tc>
        <w:tc>
          <w:tcPr>
            <w:tcW w:w="2835" w:type="dxa"/>
            <w:tcBorders>
              <w:bottom w:val="single" w:sz="4" w:space="0" w:color="000000"/>
            </w:tcBorders>
          </w:tcPr>
          <w:p w14:paraId="2A145A9B" w14:textId="599A2887" w:rsidR="0096574A" w:rsidRPr="006C7966" w:rsidDel="00373862" w:rsidRDefault="0096574A" w:rsidP="0096574A">
            <w:pPr>
              <w:pStyle w:val="NoSpacing"/>
              <w:rPr>
                <w:del w:id="743" w:author="Guy Roberts" w:date="2015-10-16T12:31:00Z"/>
                <w:rFonts w:ascii="Arial" w:hAnsi="Arial" w:cs="Arial"/>
                <w:sz w:val="16"/>
                <w:szCs w:val="16"/>
                <w:lang w:val="en-US"/>
              </w:rPr>
            </w:pPr>
            <w:del w:id="744" w:author="Guy Roberts" w:date="2015-10-16T12:31:00Z">
              <w:r w:rsidRPr="006C7966" w:rsidDel="00373862">
                <w:rPr>
                  <w:rFonts w:ascii="Arial" w:hAnsi="Arial" w:cs="Arial"/>
                  <w:sz w:val="16"/>
                  <w:szCs w:val="16"/>
                  <w:lang w:val="en-US"/>
                </w:rPr>
                <w:delText>RESOURCE_UNAVAILABLE</w:delText>
              </w:r>
            </w:del>
          </w:p>
        </w:tc>
        <w:tc>
          <w:tcPr>
            <w:tcW w:w="2693" w:type="dxa"/>
            <w:tcBorders>
              <w:bottom w:val="single" w:sz="4" w:space="0" w:color="000000"/>
            </w:tcBorders>
          </w:tcPr>
          <w:p w14:paraId="69E4C15A" w14:textId="0A11B084" w:rsidR="0096574A" w:rsidRPr="006C7966" w:rsidDel="00373862" w:rsidRDefault="0096574A" w:rsidP="002070F6">
            <w:pPr>
              <w:pStyle w:val="NoSpacing"/>
              <w:rPr>
                <w:del w:id="745" w:author="Guy Roberts" w:date="2015-10-16T12:31:00Z"/>
                <w:rFonts w:ascii="Arial" w:hAnsi="Arial" w:cs="Arial"/>
                <w:sz w:val="16"/>
                <w:szCs w:val="16"/>
                <w:lang w:val="en-US"/>
              </w:rPr>
            </w:pPr>
          </w:p>
        </w:tc>
        <w:tc>
          <w:tcPr>
            <w:tcW w:w="2511" w:type="dxa"/>
          </w:tcPr>
          <w:p w14:paraId="07DA79C2" w14:textId="63AD79E3" w:rsidR="0096574A" w:rsidRPr="006C7966" w:rsidDel="00373862" w:rsidRDefault="0096574A" w:rsidP="0096574A">
            <w:pPr>
              <w:pStyle w:val="NoSpacing"/>
              <w:rPr>
                <w:del w:id="746" w:author="Guy Roberts" w:date="2015-10-16T12:31:00Z"/>
                <w:rFonts w:ascii="Arial" w:hAnsi="Arial" w:cs="Arial"/>
                <w:sz w:val="16"/>
                <w:szCs w:val="16"/>
                <w:lang w:val="en-US"/>
              </w:rPr>
            </w:pPr>
          </w:p>
        </w:tc>
      </w:tr>
      <w:tr w:rsidR="00566DA8" w:rsidRPr="006C7966" w:rsidDel="00373862" w14:paraId="07EEED73" w14:textId="79571259">
        <w:trPr>
          <w:trHeight w:val="355"/>
          <w:del w:id="747" w:author="Guy Roberts" w:date="2015-10-16T12:31:00Z"/>
        </w:trPr>
        <w:tc>
          <w:tcPr>
            <w:tcW w:w="817" w:type="dxa"/>
            <w:shd w:val="clear" w:color="auto" w:fill="auto"/>
          </w:tcPr>
          <w:p w14:paraId="68B0BD5D" w14:textId="74B0BBE1" w:rsidR="00566DA8" w:rsidRPr="00B22F2D" w:rsidDel="00373862" w:rsidRDefault="002070F6" w:rsidP="00B22F2D">
            <w:pPr>
              <w:pStyle w:val="NoSpacing"/>
              <w:outlineLvl w:val="8"/>
              <w:rPr>
                <w:del w:id="748" w:author="Guy Roberts" w:date="2015-10-16T12:31:00Z"/>
                <w:rFonts w:ascii="Arial" w:hAnsi="Arial" w:cs="Arial"/>
                <w:sz w:val="16"/>
                <w:szCs w:val="16"/>
                <w:lang w:val="en-US"/>
              </w:rPr>
            </w:pPr>
            <w:del w:id="749" w:author="Guy Roberts" w:date="2015-10-16T12:31:00Z">
              <w:r w:rsidRPr="00B22F2D" w:rsidDel="00373862">
                <w:rPr>
                  <w:rFonts w:ascii="Arial" w:hAnsi="Arial" w:cs="Arial"/>
                  <w:sz w:val="16"/>
                  <w:szCs w:val="16"/>
                  <w:lang w:val="en-US"/>
                </w:rPr>
                <w:delText>00700</w:delText>
              </w:r>
            </w:del>
          </w:p>
        </w:tc>
        <w:tc>
          <w:tcPr>
            <w:tcW w:w="2835" w:type="dxa"/>
            <w:shd w:val="clear" w:color="auto" w:fill="auto"/>
          </w:tcPr>
          <w:p w14:paraId="5F5D861B" w14:textId="07A9A2CA" w:rsidR="00566DA8" w:rsidRPr="00B22F2D" w:rsidDel="00373862" w:rsidRDefault="002070F6" w:rsidP="00B22F2D">
            <w:pPr>
              <w:pStyle w:val="NoSpacing"/>
              <w:outlineLvl w:val="8"/>
              <w:rPr>
                <w:del w:id="750" w:author="Guy Roberts" w:date="2015-10-16T12:31:00Z"/>
                <w:rFonts w:ascii="Arial" w:hAnsi="Arial" w:cs="Arial"/>
                <w:sz w:val="16"/>
                <w:szCs w:val="16"/>
                <w:lang w:val="en-US"/>
              </w:rPr>
            </w:pPr>
            <w:del w:id="751" w:author="Guy Roberts" w:date="2015-10-16T12:31:00Z">
              <w:r w:rsidRPr="00B22F2D" w:rsidDel="00373862">
                <w:rPr>
                  <w:rFonts w:ascii="Arial" w:hAnsi="Arial" w:cs="Arial"/>
                  <w:sz w:val="16"/>
                  <w:szCs w:val="16"/>
                  <w:lang w:val="en-US"/>
                </w:rPr>
                <w:delText>SERVICE_ERROR</w:delText>
              </w:r>
            </w:del>
          </w:p>
        </w:tc>
        <w:tc>
          <w:tcPr>
            <w:tcW w:w="2693" w:type="dxa"/>
            <w:shd w:val="clear" w:color="auto" w:fill="auto"/>
          </w:tcPr>
          <w:p w14:paraId="21EE942D" w14:textId="08844125" w:rsidR="00566DA8" w:rsidRPr="00B22F2D" w:rsidDel="00373862" w:rsidRDefault="002070F6" w:rsidP="00B22F2D">
            <w:pPr>
              <w:rPr>
                <w:del w:id="752" w:author="Guy Roberts" w:date="2015-10-16T12:31:00Z"/>
                <w:sz w:val="16"/>
                <w:szCs w:val="16"/>
              </w:rPr>
            </w:pPr>
            <w:del w:id="753" w:author="Guy Roberts" w:date="2015-10-16T12:31:00Z">
              <w:r w:rsidRPr="00B22F2D" w:rsidDel="00373862">
                <w:rPr>
                  <w:sz w:val="16"/>
                  <w:szCs w:val="16"/>
                </w:rPr>
                <w:delText xml:space="preserve">Reserved for service specific errors as defined by </w:delText>
              </w:r>
              <w:r w:rsidR="00075FC8" w:rsidRPr="007040F7" w:rsidDel="00373862">
                <w:rPr>
                  <w:i/>
                  <w:sz w:val="16"/>
                  <w:szCs w:val="16"/>
                </w:rPr>
                <w:delText>serviceType</w:delText>
              </w:r>
              <w:r w:rsidRPr="00B22F2D" w:rsidDel="00373862">
                <w:rPr>
                  <w:sz w:val="16"/>
                  <w:szCs w:val="16"/>
                </w:rPr>
                <w:delText xml:space="preserve"> and the corresponding service definition.</w:delText>
              </w:r>
            </w:del>
          </w:p>
        </w:tc>
        <w:tc>
          <w:tcPr>
            <w:tcW w:w="2511" w:type="dxa"/>
            <w:shd w:val="clear" w:color="auto" w:fill="auto"/>
            <w:noWrap/>
          </w:tcPr>
          <w:p w14:paraId="58B73812" w14:textId="54C3DF37" w:rsidR="00566DA8" w:rsidRPr="00B22F2D" w:rsidDel="00373862" w:rsidRDefault="00566DA8" w:rsidP="0096574A">
            <w:pPr>
              <w:pStyle w:val="NoSpacing"/>
              <w:tabs>
                <w:tab w:val="center" w:pos="4320"/>
                <w:tab w:val="right" w:pos="8640"/>
              </w:tabs>
              <w:rPr>
                <w:del w:id="754" w:author="Guy Roberts" w:date="2015-10-16T12:31:00Z"/>
                <w:rFonts w:ascii="Arial" w:hAnsi="Arial" w:cs="Arial"/>
                <w:sz w:val="16"/>
                <w:szCs w:val="16"/>
                <w:lang w:val="en-US"/>
              </w:rPr>
            </w:pPr>
          </w:p>
        </w:tc>
      </w:tr>
    </w:tbl>
    <w:p w14:paraId="7417FF42" w14:textId="25353D13" w:rsidR="0096574A" w:rsidRPr="006C7966" w:rsidDel="00373862" w:rsidRDefault="003F5E49" w:rsidP="0096574A">
      <w:pPr>
        <w:pStyle w:val="Caption"/>
        <w:jc w:val="center"/>
        <w:rPr>
          <w:del w:id="755" w:author="Guy Roberts" w:date="2015-10-16T12:31:00Z"/>
        </w:rPr>
      </w:pPr>
      <w:del w:id="756" w:author="Guy Roberts" w:date="2015-10-16T12:31:00Z">
        <w:r w:rsidRPr="006C7966" w:rsidDel="00373862">
          <w:delText xml:space="preserve">Table </w:delText>
        </w:r>
        <w:r w:rsidR="00373862" w:rsidDel="00373862">
          <w:fldChar w:fldCharType="begin"/>
        </w:r>
        <w:r w:rsidR="00373862" w:rsidDel="00373862">
          <w:delInstrText xml:space="preserve"> SEQ Table \* ARABIC </w:delInstrText>
        </w:r>
        <w:r w:rsidR="00373862" w:rsidDel="00373862">
          <w:fldChar w:fldCharType="separate"/>
        </w:r>
        <w:r w:rsidR="00BD4BAA" w:rsidDel="00373862">
          <w:rPr>
            <w:noProof/>
          </w:rPr>
          <w:delText>104</w:delText>
        </w:r>
        <w:r w:rsidR="00373862" w:rsidDel="00373862">
          <w:rPr>
            <w:noProof/>
          </w:rPr>
          <w:fldChar w:fldCharType="end"/>
        </w:r>
        <w:r w:rsidRPr="006C7966" w:rsidDel="00373862">
          <w:delText xml:space="preserve"> </w:delText>
        </w:r>
        <w:r w:rsidR="00566DA8" w:rsidDel="00373862">
          <w:delText>E</w:delText>
        </w:r>
        <w:r w:rsidR="0096574A" w:rsidRPr="006C7966" w:rsidDel="00373862">
          <w:delText>rror messages</w:delText>
        </w:r>
      </w:del>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757" w:name="_Toc299721154"/>
      <w:r w:rsidRPr="006C7966">
        <w:t>NTP servers</w:t>
      </w:r>
      <w:bookmarkEnd w:id="757"/>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758" w:name="_Toc299721155"/>
      <w:r w:rsidRPr="006C7966">
        <w:t>Timeouts</w:t>
      </w:r>
      <w:bookmarkEnd w:id="758"/>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lastRenderedPageBreak/>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uRA).</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lang w:val="en-GB" w:eastAsia="en-GB"/>
        </w:rPr>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0681646B" w:rsidR="0051785C" w:rsidRPr="006C7966" w:rsidRDefault="0051785C" w:rsidP="0051785C">
      <w:pPr>
        <w:pStyle w:val="Caption"/>
        <w:jc w:val="center"/>
      </w:pPr>
      <w:bookmarkStart w:id="759" w:name="_Ref362268255"/>
      <w:r w:rsidRPr="006C7966">
        <w:t xml:space="preserve">Figure </w:t>
      </w:r>
      <w:fldSimple w:instr=" SEQ Figure \* ARABIC ">
        <w:ins w:id="760" w:author="Chin Guok" w:date="2015-07-31T14:56:00Z">
          <w:r w:rsidR="00B33177">
            <w:rPr>
              <w:noProof/>
            </w:rPr>
            <w:t>130</w:t>
          </w:r>
        </w:ins>
        <w:del w:id="761" w:author="Chin Guok" w:date="2015-07-31T14:56:00Z">
          <w:r w:rsidR="00BD4BAA" w:rsidDel="00B33177">
            <w:rPr>
              <w:noProof/>
            </w:rPr>
            <w:delText>131</w:delText>
          </w:r>
        </w:del>
      </w:fldSimple>
      <w:bookmarkEnd w:id="759"/>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762" w:name="_Toc299721156"/>
      <w:r w:rsidRPr="006C7966">
        <w:t xml:space="preserve">Appendix </w:t>
      </w:r>
      <w:r w:rsidR="0051785C">
        <w:t>C</w:t>
      </w:r>
      <w:r w:rsidRPr="006C7966">
        <w:t xml:space="preserve">: </w:t>
      </w:r>
      <w:r>
        <w:t>Firewall Handling</w:t>
      </w:r>
      <w:bookmarkEnd w:id="762"/>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 xml:space="preserve">However, it is recognized </w:t>
      </w:r>
      <w:r w:rsidRPr="006C7966">
        <w:lastRenderedPageBreak/>
        <w:t>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532004DF" w:rsidR="0096574A" w:rsidRPr="006C7966" w:rsidRDefault="00075FC8" w:rsidP="0096574A">
      <w:r w:rsidRPr="006C7966">
        <w:fldChar w:fldCharType="begin"/>
      </w:r>
      <w:r w:rsidR="0096574A" w:rsidRPr="006C7966">
        <w:instrText xml:space="preserve"> REF _Ref232131097 \h </w:instrText>
      </w:r>
      <w:r w:rsidRPr="006C7966">
        <w:fldChar w:fldCharType="separate"/>
      </w:r>
      <w:ins w:id="763" w:author="Chin Guok" w:date="2015-07-31T14:56:00Z">
        <w:r w:rsidR="00B33177" w:rsidRPr="006C7966">
          <w:rPr>
            <w:b/>
          </w:rPr>
          <w:t xml:space="preserve">Figure </w:t>
        </w:r>
        <w:r w:rsidR="00B33177">
          <w:rPr>
            <w:b/>
            <w:noProof/>
          </w:rPr>
          <w:t>131</w:t>
        </w:r>
      </w:ins>
      <w:del w:id="764" w:author="Chin Guok" w:date="2015-07-31T14:56:00Z">
        <w:r w:rsidR="00BD4BAA" w:rsidRPr="006C7966" w:rsidDel="00B33177">
          <w:rPr>
            <w:b/>
          </w:rPr>
          <w:delText xml:space="preserve">Figure </w:delText>
        </w:r>
        <w:r w:rsidR="00BD4BAA" w:rsidDel="00B33177">
          <w:rPr>
            <w:b/>
            <w:noProof/>
          </w:rPr>
          <w:delText>132</w:delText>
        </w:r>
      </w:del>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lang w:val="en-GB" w:eastAsia="en-GB"/>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0E67B0B0" w:rsidR="0096574A" w:rsidRPr="006C7966" w:rsidRDefault="0096574A" w:rsidP="0096574A">
      <w:pPr>
        <w:spacing w:before="120" w:after="120"/>
        <w:jc w:val="center"/>
        <w:rPr>
          <w:b/>
        </w:rPr>
      </w:pPr>
      <w:bookmarkStart w:id="765"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766" w:author="Chin Guok" w:date="2015-07-31T14:52:00Z">
        <w:r w:rsidR="00B33177">
          <w:rPr>
            <w:b/>
            <w:noProof/>
          </w:rPr>
          <w:t>131</w:t>
        </w:r>
      </w:ins>
      <w:del w:id="767" w:author="Chin Guok" w:date="2015-07-31T14:52:00Z">
        <w:r w:rsidR="00BD4BAA" w:rsidDel="00B33177">
          <w:rPr>
            <w:b/>
            <w:noProof/>
          </w:rPr>
          <w:delText>132</w:delText>
        </w:r>
      </w:del>
      <w:r w:rsidR="00075FC8" w:rsidRPr="006C7966">
        <w:rPr>
          <w:b/>
        </w:rPr>
        <w:fldChar w:fldCharType="end"/>
      </w:r>
      <w:bookmarkEnd w:id="765"/>
      <w:r w:rsidRPr="006C7966">
        <w:rPr>
          <w:b/>
        </w:rPr>
        <w:t xml:space="preserve"> – </w:t>
      </w:r>
      <w:r>
        <w:rPr>
          <w:b/>
        </w:rPr>
        <w:t>RA</w:t>
      </w:r>
      <w:r w:rsidRPr="006C7966">
        <w:rPr>
          <w:b/>
        </w:rPr>
        <w:t xml:space="preserve"> behind a firewall with private IP address.</w:t>
      </w:r>
    </w:p>
    <w:p w14:paraId="62448FC7" w14:textId="6F333A48"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ins w:id="768" w:author="Chin Guok" w:date="2015-07-31T14:57:00Z">
        <w:r w:rsidR="00B33177" w:rsidRPr="006C7966">
          <w:rPr>
            <w:b/>
          </w:rPr>
          <w:t xml:space="preserve">Figure </w:t>
        </w:r>
        <w:r w:rsidR="00B33177">
          <w:rPr>
            <w:b/>
            <w:noProof/>
          </w:rPr>
          <w:t>132</w:t>
        </w:r>
      </w:ins>
      <w:del w:id="769" w:author="Chin Guok" w:date="2015-07-31T14:57:00Z">
        <w:r w:rsidR="00BD4BAA" w:rsidRPr="006C7966" w:rsidDel="00B33177">
          <w:rPr>
            <w:b/>
          </w:rPr>
          <w:delText xml:space="preserve">Figure </w:delText>
        </w:r>
        <w:r w:rsidR="00BD4BAA" w:rsidDel="00B33177">
          <w:rPr>
            <w:b/>
            <w:noProof/>
          </w:rPr>
          <w:delText>133</w:delText>
        </w:r>
      </w:del>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lang w:val="en-GB" w:eastAsia="en-GB"/>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1B4FC49C" w:rsidR="0096574A" w:rsidRPr="006C7966" w:rsidRDefault="0096574A" w:rsidP="0096574A">
      <w:pPr>
        <w:spacing w:before="120" w:after="120"/>
        <w:jc w:val="center"/>
        <w:rPr>
          <w:b/>
        </w:rPr>
      </w:pPr>
      <w:bookmarkStart w:id="770"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771" w:author="Chin Guok" w:date="2015-07-31T14:57:00Z">
        <w:r w:rsidR="00B33177">
          <w:rPr>
            <w:b/>
            <w:noProof/>
          </w:rPr>
          <w:t>132</w:t>
        </w:r>
      </w:ins>
      <w:del w:id="772" w:author="Chin Guok" w:date="2015-07-31T14:57:00Z">
        <w:r w:rsidR="00BD4BAA" w:rsidDel="00B33177">
          <w:rPr>
            <w:b/>
            <w:noProof/>
          </w:rPr>
          <w:delText>133</w:delText>
        </w:r>
      </w:del>
      <w:r w:rsidR="00075FC8" w:rsidRPr="006C7966">
        <w:rPr>
          <w:b/>
        </w:rPr>
        <w:fldChar w:fldCharType="end"/>
      </w:r>
      <w:bookmarkEnd w:id="770"/>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w:t>
      </w:r>
      <w:r w:rsidRPr="006C7966">
        <w:lastRenderedPageBreak/>
        <w:t>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lang w:val="en-GB" w:eastAsia="en-GB"/>
        </w:rPr>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4FF12DCE"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ins w:id="773" w:author="Chin Guok" w:date="2015-07-31T14:57:00Z">
        <w:r w:rsidR="00B33177">
          <w:rPr>
            <w:b/>
            <w:noProof/>
          </w:rPr>
          <w:t>133</w:t>
        </w:r>
      </w:ins>
      <w:del w:id="774" w:author="Chin Guok" w:date="2015-07-31T14:57:00Z">
        <w:r w:rsidR="00BD4BAA" w:rsidDel="00B33177">
          <w:rPr>
            <w:b/>
            <w:noProof/>
          </w:rPr>
          <w:delText>134</w:delText>
        </w:r>
      </w:del>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lang w:val="en-GB" w:eastAsia="en-GB"/>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0452B686"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775" w:author="Chin Guok" w:date="2015-07-31T14:57:00Z">
        <w:r w:rsidR="00B33177">
          <w:rPr>
            <w:b/>
            <w:noProof/>
          </w:rPr>
          <w:t>134</w:t>
        </w:r>
      </w:ins>
      <w:del w:id="776" w:author="Chin Guok" w:date="2015-07-31T14:57:00Z">
        <w:r w:rsidR="00BD4BAA" w:rsidDel="00B33177">
          <w:rPr>
            <w:b/>
            <w:noProof/>
          </w:rPr>
          <w:delText>135</w:delText>
        </w:r>
      </w:del>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proofErr w:type="gramStart"/>
      <w:r w:rsidRPr="00B22F2D">
        <w:rPr>
          <w:i/>
        </w:rPr>
        <w:t>querySummarySync</w:t>
      </w:r>
      <w:r>
        <w:t xml:space="preserve"> </w:t>
      </w:r>
      <w:r w:rsidR="00B12006">
        <w:t>,</w:t>
      </w:r>
      <w:proofErr w:type="gramEnd"/>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777" w:name="_Toc299721157"/>
      <w:bookmarkStart w:id="778"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777"/>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w:t>
      </w:r>
      <w:proofErr w:type="gramStart"/>
      <w:r w:rsidR="009F7B71">
        <w:rPr>
          <w:rFonts w:cs="Arial"/>
        </w:rPr>
        <w:t>a</w:t>
      </w:r>
      <w:proofErr w:type="gramEnd"/>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779" w:name="_Toc299721158"/>
      <w:r w:rsidRPr="006C7966">
        <w:t>Aggregator NSA</w:t>
      </w:r>
      <w:bookmarkEnd w:id="779"/>
    </w:p>
    <w:p w14:paraId="17CBF86F" w14:textId="77777777" w:rsidR="003C0EB2" w:rsidRDefault="00FF3DA8" w:rsidP="003C0EB2">
      <w:pPr>
        <w:pStyle w:val="Heading3"/>
      </w:pPr>
      <w:bookmarkStart w:id="780" w:name="_Toc299721159"/>
      <w:r w:rsidRPr="006C7966">
        <w:t>Processing of NSI Requests</w:t>
      </w:r>
      <w:bookmarkEnd w:id="780"/>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proofErr w:type="gramStart"/>
      <w:r w:rsidRPr="00A76037">
        <w:rPr>
          <w:rFonts w:ascii="Courier New" w:hAnsi="Courier New"/>
          <w:sz w:val="16"/>
          <w:szCs w:val="16"/>
        </w:rPr>
        <w:t>create</w:t>
      </w:r>
      <w:proofErr w:type="gramEnd"/>
      <w:r w:rsidRPr="00A76037">
        <w:rPr>
          <w:rFonts w:ascii="Courier New" w:hAnsi="Courier New"/>
          <w:sz w:val="16"/>
          <w:szCs w:val="16"/>
        </w:rPr>
        <w:t xml:space="preserv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do</w:t>
      </w:r>
      <w:proofErr w:type="gramEnd"/>
      <w:r w:rsidRPr="006C7966">
        <w:rPr>
          <w:rFonts w:ascii="Courier New" w:hAnsi="Courier New"/>
          <w:sz w:val="16"/>
          <w:szCs w:val="16"/>
        </w:rPr>
        <w:t xml:space="preserve">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proofErr w:type="gramStart"/>
      <w:r w:rsidR="001A066D" w:rsidRPr="006C7966">
        <w:rPr>
          <w:rFonts w:ascii="Courier New" w:hAnsi="Courier New"/>
          <w:sz w:val="16"/>
          <w:szCs w:val="16"/>
        </w:rPr>
        <w:t>send</w:t>
      </w:r>
      <w:proofErr w:type="gramEnd"/>
      <w:r w:rsidR="001A066D" w:rsidRPr="006C7966">
        <w:rPr>
          <w:rFonts w:ascii="Courier New" w:hAnsi="Courier New"/>
          <w:sz w:val="16"/>
          <w:szCs w:val="16"/>
        </w:rPr>
        <w:t xml:space="preserve"> rsvcommit.rq(Corr_ID, Ver) to RSM(Conn_ID)</w:t>
      </w:r>
    </w:p>
    <w:p w14:paraId="67D01B9A" w14:textId="77777777" w:rsidR="001A066D" w:rsidRPr="006C7966" w:rsidRDefault="001A066D" w:rsidP="001A066D">
      <w:pPr>
        <w:rPr>
          <w:rFonts w:ascii="Courier New" w:hAnsi="Courier New"/>
          <w:b/>
          <w:sz w:val="16"/>
          <w:szCs w:val="16"/>
        </w:rPr>
      </w:pPr>
    </w:p>
    <w:p w14:paraId="35BFCA7F"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NSI_term.rq</w:t>
      </w:r>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lastRenderedPageBreak/>
        <w:t>NSI_</w:t>
      </w:r>
      <w:proofErr w:type="gramStart"/>
      <w:r w:rsidRPr="006C7966">
        <w:rPr>
          <w:rFonts w:ascii="Courier New" w:hAnsi="Courier New"/>
          <w:b/>
          <w:sz w:val="16"/>
          <w:szCs w:val="16"/>
        </w:rPr>
        <w:t>rsv.cf(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4489F02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Pr="006C7966" w:rsidRDefault="001A066D" w:rsidP="001A066D">
      <w:pPr>
        <w:rPr>
          <w:rFonts w:ascii="Courier New" w:hAnsi="Courier New"/>
          <w:sz w:val="16"/>
          <w:szCs w:val="16"/>
        </w:rPr>
      </w:pPr>
      <w:commentRangeStart w:id="781"/>
      <w:r w:rsidRPr="006C7966">
        <w:rPr>
          <w:rFonts w:ascii="Courier New" w:hAnsi="Courier New"/>
          <w:b/>
          <w:sz w:val="16"/>
          <w:szCs w:val="16"/>
        </w:rPr>
        <w:t>NSI_</w:t>
      </w:r>
      <w:proofErr w:type="gramStart"/>
      <w:r w:rsidRPr="006C7966">
        <w:rPr>
          <w:rFonts w:ascii="Courier New" w:hAnsi="Courier New"/>
          <w:b/>
          <w:sz w:val="16"/>
          <w:szCs w:val="16"/>
        </w:rPr>
        <w:t>rsv.fl(</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0C2580E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request_list(Conn_ID, Corr_ID).Status != fail then</w:t>
      </w:r>
    </w:p>
    <w:p w14:paraId="15CE595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846F08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request_list(Conn_ID, Corr_ID).Status = fail</w:t>
      </w:r>
    </w:p>
    <w:p w14:paraId="4486E155"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commentRangeEnd w:id="781"/>
      <w:r w:rsidR="00AA1F01">
        <w:rPr>
          <w:rStyle w:val="CommentReference"/>
        </w:rPr>
        <w:commentReference w:id="781"/>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rsvcommit.fl(</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r w:rsidRPr="006C7966">
        <w:rPr>
          <w:rFonts w:ascii="Courier New" w:hAnsi="Courier New"/>
          <w:sz w:val="16"/>
          <w:szCs w:val="16"/>
        </w:rPr>
        <w:tab/>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782" w:name="_Toc299721160"/>
      <w:r w:rsidRPr="006C7966">
        <w:t>Requests from State Machines</w:t>
      </w:r>
      <w:bookmarkEnd w:id="782"/>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BDA5A9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62D16948"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33F471C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BE72F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BFFE359"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12C18BD3"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24058574" w14:textId="77777777" w:rsidR="00D70A21" w:rsidRPr="006C7966" w:rsidRDefault="00D70A21" w:rsidP="00D70A21">
      <w:pPr>
        <w:rPr>
          <w:rFonts w:ascii="Courier New" w:hAnsi="Courier New"/>
          <w:sz w:val="16"/>
          <w:szCs w:val="16"/>
        </w:rPr>
      </w:pPr>
    </w:p>
    <w:p w14:paraId="02DD6BF1"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6EF40E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9A1AB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1528CB0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5901263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4FCD6A3"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72C2DC9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00569E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783" w:name="_Toc299721161"/>
      <w:r w:rsidRPr="006C7966">
        <w:t xml:space="preserve">Ultimate </w:t>
      </w:r>
      <w:r w:rsidR="00075FC8" w:rsidRPr="007040F7">
        <w:t>PA</w:t>
      </w:r>
      <w:bookmarkEnd w:id="783"/>
    </w:p>
    <w:p w14:paraId="14EE25B7" w14:textId="77777777" w:rsidR="00FF3DA8" w:rsidRDefault="00FF3DA8" w:rsidP="00390E9B">
      <w:pPr>
        <w:pStyle w:val="Heading3"/>
      </w:pPr>
      <w:bookmarkStart w:id="784" w:name="_Toc299721162"/>
      <w:r w:rsidRPr="006C7966">
        <w:t>Processing of NSI Requests</w:t>
      </w:r>
      <w:bookmarkEnd w:id="784"/>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lastRenderedPageBreak/>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machines RSM(Conn_ID), PSM(Conn_ID), LSM(Conn_ID)</w:t>
      </w:r>
    </w:p>
    <w:p w14:paraId="41F205E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CD8AAA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res.rq(Corr_ID, Ver) to RSM(Conn_ID)</w:t>
      </w:r>
    </w:p>
    <w:p w14:paraId="1F17DD0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reservation is made by checking the Reservation DB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else</w:t>
      </w:r>
      <w:proofErr w:type="gramEnd"/>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0F2E7CEE"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57B75C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rsvcommit.rq(Corr_ID, Ver) to RSM(Conn_ID)</w:t>
      </w:r>
    </w:p>
    <w:p w14:paraId="6C62196C" w14:textId="77777777" w:rsidR="00C2768B" w:rsidRPr="006C7966" w:rsidRDefault="00C2768B" w:rsidP="00C2768B">
      <w:pPr>
        <w:rPr>
          <w:rFonts w:ascii="Courier New" w:hAnsi="Courier New"/>
          <w:sz w:val="16"/>
          <w:szCs w:val="16"/>
        </w:rPr>
      </w:pPr>
    </w:p>
    <w:p w14:paraId="0A76450A" w14:textId="77777777" w:rsidR="00C2768B" w:rsidRPr="006C7966" w:rsidRDefault="00C2768B" w:rsidP="00C2768B">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 xml:space="preserve">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6434D66"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ASM(Conn_ID)</w:t>
      </w:r>
    </w:p>
    <w:p w14:paraId="1DA2B326" w14:textId="77777777" w:rsidR="00FF3DA8" w:rsidRPr="006C7966"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785" w:name="_Toc299721163"/>
      <w:r w:rsidRPr="006C7966">
        <w:t>Requests from State Machines</w:t>
      </w:r>
      <w:bookmarkEnd w:id="785"/>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D585E0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521CB7BE"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51289BC4" w14:textId="77777777" w:rsidR="00702107" w:rsidRPr="006C7966" w:rsidRDefault="00702107" w:rsidP="00702107">
      <w:pPr>
        <w:rPr>
          <w:rFonts w:ascii="Courier New" w:hAnsi="Courier New"/>
          <w:b/>
          <w:sz w:val="16"/>
          <w:szCs w:val="16"/>
        </w:rPr>
      </w:pPr>
    </w:p>
    <w:p w14:paraId="1DEC893E"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659DD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97843C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abort</w:t>
      </w:r>
      <w:proofErr w:type="gramEnd"/>
      <w:r w:rsidRPr="006C7966">
        <w:rPr>
          <w:rFonts w:ascii="Courier New" w:hAnsi="Courier New"/>
          <w:sz w:val="16"/>
          <w:szCs w:val="16"/>
        </w:rPr>
        <w:t xml:space="preserve"> the reservation(Conn_ID, Ver)</w:t>
      </w:r>
    </w:p>
    <w:p w14:paraId="45CD8A1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FC772C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prov_flag(Conn_ID) </w:t>
      </w:r>
    </w:p>
    <w:p w14:paraId="018A59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in_period_flag is set then</w:t>
      </w:r>
    </w:p>
    <w:p w14:paraId="33A26D2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79422671" w14:textId="77777777" w:rsidR="00702107" w:rsidRPr="006C7966" w:rsidRDefault="00702107" w:rsidP="00702107">
      <w:pPr>
        <w:rPr>
          <w:rFonts w:ascii="Courier New" w:hAnsi="Courier New"/>
          <w:sz w:val="16"/>
          <w:szCs w:val="16"/>
        </w:rPr>
      </w:pPr>
      <w:r w:rsidRPr="006C7966">
        <w:rPr>
          <w:rFonts w:ascii="Courier New" w:hAnsi="Courier New"/>
          <w:sz w:val="16"/>
          <w:szCs w:val="16"/>
        </w:rPr>
        <w:lastRenderedPageBreak/>
        <w:t xml:space="preserve">        </w:t>
      </w:r>
      <w:proofErr w:type="gramStart"/>
      <w:r w:rsidRPr="006C7966">
        <w:rPr>
          <w:rFonts w:ascii="Courier New" w:hAnsi="Courier New"/>
          <w:sz w:val="16"/>
          <w:szCs w:val="16"/>
        </w:rPr>
        <w:t>activate</w:t>
      </w:r>
      <w:proofErr w:type="gramEnd"/>
      <w:r w:rsidRPr="006C7966">
        <w:rPr>
          <w:rFonts w:ascii="Courier New" w:hAnsi="Courier New"/>
          <w:sz w:val="16"/>
          <w:szCs w:val="16"/>
        </w:rPr>
        <w:t xml:space="preserve"> data plane according to the latest reservation</w:t>
      </w:r>
    </w:p>
    <w:p w14:paraId="79C9A80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483F4CF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3F794DEB" w14:textId="77777777" w:rsidR="00702107" w:rsidRPr="006C7966" w:rsidRDefault="00702107"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729B08A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reset</w:t>
      </w:r>
      <w:proofErr w:type="gramEnd"/>
      <w:r w:rsidRPr="006C7966">
        <w:rPr>
          <w:rFonts w:ascii="Courier New" w:hAnsi="Courier New"/>
          <w:sz w:val="16"/>
          <w:szCs w:val="16"/>
        </w:rPr>
        <w:t xml:space="preserve"> prov_flag(Conn_ID)</w:t>
      </w:r>
    </w:p>
    <w:p w14:paraId="40A78A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deactivate</w:t>
      </w:r>
      <w:proofErr w:type="gramEnd"/>
      <w:r w:rsidRPr="006C7966">
        <w:rPr>
          <w:rFonts w:ascii="Courier New" w:hAnsi="Courier New"/>
          <w:sz w:val="16"/>
          <w:szCs w:val="16"/>
        </w:rPr>
        <w:t xml:space="preserve"> data plane</w:t>
      </w:r>
    </w:p>
    <w:p w14:paraId="766980C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487E25C3" w14:textId="77777777" w:rsidR="00702107" w:rsidRPr="006C7966" w:rsidRDefault="00702107"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57A5D855" w14:textId="77777777" w:rsidR="00702107" w:rsidRPr="006C7966" w:rsidRDefault="00702107" w:rsidP="00702107">
      <w:pPr>
        <w:rPr>
          <w:rFonts w:ascii="Courier New" w:hAnsi="Courier New"/>
          <w:sz w:val="16"/>
          <w:szCs w:val="16"/>
        </w:rPr>
      </w:pPr>
    </w:p>
    <w:p w14:paraId="1069201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C015C83"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A8AF43C" w14:textId="77777777" w:rsidR="00FF3DA8" w:rsidRPr="006C7966" w:rsidRDefault="00FF3DA8" w:rsidP="0028295D"/>
    <w:p w14:paraId="3FC88886" w14:textId="77777777" w:rsidR="00FF3DA8" w:rsidRDefault="003D5C8D" w:rsidP="00B22F2D">
      <w:pPr>
        <w:pStyle w:val="Heading1"/>
      </w:pPr>
      <w:bookmarkStart w:id="786" w:name="_Toc299721164"/>
      <w:bookmarkEnd w:id="778"/>
      <w:r w:rsidRPr="006C7966">
        <w:t xml:space="preserve">Appendix </w:t>
      </w:r>
      <w:r>
        <w:t>E</w:t>
      </w:r>
      <w:r w:rsidRPr="006C7966">
        <w:t xml:space="preserve">: </w:t>
      </w:r>
      <w:r w:rsidR="00A86A23">
        <w:t>Service</w:t>
      </w:r>
      <w:r w:rsidR="00741569">
        <w:t>-</w:t>
      </w:r>
      <w:r w:rsidR="00A86A23">
        <w:t>Specific Schema</w:t>
      </w:r>
      <w:bookmarkEnd w:id="786"/>
    </w:p>
    <w:p w14:paraId="0B2A57B9" w14:textId="131727AB"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B91A7B">
        <w:t xml:space="preserve">data plane </w:t>
      </w:r>
      <w:r w:rsidR="00DF4F30" w:rsidRPr="00DF4F30">
        <w:t>service specification from the core NSI CS protocol</w:t>
      </w:r>
      <w:r>
        <w:t xml:space="preserve"> (this is new in NSI CS v2.0 compared to earlier versions</w:t>
      </w:r>
      <w:r w:rsidR="00314B73">
        <w:t xml:space="preserve"> of NSI</w:t>
      </w:r>
      <w:r>
        <w:t>)</w:t>
      </w:r>
      <w:r w:rsidR="00DF4F30" w:rsidRPr="00DF4F30">
        <w:t>.</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787" w:name="_Toc236848494"/>
      <w:bookmarkStart w:id="788" w:name="_Toc299721165"/>
      <w:r>
        <w:t xml:space="preserve">Restructuring </w:t>
      </w:r>
      <w:r w:rsidRPr="00471C13">
        <w:rPr>
          <w:i/>
        </w:rPr>
        <w:t>criteria</w:t>
      </w:r>
      <w:r>
        <w:t xml:space="preserve"> element</w:t>
      </w:r>
      <w:bookmarkEnd w:id="787"/>
      <w:bookmarkEnd w:id="788"/>
      <w:r>
        <w:t xml:space="preserve"> </w:t>
      </w:r>
    </w:p>
    <w:p w14:paraId="66944A8C" w14:textId="1E538D35"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service specification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BD4BAA">
        <w:t>8.5.1.30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789" w:name="_Toc236848495"/>
      <w:bookmarkStart w:id="790" w:name="_Toc299721166"/>
      <w:r>
        <w:t xml:space="preserve">The </w:t>
      </w:r>
      <w:r w:rsidRPr="00471C13">
        <w:rPr>
          <w:i/>
        </w:rPr>
        <w:t>serviceType</w:t>
      </w:r>
      <w:r>
        <w:t xml:space="preserve"> element</w:t>
      </w:r>
      <w:bookmarkEnd w:id="789"/>
      <w:bookmarkEnd w:id="790"/>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791" w:name="_Toc299721167"/>
      <w:r>
        <w:t>Service</w:t>
      </w:r>
      <w:r w:rsidR="00741569">
        <w:t>-</w:t>
      </w:r>
      <w:r>
        <w:t>specific errors</w:t>
      </w:r>
      <w:bookmarkEnd w:id="791"/>
    </w:p>
    <w:p w14:paraId="36721361" w14:textId="77777777" w:rsidR="006B098C" w:rsidRDefault="006B098C" w:rsidP="00B22F2D">
      <w:pPr>
        <w:pStyle w:val="nobreak"/>
      </w:pPr>
    </w:p>
    <w:p w14:paraId="515E4368" w14:textId="39B51A35"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 xml:space="preserve">The structure is extremely flexible and able to handle both simple high-level error information, as well as detailed </w:t>
      </w:r>
      <w:r w:rsidRPr="006B098C">
        <w:lastRenderedPageBreak/>
        <w:t>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BD4BAA">
        <w:t>8.3.1</w:t>
      </w:r>
      <w:r w:rsidR="00075FC8">
        <w:fldChar w:fldCharType="end"/>
      </w:r>
      <w:r>
        <w:t>.</w:t>
      </w:r>
    </w:p>
    <w:p w14:paraId="284CDE73" w14:textId="77777777" w:rsidR="006B098C" w:rsidRDefault="006B098C"/>
    <w:p w14:paraId="27FEAA4F" w14:textId="6958DFCD" w:rsidR="00674B22" w:rsidRDefault="006B098C" w:rsidP="006B098C">
      <w:r>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w:t>
      </w:r>
      <w:proofErr w:type="gramStart"/>
      <w:r w:rsidR="00674B22" w:rsidRPr="00314B73">
        <w:rPr>
          <w:i/>
        </w:rPr>
        <w:t>ERROR</w:t>
      </w:r>
      <w:r w:rsidR="00674B22">
        <w:t>(</w:t>
      </w:r>
      <w:proofErr w:type="gramEnd"/>
      <w:r w:rsidR="00674B22">
        <w:t>00700) has been defined for use by individual service specification.</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CB1F52F" w14:textId="6F711369" w:rsidR="00674B22" w:rsidRDefault="00674B22" w:rsidP="00674B22">
      <w:r>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r w:rsidR="00075FC8">
        <w:fldChar w:fldCharType="begin"/>
      </w:r>
      <w:r>
        <w:instrText xml:space="preserve"> REF _Ref236457956 \h </w:instrText>
      </w:r>
      <w:r w:rsidR="00075FC8">
        <w:fldChar w:fldCharType="separate"/>
      </w:r>
      <w:r w:rsidR="00BD4BAA">
        <w:t xml:space="preserve">Table </w:t>
      </w:r>
      <w:r w:rsidR="00BD4BAA">
        <w:rPr>
          <w:noProof/>
        </w:rPr>
        <w:t>105</w:t>
      </w:r>
      <w:r w:rsidR="00075FC8">
        <w:fldChar w:fldCharType="end"/>
      </w:r>
      <w:r>
        <w:t xml:space="preserve"> shows the service</w:t>
      </w:r>
      <w:r w:rsidR="00741569">
        <w:t>-</w:t>
      </w:r>
      <w:r>
        <w:t>specific errors defined for the basic point-to-point service.</w:t>
      </w:r>
    </w:p>
    <w:p w14:paraId="3217F700" w14:textId="77777777" w:rsidR="00674B22" w:rsidRDefault="00674B22" w:rsidP="00674B22"/>
    <w:tbl>
      <w:tblPr>
        <w:tblStyle w:val="TableGrid"/>
        <w:tblW w:w="8647" w:type="dxa"/>
        <w:tblInd w:w="250" w:type="dxa"/>
        <w:tblLook w:val="04A0" w:firstRow="1" w:lastRow="0" w:firstColumn="1" w:lastColumn="0" w:noHBand="0" w:noVBand="1"/>
      </w:tblPr>
      <w:tblGrid>
        <w:gridCol w:w="3557"/>
        <w:gridCol w:w="1185"/>
        <w:gridCol w:w="3905"/>
      </w:tblGrid>
      <w:tr w:rsidR="00674B22" w:rsidRPr="00E83FA2" w14:paraId="2CD7F8DF" w14:textId="77777777">
        <w:tc>
          <w:tcPr>
            <w:tcW w:w="3557" w:type="dxa"/>
            <w:shd w:val="clear" w:color="auto" w:fill="A7CAFF"/>
          </w:tcPr>
          <w:p w14:paraId="5C6B7631"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text</w:t>
            </w:r>
          </w:p>
        </w:tc>
        <w:tc>
          <w:tcPr>
            <w:tcW w:w="1185" w:type="dxa"/>
            <w:shd w:val="clear" w:color="auto" w:fill="A7CAFF"/>
          </w:tcPr>
          <w:p w14:paraId="21A222AC"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errorId</w:t>
            </w:r>
          </w:p>
        </w:tc>
        <w:tc>
          <w:tcPr>
            <w:tcW w:w="3905" w:type="dxa"/>
            <w:shd w:val="clear" w:color="auto" w:fill="A7CAFF"/>
          </w:tcPr>
          <w:p w14:paraId="6418F766"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Description</w:t>
            </w:r>
          </w:p>
        </w:tc>
      </w:tr>
      <w:tr w:rsidR="00674B22" w:rsidRPr="003604FC" w14:paraId="1029565E" w14:textId="77777777">
        <w:tc>
          <w:tcPr>
            <w:tcW w:w="3557" w:type="dxa"/>
          </w:tcPr>
          <w:p w14:paraId="74733D4E" w14:textId="77777777" w:rsidR="00674B22" w:rsidRPr="003604FC" w:rsidRDefault="00674B22" w:rsidP="00674B22">
            <w:pPr>
              <w:ind w:left="113"/>
              <w:rPr>
                <w:rFonts w:cs="Arial"/>
                <w:sz w:val="16"/>
                <w:szCs w:val="18"/>
              </w:rPr>
            </w:pPr>
            <w:r>
              <w:rPr>
                <w:sz w:val="16"/>
              </w:rPr>
              <w:t>SERVICE</w:t>
            </w:r>
            <w:r w:rsidRPr="00924576">
              <w:rPr>
                <w:sz w:val="16"/>
              </w:rPr>
              <w:t>_ERROR</w:t>
            </w:r>
          </w:p>
        </w:tc>
        <w:tc>
          <w:tcPr>
            <w:tcW w:w="1185" w:type="dxa"/>
          </w:tcPr>
          <w:p w14:paraId="0403BF51" w14:textId="77777777" w:rsidR="00674B22" w:rsidRPr="00924576" w:rsidRDefault="00674B22" w:rsidP="00674B22">
            <w:pPr>
              <w:ind w:left="113"/>
              <w:rPr>
                <w:rFonts w:cs="Arial"/>
                <w:color w:val="000000"/>
                <w:sz w:val="16"/>
                <w:szCs w:val="18"/>
              </w:rPr>
            </w:pPr>
            <w:r>
              <w:rPr>
                <w:rFonts w:cs="Arial"/>
                <w:color w:val="000000"/>
                <w:sz w:val="16"/>
                <w:szCs w:val="18"/>
              </w:rPr>
              <w:t>007</w:t>
            </w:r>
            <w:r w:rsidRPr="00924576">
              <w:rPr>
                <w:rFonts w:cs="Arial"/>
                <w:color w:val="000000"/>
                <w:sz w:val="16"/>
                <w:szCs w:val="18"/>
              </w:rPr>
              <w:t>00</w:t>
            </w:r>
          </w:p>
        </w:tc>
        <w:tc>
          <w:tcPr>
            <w:tcW w:w="3905" w:type="dxa"/>
          </w:tcPr>
          <w:p w14:paraId="1ECF4225" w14:textId="77777777" w:rsidR="00674B22" w:rsidRPr="00924576" w:rsidRDefault="00674B22" w:rsidP="00674B22">
            <w:pPr>
              <w:ind w:left="113"/>
              <w:rPr>
                <w:rFonts w:cs="Arial"/>
                <w:color w:val="000000"/>
                <w:sz w:val="16"/>
                <w:szCs w:val="18"/>
              </w:rPr>
            </w:pPr>
            <w:r>
              <w:rPr>
                <w:rFonts w:cs="Arial"/>
                <w:color w:val="000000"/>
                <w:sz w:val="16"/>
                <w:szCs w:val="18"/>
              </w:rPr>
              <w:t>Parent error classification for a service</w:t>
            </w:r>
            <w:r w:rsidR="00741569">
              <w:rPr>
                <w:rFonts w:cs="Arial"/>
                <w:color w:val="000000"/>
                <w:sz w:val="16"/>
                <w:szCs w:val="18"/>
              </w:rPr>
              <w:t>-</w:t>
            </w:r>
            <w:r>
              <w:rPr>
                <w:rFonts w:cs="Arial"/>
                <w:color w:val="000000"/>
                <w:sz w:val="16"/>
                <w:szCs w:val="18"/>
              </w:rPr>
              <w:t>specific error.</w:t>
            </w:r>
          </w:p>
        </w:tc>
      </w:tr>
      <w:tr w:rsidR="00674B22" w:rsidRPr="003604FC" w14:paraId="2FACF392" w14:textId="77777777">
        <w:tc>
          <w:tcPr>
            <w:tcW w:w="3557" w:type="dxa"/>
          </w:tcPr>
          <w:p w14:paraId="1CE30E38" w14:textId="77777777" w:rsidR="00674B22" w:rsidRDefault="00674B22" w:rsidP="00674B22">
            <w:pPr>
              <w:ind w:left="113"/>
              <w:rPr>
                <w:sz w:val="16"/>
              </w:rPr>
            </w:pPr>
            <w:r w:rsidRPr="00924576">
              <w:rPr>
                <w:sz w:val="16"/>
              </w:rPr>
              <w:t>UNKNOWN_STP</w:t>
            </w:r>
          </w:p>
        </w:tc>
        <w:tc>
          <w:tcPr>
            <w:tcW w:w="1185" w:type="dxa"/>
          </w:tcPr>
          <w:p w14:paraId="4DA54B6A" w14:textId="77777777" w:rsidR="00674B22" w:rsidRDefault="00674B22" w:rsidP="00674B22">
            <w:pPr>
              <w:ind w:left="113"/>
              <w:rPr>
                <w:rFonts w:cs="Arial"/>
                <w:color w:val="000000"/>
                <w:sz w:val="16"/>
                <w:szCs w:val="18"/>
              </w:rPr>
            </w:pPr>
            <w:r>
              <w:rPr>
                <w:rFonts w:cs="Arial"/>
                <w:color w:val="000000"/>
                <w:sz w:val="16"/>
                <w:szCs w:val="18"/>
              </w:rPr>
              <w:t>00701</w:t>
            </w:r>
          </w:p>
        </w:tc>
        <w:tc>
          <w:tcPr>
            <w:tcW w:w="3905" w:type="dxa"/>
          </w:tcPr>
          <w:p w14:paraId="594B0FE0" w14:textId="77777777" w:rsidR="00674B22" w:rsidRDefault="00674B22" w:rsidP="00674B22">
            <w:pPr>
              <w:ind w:left="113"/>
              <w:rPr>
                <w:rFonts w:cs="Arial"/>
                <w:color w:val="000000"/>
                <w:sz w:val="16"/>
                <w:szCs w:val="18"/>
              </w:rPr>
            </w:pPr>
            <w:r w:rsidRPr="00924576">
              <w:rPr>
                <w:rFonts w:cs="Arial"/>
                <w:color w:val="000000"/>
                <w:sz w:val="16"/>
                <w:szCs w:val="18"/>
              </w:rPr>
              <w:t>Could not find STP in topology database.</w:t>
            </w:r>
          </w:p>
        </w:tc>
      </w:tr>
      <w:tr w:rsidR="00674B22" w:rsidRPr="003604FC" w14:paraId="054D9EC5" w14:textId="77777777">
        <w:tc>
          <w:tcPr>
            <w:tcW w:w="3557" w:type="dxa"/>
          </w:tcPr>
          <w:p w14:paraId="1908F0CC" w14:textId="77777777" w:rsidR="00674B22" w:rsidRDefault="00674B22" w:rsidP="00674B22">
            <w:pPr>
              <w:ind w:left="113"/>
              <w:rPr>
                <w:sz w:val="16"/>
              </w:rPr>
            </w:pPr>
            <w:r w:rsidRPr="00924576">
              <w:rPr>
                <w:sz w:val="16"/>
              </w:rPr>
              <w:t>STP_RESOLUTION_ERROR</w:t>
            </w:r>
          </w:p>
        </w:tc>
        <w:tc>
          <w:tcPr>
            <w:tcW w:w="1185" w:type="dxa"/>
          </w:tcPr>
          <w:p w14:paraId="070A83E6" w14:textId="77777777" w:rsidR="00674B22" w:rsidRDefault="00674B22" w:rsidP="00674B22">
            <w:pPr>
              <w:ind w:left="113"/>
              <w:rPr>
                <w:rFonts w:cs="Arial"/>
                <w:color w:val="000000"/>
                <w:sz w:val="16"/>
                <w:szCs w:val="18"/>
              </w:rPr>
            </w:pPr>
            <w:r>
              <w:rPr>
                <w:rFonts w:cs="Arial"/>
                <w:color w:val="000000"/>
                <w:sz w:val="16"/>
                <w:szCs w:val="18"/>
              </w:rPr>
              <w:t>00702</w:t>
            </w:r>
          </w:p>
        </w:tc>
        <w:tc>
          <w:tcPr>
            <w:tcW w:w="3905" w:type="dxa"/>
          </w:tcPr>
          <w:p w14:paraId="3972D477" w14:textId="77777777" w:rsidR="00674B22" w:rsidRDefault="00674B22" w:rsidP="00674B22">
            <w:pPr>
              <w:ind w:left="113"/>
              <w:rPr>
                <w:rFonts w:cs="Arial"/>
                <w:color w:val="000000"/>
                <w:sz w:val="16"/>
                <w:szCs w:val="18"/>
              </w:rPr>
            </w:pPr>
            <w:r w:rsidRPr="00924576">
              <w:rPr>
                <w:rFonts w:cs="Arial"/>
                <w:color w:val="000000"/>
                <w:sz w:val="16"/>
                <w:szCs w:val="18"/>
              </w:rPr>
              <w:t>Could not resolve STP to a managing NSA.</w:t>
            </w:r>
          </w:p>
        </w:tc>
      </w:tr>
      <w:tr w:rsidR="00674B22" w:rsidRPr="003604FC" w14:paraId="4ECBC165" w14:textId="77777777">
        <w:tc>
          <w:tcPr>
            <w:tcW w:w="3557" w:type="dxa"/>
          </w:tcPr>
          <w:p w14:paraId="0DD08E43" w14:textId="77777777" w:rsidR="00674B22" w:rsidRDefault="00674B22" w:rsidP="00674B22">
            <w:pPr>
              <w:ind w:left="113"/>
              <w:rPr>
                <w:sz w:val="16"/>
              </w:rPr>
            </w:pPr>
            <w:r w:rsidRPr="00924576">
              <w:rPr>
                <w:rFonts w:cs="Arial"/>
                <w:color w:val="000000"/>
                <w:sz w:val="16"/>
                <w:szCs w:val="18"/>
              </w:rPr>
              <w:t>VLANID_INTERCANGE_NOT_SUPPORTED</w:t>
            </w:r>
          </w:p>
        </w:tc>
        <w:tc>
          <w:tcPr>
            <w:tcW w:w="1185" w:type="dxa"/>
          </w:tcPr>
          <w:p w14:paraId="14EE57A4" w14:textId="77777777" w:rsidR="00674B22" w:rsidRDefault="00674B22" w:rsidP="00674B22">
            <w:pPr>
              <w:ind w:left="113"/>
              <w:rPr>
                <w:rFonts w:cs="Arial"/>
                <w:color w:val="000000"/>
                <w:sz w:val="16"/>
                <w:szCs w:val="18"/>
              </w:rPr>
            </w:pPr>
            <w:r>
              <w:rPr>
                <w:rFonts w:cs="Arial"/>
                <w:color w:val="000000"/>
                <w:sz w:val="16"/>
                <w:szCs w:val="18"/>
              </w:rPr>
              <w:t>00703</w:t>
            </w:r>
          </w:p>
        </w:tc>
        <w:tc>
          <w:tcPr>
            <w:tcW w:w="3905" w:type="dxa"/>
          </w:tcPr>
          <w:p w14:paraId="16A4E401" w14:textId="77777777" w:rsidR="00674B22" w:rsidRDefault="00674B22" w:rsidP="00674B22">
            <w:pPr>
              <w:ind w:left="113"/>
              <w:rPr>
                <w:rFonts w:cs="Arial"/>
                <w:color w:val="000000"/>
                <w:sz w:val="16"/>
                <w:szCs w:val="18"/>
              </w:rPr>
            </w:pPr>
            <w:r>
              <w:rPr>
                <w:rFonts w:cs="Arial"/>
                <w:color w:val="000000"/>
                <w:sz w:val="16"/>
                <w:szCs w:val="18"/>
              </w:rPr>
              <w:t xml:space="preserve">VLAN </w:t>
            </w:r>
            <w:r w:rsidRPr="00924576">
              <w:rPr>
                <w:rFonts w:cs="Arial"/>
                <w:color w:val="000000"/>
                <w:sz w:val="16"/>
                <w:szCs w:val="18"/>
              </w:rPr>
              <w:t>interchange not supported for requested path.</w:t>
            </w:r>
          </w:p>
        </w:tc>
      </w:tr>
      <w:tr w:rsidR="00674B22" w:rsidRPr="003604FC" w14:paraId="77F00F45" w14:textId="77777777">
        <w:tc>
          <w:tcPr>
            <w:tcW w:w="3557" w:type="dxa"/>
          </w:tcPr>
          <w:p w14:paraId="79C72105" w14:textId="77777777" w:rsidR="00674B22" w:rsidRDefault="00674B22" w:rsidP="00674B22">
            <w:pPr>
              <w:ind w:left="113"/>
              <w:rPr>
                <w:sz w:val="16"/>
              </w:rPr>
            </w:pPr>
            <w:r w:rsidRPr="00EC5A5C">
              <w:rPr>
                <w:rFonts w:cs="Arial"/>
                <w:color w:val="000000"/>
                <w:sz w:val="16"/>
                <w:szCs w:val="18"/>
              </w:rPr>
              <w:t>STP_UNAVALABLE</w:t>
            </w:r>
          </w:p>
        </w:tc>
        <w:tc>
          <w:tcPr>
            <w:tcW w:w="1185" w:type="dxa"/>
          </w:tcPr>
          <w:p w14:paraId="674ABB25" w14:textId="77777777" w:rsidR="00674B22" w:rsidRDefault="00674B22" w:rsidP="00674B22">
            <w:pPr>
              <w:ind w:left="113"/>
              <w:rPr>
                <w:rFonts w:cs="Arial"/>
                <w:color w:val="000000"/>
                <w:sz w:val="16"/>
                <w:szCs w:val="18"/>
              </w:rPr>
            </w:pPr>
            <w:r>
              <w:rPr>
                <w:rFonts w:cs="Arial"/>
                <w:color w:val="000000"/>
                <w:sz w:val="16"/>
                <w:szCs w:val="18"/>
              </w:rPr>
              <w:t>00704</w:t>
            </w:r>
          </w:p>
        </w:tc>
        <w:tc>
          <w:tcPr>
            <w:tcW w:w="3905" w:type="dxa"/>
          </w:tcPr>
          <w:p w14:paraId="38FA5DDF" w14:textId="77777777" w:rsidR="00674B22" w:rsidRDefault="00674B22" w:rsidP="00674B22">
            <w:pPr>
              <w:ind w:left="113"/>
              <w:rPr>
                <w:rFonts w:cs="Arial"/>
                <w:color w:val="000000"/>
                <w:sz w:val="16"/>
                <w:szCs w:val="18"/>
              </w:rPr>
            </w:pPr>
            <w:r>
              <w:rPr>
                <w:rFonts w:cs="Arial"/>
                <w:color w:val="000000"/>
                <w:sz w:val="16"/>
                <w:szCs w:val="18"/>
              </w:rPr>
              <w:t>Specified STP already in use.</w:t>
            </w:r>
          </w:p>
        </w:tc>
      </w:tr>
      <w:tr w:rsidR="00674B22" w:rsidRPr="003604FC" w14:paraId="2558B995" w14:textId="77777777">
        <w:tc>
          <w:tcPr>
            <w:tcW w:w="3557" w:type="dxa"/>
          </w:tcPr>
          <w:p w14:paraId="4F86D369" w14:textId="77777777" w:rsidR="00674B22" w:rsidRDefault="00735C7F" w:rsidP="00674B22">
            <w:pPr>
              <w:ind w:left="113"/>
              <w:rPr>
                <w:sz w:val="16"/>
              </w:rPr>
            </w:pPr>
            <w:r>
              <w:rPr>
                <w:rFonts w:cs="Arial"/>
                <w:color w:val="000000"/>
                <w:sz w:val="16"/>
                <w:szCs w:val="18"/>
              </w:rPr>
              <w:t>CAPACITY</w:t>
            </w:r>
            <w:r w:rsidR="00674B22" w:rsidRPr="00EC5A5C">
              <w:rPr>
                <w:rFonts w:cs="Arial"/>
                <w:color w:val="000000"/>
                <w:sz w:val="16"/>
                <w:szCs w:val="18"/>
              </w:rPr>
              <w:t>_UNAVAILABLE</w:t>
            </w:r>
          </w:p>
        </w:tc>
        <w:tc>
          <w:tcPr>
            <w:tcW w:w="1185" w:type="dxa"/>
          </w:tcPr>
          <w:p w14:paraId="02693B0A" w14:textId="77777777" w:rsidR="00674B22" w:rsidRDefault="00674B22" w:rsidP="00674B22">
            <w:pPr>
              <w:ind w:left="113"/>
              <w:rPr>
                <w:rFonts w:cs="Arial"/>
                <w:color w:val="000000"/>
                <w:sz w:val="16"/>
                <w:szCs w:val="18"/>
              </w:rPr>
            </w:pPr>
            <w:r>
              <w:rPr>
                <w:rFonts w:cs="Arial"/>
                <w:color w:val="000000"/>
                <w:sz w:val="16"/>
                <w:szCs w:val="18"/>
              </w:rPr>
              <w:t>00705</w:t>
            </w:r>
          </w:p>
        </w:tc>
        <w:tc>
          <w:tcPr>
            <w:tcW w:w="3905" w:type="dxa"/>
          </w:tcPr>
          <w:p w14:paraId="1A0AA495" w14:textId="77777777" w:rsidR="00674B22" w:rsidRDefault="00674B22" w:rsidP="00674B22">
            <w:pPr>
              <w:ind w:left="113"/>
              <w:rPr>
                <w:rFonts w:cs="Arial"/>
                <w:color w:val="000000"/>
                <w:sz w:val="16"/>
                <w:szCs w:val="18"/>
              </w:rPr>
            </w:pPr>
            <w:r>
              <w:rPr>
                <w:rFonts w:cs="Arial"/>
                <w:color w:val="000000"/>
                <w:sz w:val="16"/>
                <w:szCs w:val="18"/>
              </w:rPr>
              <w:t xml:space="preserve">Insufficient </w:t>
            </w:r>
            <w:r w:rsidR="00735C7F">
              <w:rPr>
                <w:rFonts w:cs="Arial"/>
                <w:color w:val="000000"/>
                <w:sz w:val="16"/>
                <w:szCs w:val="18"/>
              </w:rPr>
              <w:t>capacity</w:t>
            </w:r>
            <w:r>
              <w:rPr>
                <w:rFonts w:cs="Arial"/>
                <w:color w:val="000000"/>
                <w:sz w:val="16"/>
                <w:szCs w:val="18"/>
              </w:rPr>
              <w:t xml:space="preserve"> available for reservation.</w:t>
            </w:r>
          </w:p>
        </w:tc>
      </w:tr>
    </w:tbl>
    <w:p w14:paraId="57D43E40" w14:textId="60029243" w:rsidR="00674B22" w:rsidRDefault="00674B22" w:rsidP="00C51B5E">
      <w:pPr>
        <w:pStyle w:val="Caption"/>
        <w:jc w:val="center"/>
      </w:pPr>
      <w:bookmarkStart w:id="792" w:name="_Ref236457956"/>
      <w:bookmarkStart w:id="793" w:name="_Ref236457952"/>
      <w:r>
        <w:t xml:space="preserve">Table </w:t>
      </w:r>
      <w:fldSimple w:instr=" SEQ Table \* ARABIC ">
        <w:r w:rsidR="00BD4BAA">
          <w:rPr>
            <w:noProof/>
          </w:rPr>
          <w:t>105</w:t>
        </w:r>
      </w:fldSimple>
      <w:bookmarkEnd w:id="792"/>
      <w:r>
        <w:t xml:space="preserve"> – NSI-CS point-to-point service</w:t>
      </w:r>
      <w:r w:rsidR="00741569">
        <w:t>-</w:t>
      </w:r>
      <w:r>
        <w:t>specific errors.</w:t>
      </w:r>
      <w:bookmarkEnd w:id="793"/>
    </w:p>
    <w:p w14:paraId="04651524" w14:textId="198528A4" w:rsidR="007D09DC" w:rsidRDefault="002E29BD" w:rsidP="007D09DC">
      <w:pPr>
        <w:pStyle w:val="Heading2"/>
        <w:tabs>
          <w:tab w:val="clear" w:pos="576"/>
        </w:tabs>
        <w:spacing w:before="240" w:after="240"/>
      </w:pPr>
      <w:bookmarkStart w:id="794" w:name="_Toc236848496"/>
      <w:bookmarkStart w:id="795" w:name="_Toc299721168"/>
      <w:r>
        <w:t>Point-to-</w:t>
      </w:r>
      <w:r w:rsidR="002D7496">
        <w:t>p</w:t>
      </w:r>
      <w:r>
        <w:t>oint s</w:t>
      </w:r>
      <w:r w:rsidR="007D09DC">
        <w:t>ervice</w:t>
      </w:r>
      <w:r w:rsidR="00741569">
        <w:t>-</w:t>
      </w:r>
      <w:r w:rsidR="007D09DC">
        <w:t>specific schema</w:t>
      </w:r>
      <w:bookmarkEnd w:id="794"/>
      <w:bookmarkEnd w:id="795"/>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7"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796" w:name="_Toc299721169"/>
      <w:r>
        <w:t xml:space="preserve">Service </w:t>
      </w:r>
      <w:r w:rsidR="00970962">
        <w:t>Elements</w:t>
      </w:r>
      <w:bookmarkEnd w:id="796"/>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lang w:val="en-GB" w:eastAsia="en-GB"/>
        </w:rPr>
        <w:lastRenderedPageBreak/>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67C55997" w:rsidR="00844628" w:rsidRPr="00B22F2D" w:rsidRDefault="00844628"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797" w:author="Chin Guok" w:date="2015-07-31T14:57:00Z">
        <w:r w:rsidR="00B33177">
          <w:rPr>
            <w:b/>
            <w:noProof/>
          </w:rPr>
          <w:t>135</w:t>
        </w:r>
      </w:ins>
      <w:del w:id="798" w:author="Chin Guok" w:date="2015-07-31T14:57:00Z">
        <w:r w:rsidR="00BD4BAA" w:rsidDel="00B33177">
          <w:rPr>
            <w:b/>
            <w:noProof/>
          </w:rPr>
          <w:delText>136</w:delText>
        </w:r>
      </w:del>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6F41280F"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106</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proofErr w:type="gramStart"/>
      <w:r w:rsidRPr="007040F7">
        <w:rPr>
          <w:i/>
        </w:rPr>
        <w:t>capacity</w:t>
      </w:r>
      <w:proofErr w:type="gramEnd"/>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lang w:val="en-GB" w:eastAsia="en-GB"/>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7C44CB3E"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799" w:author="Chin Guok" w:date="2015-07-31T14:57:00Z">
        <w:r w:rsidR="00B33177">
          <w:rPr>
            <w:b/>
            <w:noProof/>
          </w:rPr>
          <w:t>136</w:t>
        </w:r>
      </w:ins>
      <w:del w:id="800" w:author="Chin Guok" w:date="2015-07-31T14:57:00Z">
        <w:r w:rsidR="00BD4BAA" w:rsidDel="00B33177">
          <w:rPr>
            <w:b/>
            <w:noProof/>
          </w:rPr>
          <w:delText>137</w:delText>
        </w:r>
      </w:del>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proofErr w:type="gramStart"/>
      <w:r w:rsidRPr="007040F7">
        <w:rPr>
          <w:i/>
        </w:rPr>
        <w:lastRenderedPageBreak/>
        <w:t>parameter</w:t>
      </w:r>
      <w:proofErr w:type="gramEnd"/>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lang w:val="en-GB" w:eastAsia="en-GB"/>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13988574"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01" w:author="Chin Guok" w:date="2015-07-31T14:57:00Z">
        <w:r w:rsidR="00B33177">
          <w:rPr>
            <w:b/>
            <w:noProof/>
          </w:rPr>
          <w:t>137</w:t>
        </w:r>
      </w:ins>
      <w:del w:id="802" w:author="Chin Guok" w:date="2015-07-31T14:57:00Z">
        <w:r w:rsidR="00BD4BAA" w:rsidDel="00B33177">
          <w:rPr>
            <w:b/>
            <w:noProof/>
          </w:rPr>
          <w:delText>138</w:delText>
        </w:r>
      </w:del>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803" w:name="_Toc299721170"/>
      <w:r>
        <w:t>Complex Types</w:t>
      </w:r>
      <w:bookmarkEnd w:id="803"/>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5D447168"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to-point service specification.</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lang w:val="en-GB" w:eastAsia="en-GB"/>
        </w:rPr>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25BF7A73"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04" w:author="Chin Guok" w:date="2015-07-31T14:57:00Z">
        <w:r w:rsidR="00B33177">
          <w:rPr>
            <w:b/>
            <w:noProof/>
          </w:rPr>
          <w:t>138</w:t>
        </w:r>
      </w:ins>
      <w:del w:id="805" w:author="Chin Guok" w:date="2015-07-31T14:57:00Z">
        <w:r w:rsidR="00BD4BAA" w:rsidDel="00B33177">
          <w:rPr>
            <w:b/>
            <w:noProof/>
          </w:rPr>
          <w:delText>139</w:delText>
        </w:r>
      </w:del>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w:t>
            </w:r>
            <w:r>
              <w:rPr>
                <w:rFonts w:eastAsia="Times New Roman" w:cs="Arial"/>
                <w:color w:val="000000"/>
                <w:sz w:val="16"/>
                <w:szCs w:val="16"/>
              </w:rPr>
              <w:lastRenderedPageBreak/>
              <w:t>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lastRenderedPageBreak/>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4EA663DD"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107</w:t>
      </w:r>
      <w:r w:rsidR="00075FC8" w:rsidRPr="006C7966">
        <w:rPr>
          <w:b/>
        </w:rPr>
        <w:fldChar w:fldCharType="end"/>
      </w:r>
      <w:r w:rsidRPr="006C7966">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806" w:name="_Toc299721171"/>
      <w:r>
        <w:t>Generic Service Types</w:t>
      </w:r>
      <w:bookmarkEnd w:id="806"/>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42"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807" w:name="_Toc299721172"/>
      <w:r>
        <w:t>Complex Types</w:t>
      </w:r>
      <w:bookmarkEnd w:id="807"/>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t xml:space="preserve"> </w:t>
      </w:r>
      <w:r w:rsidR="00647A6E" w:rsidRPr="00B22F2D">
        <w:rPr>
          <w:rFonts w:ascii="Helvetica" w:hAnsi="Helvetica" w:cs="Helvetica"/>
          <w:noProof/>
          <w:sz w:val="24"/>
          <w:szCs w:val="24"/>
          <w:lang w:val="en-GB" w:eastAsia="en-GB"/>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41669A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08" w:author="Chin Guok" w:date="2015-07-31T14:58:00Z">
        <w:r w:rsidR="00B33177">
          <w:rPr>
            <w:b/>
            <w:noProof/>
          </w:rPr>
          <w:t>139</w:t>
        </w:r>
      </w:ins>
      <w:del w:id="809" w:author="Chin Guok" w:date="2015-07-31T14:58:00Z">
        <w:r w:rsidR="00BD4BAA" w:rsidDel="00B33177">
          <w:rPr>
            <w:b/>
            <w:noProof/>
          </w:rPr>
          <w:delText>140</w:delText>
        </w:r>
      </w:del>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184C6BDC"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108</w:t>
      </w:r>
      <w:r w:rsidR="00075FC8" w:rsidRPr="006C7966">
        <w:rPr>
          <w:b/>
        </w:rPr>
        <w:fldChar w:fldCharType="end"/>
      </w:r>
      <w:r w:rsidRPr="006C7966">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lang w:val="en-GB" w:eastAsia="en-GB"/>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436AA34"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10" w:author="Chin Guok" w:date="2015-07-31T14:58:00Z">
        <w:r w:rsidR="00B33177">
          <w:rPr>
            <w:b/>
            <w:noProof/>
          </w:rPr>
          <w:t>140</w:t>
        </w:r>
      </w:ins>
      <w:del w:id="811" w:author="Chin Guok" w:date="2015-07-31T14:58:00Z">
        <w:r w:rsidR="00BD4BAA" w:rsidDel="00B33177">
          <w:rPr>
            <w:b/>
            <w:noProof/>
          </w:rPr>
          <w:delText>141</w:delText>
        </w:r>
      </w:del>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w:t>
            </w:r>
            <w:proofErr w:type="gramStart"/>
            <w:r w:rsidRPr="006C7966">
              <w:rPr>
                <w:rFonts w:eastAsia="Times New Roman" w:cs="Arial"/>
                <w:color w:val="000000"/>
                <w:sz w:val="16"/>
                <w:szCs w:val="18"/>
              </w:rPr>
              <w:t>..n</w:t>
            </w:r>
            <w:proofErr w:type="gramEnd"/>
            <w:r w:rsidRPr="006C7966">
              <w:rPr>
                <w:rFonts w:eastAsia="Times New Roman" w:cs="Arial"/>
                <w:color w:val="000000"/>
                <w:sz w:val="16"/>
                <w:szCs w:val="18"/>
              </w:rPr>
              <w:t xml:space="preserve"> by their integer order attribute.</w:t>
            </w:r>
          </w:p>
        </w:tc>
      </w:tr>
    </w:tbl>
    <w:p w14:paraId="365F7452" w14:textId="702C95DB" w:rsidR="009E0E27" w:rsidRPr="006C7966" w:rsidRDefault="009E0E27" w:rsidP="009E0E27">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109</w:t>
      </w:r>
      <w:r w:rsidR="00075FC8" w:rsidRPr="006C7966">
        <w:rPr>
          <w:b/>
        </w:rPr>
        <w:fldChar w:fldCharType="end"/>
      </w:r>
      <w:r w:rsidRPr="006C7966">
        <w:rPr>
          <w:b/>
        </w:rPr>
        <w:t xml:space="preserve"> </w:t>
      </w:r>
      <w:r w:rsidRPr="003E2DD6">
        <w:rPr>
          <w:b/>
          <w:bCs/>
          <w:i/>
        </w:rPr>
        <w:t>StpListType</w:t>
      </w:r>
      <w:r w:rsidRPr="006C7966">
        <w:rPr>
          <w:b/>
          <w:bCs/>
        </w:rPr>
        <w:t xml:space="preserve"> </w:t>
      </w:r>
      <w:r w:rsidRPr="006C7966">
        <w:rPr>
          <w:b/>
        </w:rPr>
        <w:t>message parameters</w:t>
      </w:r>
    </w:p>
    <w:p w14:paraId="06FE3C05" w14:textId="77777777" w:rsidR="00740228" w:rsidRPr="006C7966" w:rsidRDefault="00740228" w:rsidP="00740228">
      <w:pPr>
        <w:pStyle w:val="Heading3"/>
      </w:pPr>
      <w:bookmarkStart w:id="812" w:name="_Toc299721173"/>
      <w:r w:rsidRPr="006C7966">
        <w:t>Simple Types</w:t>
      </w:r>
      <w:bookmarkEnd w:id="812"/>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lang w:val="en-GB" w:eastAsia="en-GB"/>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97DF442"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13" w:author="Chin Guok" w:date="2015-07-31T14:58:00Z">
        <w:r w:rsidR="00B33177">
          <w:rPr>
            <w:b/>
            <w:noProof/>
          </w:rPr>
          <w:t>141</w:t>
        </w:r>
      </w:ins>
      <w:del w:id="814" w:author="Chin Guok" w:date="2015-07-31T14:58:00Z">
        <w:r w:rsidR="00BD4BAA" w:rsidDel="00B33177">
          <w:rPr>
            <w:b/>
            <w:noProof/>
          </w:rPr>
          <w:delText>142</w:delText>
        </w:r>
      </w:del>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lang w:val="en-GB" w:eastAsia="en-GB"/>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41F244BD"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15" w:author="Chin Guok" w:date="2015-07-31T14:52:00Z">
        <w:r w:rsidR="00B33177">
          <w:rPr>
            <w:b/>
            <w:noProof/>
          </w:rPr>
          <w:t>142</w:t>
        </w:r>
      </w:ins>
      <w:del w:id="816" w:author="Chin Guok" w:date="2015-07-31T14:52:00Z">
        <w:r w:rsidR="00BD4BAA" w:rsidDel="00B33177">
          <w:rPr>
            <w:b/>
            <w:noProof/>
          </w:rPr>
          <w:delText>143</w:delText>
        </w:r>
      </w:del>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817" w:name="_Toc299721174"/>
      <w:r>
        <w:t>Reservation request</w:t>
      </w:r>
      <w:bookmarkEnd w:id="817"/>
    </w:p>
    <w:p w14:paraId="7DBCE643" w14:textId="02B70D31"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XML message for a bidirectional service as </w:t>
      </w:r>
      <w:r>
        <w:t>defined in NSI CS version 2.</w:t>
      </w:r>
      <w:ins w:id="818" w:author="Chin Guok" w:date="2015-07-31T15:24:00Z">
        <w:r w:rsidR="00A463B1">
          <w:t>1</w:t>
        </w:r>
      </w:ins>
      <w:del w:id="819" w:author="Chin Guok" w:date="2015-07-31T15:24:00Z">
        <w:r w:rsidDel="00A463B1">
          <w:delText>0</w:delText>
        </w:r>
      </w:del>
      <w:r>
        <w:t>.</w:t>
      </w:r>
      <w:r w:rsidR="00E411A9">
        <w:t xml:space="preserve"> </w:t>
      </w:r>
      <w:r>
        <w:t>There are a few things to note:</w:t>
      </w:r>
    </w:p>
    <w:p w14:paraId="52DA9F23" w14:textId="77777777" w:rsidR="007E0601" w:rsidRPr="007E0601" w:rsidRDefault="007E0601" w:rsidP="007E0601"/>
    <w:p w14:paraId="2817D2DD" w14:textId="77777777" w:rsidR="007E0601" w:rsidRPr="007E0601" w:rsidRDefault="007E0601" w:rsidP="00B22F2D">
      <w:pPr>
        <w:numPr>
          <w:ilvl w:val="0"/>
          <w:numId w:val="31"/>
        </w:numPr>
      </w:pPr>
      <w:r w:rsidRPr="007E0601">
        <w:t xml:space="preserve">The </w:t>
      </w:r>
      <w:r w:rsidRPr="00B22F2D">
        <w:rPr>
          <w:i/>
        </w:rPr>
        <w:t>serviceType</w:t>
      </w:r>
      <w:r w:rsidRPr="007E0601">
        <w:t xml:space="preserve"> element is added to identify the desired service requested and will identify the specific service elements carried in </w:t>
      </w:r>
      <w:r w:rsidRPr="00B22F2D">
        <w:rPr>
          <w:i/>
        </w:rPr>
        <w:t>criteria</w:t>
      </w:r>
      <w:r w:rsidRPr="007E0601">
        <w:t>.</w:t>
      </w:r>
      <w:r>
        <w:t xml:space="preserve"> (</w:t>
      </w:r>
      <w:proofErr w:type="gramStart"/>
      <w:r>
        <w:t>in</w:t>
      </w:r>
      <w:proofErr w:type="gramEnd"/>
      <w:r>
        <w:t xml:space="preserve"> this case the </w:t>
      </w:r>
      <w:r w:rsidRPr="00B22F2D">
        <w:rPr>
          <w:i/>
        </w:rPr>
        <w:t>p2ps</w:t>
      </w:r>
      <w:r>
        <w:t xml:space="preserve"> element).</w:t>
      </w:r>
    </w:p>
    <w:p w14:paraId="35013743" w14:textId="77777777" w:rsidR="007E0601" w:rsidRPr="007E0601" w:rsidRDefault="007E0601" w:rsidP="00B22F2D">
      <w:pPr>
        <w:numPr>
          <w:ilvl w:val="0"/>
          <w:numId w:val="31"/>
        </w:numPr>
      </w:pPr>
      <w:r w:rsidRPr="007E0601">
        <w:t xml:space="preserve">The </w:t>
      </w:r>
      <w:r w:rsidRPr="007E0601">
        <w:rPr>
          <w:b/>
          <w:i/>
        </w:rPr>
        <w:t>p2p</w:t>
      </w:r>
      <w:r w:rsidRPr="007E0601">
        <w:t xml:space="preserve"> namespace is defined in the </w:t>
      </w:r>
      <w:r w:rsidRPr="00B22F2D">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 in that XSD document.</w:t>
      </w:r>
    </w:p>
    <w:p w14:paraId="0AB1CA0D" w14:textId="77777777" w:rsidR="007E0601" w:rsidRPr="007E0601" w:rsidRDefault="007E0601" w:rsidP="00B22F2D">
      <w:pPr>
        <w:pStyle w:val="ListParagraph"/>
        <w:numPr>
          <w:ilvl w:val="0"/>
          <w:numId w:val="32"/>
        </w:numPr>
      </w:pPr>
      <w:r>
        <w:t xml:space="preserve">The </w:t>
      </w:r>
      <w:r w:rsidRPr="00B22F2D">
        <w:rPr>
          <w:i/>
        </w:rPr>
        <w:t>p2ps</w:t>
      </w:r>
      <w:r>
        <w:t xml:space="preserve"> element is included in the </w:t>
      </w:r>
      <w:r w:rsidRPr="00B22F2D">
        <w:rPr>
          <w:i/>
        </w:rPr>
        <w:t>criteria</w:t>
      </w:r>
      <w:r>
        <w:t xml:space="preserve"> element and includes all service</w:t>
      </w:r>
      <w:r w:rsidR="00741569">
        <w:t>-</w:t>
      </w:r>
      <w:r>
        <w:t>specific parameters.</w:t>
      </w:r>
    </w:p>
    <w:p w14:paraId="61A11DDA" w14:textId="77777777" w:rsidR="007E0601" w:rsidRPr="007E0601" w:rsidRDefault="007E0601" w:rsidP="007E0601"/>
    <w:p w14:paraId="43642925" w14:textId="77777777" w:rsidR="006C2171" w:rsidRDefault="006C2171" w:rsidP="00B22F2D">
      <w:pPr>
        <w:ind w:left="720"/>
        <w:rPr>
          <w:ins w:id="820" w:author="Chin Guok" w:date="2015-07-31T15:19:00Z"/>
          <w:rFonts w:asciiTheme="majorHAnsi" w:hAnsiTheme="majorHAnsi"/>
          <w:color w:val="000096"/>
          <w:sz w:val="16"/>
          <w:szCs w:val="16"/>
        </w:rPr>
      </w:pPr>
      <w:ins w:id="821" w:author="Chin Guok" w:date="2015-07-31T15:19:00Z">
        <w:r w:rsidRPr="00657734">
          <w:rPr>
            <w:rFonts w:asciiTheme="majorHAnsi" w:hAnsiTheme="majorHAnsi"/>
            <w:color w:val="000096"/>
            <w:sz w:val="16"/>
            <w:szCs w:val="16"/>
          </w:rPr>
          <w:t>&lt;nsi:reserve</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urn:ogf:network:kddilabs.jp:2013:topology:bi-ps?vlan=1780-1782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urn:ogf:network:uvalight.net:2013:topology:ps?vlan=1780-1782</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&lt;/nsi:reserve&gt;</w:t>
        </w:r>
      </w:ins>
    </w:p>
    <w:p w14:paraId="7D0318D2" w14:textId="748B536B" w:rsidR="006A1520" w:rsidDel="006C2171" w:rsidRDefault="006A1520">
      <w:pPr>
        <w:rPr>
          <w:del w:id="822" w:author="Chin Guok" w:date="2015-07-31T15:19:00Z"/>
          <w:rFonts w:asciiTheme="majorHAnsi" w:hAnsiTheme="majorHAnsi"/>
          <w:color w:val="000096"/>
          <w:sz w:val="18"/>
          <w:szCs w:val="18"/>
        </w:rPr>
        <w:pPrChange w:id="823" w:author="Chin Guok" w:date="2015-07-31T15:19:00Z">
          <w:pPr>
            <w:ind w:left="720"/>
          </w:pPr>
        </w:pPrChange>
      </w:pPr>
      <w:del w:id="824" w:author="Chin Guok" w:date="2015-07-31T15:19:00Z">
        <w:r w:rsidRPr="00793BDB" w:rsidDel="006C2171">
          <w:rPr>
            <w:rFonts w:asciiTheme="majorHAnsi" w:hAnsiTheme="majorHAnsi"/>
            <w:color w:val="000096"/>
            <w:sz w:val="18"/>
            <w:szCs w:val="18"/>
          </w:rPr>
          <w:delText>&lt;nsi:reserve</w:delText>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xmlns:nsi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/connection/types"</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xmlns:xsi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"http://www.w3.org/2001/XMLSchema-instance"</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xmlns:p2p</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/services/point2point"</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delText>urn:uuid:4b4a71d0-3c71-47cf-a646-beacb14a4c72</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delText>urn:uuid:83fe4f36-5b38-41b6-bc46-a362a06a54ee</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delText>My example reservation</w:delText>
        </w:r>
        <w:r w:rsidDel="006C2171">
          <w:rPr>
            <w:rFonts w:asciiTheme="majorHAnsi" w:hAnsiTheme="majorHAnsi"/>
            <w:color w:val="000000"/>
            <w:sz w:val="18"/>
            <w:szCs w:val="18"/>
          </w:rPr>
          <w:delText xml:space="preserve"> using NSI CS 2.0.</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w:delText>
        </w:r>
        <w:r w:rsidRPr="00793BDB" w:rsidDel="006C2171">
          <w:rPr>
            <w:rFonts w:asciiTheme="majorHAnsi" w:hAnsiTheme="majorHAnsi"/>
            <w:color w:val="F5844C"/>
            <w:sz w:val="18"/>
            <w:szCs w:val="18"/>
          </w:rPr>
          <w:delText xml:space="preserve"> version</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"1"</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&lt;startTime&gt;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-30T09:30:10Z</w:delText>
        </w:r>
        <w:r w:rsidRPr="00793BDB" w:rsidDel="006C2171">
          <w:rPr>
            <w:rFonts w:asciiTheme="majorHAnsi" w:hAnsiTheme="majorHAnsi"/>
            <w:color w:val="000096"/>
            <w:sz w:val="18"/>
            <w:szCs w:val="18"/>
          </w:rPr>
          <w:delText>&lt;/startTime&gt;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&lt;endTime&gt;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-30T10:30:10Z</w:delText>
        </w:r>
        <w:r w:rsidRPr="00793BDB" w:rsidDel="006C2171">
          <w:rPr>
            <w:rFonts w:asciiTheme="majorHAnsi" w:hAnsiTheme="majorHAnsi"/>
            <w:color w:val="000096"/>
            <w:sz w:val="18"/>
            <w:szCs w:val="18"/>
          </w:rPr>
          <w:delText>&lt;/endTime&gt;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del>
    </w:p>
    <w:p w14:paraId="7ADC2E51" w14:textId="7B68EF36" w:rsidR="006A1520" w:rsidDel="006C2171" w:rsidRDefault="006A1520" w:rsidP="006A1520">
      <w:pPr>
        <w:ind w:left="720"/>
        <w:rPr>
          <w:del w:id="825" w:author="Chin Guok" w:date="2015-07-31T15:19:00Z"/>
          <w:rFonts w:asciiTheme="majorHAnsi" w:hAnsiTheme="majorHAnsi"/>
          <w:color w:val="000096"/>
          <w:sz w:val="18"/>
          <w:szCs w:val="18"/>
        </w:rPr>
      </w:pPr>
      <w:del w:id="826" w:author="Chin Guok" w:date="2015-07-31T15:19:00Z">
        <w:r w:rsidDel="006C2171">
          <w:rPr>
            <w:rFonts w:asciiTheme="majorHAnsi" w:hAnsiTheme="majorHAnsi"/>
            <w:color w:val="000096"/>
            <w:sz w:val="18"/>
            <w:szCs w:val="18"/>
          </w:rPr>
          <w:delText xml:space="preserve">        &lt;serviceType&gt;</w:delText>
        </w:r>
        <w:r w:rsidRPr="007E0601" w:rsidDel="006C2171">
          <w:rPr>
            <w:rFonts w:asciiTheme="majorHAnsi" w:hAnsiTheme="majorHAnsi"/>
            <w:color w:val="000096"/>
            <w:sz w:val="18"/>
            <w:szCs w:val="18"/>
          </w:rPr>
          <w:delText>htt</w:delText>
        </w:r>
        <w:r w:rsidDel="006C2171">
          <w:rPr>
            <w:rFonts w:asciiTheme="majorHAnsi" w:hAnsiTheme="majorHAnsi"/>
            <w:color w:val="000096"/>
            <w:sz w:val="18"/>
            <w:szCs w:val="18"/>
          </w:rPr>
          <w:delText>p://services.ogf.org/nsi/2013/12</w:delText>
        </w:r>
        <w:r w:rsidRPr="007E0601" w:rsidDel="006C2171">
          <w:rPr>
            <w:rFonts w:asciiTheme="majorHAnsi" w:hAnsiTheme="majorHAnsi"/>
            <w:color w:val="000096"/>
            <w:sz w:val="18"/>
            <w:szCs w:val="18"/>
          </w:rPr>
          <w:delText>/descriptions/EVTS.A-GOLE</w:delText>
        </w:r>
        <w:r w:rsidDel="006C2171">
          <w:rPr>
            <w:rFonts w:asciiTheme="majorHAnsi" w:hAnsiTheme="majorHAnsi"/>
            <w:color w:val="000096"/>
            <w:sz w:val="18"/>
            <w:szCs w:val="18"/>
          </w:rPr>
          <w:delText>&lt;/serviceType&gt;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delText>1000</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delText>Bidirectional</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delText>true</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uvalight-netherlight</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&lt;destSTP&gt;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netherlight-czechlight</w:delText>
        </w:r>
        <w:r w:rsidRPr="00793BDB" w:rsidDel="006C2171">
          <w:rPr>
            <w:rFonts w:asciiTheme="majorHAnsi" w:hAnsiTheme="majorHAnsi"/>
            <w:color w:val="000096"/>
            <w:sz w:val="18"/>
            <w:szCs w:val="18"/>
          </w:rPr>
          <w:delText>&lt;/destSTP&gt;</w:delText>
        </w:r>
      </w:del>
    </w:p>
    <w:p w14:paraId="336BA34A" w14:textId="200C2E0D" w:rsidR="006C2171" w:rsidRDefault="006A1520">
      <w:pPr>
        <w:ind w:left="720"/>
        <w:rPr>
          <w:ins w:id="827" w:author="Chin Guok" w:date="2015-07-31T15:19:00Z"/>
        </w:rPr>
        <w:pPrChange w:id="828" w:author="Chin Guok" w:date="2015-07-31T15:19:00Z">
          <w:pPr>
            <w:pStyle w:val="nobreak"/>
            <w:tabs>
              <w:tab w:val="left" w:pos="1400"/>
            </w:tabs>
          </w:pPr>
        </w:pPrChange>
      </w:pPr>
      <w:del w:id="829" w:author="Chin Guok" w:date="2015-07-31T15:19:00Z">
        <w:r w:rsidDel="006C2171">
          <w:rPr>
            <w:rFonts w:asciiTheme="majorHAnsi" w:hAnsiTheme="majorHAnsi"/>
            <w:color w:val="000096"/>
            <w:sz w:val="18"/>
            <w:szCs w:val="18"/>
          </w:rPr>
          <w:delText xml:space="preserve">            &lt;parameter type=”mtu”&gt;9500&lt;/parameter&gt;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&lt;/criteria&gt;</w:delText>
        </w:r>
        <w:r w:rsidRPr="00793BDB" w:rsidDel="006C2171">
          <w:rPr>
            <w:rFonts w:asciiTheme="majorHAnsi" w:hAnsiTheme="majorHAnsi"/>
            <w:color w:val="000000"/>
            <w:sz w:val="18"/>
            <w:szCs w:val="18"/>
          </w:rPr>
          <w:br/>
        </w:r>
        <w:r w:rsidRPr="00793BDB" w:rsidDel="006C2171">
          <w:rPr>
            <w:rFonts w:asciiTheme="majorHAnsi" w:hAnsiTheme="majorHAnsi"/>
            <w:color w:val="000096"/>
            <w:sz w:val="18"/>
            <w:szCs w:val="18"/>
          </w:rPr>
          <w:delText>&lt;/nsi:reserve&gt;</w:delText>
        </w:r>
      </w:del>
    </w:p>
    <w:p w14:paraId="0E4F7E12" w14:textId="6505E172" w:rsidR="006C2171" w:rsidRDefault="006C2171" w:rsidP="003A0A24">
      <w:pPr>
        <w:pStyle w:val="nobreak"/>
        <w:tabs>
          <w:tab w:val="left" w:pos="1400"/>
        </w:tabs>
        <w:rPr>
          <w:ins w:id="830" w:author="Chin Guok" w:date="2015-07-31T15:22:00Z"/>
        </w:rPr>
      </w:pPr>
      <w:ins w:id="831" w:author="Chin Guok" w:date="2015-07-31T15:21:00Z">
        <w:r>
          <w:t xml:space="preserve">Here is </w:t>
        </w:r>
        <w:r w:rsidRPr="007E0601">
          <w:t xml:space="preserve">an example </w:t>
        </w:r>
        <w:r w:rsidRPr="007E0601">
          <w:rPr>
            <w:i/>
          </w:rPr>
          <w:t>reserve</w:t>
        </w:r>
        <w:r>
          <w:rPr>
            <w:i/>
          </w:rPr>
          <w:t>Confirmed</w:t>
        </w:r>
        <w:r w:rsidRPr="007E0601">
          <w:t xml:space="preserve"> request XML message for a bidirectional service as </w:t>
        </w:r>
        <w:r w:rsidR="00A463B1">
          <w:t>defined in NSI CS version 2.1</w:t>
        </w:r>
        <w:r>
          <w:t>.</w:t>
        </w:r>
      </w:ins>
    </w:p>
    <w:p w14:paraId="4B2BE0D8" w14:textId="77777777" w:rsidR="00A463B1" w:rsidRPr="00A463B1" w:rsidRDefault="00A463B1">
      <w:pPr>
        <w:rPr>
          <w:ins w:id="832" w:author="Chin Guok" w:date="2015-07-31T15:21:00Z"/>
        </w:rPr>
        <w:pPrChange w:id="833" w:author="Chin Guok" w:date="2015-07-31T15:22:00Z">
          <w:pPr>
            <w:pStyle w:val="nobreak"/>
            <w:tabs>
              <w:tab w:val="left" w:pos="1400"/>
            </w:tabs>
          </w:pPr>
        </w:pPrChange>
      </w:pPr>
    </w:p>
    <w:p w14:paraId="679EBF0A" w14:textId="1122A878" w:rsidR="006C2171" w:rsidRPr="006C2171" w:rsidRDefault="006C2171">
      <w:pPr>
        <w:ind w:left="720"/>
        <w:rPr>
          <w:ins w:id="834" w:author="Chin Guok" w:date="2015-07-31T15:21:00Z"/>
        </w:rPr>
        <w:pPrChange w:id="835" w:author="Chin Guok" w:date="2015-07-31T15:21:00Z">
          <w:pPr>
            <w:pStyle w:val="nobreak"/>
            <w:tabs>
              <w:tab w:val="left" w:pos="1400"/>
            </w:tabs>
          </w:pPr>
        </w:pPrChange>
      </w:pPr>
      <w:ins w:id="836" w:author="Chin Guok" w:date="2015-07-31T15:21:00Z">
        <w:r w:rsidRPr="00657734">
          <w:rPr>
            <w:rFonts w:asciiTheme="majorHAnsi" w:hAnsiTheme="majorHAnsi"/>
            <w:color w:val="000096"/>
            <w:sz w:val="16"/>
            <w:szCs w:val="16"/>
          </w:rPr>
          <w:t>&lt;nsi:reserveConfirmed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"0"</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urn:ogf:network:kddilabs.jp:2013:topology:bi-kddilabs-jgn-x?vlan=1782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urn:ogf:network:jgn-x.jp:2013:topology:bi-jgn-x-kddilabs?vlan=1782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"2"</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urn:ogf:network:jgn-x.jp:2013:topology:bi-jgn-x-startap?vlan=1782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"3"</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"4"</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"5"</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urn:ogf:network:netherlight.net:2013:production7:starlight-1?vlan=1782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"6"</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urn:ogf:network:netherlight.net:2013:production7:internal1</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"7"</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"8"</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urn:ogf:network:netherlight.net:2013:production7:uva-3?vlan=1780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"9"</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urn:ogf:network:uvalight.net:2013:topology:netherlight?vlan=1780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&lt;/nsi:reserveConfirmed&gt;</w:t>
        </w:r>
      </w:ins>
    </w:p>
    <w:p w14:paraId="59135C1F" w14:textId="77777777" w:rsidR="006C2171" w:rsidRPr="006C2171" w:rsidRDefault="006C2171">
      <w:pPr>
        <w:rPr>
          <w:ins w:id="837" w:author="Chin Guok" w:date="2015-07-31T15:20:00Z"/>
        </w:rPr>
        <w:pPrChange w:id="838" w:author="Chin Guok" w:date="2015-07-31T15:21:00Z">
          <w:pPr>
            <w:pStyle w:val="nobreak"/>
            <w:tabs>
              <w:tab w:val="left" w:pos="1400"/>
            </w:tabs>
          </w:pPr>
        </w:pPrChange>
      </w:pPr>
    </w:p>
    <w:p w14:paraId="760127F8" w14:textId="3E2DDC9D" w:rsidR="00333262" w:rsidRDefault="003A0A24" w:rsidP="003A0A24">
      <w:pPr>
        <w:pStyle w:val="nobreak"/>
        <w:tabs>
          <w:tab w:val="left" w:pos="1400"/>
        </w:tabs>
        <w:rPr>
          <w:ins w:id="839" w:author="Chin Guok" w:date="2015-07-31T14:47:00Z"/>
        </w:rPr>
      </w:pPr>
      <w:ins w:id="840" w:author="Chin Guok" w:date="2015-07-31T14:29:00Z">
        <w:r>
          <w:t xml:space="preserve">The reservation </w:t>
        </w:r>
        <w:r w:rsidRPr="004D3532">
          <w:rPr>
            <w:i/>
          </w:rPr>
          <w:t>reserve</w:t>
        </w:r>
        <w:r>
          <w:t xml:space="preserve"> message is common to both the tree and chain connection requests in NSI. </w:t>
        </w:r>
      </w:ins>
      <w:ins w:id="841" w:author="Chin Guok" w:date="2015-07-31T14:30:00Z">
        <w:r>
          <w:t xml:space="preserve"> In a chain connection, the request is forwarded sequentially to each NSA along the path.  In </w:t>
        </w:r>
      </w:ins>
      <w:ins w:id="842" w:author="Chin Guok" w:date="2015-07-31T14:31:00Z">
        <w:r w:rsidR="00333262">
          <w:t>a</w:t>
        </w:r>
      </w:ins>
      <w:ins w:id="843" w:author="Chin Guok" w:date="2015-07-31T14:29:00Z">
        <w:r>
          <w:t xml:space="preserve"> tree workflow</w:t>
        </w:r>
      </w:ins>
      <w:ins w:id="844" w:author="Chin Guok" w:date="2015-07-31T14:31:00Z">
        <w:r w:rsidR="00333262">
          <w:t xml:space="preserve"> however,</w:t>
        </w:r>
      </w:ins>
      <w:ins w:id="845" w:author="Chin Guok" w:date="2015-07-31T14:29:00Z">
        <w:r>
          <w:t xml:space="preserve"> an AG may </w:t>
        </w:r>
      </w:ins>
      <w:ins w:id="846" w:author="Chin Guok" w:date="2015-07-31T14:31:00Z">
        <w:r w:rsidR="00333262">
          <w:t xml:space="preserve">compute the end-to-end path and </w:t>
        </w:r>
      </w:ins>
      <w:ins w:id="847" w:author="Chin Guok" w:date="2015-07-31T14:34:00Z">
        <w:r w:rsidR="00333262">
          <w:t>divide</w:t>
        </w:r>
      </w:ins>
      <w:ins w:id="848" w:author="Chin Guok" w:date="2015-07-31T14:29:00Z">
        <w:r>
          <w:t xml:space="preserve"> </w:t>
        </w:r>
      </w:ins>
      <w:ins w:id="849" w:author="Chin Guok" w:date="2015-07-31T14:31:00Z">
        <w:r w:rsidR="00333262">
          <w:t xml:space="preserve">the </w:t>
        </w:r>
      </w:ins>
      <w:ins w:id="850" w:author="Chin Guok" w:date="2015-07-31T14:32:00Z">
        <w:r w:rsidR="00333262">
          <w:t xml:space="preserve">initial </w:t>
        </w:r>
      </w:ins>
      <w:ins w:id="851" w:author="Chin Guok" w:date="2015-07-31T14:29:00Z">
        <w:r>
          <w:t xml:space="preserve">request </w:t>
        </w:r>
      </w:ins>
      <w:ins w:id="852" w:author="Chin Guok" w:date="2015-07-31T14:31:00Z">
        <w:r w:rsidR="00333262">
          <w:t xml:space="preserve">into distinct </w:t>
        </w:r>
      </w:ins>
      <w:ins w:id="853" w:author="Chin Guok" w:date="2015-07-31T14:34:00Z">
        <w:r w:rsidR="00333262">
          <w:t xml:space="preserve">segment </w:t>
        </w:r>
      </w:ins>
      <w:ins w:id="854" w:author="Chin Guok" w:date="2015-07-31T14:31:00Z">
        <w:r w:rsidR="00333262">
          <w:t>requests</w:t>
        </w:r>
      </w:ins>
      <w:ins w:id="855" w:author="Chin Guok" w:date="2015-07-31T14:32:00Z">
        <w:r w:rsidR="00333262">
          <w:t xml:space="preserve"> for each domain.  In performing the end-to-end path computation, the AG may</w:t>
        </w:r>
      </w:ins>
      <w:ins w:id="856" w:author="Chin Guok" w:date="2015-07-31T14:29:00Z">
        <w:r w:rsidR="00333262">
          <w:t xml:space="preserve"> unknowingly select </w:t>
        </w:r>
      </w:ins>
      <w:ins w:id="857" w:author="Chin Guok" w:date="2015-07-31T14:44:00Z">
        <w:r w:rsidR="00AF7CC6">
          <w:t xml:space="preserve">a </w:t>
        </w:r>
      </w:ins>
      <w:ins w:id="858" w:author="Chin Guok" w:date="2015-07-31T14:29:00Z">
        <w:r w:rsidR="00AF7CC6">
          <w:t>VLAN</w:t>
        </w:r>
        <w:r>
          <w:t xml:space="preserve"> </w:t>
        </w:r>
      </w:ins>
      <w:ins w:id="859" w:author="Chin Guok" w:date="2015-07-31T14:33:00Z">
        <w:r w:rsidR="00333262">
          <w:t>already in use betw</w:t>
        </w:r>
        <w:r w:rsidR="00AF7CC6">
          <w:t xml:space="preserve">een domain borders (i.e. SDPs) </w:t>
        </w:r>
      </w:ins>
      <w:ins w:id="860" w:author="Chin Guok" w:date="2015-07-31T14:43:00Z">
        <w:r w:rsidR="00AF7CC6">
          <w:t>for the segment request.  This request</w:t>
        </w:r>
      </w:ins>
      <w:ins w:id="861" w:author="Chin Guok" w:date="2015-07-31T14:44:00Z">
        <w:r w:rsidR="00AF7CC6">
          <w:t xml:space="preserve"> ultimately</w:t>
        </w:r>
      </w:ins>
      <w:ins w:id="862" w:author="Chin Guok" w:date="2015-07-31T14:33:00Z">
        <w:r w:rsidR="00AF7CC6">
          <w:t xml:space="preserve"> </w:t>
        </w:r>
      </w:ins>
      <w:ins w:id="863" w:author="Chin Guok" w:date="2015-07-31T14:38:00Z">
        <w:r w:rsidR="00333262">
          <w:t xml:space="preserve">will result in a </w:t>
        </w:r>
        <w:r w:rsidR="00333262" w:rsidRPr="00333262">
          <w:rPr>
            <w:i/>
            <w:rPrChange w:id="864" w:author="Chin Guok" w:date="2015-07-31T14:40:00Z">
              <w:rPr/>
            </w:rPrChange>
          </w:rPr>
          <w:t>reserveFailed</w:t>
        </w:r>
        <w:r w:rsidR="00333262">
          <w:t xml:space="preserve"> message </w:t>
        </w:r>
      </w:ins>
      <w:ins w:id="865" w:author="Chin Guok" w:date="2015-07-31T14:40:00Z">
        <w:r w:rsidR="00333262">
          <w:t xml:space="preserve">indicating that the VLAN has already been taken.  </w:t>
        </w:r>
      </w:ins>
      <w:ins w:id="866" w:author="Chin Guok" w:date="2015-07-31T14:44:00Z">
        <w:r w:rsidR="00AF7CC6">
          <w:t xml:space="preserve">To provide the AG with an educated feedback so that subsequent requests will have a higher chance of success, the </w:t>
        </w:r>
        <w:r w:rsidR="00AF7CC6" w:rsidRPr="00AF7CC6">
          <w:rPr>
            <w:i/>
            <w:rPrChange w:id="867" w:author="Chin Guok" w:date="2015-07-31T14:45:00Z">
              <w:rPr/>
            </w:rPrChange>
          </w:rPr>
          <w:t>reserveFailed</w:t>
        </w:r>
        <w:r w:rsidR="00AF7CC6">
          <w:t xml:space="preserve"> message can include an optional </w:t>
        </w:r>
        <w:r w:rsidR="00AF7CC6" w:rsidRPr="00AF7CC6">
          <w:rPr>
            <w:i/>
            <w:rPrChange w:id="868" w:author="Chin Guok" w:date="2015-07-31T14:45:00Z">
              <w:rPr/>
            </w:rPrChange>
          </w:rPr>
          <w:t>feedback</w:t>
        </w:r>
        <w:r w:rsidR="00AF7CC6">
          <w:t xml:space="preserve"> field indicating </w:t>
        </w:r>
      </w:ins>
      <w:ins w:id="869" w:author="Chin Guok" w:date="2015-07-31T14:46:00Z">
        <w:r w:rsidR="00AF7CC6">
          <w:t>what resources are available.</w:t>
        </w:r>
      </w:ins>
    </w:p>
    <w:p w14:paraId="0075356D" w14:textId="77777777" w:rsidR="00AF7CC6" w:rsidRDefault="00AF7CC6">
      <w:pPr>
        <w:rPr>
          <w:ins w:id="870" w:author="Chin Guok" w:date="2015-07-31T14:49:00Z"/>
        </w:rPr>
        <w:pPrChange w:id="871" w:author="Chin Guok" w:date="2015-07-31T14:47:00Z">
          <w:pPr>
            <w:pStyle w:val="nobreak"/>
            <w:tabs>
              <w:tab w:val="left" w:pos="1400"/>
            </w:tabs>
          </w:pPr>
        </w:pPrChange>
      </w:pPr>
    </w:p>
    <w:p w14:paraId="2B8F4787" w14:textId="50D8B803" w:rsidR="00AF7CC6" w:rsidRPr="00AF7CC6" w:rsidRDefault="00AF7CC6">
      <w:pPr>
        <w:rPr>
          <w:ins w:id="872" w:author="Chin Guok" w:date="2015-07-31T14:33:00Z"/>
        </w:rPr>
        <w:pPrChange w:id="873" w:author="Chin Guok" w:date="2015-07-31T14:47:00Z">
          <w:pPr>
            <w:pStyle w:val="nobreak"/>
            <w:tabs>
              <w:tab w:val="left" w:pos="1400"/>
            </w:tabs>
          </w:pPr>
        </w:pPrChange>
      </w:pPr>
      <w:ins w:id="874" w:author="Chin Guok" w:date="2015-07-31T14:49:00Z">
        <w:r>
          <w:rPr>
            <w:noProof/>
            <w:lang w:val="en-GB" w:eastAsia="en-GB"/>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7">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ins>
    </w:p>
    <w:p w14:paraId="3E57747B" w14:textId="4937DF49" w:rsidR="003A0A24" w:rsidRDefault="00AF7CC6">
      <w:pPr>
        <w:pStyle w:val="Caption"/>
        <w:jc w:val="center"/>
        <w:rPr>
          <w:ins w:id="875" w:author="Chin Guok" w:date="2015-07-31T14:29:00Z"/>
        </w:rPr>
        <w:pPrChange w:id="876" w:author="Chin Guok" w:date="2015-07-31T14:51:00Z">
          <w:pPr>
            <w:pStyle w:val="nobreak"/>
            <w:tabs>
              <w:tab w:val="left" w:pos="1400"/>
            </w:tabs>
          </w:pPr>
        </w:pPrChange>
      </w:pPr>
      <w:ins w:id="877" w:author="Chin Guok" w:date="2015-07-31T14:50:00Z">
        <w:r>
          <w:t xml:space="preserve">Figure </w:t>
        </w:r>
        <w:r>
          <w:fldChar w:fldCharType="begin"/>
        </w:r>
        <w:r>
          <w:instrText xml:space="preserve"> SEQ Figure \* ARABIC </w:instrText>
        </w:r>
      </w:ins>
      <w:r>
        <w:fldChar w:fldCharType="separate"/>
      </w:r>
      <w:ins w:id="878" w:author="Chin Guok" w:date="2015-07-31T14:50:00Z">
        <w:r>
          <w:rPr>
            <w:noProof/>
          </w:rPr>
          <w:t>143</w:t>
        </w:r>
        <w:r>
          <w:fldChar w:fldCharType="end"/>
        </w:r>
      </w:ins>
      <w:ins w:id="879" w:author="Chin Guok" w:date="2015-07-31T14:51:00Z">
        <w:r>
          <w:t>:</w:t>
        </w:r>
      </w:ins>
      <w:ins w:id="880" w:author="Chin Guok" w:date="2015-07-31T14:50:00Z">
        <w:r>
          <w:t xml:space="preserve"> Example </w:t>
        </w:r>
      </w:ins>
      <w:ins w:id="881" w:author="Chin Guok" w:date="2015-07-31T14:51:00Z">
        <w:r w:rsidR="00B33177">
          <w:t>VLAN selection collision in Tree Connection workflow</w:t>
        </w:r>
      </w:ins>
    </w:p>
    <w:p w14:paraId="52942F41" w14:textId="4EFFB39B" w:rsidR="00A463B1" w:rsidRDefault="00A463B1" w:rsidP="00A463B1">
      <w:pPr>
        <w:pStyle w:val="nobreak"/>
        <w:tabs>
          <w:tab w:val="left" w:pos="1400"/>
        </w:tabs>
        <w:rPr>
          <w:ins w:id="882" w:author="Chin Guok" w:date="2015-07-31T15:22:00Z"/>
        </w:rPr>
      </w:pPr>
      <w:ins w:id="883" w:author="Chin Guok" w:date="2015-07-31T15:22:00Z">
        <w:r>
          <w:t xml:space="preserve">Below is </w:t>
        </w:r>
        <w:r w:rsidRPr="007E0601">
          <w:t xml:space="preserve">an example </w:t>
        </w:r>
        <w:r w:rsidRPr="007E0601">
          <w:rPr>
            <w:i/>
          </w:rPr>
          <w:t>reserve</w:t>
        </w:r>
        <w:r>
          <w:rPr>
            <w:i/>
          </w:rPr>
          <w:t>Failed</w:t>
        </w:r>
        <w:r w:rsidRPr="007E0601">
          <w:t xml:space="preserve"> request XML message for a bidirectional service as </w:t>
        </w:r>
        <w:r>
          <w:t>defined in NSI CS version 2.</w:t>
        </w:r>
      </w:ins>
      <w:ins w:id="884" w:author="Chin Guok" w:date="2015-07-31T15:23:00Z">
        <w:r>
          <w:t>1</w:t>
        </w:r>
      </w:ins>
      <w:ins w:id="885" w:author="Chin Guok" w:date="2015-07-31T15:22:00Z">
        <w:r>
          <w:t xml:space="preserve"> that failed </w:t>
        </w:r>
      </w:ins>
      <w:ins w:id="886" w:author="Chin Guok" w:date="2015-07-31T15:25:00Z">
        <w:r>
          <w:t xml:space="preserve">because of insufficient available capacity for the reservation.  A </w:t>
        </w:r>
      </w:ins>
      <w:ins w:id="887" w:author="Chin Guok" w:date="2015-07-31T15:27:00Z">
        <w:r>
          <w:t>feedback field is also returned indicating the amount of available capacity.</w:t>
        </w:r>
      </w:ins>
      <w:ins w:id="888" w:author="Chin Guok" w:date="2015-07-31T15:22:00Z">
        <w:r>
          <w:t xml:space="preserve"> There are a few things to note:</w:t>
        </w:r>
      </w:ins>
    </w:p>
    <w:p w14:paraId="19E5B41F" w14:textId="77777777" w:rsidR="00A463B1" w:rsidRPr="007E0601" w:rsidRDefault="00A463B1" w:rsidP="00A463B1">
      <w:pPr>
        <w:rPr>
          <w:ins w:id="889" w:author="Chin Guok" w:date="2015-07-31T15:22:00Z"/>
        </w:rPr>
      </w:pPr>
    </w:p>
    <w:p w14:paraId="3C0661D9" w14:textId="379E4458" w:rsidR="00A463B1" w:rsidRDefault="00A463B1" w:rsidP="00A463B1">
      <w:pPr>
        <w:numPr>
          <w:ilvl w:val="0"/>
          <w:numId w:val="31"/>
        </w:numPr>
        <w:rPr>
          <w:ins w:id="890" w:author="Chin Guok" w:date="2015-07-31T15:28:00Z"/>
        </w:rPr>
      </w:pPr>
      <w:ins w:id="891" w:author="Chin Guok" w:date="2015-07-31T15:28:00Z">
        <w:r>
          <w:t>TO BE FILLED IN AS NECESSARY</w:t>
        </w:r>
      </w:ins>
    </w:p>
    <w:p w14:paraId="3148241D" w14:textId="77777777" w:rsidR="00A463B1" w:rsidRPr="007E0601" w:rsidRDefault="00A463B1">
      <w:pPr>
        <w:ind w:left="720"/>
        <w:rPr>
          <w:ins w:id="892" w:author="Chin Guok" w:date="2015-07-31T15:22:00Z"/>
        </w:rPr>
        <w:pPrChange w:id="893" w:author="Chin Guok" w:date="2015-07-31T15:28:00Z">
          <w:pPr>
            <w:numPr>
              <w:numId w:val="31"/>
            </w:numPr>
            <w:ind w:left="720" w:hanging="360"/>
          </w:pPr>
        </w:pPrChange>
      </w:pPr>
    </w:p>
    <w:p w14:paraId="0D7911EA" w14:textId="77777777" w:rsidR="00A463B1" w:rsidRPr="00657734" w:rsidRDefault="00A463B1" w:rsidP="00A463B1">
      <w:pPr>
        <w:ind w:left="720"/>
        <w:rPr>
          <w:ins w:id="894" w:author="Chin Guok" w:date="2015-07-31T15:28:00Z"/>
          <w:rFonts w:asciiTheme="majorHAnsi" w:hAnsiTheme="majorHAnsi"/>
          <w:color w:val="000096"/>
          <w:sz w:val="16"/>
          <w:szCs w:val="16"/>
        </w:rPr>
      </w:pPr>
      <w:ins w:id="895" w:author="Chin Guok" w:date="2015-07-31T15:28:00Z">
        <w:r w:rsidRPr="00657734">
          <w:rPr>
            <w:rFonts w:asciiTheme="majorHAnsi" w:hAnsiTheme="majorHAnsi"/>
            <w:color w:val="000096"/>
            <w:sz w:val="16"/>
            <w:szCs w:val="16"/>
          </w:rPr>
          <w:lastRenderedPageBreak/>
          <w:t>&lt;nsi:reserveFailed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00705</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CAPACITY_UNAVAILABLE: Insufficient capacity available for reservation (10000 mb/s).</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"capacity"</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10000</w:t>
        </w:r>
        <w:r w:rsidRPr="00657734">
          <w:rPr>
            <w:rFonts w:asciiTheme="majorHAnsi" w:hAnsiTheme="majorHAnsi"/>
            <w:color w:val="000096"/>
            <w:sz w:val="16"/>
            <w:szCs w:val="16"/>
          </w:rPr>
          <w:t>&lt;/value&gt;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2500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A9C0397" w14:textId="77777777" w:rsidR="00CA1220" w:rsidRDefault="00CA1220" w:rsidP="00A463B1">
      <w:pPr>
        <w:rPr>
          <w:ins w:id="896" w:author="Chin Guok" w:date="2015-07-28T14:46:00Z"/>
          <w:rFonts w:asciiTheme="majorHAnsi" w:hAnsiTheme="majorHAnsi"/>
          <w:color w:val="000096"/>
          <w:sz w:val="18"/>
          <w:szCs w:val="18"/>
        </w:rPr>
      </w:pPr>
    </w:p>
    <w:p w14:paraId="1A4E2D2F" w14:textId="7A4D52B9" w:rsidR="00CA1220" w:rsidRDefault="00A463B1" w:rsidP="00A463B1">
      <w:pPr>
        <w:rPr>
          <w:ins w:id="897" w:author="Chin Guok" w:date="2015-07-31T15:32:00Z"/>
          <w:rFonts w:asciiTheme="majorHAnsi" w:hAnsiTheme="majorHAnsi"/>
          <w:color w:val="000096"/>
          <w:sz w:val="18"/>
          <w:szCs w:val="18"/>
        </w:rPr>
      </w:pPr>
      <w:ins w:id="898" w:author="Chin Guok" w:date="2015-07-31T15:29:00Z">
        <w:r>
          <w:rPr>
            <w:rFonts w:asciiTheme="majorHAnsi" w:hAnsiTheme="majorHAnsi"/>
            <w:color w:val="000096"/>
            <w:sz w:val="18"/>
            <w:szCs w:val="18"/>
          </w:rPr>
          <w:t xml:space="preserve">Below is another example of a </w:t>
        </w:r>
        <w:r w:rsidRPr="00795B8A">
          <w:rPr>
            <w:rFonts w:asciiTheme="majorHAnsi" w:hAnsiTheme="majorHAnsi"/>
            <w:i/>
            <w:color w:val="000096"/>
            <w:sz w:val="18"/>
            <w:szCs w:val="18"/>
            <w:rPrChange w:id="899" w:author="Chin Guok" w:date="2015-07-31T15:33:00Z">
              <w:rPr>
                <w:rFonts w:asciiTheme="majorHAnsi" w:hAnsiTheme="majorHAnsi"/>
                <w:color w:val="000096"/>
                <w:sz w:val="18"/>
                <w:szCs w:val="18"/>
              </w:rPr>
            </w:rPrChange>
          </w:rPr>
          <w:t>reserveFailed</w:t>
        </w:r>
        <w:r>
          <w:rPr>
            <w:rFonts w:asciiTheme="majorHAnsi" w:hAnsiTheme="majorHAnsi"/>
            <w:color w:val="000096"/>
            <w:sz w:val="18"/>
            <w:szCs w:val="18"/>
          </w:rPr>
          <w:t xml:space="preserve"> message</w:t>
        </w:r>
      </w:ins>
      <w:ins w:id="900" w:author="Chin Guok" w:date="2015-07-31T15:31:00Z">
        <w:r>
          <w:rPr>
            <w:rFonts w:asciiTheme="majorHAnsi" w:hAnsiTheme="majorHAnsi"/>
            <w:color w:val="000096"/>
            <w:sz w:val="18"/>
            <w:szCs w:val="18"/>
          </w:rPr>
          <w:t>.  T</w:t>
        </w:r>
      </w:ins>
      <w:ins w:id="901" w:author="Chin Guok" w:date="2015-07-31T15:29:00Z">
        <w:r>
          <w:rPr>
            <w:rFonts w:asciiTheme="majorHAnsi" w:hAnsiTheme="majorHAnsi"/>
            <w:color w:val="000096"/>
            <w:sz w:val="18"/>
            <w:szCs w:val="18"/>
          </w:rPr>
          <w:t>his message indicat</w:t>
        </w:r>
      </w:ins>
      <w:ins w:id="902" w:author="Chin Guok" w:date="2015-07-31T15:31:00Z">
        <w:r>
          <w:rPr>
            <w:rFonts w:asciiTheme="majorHAnsi" w:hAnsiTheme="majorHAnsi"/>
            <w:color w:val="000096"/>
            <w:sz w:val="18"/>
            <w:szCs w:val="18"/>
          </w:rPr>
          <w:t>es</w:t>
        </w:r>
      </w:ins>
      <w:ins w:id="903" w:author="Chin Guok" w:date="2015-07-31T15:29:00Z">
        <w:r>
          <w:rPr>
            <w:rFonts w:asciiTheme="majorHAnsi" w:hAnsiTheme="majorHAnsi"/>
            <w:color w:val="000096"/>
            <w:sz w:val="18"/>
            <w:szCs w:val="18"/>
          </w:rPr>
          <w:t xml:space="preserve"> that the selected VLAN is aready in use, and </w:t>
        </w:r>
        <w:r w:rsidR="00B810F7">
          <w:rPr>
            <w:rFonts w:asciiTheme="majorHAnsi" w:hAnsiTheme="majorHAnsi"/>
            <w:color w:val="000096"/>
            <w:sz w:val="18"/>
            <w:szCs w:val="18"/>
          </w:rPr>
          <w:t>proposes</w:t>
        </w:r>
        <w:r>
          <w:rPr>
            <w:rFonts w:asciiTheme="majorHAnsi" w:hAnsiTheme="majorHAnsi"/>
            <w:color w:val="000096"/>
            <w:sz w:val="18"/>
            <w:szCs w:val="18"/>
          </w:rPr>
          <w:t xml:space="preserve"> range of available VLANs</w:t>
        </w:r>
      </w:ins>
      <w:ins w:id="904" w:author="Chin Guok" w:date="2015-07-31T15:32:00Z">
        <w:r w:rsidR="00B810F7">
          <w:rPr>
            <w:rFonts w:asciiTheme="majorHAnsi" w:hAnsiTheme="majorHAnsi"/>
            <w:color w:val="000096"/>
            <w:sz w:val="18"/>
            <w:szCs w:val="18"/>
          </w:rPr>
          <w:t>.</w:t>
        </w:r>
      </w:ins>
    </w:p>
    <w:p w14:paraId="26DCA908" w14:textId="77777777" w:rsidR="00B810F7" w:rsidRDefault="00B810F7" w:rsidP="00A463B1">
      <w:pPr>
        <w:rPr>
          <w:ins w:id="905" w:author="Chin Guok" w:date="2015-07-31T15:32:00Z"/>
          <w:rFonts w:asciiTheme="majorHAnsi" w:hAnsiTheme="majorHAnsi"/>
          <w:color w:val="000096"/>
          <w:sz w:val="18"/>
          <w:szCs w:val="18"/>
        </w:rPr>
      </w:pPr>
    </w:p>
    <w:p w14:paraId="036B739A" w14:textId="1990F863" w:rsidR="00B810F7" w:rsidRPr="00B22F2D" w:rsidRDefault="00B810F7" w:rsidP="00B810F7">
      <w:pPr>
        <w:ind w:left="720"/>
        <w:rPr>
          <w:rFonts w:asciiTheme="majorHAnsi" w:hAnsiTheme="majorHAnsi"/>
          <w:color w:val="000096"/>
          <w:sz w:val="18"/>
          <w:szCs w:val="18"/>
        </w:rPr>
      </w:pPr>
      <w:ins w:id="906" w:author="Chin Guok" w:date="2015-07-31T15:32:00Z">
        <w:r w:rsidRPr="00657734">
          <w:rPr>
            <w:rFonts w:asciiTheme="majorHAnsi" w:hAnsiTheme="majorHAnsi"/>
            <w:color w:val="000096"/>
            <w:sz w:val="16"/>
            <w:szCs w:val="16"/>
          </w:rPr>
          <w:t>&lt;nsi:reserveFailed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00704</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STP_UNAVALABLE: Specified STP already in use (urn:ogf:network:icair.org:2013:topology:netherlight?vlan=1782).</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"sourceSTP"</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&lt;/value&gt;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urn:ogf:network:icair.org:2013:topology:netherlight?vlan=1785-1790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29166CB" w14:textId="77777777" w:rsidR="007D09DC" w:rsidRDefault="007D09DC" w:rsidP="007D09DC">
      <w:pPr>
        <w:pStyle w:val="Heading2"/>
        <w:tabs>
          <w:tab w:val="clear" w:pos="576"/>
        </w:tabs>
        <w:spacing w:before="240" w:after="240"/>
      </w:pPr>
      <w:r>
        <w:lastRenderedPageBreak/>
        <w:tab/>
      </w:r>
      <w:bookmarkStart w:id="907" w:name="_Toc236848497"/>
      <w:bookmarkStart w:id="908" w:name="_Toc299721177"/>
      <w:r>
        <w:t>Reservation modification</w:t>
      </w:r>
      <w:bookmarkEnd w:id="907"/>
      <w:bookmarkEnd w:id="908"/>
      <w:r>
        <w:t xml:space="preserve"> </w:t>
      </w:r>
    </w:p>
    <w:p w14:paraId="1F213BE9" w14:textId="519F9AEE" w:rsidR="007D09DC" w:rsidRDefault="007D09DC" w:rsidP="007D09DC">
      <w:r>
        <w:t xml:space="preserve">For a base point-to-point service specification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specifying a change in the combination of </w:t>
      </w:r>
      <w:r w:rsidRPr="00B22F2D">
        <w:rPr>
          <w:i/>
        </w:rPr>
        <w:t>startTime</w:t>
      </w:r>
      <w:r>
        <w:t xml:space="preserve"> and </w:t>
      </w:r>
      <w:r w:rsidRPr="00B22F2D">
        <w:rPr>
          <w:i/>
        </w:rPr>
        <w:t>endTime</w:t>
      </w:r>
      <w:r>
        <w:t xml:space="preserve"> as desired.</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DB44D34" w14:textId="7307813D" w:rsidR="007D09DC" w:rsidRDefault="007D09DC" w:rsidP="007D09DC">
      <w:r>
        <w:t xml:space="preserve">Below is an example </w:t>
      </w:r>
      <w:r w:rsidRPr="00E22DC9">
        <w:rPr>
          <w:i/>
        </w:rPr>
        <w:t>reserve</w:t>
      </w:r>
      <w:r>
        <w:t xml:space="preserve"> modification request XML message where we are requesting a modification to the </w:t>
      </w:r>
      <w:r w:rsidRPr="00B22F2D">
        <w:rPr>
          <w:i/>
        </w:rPr>
        <w:t>capacity</w:t>
      </w:r>
      <w:r w:rsidR="002D2834">
        <w:t xml:space="preserve"> parameter of the reservation.</w:t>
      </w:r>
      <w:r w:rsidR="00E411A9">
        <w:t xml:space="preserve"> </w:t>
      </w:r>
      <w:r w:rsidR="002D2834">
        <w:t xml:space="preserve">Notice the </w:t>
      </w:r>
      <w:r w:rsidR="002D2834" w:rsidRPr="00B22F2D">
        <w:rPr>
          <w:i/>
        </w:rPr>
        <w:t>serviceType</w:t>
      </w:r>
      <w:r w:rsidR="002D2834">
        <w:t xml:space="preserve"> element is not required since the reservation is already bound by the original </w:t>
      </w:r>
      <w:r w:rsidR="002D2834" w:rsidRPr="00B22F2D">
        <w:rPr>
          <w:i/>
        </w:rPr>
        <w:t>serviceType</w:t>
      </w:r>
      <w:r w:rsidR="002D2834">
        <w:t xml:space="preserve"> specified in the </w:t>
      </w:r>
      <w:r w:rsidR="002D2834" w:rsidRPr="00B22F2D">
        <w:rPr>
          <w:i/>
        </w:rPr>
        <w:t>reserve</w:t>
      </w:r>
      <w:r w:rsidR="002D2834">
        <w:t xml:space="preserve"> request.</w:t>
      </w:r>
    </w:p>
    <w:p w14:paraId="590285C0" w14:textId="77777777" w:rsidR="007D09DC" w:rsidRDefault="007D09DC" w:rsidP="007D09DC">
      <w:pPr>
        <w:ind w:left="720"/>
        <w:rPr>
          <w:rFonts w:asciiTheme="majorHAnsi" w:hAnsiTheme="majorHAnsi"/>
          <w:color w:val="000096"/>
          <w:sz w:val="18"/>
          <w:szCs w:val="18"/>
        </w:rPr>
      </w:pPr>
      <w:r>
        <w:rPr>
          <w:rFonts w:ascii="Times New Roman" w:hAnsi="Times New Roman"/>
          <w:color w:val="000000"/>
          <w:sz w:val="24"/>
          <w:szCs w:val="24"/>
        </w:rPr>
        <w:br/>
      </w:r>
      <w:r w:rsidR="00851062" w:rsidRPr="00793BDB">
        <w:rPr>
          <w:rFonts w:asciiTheme="majorHAnsi" w:hAnsiTheme="majorHAnsi"/>
          <w:color w:val="000096"/>
          <w:sz w:val="18"/>
          <w:szCs w:val="18"/>
        </w:rPr>
        <w:t>&lt;nsi</w:t>
      </w:r>
      <w:proofErr w:type="gramStart"/>
      <w:r w:rsidR="00851062" w:rsidRPr="00793BDB">
        <w:rPr>
          <w:rFonts w:asciiTheme="majorHAnsi" w:hAnsiTheme="majorHAnsi"/>
          <w:color w:val="000096"/>
          <w:sz w:val="18"/>
          <w:szCs w:val="18"/>
        </w:rPr>
        <w:t>:reserve</w:t>
      </w:r>
      <w:proofErr w:type="gramEnd"/>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xmlns:nsi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/connection/types"</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xmlns:xsi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"http://www.w3.org/2001/XMLSchema-instance"</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xmlns:p2p</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/services/point2point"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t>urn:uuid:4b4a71d0-3c71-47cf-a646-beacb14a4c72</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w:t>
      </w:r>
      <w:r w:rsidR="00851062" w:rsidRPr="00793BDB">
        <w:rPr>
          <w:rFonts w:asciiTheme="majorHAnsi" w:hAnsiTheme="majorHAnsi"/>
          <w:color w:val="F5844C"/>
          <w:sz w:val="18"/>
          <w:szCs w:val="18"/>
        </w:rPr>
        <w:t xml:space="preserve"> version</w:t>
      </w:r>
      <w:r w:rsidR="00851062" w:rsidRPr="00793BDB">
        <w:rPr>
          <w:rFonts w:asciiTheme="majorHAnsi" w:hAnsiTheme="majorHAnsi"/>
          <w:color w:val="FF8040"/>
          <w:sz w:val="18"/>
          <w:szCs w:val="18"/>
        </w:rPr>
        <w:t>=</w:t>
      </w:r>
      <w:r w:rsidR="00851062">
        <w:rPr>
          <w:rFonts w:asciiTheme="majorHAnsi" w:hAnsiTheme="majorHAnsi"/>
          <w:color w:val="993300"/>
          <w:sz w:val="18"/>
          <w:szCs w:val="18"/>
        </w:rPr>
        <w:t>"2</w:t>
      </w:r>
      <w:r w:rsidR="00851062" w:rsidRPr="00793BDB">
        <w:rPr>
          <w:rFonts w:asciiTheme="majorHAnsi" w:hAnsiTheme="majorHAnsi"/>
          <w:color w:val="993300"/>
          <w:sz w:val="18"/>
          <w:szCs w:val="18"/>
        </w:rPr>
        <w: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Pr>
          <w:rFonts w:asciiTheme="majorHAnsi" w:hAnsiTheme="majorHAnsi"/>
          <w:color w:val="000000"/>
          <w:sz w:val="18"/>
          <w:szCs w:val="18"/>
        </w:rPr>
        <w:t>500</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&lt;/criteria&gt;</w:t>
      </w:r>
      <w:r w:rsidR="00851062" w:rsidRPr="00793BDB">
        <w:rPr>
          <w:rFonts w:asciiTheme="majorHAnsi" w:hAnsiTheme="majorHAnsi"/>
          <w:color w:val="000000"/>
          <w:sz w:val="18"/>
          <w:szCs w:val="18"/>
        </w:rPr>
        <w:br/>
      </w:r>
      <w:r w:rsidR="00851062" w:rsidRPr="00793BDB">
        <w:rPr>
          <w:rFonts w:asciiTheme="majorHAnsi" w:hAnsiTheme="majorHAnsi"/>
          <w:color w:val="000096"/>
          <w:sz w:val="18"/>
          <w:szCs w:val="18"/>
        </w:rPr>
        <w:t>&lt;/nsi:reserve&gt;</w:t>
      </w:r>
    </w:p>
    <w:p w14:paraId="50D209FD" w14:textId="77777777" w:rsidR="00BD1202" w:rsidRDefault="00BD1202" w:rsidP="007D09DC">
      <w:pPr>
        <w:ind w:left="720"/>
        <w:rPr>
          <w:rFonts w:asciiTheme="majorHAnsi" w:hAnsiTheme="majorHAnsi"/>
          <w:color w:val="000096"/>
          <w:sz w:val="18"/>
          <w:szCs w:val="18"/>
        </w:rPr>
      </w:pPr>
    </w:p>
    <w:p w14:paraId="24D616B0" w14:textId="01F5E6C4" w:rsidR="00DD2D0E" w:rsidRDefault="00BD1202" w:rsidP="00B22F2D">
      <w:pPr>
        <w:pStyle w:val="Heading1"/>
      </w:pPr>
      <w:bookmarkStart w:id="909" w:name="_Ref374970828"/>
      <w:bookmarkStart w:id="910" w:name="_Toc299721178"/>
      <w:bookmarkStart w:id="911" w:name="_Toc248385767"/>
      <w:bookmarkStart w:id="912" w:name="_Toc374967206"/>
      <w:r w:rsidRPr="006C7966">
        <w:t xml:space="preserve">Appendix </w:t>
      </w:r>
      <w:r>
        <w:t>F</w:t>
      </w:r>
      <w:r w:rsidRPr="006C7966">
        <w:t xml:space="preserve">: </w:t>
      </w:r>
      <w:r w:rsidR="00DD2D0E">
        <w:t xml:space="preserve">Tree and Chain Connection </w:t>
      </w:r>
      <w:r w:rsidR="00AB5590">
        <w:t>E</w:t>
      </w:r>
      <w:r w:rsidR="00DD2D0E">
        <w:t>xamples</w:t>
      </w:r>
      <w:bookmarkEnd w:id="909"/>
      <w:bookmarkEnd w:id="910"/>
      <w:r w:rsidR="00DD2D0E">
        <w:t xml:space="preserve"> </w:t>
      </w:r>
    </w:p>
    <w:p w14:paraId="4431275E" w14:textId="77777777" w:rsidR="00BD1202" w:rsidRPr="006C7966" w:rsidRDefault="00BD1202" w:rsidP="00DD2D0E">
      <w:pPr>
        <w:pStyle w:val="Heading2"/>
      </w:pPr>
      <w:bookmarkStart w:id="913" w:name="_Toc299721179"/>
      <w:r w:rsidRPr="006C7966">
        <w:t>Connection managed by an NSA chain</w:t>
      </w:r>
      <w:bookmarkEnd w:id="911"/>
      <w:bookmarkEnd w:id="912"/>
      <w:bookmarkEnd w:id="913"/>
      <w:r w:rsidRPr="006C7966">
        <w:t xml:space="preserve"> </w:t>
      </w:r>
    </w:p>
    <w:p w14:paraId="2CC01B4A" w14:textId="77777777" w:rsidR="00BD1202" w:rsidRPr="006C7966" w:rsidRDefault="00BD1202" w:rsidP="00BD1202"/>
    <w:p w14:paraId="60E3AD10" w14:textId="7C991834"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r w:rsidR="00BD4BAA" w:rsidRPr="006C7966">
        <w:t xml:space="preserve">Figure </w:t>
      </w:r>
      <w:r w:rsidR="00BD4BAA">
        <w:rPr>
          <w:noProof/>
        </w:rPr>
        <w:t>144</w:t>
      </w:r>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lang w:val="en-GB" w:eastAsia="en-GB"/>
        </w:rPr>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18428172" w:rsidR="00BD1202" w:rsidRPr="006C7966" w:rsidRDefault="00BD1202" w:rsidP="00BD1202">
      <w:pPr>
        <w:pStyle w:val="Caption"/>
        <w:jc w:val="center"/>
      </w:pPr>
      <w:bookmarkStart w:id="914" w:name="_Ref377120144"/>
      <w:r w:rsidRPr="006C7966">
        <w:lastRenderedPageBreak/>
        <w:t xml:space="preserve">Figure </w:t>
      </w:r>
      <w:fldSimple w:instr=" SEQ Figure \* ARABIC ">
        <w:r w:rsidR="00B33177">
          <w:rPr>
            <w:noProof/>
          </w:rPr>
          <w:t>144</w:t>
        </w:r>
      </w:fldSimple>
      <w:bookmarkEnd w:id="914"/>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proofErr w:type="gramStart"/>
      <w:r>
        <w:rPr>
          <w:rFonts w:cs="Arial"/>
        </w:rPr>
        <w:t>uRA</w:t>
      </w:r>
      <w:proofErr w:type="gramEnd"/>
      <w:r>
        <w:rPr>
          <w:rFonts w:cs="Arial"/>
        </w:rPr>
        <w:t xml:space="preserve">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915" w:name="_Toc299721180"/>
      <w:r w:rsidRPr="006C7966">
        <w:t xml:space="preserve">Connection managed by an NSA </w:t>
      </w:r>
      <w:r>
        <w:t>tree</w:t>
      </w:r>
      <w:bookmarkEnd w:id="915"/>
      <w:r w:rsidRPr="006C7966">
        <w:t xml:space="preserve"> </w:t>
      </w:r>
    </w:p>
    <w:p w14:paraId="7030A056" w14:textId="77777777" w:rsidR="00DD2D0E" w:rsidRPr="006C7966" w:rsidRDefault="00DD2D0E" w:rsidP="00BD1202">
      <w:pPr>
        <w:rPr>
          <w:rFonts w:cs="Arial"/>
        </w:rPr>
      </w:pPr>
    </w:p>
    <w:p w14:paraId="1483F74F" w14:textId="63B5F6ED" w:rsidR="00BD1202" w:rsidRPr="006C7966" w:rsidRDefault="00075FC8" w:rsidP="00BD1202">
      <w:pPr>
        <w:rPr>
          <w:rFonts w:cs="Arial"/>
        </w:rPr>
      </w:pPr>
      <w:r>
        <w:rPr>
          <w:rFonts w:cs="Arial"/>
        </w:rPr>
        <w:fldChar w:fldCharType="begin"/>
      </w:r>
      <w:r w:rsidR="003C25FB">
        <w:rPr>
          <w:rFonts w:cs="Arial"/>
        </w:rPr>
        <w:instrText xml:space="preserve"> REF _Ref377120175 \h </w:instrText>
      </w:r>
      <w:r>
        <w:rPr>
          <w:rFonts w:cs="Arial"/>
        </w:rPr>
      </w:r>
      <w:r>
        <w:rPr>
          <w:rFonts w:cs="Arial"/>
        </w:rPr>
        <w:fldChar w:fldCharType="separate"/>
      </w:r>
      <w:r w:rsidR="00BD4BAA" w:rsidRPr="006C7966">
        <w:t xml:space="preserve">Figure </w:t>
      </w:r>
      <w:r w:rsidR="00BD4BAA">
        <w:rPr>
          <w:noProof/>
        </w:rPr>
        <w:t>145</w:t>
      </w:r>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lang w:val="en-GB" w:eastAsia="en-GB"/>
        </w:rPr>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56CED137" w:rsidR="00BD1202" w:rsidRPr="006C7966" w:rsidRDefault="00BD1202" w:rsidP="00BD1202">
      <w:pPr>
        <w:pStyle w:val="Caption"/>
        <w:jc w:val="center"/>
      </w:pPr>
      <w:bookmarkStart w:id="916" w:name="_Ref377120175"/>
      <w:r w:rsidRPr="006C7966">
        <w:t xml:space="preserve">Figure </w:t>
      </w:r>
      <w:fldSimple w:instr=" SEQ Figure \* ARABIC ">
        <w:r w:rsidR="00BD4BAA">
          <w:rPr>
            <w:noProof/>
          </w:rPr>
          <w:t>145</w:t>
        </w:r>
      </w:fldSimple>
      <w:bookmarkEnd w:id="916"/>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proofErr w:type="gramStart"/>
      <w:r>
        <w:rPr>
          <w:rFonts w:cs="Arial"/>
        </w:rPr>
        <w:t>uRA</w:t>
      </w:r>
      <w:proofErr w:type="gramEnd"/>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w:t>
      </w:r>
      <w:r w:rsidRPr="006C7966">
        <w:rPr>
          <w:rFonts w:cs="Arial"/>
        </w:rPr>
        <w:lastRenderedPageBreak/>
        <w:t xml:space="preserve">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Pr>
        <w:rPr>
          <w:ins w:id="917" w:author="Guy Roberts" w:date="2015-07-17T15:41:00Z"/>
        </w:rPr>
      </w:pPr>
    </w:p>
    <w:p w14:paraId="3BC9DDE0" w14:textId="12138693" w:rsidR="003B4295" w:rsidRDefault="003B4295" w:rsidP="003B4295">
      <w:pPr>
        <w:pStyle w:val="Heading1"/>
        <w:rPr>
          <w:ins w:id="918" w:author="Guy Roberts" w:date="2015-07-17T15:41:00Z"/>
          <w:lang w:val="en-GB"/>
        </w:rPr>
      </w:pPr>
      <w:bookmarkStart w:id="919" w:name="_Toc424208050"/>
      <w:bookmarkStart w:id="920" w:name="_Toc299721181"/>
      <w:ins w:id="921" w:author="Guy Roberts" w:date="2015-07-17T15:41:00Z">
        <w:r>
          <w:rPr>
            <w:lang w:val="en-GB"/>
          </w:rPr>
          <w:t>Appendix G: Using the Explicit Routing Object in practice</w:t>
        </w:r>
        <w:bookmarkEnd w:id="919"/>
        <w:bookmarkEnd w:id="920"/>
      </w:ins>
    </w:p>
    <w:p w14:paraId="4A51BCC1" w14:textId="77777777" w:rsidR="003B4295" w:rsidRDefault="003B4295" w:rsidP="003B4295">
      <w:pPr>
        <w:rPr>
          <w:ins w:id="922" w:author="Guy Roberts" w:date="2015-07-17T15:43:00Z"/>
        </w:rPr>
      </w:pPr>
      <w:commentRangeStart w:id="923"/>
      <w:ins w:id="924" w:author="Guy Roberts" w:date="2015-07-17T15:41:00Z">
        <w:r>
          <w:t xml:space="preserve">[GFD.212] </w:t>
        </w:r>
      </w:ins>
      <w:commentRangeEnd w:id="923"/>
      <w:ins w:id="925" w:author="Guy Roberts" w:date="2015-07-17T15:45:00Z">
        <w:r>
          <w:rPr>
            <w:rStyle w:val="CommentReference"/>
          </w:rPr>
          <w:commentReference w:id="923"/>
        </w:r>
      </w:ins>
      <w:ins w:id="926" w:author="Guy Roberts" w:date="2015-07-17T15:41:00Z">
        <w:r>
          <w:t>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ins>
    </w:p>
    <w:p w14:paraId="0C868135" w14:textId="77777777" w:rsidR="003B4295" w:rsidRDefault="003B4295" w:rsidP="003B4295">
      <w:pPr>
        <w:rPr>
          <w:ins w:id="927" w:author="Guy Roberts" w:date="2015-07-17T15:41:00Z"/>
        </w:rPr>
      </w:pPr>
    </w:p>
    <w:p w14:paraId="3CC324E9" w14:textId="77777777" w:rsidR="003B4295" w:rsidRPr="003B4295" w:rsidRDefault="003B4295" w:rsidP="003B4295">
      <w:pPr>
        <w:pStyle w:val="Heading2"/>
        <w:rPr>
          <w:ins w:id="928" w:author="Guy Roberts" w:date="2015-07-17T15:41:00Z"/>
        </w:rPr>
      </w:pPr>
      <w:bookmarkStart w:id="929" w:name="_Ref297982495"/>
      <w:bookmarkStart w:id="930" w:name="_Toc424208051"/>
      <w:bookmarkStart w:id="931" w:name="_Toc299721182"/>
      <w:ins w:id="932" w:author="Guy Roberts" w:date="2015-07-17T15:41:00Z">
        <w:r w:rsidRPr="003B4295">
          <w:t>The P2PS element</w:t>
        </w:r>
        <w:bookmarkEnd w:id="929"/>
        <w:bookmarkEnd w:id="930"/>
        <w:bookmarkEnd w:id="931"/>
      </w:ins>
    </w:p>
    <w:p w14:paraId="256BCE98" w14:textId="77777777" w:rsidR="003B4295" w:rsidRDefault="003B4295" w:rsidP="003B4295">
      <w:pPr>
        <w:rPr>
          <w:ins w:id="933" w:author="Guy Roberts" w:date="2015-07-17T15:41:00Z"/>
        </w:rPr>
      </w:pPr>
      <w:ins w:id="934" w:author="Guy Roberts" w:date="2015-07-17T15:41:00Z">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ins>
    </w:p>
    <w:p w14:paraId="33E16FCA" w14:textId="77777777" w:rsidR="003B4295" w:rsidRDefault="003B4295" w:rsidP="003B4295">
      <w:pPr>
        <w:rPr>
          <w:ins w:id="935" w:author="Guy Roberts" w:date="2015-07-17T15:41:00Z"/>
        </w:rPr>
      </w:pPr>
    </w:p>
    <w:p w14:paraId="6A8A78AA" w14:textId="77777777" w:rsidR="003B4295" w:rsidRDefault="003B4295" w:rsidP="003B4295">
      <w:pPr>
        <w:ind w:left="720"/>
        <w:rPr>
          <w:ins w:id="936" w:author="Guy Roberts" w:date="2015-07-17T15:41:00Z"/>
        </w:rPr>
      </w:pPr>
      <w:proofErr w:type="gramStart"/>
      <w:ins w:id="937" w:author="Guy Roberts" w:date="2015-07-17T15:41:00Z">
        <w:r>
          <w:t>source</w:t>
        </w:r>
        <w:proofErr w:type="gramEnd"/>
        <w:r>
          <w:t xml:space="preserve"> STP </w:t>
        </w:r>
        <w:r w:rsidRPr="00DE5572">
          <w:rPr>
            <w:rFonts w:ascii="Andale Mono" w:hAnsi="Andale Mono" w:cs="Courier New"/>
            <w:color w:val="000000"/>
            <w:sz w:val="16"/>
            <w:szCs w:val="16"/>
          </w:rPr>
          <w:t>urn:ogf:network:kddilabs.jp:2013:topology:bi-ps?vlan=1782</w:t>
        </w:r>
      </w:ins>
    </w:p>
    <w:p w14:paraId="5D43FB41" w14:textId="77777777" w:rsidR="003B4295" w:rsidRDefault="003B4295" w:rsidP="003B4295">
      <w:pPr>
        <w:ind w:left="720"/>
        <w:rPr>
          <w:ins w:id="938" w:author="Guy Roberts" w:date="2015-07-17T15:41:00Z"/>
        </w:rPr>
      </w:pPr>
      <w:proofErr w:type="gramStart"/>
      <w:ins w:id="939" w:author="Guy Roberts" w:date="2015-07-17T15:41:00Z">
        <w:r>
          <w:t>to</w:t>
        </w:r>
        <w:proofErr w:type="gramEnd"/>
        <w:r>
          <w:t xml:space="preserve"> destination STP </w:t>
        </w:r>
        <w:r w:rsidRPr="00DE5572">
          <w:rPr>
            <w:rFonts w:ascii="Andale Mono" w:hAnsi="Andale Mono" w:cs="Courier New"/>
            <w:color w:val="000000"/>
            <w:sz w:val="16"/>
            <w:szCs w:val="16"/>
          </w:rPr>
          <w:t>urn:ogf:network:uvalight.net:2013:topology:ps?vlan=1782</w:t>
        </w:r>
      </w:ins>
    </w:p>
    <w:p w14:paraId="140AE33A" w14:textId="77777777" w:rsidR="003B4295" w:rsidRDefault="003B4295" w:rsidP="003B4295">
      <w:pPr>
        <w:ind w:left="720"/>
        <w:rPr>
          <w:ins w:id="940" w:author="Guy Roberts" w:date="2015-07-17T15:41:00Z"/>
        </w:rPr>
      </w:pPr>
      <w:proofErr w:type="gramStart"/>
      <w:ins w:id="941" w:author="Guy Roberts" w:date="2015-07-17T15:41:00Z">
        <w:r>
          <w:t>via</w:t>
        </w:r>
        <w:proofErr w:type="gramEnd"/>
        <w:r>
          <w:t xml:space="preserve">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ins>
    </w:p>
    <w:p w14:paraId="00BBF028" w14:textId="77777777" w:rsidR="003B4295" w:rsidRDefault="003B4295" w:rsidP="003B4295">
      <w:pPr>
        <w:rPr>
          <w:ins w:id="942" w:author="Guy Roberts" w:date="2015-07-17T15:41:00Z"/>
        </w:rPr>
      </w:pPr>
    </w:p>
    <w:p w14:paraId="44F8D7F7" w14:textId="77777777" w:rsidR="003B4295" w:rsidRPr="00DC20C9" w:rsidRDefault="003B4295" w:rsidP="003B4295">
      <w:pPr>
        <w:rPr>
          <w:ins w:id="943" w:author="Guy Roberts" w:date="2015-07-17T15:41:00Z"/>
        </w:rPr>
      </w:pPr>
      <w:ins w:id="944" w:author="Guy Roberts" w:date="2015-07-17T15:41:00Z">
        <w:r>
          <w:t xml:space="preserve">Would appear as follows in the NSI reservation request: </w:t>
        </w:r>
      </w:ins>
    </w:p>
    <w:p w14:paraId="198209BB" w14:textId="77777777" w:rsidR="003B4295" w:rsidRDefault="003B4295" w:rsidP="003B4295">
      <w:pPr>
        <w:rPr>
          <w:ins w:id="945" w:author="Guy Roberts" w:date="2015-07-17T15:41:00Z"/>
        </w:rPr>
      </w:pPr>
    </w:p>
    <w:p w14:paraId="2CBC1890" w14:textId="77777777" w:rsidR="003B4295" w:rsidRPr="00DC20C9" w:rsidRDefault="003B4295" w:rsidP="003B4295">
      <w:pPr>
        <w:rPr>
          <w:ins w:id="946" w:author="Guy Roberts" w:date="2015-07-17T15:41:00Z"/>
          <w:rFonts w:ascii="Andale Mono" w:hAnsi="Andale Mono" w:cs="Courier New"/>
          <w:color w:val="000096"/>
          <w:sz w:val="16"/>
          <w:szCs w:val="16"/>
        </w:rPr>
      </w:pPr>
      <w:ins w:id="947" w:author="Guy Roberts" w:date="2015-07-17T15:41:00Z">
        <w:r w:rsidRPr="00DC20C9">
          <w:rPr>
            <w:rFonts w:ascii="Andale Mono" w:hAnsi="Andale Mono" w:cs="Courier New"/>
            <w:color w:val="000096"/>
            <w:sz w:val="16"/>
            <w:szCs w:val="16"/>
          </w:rPr>
          <w:t>&lt;p2ps&gt;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t>100</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t>Bidirectional</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t>true</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t>urn:ogf:network:kddilabs.jp:2013:topology:bi-ps?vlan=1782</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t>urn:ogf:network:uvalight.net:2013:topology:ps?vlan=1782</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w:t>
        </w:r>
        <w:r w:rsidRPr="00DC20C9">
          <w:rPr>
            <w:rFonts w:ascii="Andale Mono" w:hAnsi="Andale Mono" w:cs="Courier New"/>
            <w:color w:val="F5844C"/>
            <w:sz w:val="16"/>
            <w:szCs w:val="16"/>
          </w:rPr>
          <w:t xml:space="preserve"> order</w:t>
        </w:r>
        <w:r w:rsidRPr="00DC20C9">
          <w:rPr>
            <w:rFonts w:ascii="Andale Mono" w:hAnsi="Andale Mono" w:cs="Courier New"/>
            <w:color w:val="FF8040"/>
            <w:sz w:val="16"/>
            <w:szCs w:val="16"/>
          </w:rPr>
          <w:t>=</w:t>
        </w:r>
        <w:r w:rsidRPr="00DC20C9">
          <w:rPr>
            <w:rFonts w:ascii="Andale Mono" w:hAnsi="Andale Mono" w:cs="Courier New"/>
            <w:color w:val="993300"/>
            <w:sz w:val="16"/>
            <w:szCs w:val="16"/>
          </w:rPr>
          <w:t>"</w:t>
        </w:r>
        <w:r>
          <w:rPr>
            <w:rFonts w:ascii="Andale Mono" w:hAnsi="Andale Mono" w:cs="Courier New"/>
            <w:color w:val="993300"/>
            <w:sz w:val="16"/>
            <w:szCs w:val="16"/>
          </w:rPr>
          <w:t>0</w:t>
        </w:r>
        <w:r w:rsidRPr="00DC20C9">
          <w:rPr>
            <w:rFonts w:ascii="Andale Mono" w:hAnsi="Andale Mono" w:cs="Courier New"/>
            <w:color w:val="993300"/>
            <w:sz w:val="16"/>
            <w:szCs w:val="16"/>
          </w:rPr>
          <w:t>"</w:t>
        </w:r>
        <w:r w:rsidRPr="00DC20C9">
          <w:rPr>
            <w:rFonts w:ascii="Andale Mono" w:hAnsi="Andale Mono" w:cs="Courier New"/>
            <w:color w:val="000096"/>
            <w:sz w:val="16"/>
            <w:szCs w:val="16"/>
          </w:rPr>
          <w:t>&gt;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t>urn:ogf:network:icair.org:2013:topology:netherlight?vlan=1782</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r>
        <w:r w:rsidRPr="00DC20C9">
          <w:rPr>
            <w:rFonts w:ascii="Andale Mono" w:hAnsi="Andale Mono" w:cs="Courier New"/>
            <w:color w:val="000096"/>
            <w:sz w:val="16"/>
            <w:szCs w:val="16"/>
          </w:rPr>
          <w:t>&lt;/p2ps&gt;</w:t>
        </w:r>
      </w:ins>
    </w:p>
    <w:p w14:paraId="470706AE" w14:textId="77777777" w:rsidR="003B4295" w:rsidRPr="00DC20C9" w:rsidRDefault="003B4295" w:rsidP="003B4295">
      <w:pPr>
        <w:rPr>
          <w:ins w:id="948" w:author="Guy Roberts" w:date="2015-07-17T15:41:00Z"/>
        </w:rPr>
      </w:pPr>
    </w:p>
    <w:p w14:paraId="73982E27" w14:textId="77777777" w:rsidR="003B4295" w:rsidRDefault="003B4295" w:rsidP="003B4295">
      <w:pPr>
        <w:rPr>
          <w:ins w:id="949" w:author="Guy Roberts" w:date="2015-07-17T15:41:00Z"/>
        </w:rPr>
      </w:pPr>
      <w:ins w:id="950" w:author="Guy Roberts" w:date="2015-07-17T15:41:00Z">
        <w:r>
          <w:t xml:space="preserve">This would be classified as a loose ERO (not strict) since it does not specify a full hop-by-hop path from source to destination. </w:t>
        </w:r>
        <w:r>
          <w:fldChar w:fldCharType="begin"/>
        </w:r>
        <w:r>
          <w:instrText xml:space="preserve"> REF _Ref294978776 \h </w:instrText>
        </w:r>
      </w:ins>
      <w:ins w:id="951" w:author="Guy Roberts" w:date="2015-07-17T15:41:00Z">
        <w:r>
          <w:fldChar w:fldCharType="separate"/>
        </w:r>
        <w:r>
          <w:t xml:space="preserve">Figure </w:t>
        </w:r>
        <w:r>
          <w:rPr>
            <w:noProof/>
          </w:rPr>
          <w:t>2</w:t>
        </w:r>
        <w:r>
          <w:fldChar w:fldCharType="end"/>
        </w:r>
        <w:r>
          <w:t xml:space="preserve"> below visualizes the result of this request as a possible path on the Automated GOLE topology.</w:t>
        </w:r>
      </w:ins>
    </w:p>
    <w:p w14:paraId="302F926B" w14:textId="77777777" w:rsidR="003B4295" w:rsidRDefault="003B4295" w:rsidP="003B4295">
      <w:pPr>
        <w:rPr>
          <w:ins w:id="952" w:author="Guy Roberts" w:date="2015-07-17T15:41:00Z"/>
        </w:rPr>
      </w:pPr>
      <w:commentRangeStart w:id="953"/>
      <w:ins w:id="954" w:author="Guy Roberts" w:date="2015-07-17T15:41:00Z">
        <w:r>
          <w:rPr>
            <w:noProof/>
            <w:lang w:val="en-GB" w:eastAsia="en-GB"/>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ins>
      <w:commentRangeEnd w:id="953"/>
      <w:ins w:id="955" w:author="Guy Roberts" w:date="2015-07-17T15:47:00Z">
        <w:r>
          <w:rPr>
            <w:rStyle w:val="CommentReference"/>
          </w:rPr>
          <w:commentReference w:id="953"/>
        </w:r>
      </w:ins>
    </w:p>
    <w:p w14:paraId="2C10DD47" w14:textId="77777777" w:rsidR="003B4295" w:rsidRDefault="003B4295">
      <w:pPr>
        <w:pStyle w:val="Caption"/>
        <w:jc w:val="center"/>
        <w:rPr>
          <w:ins w:id="956" w:author="Guy Roberts" w:date="2015-07-17T15:41:00Z"/>
        </w:rPr>
        <w:pPrChange w:id="957" w:author="Chin Guok" w:date="2015-07-28T14:52:00Z">
          <w:pPr>
            <w:pStyle w:val="Caption"/>
          </w:pPr>
        </w:pPrChange>
      </w:pPr>
      <w:bookmarkStart w:id="958" w:name="_Ref294978776"/>
      <w:ins w:id="959" w:author="Guy Roberts" w:date="2015-07-17T15:41:00Z">
        <w:r>
          <w:t xml:space="preserve">Figure </w:t>
        </w:r>
        <w:r>
          <w:fldChar w:fldCharType="begin"/>
        </w:r>
        <w:r>
          <w:instrText xml:space="preserve"> SEQ Figure \* ARABIC </w:instrText>
        </w:r>
        <w:r>
          <w:fldChar w:fldCharType="separate"/>
        </w:r>
        <w:r>
          <w:rPr>
            <w:noProof/>
          </w:rPr>
          <w:t>2</w:t>
        </w:r>
        <w:r>
          <w:rPr>
            <w:noProof/>
          </w:rPr>
          <w:fldChar w:fldCharType="end"/>
        </w:r>
        <w:bookmarkEnd w:id="958"/>
        <w:r>
          <w:t xml:space="preserve"> – Loose ERO request with single STP.</w:t>
        </w:r>
      </w:ins>
    </w:p>
    <w:p w14:paraId="1E05AE6F" w14:textId="77777777" w:rsidR="003B4295" w:rsidRDefault="003B4295" w:rsidP="003B4295">
      <w:pPr>
        <w:rPr>
          <w:ins w:id="960" w:author="Guy Roberts" w:date="2015-07-17T15:41:00Z"/>
        </w:rPr>
      </w:pPr>
      <w:ins w:id="961" w:author="Guy Roberts" w:date="2015-07-17T15:41:00Z">
        <w:r>
          <w:lastRenderedPageBreak/>
          <w:t>A pathfinder could theoretically compute the following detailed path segments based on the reservation request and current Automated GOLE topology:</w:t>
        </w:r>
      </w:ins>
    </w:p>
    <w:p w14:paraId="5B01904B" w14:textId="77777777" w:rsidR="003B4295" w:rsidRDefault="003B4295" w:rsidP="003B4295">
      <w:pPr>
        <w:rPr>
          <w:ins w:id="962" w:author="Guy Roberts" w:date="2015-07-17T15:41:00Z"/>
        </w:rPr>
      </w:pPr>
    </w:p>
    <w:p w14:paraId="66098162" w14:textId="77777777" w:rsidR="003B4295" w:rsidRDefault="003B4295" w:rsidP="003B4295">
      <w:pPr>
        <w:rPr>
          <w:ins w:id="963" w:author="Guy Roberts" w:date="2015-07-17T15:41:00Z"/>
          <w:rFonts w:ascii="Andale Mono" w:hAnsi="Andale Mono"/>
          <w:color w:val="000096"/>
          <w:sz w:val="16"/>
          <w:szCs w:val="16"/>
        </w:rPr>
      </w:pPr>
      <w:ins w:id="964"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5B57B46" w14:textId="77777777" w:rsidR="003B4295" w:rsidRDefault="003B4295" w:rsidP="003B4295">
      <w:pPr>
        <w:rPr>
          <w:ins w:id="965" w:author="Guy Roberts" w:date="2015-07-17T15:41:00Z"/>
          <w:rFonts w:ascii="Andale Mono" w:hAnsi="Andale Mono"/>
          <w:color w:val="000096"/>
          <w:sz w:val="16"/>
          <w:szCs w:val="16"/>
        </w:rPr>
      </w:pPr>
      <w:ins w:id="966"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6E46EAC4" w14:textId="77777777" w:rsidR="003B4295" w:rsidRDefault="003B4295" w:rsidP="003B4295">
      <w:pPr>
        <w:rPr>
          <w:ins w:id="967" w:author="Guy Roberts" w:date="2015-07-17T15:41:00Z"/>
          <w:rFonts w:ascii="Andale Mono" w:hAnsi="Andale Mono"/>
          <w:color w:val="000096"/>
          <w:sz w:val="16"/>
          <w:szCs w:val="16"/>
        </w:rPr>
      </w:pPr>
      <w:ins w:id="968"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31A96634" w14:textId="77777777" w:rsidR="003B4295" w:rsidRDefault="003B4295" w:rsidP="003B4295">
      <w:pPr>
        <w:rPr>
          <w:ins w:id="969" w:author="Guy Roberts" w:date="2015-07-17T15:41:00Z"/>
          <w:rFonts w:ascii="Andale Mono" w:hAnsi="Andale Mono"/>
          <w:color w:val="000096"/>
          <w:sz w:val="16"/>
          <w:szCs w:val="16"/>
        </w:rPr>
      </w:pPr>
      <w:ins w:id="970"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AC29C40" w14:textId="77777777" w:rsidR="003B4295" w:rsidRPr="00DC20C9" w:rsidRDefault="003B4295" w:rsidP="003B4295">
      <w:pPr>
        <w:rPr>
          <w:ins w:id="971" w:author="Guy Roberts" w:date="2015-07-17T15:41:00Z"/>
          <w:rFonts w:ascii="Andale Mono" w:hAnsi="Andale Mono"/>
          <w:color w:val="000000"/>
          <w:sz w:val="16"/>
          <w:szCs w:val="16"/>
        </w:rPr>
      </w:pPr>
      <w:ins w:id="972"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ins>
    </w:p>
    <w:p w14:paraId="26F12868" w14:textId="77777777" w:rsidR="003B4295" w:rsidRPr="00DC20C9" w:rsidRDefault="003B4295" w:rsidP="003B4295">
      <w:pPr>
        <w:rPr>
          <w:ins w:id="973" w:author="Guy Roberts" w:date="2015-07-17T15:41:00Z"/>
          <w:rFonts w:ascii="Andale Mono" w:hAnsi="Andale Mono"/>
          <w:sz w:val="16"/>
          <w:szCs w:val="16"/>
        </w:rPr>
      </w:pPr>
      <w:ins w:id="974" w:author="Guy Roberts" w:date="2015-07-17T15:41:00Z">
        <w:r>
          <w:rPr>
            <w:rFonts w:ascii="Andale Mono" w:hAnsi="Andale Mono"/>
            <w:color w:val="000000"/>
            <w:sz w:val="16"/>
            <w:szCs w:val="16"/>
          </w:rP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0CA7D981" w14:textId="77777777" w:rsidR="003B4295" w:rsidRDefault="003B4295" w:rsidP="003B4295">
      <w:pPr>
        <w:rPr>
          <w:ins w:id="975" w:author="Guy Roberts" w:date="2015-07-17T15:41:00Z"/>
        </w:rPr>
      </w:pPr>
    </w:p>
    <w:p w14:paraId="1E4FD46D" w14:textId="77777777" w:rsidR="003B4295" w:rsidRDefault="003B4295" w:rsidP="003B4295">
      <w:pPr>
        <w:rPr>
          <w:ins w:id="976" w:author="Guy Roberts" w:date="2015-07-17T15:41:00Z"/>
        </w:rPr>
      </w:pPr>
      <w:ins w:id="977" w:author="Guy Roberts" w:date="2015-07-17T15:41:00Z">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ins>
    </w:p>
    <w:p w14:paraId="779513AA" w14:textId="77777777" w:rsidR="003B4295" w:rsidRDefault="003B4295" w:rsidP="003B4295">
      <w:pPr>
        <w:rPr>
          <w:ins w:id="978" w:author="Guy Roberts" w:date="2015-07-17T15:41:00Z"/>
        </w:rPr>
      </w:pPr>
    </w:p>
    <w:p w14:paraId="2D205832" w14:textId="77777777" w:rsidR="003B4295" w:rsidRDefault="003B4295" w:rsidP="003B4295">
      <w:pPr>
        <w:rPr>
          <w:ins w:id="979" w:author="Guy Roberts" w:date="2015-07-17T15:41:00Z"/>
        </w:rPr>
      </w:pPr>
      <w:ins w:id="980" w:author="Guy Roberts" w:date="2015-07-17T15:41:00Z">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ins>
    </w:p>
    <w:p w14:paraId="4CE43E52" w14:textId="77777777" w:rsidR="003B4295" w:rsidRDefault="003B4295" w:rsidP="003B4295">
      <w:pPr>
        <w:rPr>
          <w:ins w:id="981" w:author="Guy Roberts" w:date="2015-07-17T15:41:00Z"/>
        </w:rPr>
      </w:pPr>
    </w:p>
    <w:p w14:paraId="6B37A68E" w14:textId="77777777" w:rsidR="003B4295" w:rsidRDefault="003B4295" w:rsidP="003B4295">
      <w:pPr>
        <w:rPr>
          <w:ins w:id="982" w:author="Guy Roberts" w:date="2015-07-17T15:41:00Z"/>
        </w:rPr>
      </w:pPr>
      <w:ins w:id="983" w:author="Guy Roberts" w:date="2015-07-17T15:41:00Z">
        <w:r>
          <w:rPr>
            <w:noProof/>
            <w:lang w:val="en-GB" w:eastAsia="en-GB"/>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ins>
    </w:p>
    <w:p w14:paraId="50FD7C76" w14:textId="77777777" w:rsidR="003B4295" w:rsidRDefault="003B4295">
      <w:pPr>
        <w:pStyle w:val="Caption"/>
        <w:jc w:val="center"/>
        <w:rPr>
          <w:ins w:id="984" w:author="Guy Roberts" w:date="2015-07-17T15:41:00Z"/>
        </w:rPr>
        <w:pPrChange w:id="985" w:author="Chin Guok" w:date="2015-07-28T14:52:00Z">
          <w:pPr>
            <w:pStyle w:val="Caption"/>
          </w:pPr>
        </w:pPrChange>
      </w:pPr>
      <w:bookmarkStart w:id="986" w:name="_Ref295038520"/>
      <w:ins w:id="987" w:author="Guy Roberts" w:date="2015-07-17T15:41:00Z">
        <w:r>
          <w:t xml:space="preserve">Figure </w:t>
        </w:r>
        <w:r>
          <w:fldChar w:fldCharType="begin"/>
        </w:r>
        <w:r>
          <w:instrText xml:space="preserve"> SEQ Figure \* ARABIC </w:instrText>
        </w:r>
        <w:r>
          <w:fldChar w:fldCharType="separate"/>
        </w:r>
        <w:r>
          <w:rPr>
            <w:noProof/>
          </w:rPr>
          <w:t>3</w:t>
        </w:r>
        <w:r>
          <w:rPr>
            <w:noProof/>
          </w:rPr>
          <w:fldChar w:fldCharType="end"/>
        </w:r>
        <w:bookmarkEnd w:id="986"/>
        <w:r>
          <w:t xml:space="preserve"> – Strict ERO request.</w:t>
        </w:r>
      </w:ins>
    </w:p>
    <w:p w14:paraId="279CA3D8" w14:textId="77777777" w:rsidR="003B4295" w:rsidRDefault="003B4295" w:rsidP="003B4295">
      <w:pPr>
        <w:rPr>
          <w:ins w:id="988" w:author="Guy Roberts" w:date="2015-07-17T15:41:00Z"/>
        </w:rPr>
      </w:pPr>
      <w:ins w:id="989" w:author="Guy Roberts" w:date="2015-07-17T15:41:00Z">
        <w:r>
          <w:t xml:space="preserve">The following </w:t>
        </w:r>
        <w:r w:rsidRPr="00DC20C9">
          <w:rPr>
            <w:i/>
          </w:rPr>
          <w:t>p2ps</w:t>
        </w:r>
        <w:r>
          <w:t xml:space="preserve"> element contains an ERO representing the path described in </w:t>
        </w:r>
        <w:r>
          <w:fldChar w:fldCharType="begin"/>
        </w:r>
        <w:r>
          <w:instrText xml:space="preserve"> REF _Ref295038520 \h </w:instrText>
        </w:r>
      </w:ins>
      <w:ins w:id="990" w:author="Guy Roberts" w:date="2015-07-17T15:41:00Z">
        <w:r>
          <w:fldChar w:fldCharType="separate"/>
        </w:r>
        <w:r>
          <w:t xml:space="preserve">Figure </w:t>
        </w:r>
        <w:r>
          <w:rPr>
            <w:noProof/>
          </w:rPr>
          <w:t>3</w:t>
        </w:r>
        <w:r>
          <w:fldChar w:fldCharType="end"/>
        </w:r>
        <w:r>
          <w:t>:</w:t>
        </w:r>
      </w:ins>
    </w:p>
    <w:p w14:paraId="3F465B4D" w14:textId="77777777" w:rsidR="003B4295" w:rsidRDefault="003B4295" w:rsidP="003B4295">
      <w:pPr>
        <w:rPr>
          <w:ins w:id="991" w:author="Guy Roberts" w:date="2015-07-17T15:41:00Z"/>
        </w:rPr>
      </w:pPr>
    </w:p>
    <w:p w14:paraId="09297DE8" w14:textId="77777777" w:rsidR="003B4295" w:rsidRDefault="003B4295" w:rsidP="003B4295">
      <w:pPr>
        <w:rPr>
          <w:ins w:id="992" w:author="Guy Roberts" w:date="2015-07-17T15:41:00Z"/>
          <w:rFonts w:ascii="Andale Mono" w:hAnsi="Andale Mono"/>
          <w:color w:val="000096"/>
          <w:sz w:val="16"/>
          <w:szCs w:val="16"/>
        </w:rPr>
      </w:pPr>
      <w:ins w:id="993"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2</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3</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7CFD419" w14:textId="77777777" w:rsidR="003B4295" w:rsidRDefault="003B4295" w:rsidP="003B4295">
      <w:pPr>
        <w:rPr>
          <w:ins w:id="994" w:author="Guy Roberts" w:date="2015-07-17T15:41:00Z"/>
        </w:rPr>
      </w:pPr>
    </w:p>
    <w:p w14:paraId="1B087A02" w14:textId="2FA58F76" w:rsidR="003B4295" w:rsidRDefault="003B4295" w:rsidP="003B4295">
      <w:pPr>
        <w:rPr>
          <w:ins w:id="995" w:author="Guy Roberts" w:date="2015-07-17T15:41:00Z"/>
        </w:rPr>
      </w:pPr>
      <w:ins w:id="996" w:author="Guy Roberts" w:date="2015-07-17T15:41:00Z">
        <w:r>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ins>
      <w:ins w:id="997" w:author="Guy Roberts" w:date="2015-07-17T15:41:00Z">
        <w:r>
          <w:fldChar w:fldCharType="separate"/>
        </w:r>
        <w:r>
          <w:t>4.5</w:t>
        </w:r>
        <w:r>
          <w:fldChar w:fldCharType="end"/>
        </w:r>
        <w:r>
          <w:t xml:space="preserve"> which, with the above definitions, help a pathfinder enforce a strict ERO based on the STP specified in a reservation’s </w:t>
        </w:r>
        <w:r w:rsidRPr="00DC20C9">
          <w:rPr>
            <w:i/>
          </w:rPr>
          <w:t>ero</w:t>
        </w:r>
        <w:r>
          <w:t xml:space="preserve"> element</w:t>
        </w:r>
        <w:r>
          <w:rPr>
            <w:rStyle w:val="CommentReference"/>
          </w:rPr>
          <w:commentReference w:id="998"/>
        </w:r>
        <w:r>
          <w:t>.</w:t>
        </w:r>
      </w:ins>
    </w:p>
    <w:p w14:paraId="7D7D642D" w14:textId="77777777" w:rsidR="003B4295" w:rsidRPr="00DC20C9" w:rsidRDefault="003B4295" w:rsidP="003B4295">
      <w:pPr>
        <w:rPr>
          <w:ins w:id="999" w:author="Guy Roberts" w:date="2015-07-17T15:41:00Z"/>
        </w:rPr>
      </w:pPr>
    </w:p>
    <w:p w14:paraId="2F3D57AC" w14:textId="77777777" w:rsidR="003B4295" w:rsidRPr="003B4295" w:rsidRDefault="003B4295">
      <w:pPr>
        <w:pStyle w:val="Heading2"/>
        <w:rPr>
          <w:ins w:id="1000" w:author="Guy Roberts" w:date="2015-07-17T15:41:00Z"/>
        </w:rPr>
        <w:pPrChange w:id="1001" w:author="Guy Roberts" w:date="2015-07-17T15:45:00Z">
          <w:pPr>
            <w:pStyle w:val="Heading2"/>
            <w:numPr>
              <w:numId w:val="64"/>
            </w:numPr>
            <w:tabs>
              <w:tab w:val="clear" w:pos="576"/>
            </w:tabs>
            <w:spacing w:before="240" w:after="240"/>
          </w:pPr>
        </w:pPrChange>
      </w:pPr>
      <w:bookmarkStart w:id="1002" w:name="_Toc424208052"/>
      <w:bookmarkStart w:id="1003" w:name="_Toc299721183"/>
      <w:ins w:id="1004" w:author="Guy Roberts" w:date="2015-07-17T15:41:00Z">
        <w:r w:rsidRPr="003B4295">
          <w:t>Ordering of ERO elements</w:t>
        </w:r>
        <w:bookmarkEnd w:id="1002"/>
        <w:bookmarkEnd w:id="1003"/>
      </w:ins>
    </w:p>
    <w:p w14:paraId="5F593D1F" w14:textId="77777777" w:rsidR="003B4295" w:rsidRDefault="003B4295" w:rsidP="003B4295">
      <w:pPr>
        <w:rPr>
          <w:ins w:id="1005" w:author="Guy Roberts" w:date="2015-07-17T15:41:00Z"/>
        </w:rPr>
      </w:pPr>
      <w:ins w:id="1006" w:author="Guy Roberts" w:date="2015-07-17T15:41:00Z">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ins>
    </w:p>
    <w:p w14:paraId="7D8AADB8" w14:textId="77777777" w:rsidR="003B4295" w:rsidRDefault="003B4295" w:rsidP="003B4295">
      <w:pPr>
        <w:rPr>
          <w:ins w:id="1007" w:author="Guy Roberts" w:date="2015-07-17T15:41:00Z"/>
        </w:rPr>
      </w:pPr>
    </w:p>
    <w:p w14:paraId="4C37556B" w14:textId="77777777" w:rsidR="003B4295" w:rsidRDefault="003B4295" w:rsidP="003B4295">
      <w:pPr>
        <w:rPr>
          <w:ins w:id="1008" w:author="Guy Roberts" w:date="2015-07-17T15:45:00Z"/>
          <w:rFonts w:ascii="Andale Mono" w:hAnsi="Andale Mono"/>
          <w:color w:val="000096"/>
          <w:sz w:val="16"/>
          <w:szCs w:val="16"/>
        </w:rPr>
      </w:pPr>
      <w:ins w:id="1009" w:author="Guy Roberts" w:date="2015-07-17T15:41:00Z">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urn:ogf:network:kddilabs.jp:2013:topology:bi-kddilabs-jgn-x?vlan=1782</w:t>
        </w:r>
        <w:r w:rsidRPr="00DE5572">
          <w:rPr>
            <w:rFonts w:ascii="Andale Mono" w:hAnsi="Andale Mono"/>
            <w:color w:val="000096"/>
            <w:sz w:val="16"/>
            <w:szCs w:val="16"/>
          </w:rPr>
          <w:t>&lt;/stp&gt;</w:t>
        </w:r>
        <w:r w:rsidRPr="00DE5572">
          <w:rPr>
            <w:rFonts w:ascii="Andale Mono" w:hAnsi="Andale Mono"/>
            <w:color w:val="000000"/>
            <w:sz w:val="16"/>
            <w:szCs w:val="16"/>
          </w:rPr>
          <w:br/>
        </w:r>
        <w:r w:rsidRPr="00DE5572">
          <w:rPr>
            <w:rFonts w:ascii="Andale Mono" w:hAnsi="Andale Mono"/>
            <w:color w:val="000000"/>
            <w:sz w:val="16"/>
            <w:szCs w:val="16"/>
          </w:rPr>
          <w:lastRenderedPageBreak/>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1</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urn:ogf:network:jgn-x.jp:2013:topology:bi-jgn-x-startap?vlan=1782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Pr>
            <w:rFonts w:ascii="Andale Mono" w:hAnsi="Andale Mono"/>
            <w:color w:val="000000"/>
            <w:sz w:val="16"/>
            <w:szCs w:val="16"/>
          </w:rP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2</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urn:ogf:network:icair.org:2013:topology:netherlight?vlan=1782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3</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urn:ogf:network:netherlight.net:2013:production7:uva-3?vlan=1782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r>
        <w:r w:rsidRPr="00DE5572">
          <w:rPr>
            <w:rFonts w:ascii="Andale Mono" w:hAnsi="Andale Mono"/>
            <w:color w:val="000096"/>
            <w:sz w:val="16"/>
            <w:szCs w:val="16"/>
          </w:rPr>
          <w:t>&lt;/ero&gt;</w:t>
        </w:r>
      </w:ins>
    </w:p>
    <w:p w14:paraId="4E790909" w14:textId="77777777" w:rsidR="003B4295" w:rsidRDefault="003B4295" w:rsidP="003B4295">
      <w:pPr>
        <w:rPr>
          <w:ins w:id="1010" w:author="Guy Roberts" w:date="2015-07-17T15:41:00Z"/>
        </w:rPr>
      </w:pPr>
    </w:p>
    <w:p w14:paraId="01D4C12B" w14:textId="77777777" w:rsidR="003B4295" w:rsidRPr="003B4295" w:rsidRDefault="003B4295">
      <w:pPr>
        <w:pStyle w:val="Heading2"/>
        <w:rPr>
          <w:ins w:id="1011" w:author="Guy Roberts" w:date="2015-07-17T15:41:00Z"/>
        </w:rPr>
        <w:pPrChange w:id="1012" w:author="Guy Roberts" w:date="2015-07-17T15:45:00Z">
          <w:pPr>
            <w:pStyle w:val="Heading2"/>
            <w:numPr>
              <w:numId w:val="64"/>
            </w:numPr>
            <w:tabs>
              <w:tab w:val="clear" w:pos="576"/>
            </w:tabs>
            <w:spacing w:before="240" w:after="240"/>
          </w:pPr>
        </w:pPrChange>
      </w:pPr>
      <w:bookmarkStart w:id="1013" w:name="_Toc424208053"/>
      <w:bookmarkStart w:id="1014" w:name="_Toc299721184"/>
      <w:ins w:id="1015" w:author="Guy Roberts" w:date="2015-07-17T15:41:00Z">
        <w:r w:rsidRPr="003B4295">
          <w:t>Support for internal STP</w:t>
        </w:r>
        <w:bookmarkEnd w:id="1013"/>
        <w:bookmarkEnd w:id="1014"/>
      </w:ins>
    </w:p>
    <w:p w14:paraId="5A03332F" w14:textId="77777777" w:rsidR="003B4295" w:rsidRDefault="003B4295" w:rsidP="003B4295">
      <w:pPr>
        <w:rPr>
          <w:ins w:id="1016" w:author="Guy Roberts" w:date="2015-07-17T15:41:00Z"/>
        </w:rPr>
      </w:pPr>
      <w:ins w:id="1017" w:author="Guy Roberts" w:date="2015-07-17T15:41:00Z">
        <w:r>
          <w:t xml:space="preserve">NSI pathfinders MUST be able to accept EROs that include one or more internal STP. An internal STP is defined as an STP that is internal to a Network, i.e </w:t>
        </w:r>
        <w:proofErr w:type="gramStart"/>
        <w:r>
          <w:t>it  is</w:t>
        </w:r>
        <w:proofErr w:type="gramEnd"/>
        <w:r>
          <w:t xml:space="preserve">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ins>
    </w:p>
    <w:p w14:paraId="47CF847E" w14:textId="77777777" w:rsidR="003B4295" w:rsidRDefault="003B4295" w:rsidP="003B4295">
      <w:pPr>
        <w:rPr>
          <w:ins w:id="1018" w:author="Guy Roberts" w:date="2015-07-17T15:41:00Z"/>
        </w:rPr>
      </w:pPr>
    </w:p>
    <w:p w14:paraId="7F1AAE43" w14:textId="77777777" w:rsidR="003B4295" w:rsidRDefault="003B4295" w:rsidP="003B4295">
      <w:pPr>
        <w:rPr>
          <w:ins w:id="1019" w:author="Guy Roberts" w:date="2015-07-17T15:41:00Z"/>
        </w:rPr>
      </w:pPr>
      <w:ins w:id="1020" w:author="Guy Roberts" w:date="2015-07-17T15:41:00Z">
        <w:r>
          <w:t xml:space="preserve">Internal STP specified in an </w:t>
        </w:r>
        <w:r w:rsidRPr="00DC20C9">
          <w:rPr>
            <w:i/>
          </w:rPr>
          <w:t>ero</w:t>
        </w:r>
        <w:r>
          <w:t xml:space="preserve"> element MUST follow the standard STP format.  This will allow a pathfinder to determine which Network the internal STP belongs to.</w:t>
        </w:r>
      </w:ins>
    </w:p>
    <w:p w14:paraId="3D9C2E09" w14:textId="77777777" w:rsidR="003B4295" w:rsidRDefault="003B4295" w:rsidP="003B4295">
      <w:pPr>
        <w:rPr>
          <w:ins w:id="1021" w:author="Guy Roberts" w:date="2015-07-17T15:41:00Z"/>
        </w:rPr>
      </w:pPr>
    </w:p>
    <w:p w14:paraId="2B9EE61D" w14:textId="77777777" w:rsidR="003B4295" w:rsidRDefault="003B4295" w:rsidP="003B4295">
      <w:pPr>
        <w:rPr>
          <w:ins w:id="1022" w:author="Guy Roberts" w:date="2015-07-17T15:41:00Z"/>
        </w:rPr>
      </w:pPr>
      <w:ins w:id="1023" w:author="Guy Roberts" w:date="2015-07-17T15:41:00Z">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w:t>
        </w:r>
        <w:proofErr w:type="gramStart"/>
        <w:r w:rsidRPr="00DE5572">
          <w:rPr>
            <w:rFonts w:ascii="Andale Mono" w:hAnsi="Andale Mono"/>
            <w:color w:val="000000"/>
            <w:sz w:val="16"/>
            <w:szCs w:val="16"/>
          </w:rPr>
          <w:t>:ogf:network:kddilabs.jp:2013:topology</w:t>
        </w:r>
        <w:proofErr w:type="gramEnd"/>
        <w:r>
          <w:t xml:space="preserve"> for processing.</w:t>
        </w:r>
      </w:ins>
    </w:p>
    <w:p w14:paraId="09EEAE05" w14:textId="77777777" w:rsidR="003B4295" w:rsidRDefault="003B4295" w:rsidP="003B4295">
      <w:pPr>
        <w:rPr>
          <w:ins w:id="1024" w:author="Guy Roberts" w:date="2015-07-17T15:41:00Z"/>
        </w:rPr>
      </w:pPr>
    </w:p>
    <w:p w14:paraId="2496B43C" w14:textId="77777777" w:rsidR="003B4295" w:rsidRPr="00DC20C9" w:rsidRDefault="003B4295" w:rsidP="003B4295">
      <w:pPr>
        <w:rPr>
          <w:ins w:id="1025" w:author="Guy Roberts" w:date="2015-07-17T15:41:00Z"/>
          <w:rFonts w:ascii="Andale Mono" w:hAnsi="Andale Mono"/>
          <w:sz w:val="16"/>
          <w:szCs w:val="16"/>
        </w:rPr>
      </w:pPr>
      <w:ins w:id="1026"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48D2109" w14:textId="77777777" w:rsidR="003B4295" w:rsidRPr="00E173ED" w:rsidRDefault="003B4295" w:rsidP="003B4295">
      <w:pPr>
        <w:rPr>
          <w:ins w:id="1027" w:author="Guy Roberts" w:date="2015-07-17T15:41:00Z"/>
        </w:rPr>
      </w:pPr>
    </w:p>
    <w:p w14:paraId="75393BCB" w14:textId="77777777" w:rsidR="003B4295" w:rsidRDefault="003B4295" w:rsidP="003B4295">
      <w:pPr>
        <w:rPr>
          <w:ins w:id="1028" w:author="Guy Roberts" w:date="2015-07-17T15:41:00Z"/>
        </w:rPr>
      </w:pPr>
      <w:ins w:id="1029" w:author="Guy Roberts" w:date="2015-07-17T15:41:00Z">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ins>
    </w:p>
    <w:p w14:paraId="2FB7DFAC" w14:textId="77777777" w:rsidR="003B4295" w:rsidRDefault="003B4295" w:rsidP="003B4295">
      <w:pPr>
        <w:rPr>
          <w:ins w:id="1030" w:author="Guy Roberts" w:date="2015-07-17T15:41:00Z"/>
        </w:rPr>
      </w:pPr>
    </w:p>
    <w:p w14:paraId="3C0C85F4" w14:textId="77777777" w:rsidR="003B4295" w:rsidRDefault="003B4295" w:rsidP="003B4295">
      <w:pPr>
        <w:rPr>
          <w:ins w:id="1031" w:author="Guy Roberts" w:date="2015-07-17T15:41:00Z"/>
        </w:rPr>
      </w:pPr>
      <w:ins w:id="1032" w:author="Guy Roberts" w:date="2015-07-17T15:41:00Z">
        <w:r>
          <w:lastRenderedPageBreak/>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ins>
    </w:p>
    <w:p w14:paraId="477BAB85" w14:textId="77777777" w:rsidR="003B4295" w:rsidRDefault="003B4295" w:rsidP="003B4295">
      <w:pPr>
        <w:rPr>
          <w:ins w:id="1033" w:author="Guy Roberts" w:date="2015-07-17T15:41:00Z"/>
        </w:rPr>
      </w:pPr>
    </w:p>
    <w:p w14:paraId="6E6FEAE6" w14:textId="77777777" w:rsidR="003B4295" w:rsidRPr="00DC20C9" w:rsidRDefault="003B4295" w:rsidP="003B4295">
      <w:pPr>
        <w:rPr>
          <w:ins w:id="1034" w:author="Guy Roberts" w:date="2015-07-17T15:41:00Z"/>
          <w:rFonts w:ascii="Andale Mono" w:hAnsi="Andale Mono"/>
          <w:sz w:val="16"/>
          <w:szCs w:val="16"/>
        </w:rPr>
      </w:pPr>
      <w:ins w:id="1035"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69374BC" w14:textId="77777777" w:rsidR="003B4295" w:rsidRDefault="003B4295" w:rsidP="003B4295">
      <w:pPr>
        <w:rPr>
          <w:ins w:id="1036" w:author="Guy Roberts" w:date="2015-07-17T15:41:00Z"/>
        </w:rPr>
      </w:pPr>
    </w:p>
    <w:p w14:paraId="71F241CF" w14:textId="77777777" w:rsidR="003B4295" w:rsidRDefault="003B4295" w:rsidP="003B4295">
      <w:pPr>
        <w:rPr>
          <w:ins w:id="1037" w:author="Guy Roberts" w:date="2015-07-17T15:41:00Z"/>
        </w:rPr>
      </w:pPr>
      <w:ins w:id="1038" w:author="Guy Roberts" w:date="2015-07-17T15:41:00Z">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w:t>
        </w:r>
        <w:proofErr w:type="gramStart"/>
        <w:r w:rsidRPr="00DE5572">
          <w:rPr>
            <w:rFonts w:ascii="Andale Mono" w:hAnsi="Andale Mono"/>
            <w:color w:val="000000"/>
            <w:sz w:val="16"/>
            <w:szCs w:val="16"/>
          </w:rPr>
          <w:t>:ogf:network:netherlight.net:2013:production7</w:t>
        </w:r>
        <w:proofErr w:type="gramEnd"/>
        <w:r>
          <w:t>, but with no context, the pathfinder may select two edge STP that are not optimal for the internal STP.  This option is supported, but it is recommended that an intermediate Network have bounded edge STP to give an optimal path for the specified internal STP.</w:t>
        </w:r>
      </w:ins>
    </w:p>
    <w:p w14:paraId="75D3A984" w14:textId="77777777" w:rsidR="003B4295" w:rsidRDefault="003B4295" w:rsidP="003B4295">
      <w:pPr>
        <w:rPr>
          <w:ins w:id="1039" w:author="Guy Roberts" w:date="2015-07-17T15:41:00Z"/>
        </w:rPr>
      </w:pPr>
    </w:p>
    <w:p w14:paraId="541B2EF4" w14:textId="77777777" w:rsidR="003B4295" w:rsidRDefault="003B4295" w:rsidP="003B4295">
      <w:pPr>
        <w:rPr>
          <w:ins w:id="1040" w:author="Guy Roberts" w:date="2015-07-17T15:45:00Z"/>
          <w:rFonts w:ascii="Andale Mono" w:hAnsi="Andale Mono"/>
          <w:color w:val="000096"/>
          <w:sz w:val="16"/>
          <w:szCs w:val="16"/>
        </w:rPr>
      </w:pPr>
      <w:ins w:id="1041"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45C6D52" w14:textId="77777777" w:rsidR="003B4295" w:rsidRDefault="003B4295" w:rsidP="003B4295">
      <w:pPr>
        <w:rPr>
          <w:ins w:id="1042" w:author="Guy Roberts" w:date="2015-07-17T15:41:00Z"/>
        </w:rPr>
      </w:pPr>
    </w:p>
    <w:p w14:paraId="31E5262D" w14:textId="77777777" w:rsidR="003B4295" w:rsidRPr="003B4295" w:rsidRDefault="003B4295">
      <w:pPr>
        <w:pStyle w:val="Heading2"/>
        <w:rPr>
          <w:ins w:id="1043" w:author="Guy Roberts" w:date="2015-07-17T15:41:00Z"/>
        </w:rPr>
        <w:pPrChange w:id="1044" w:author="Guy Roberts" w:date="2015-07-17T15:45:00Z">
          <w:pPr>
            <w:pStyle w:val="Heading2"/>
            <w:numPr>
              <w:numId w:val="64"/>
            </w:numPr>
            <w:tabs>
              <w:tab w:val="clear" w:pos="576"/>
            </w:tabs>
            <w:spacing w:before="240" w:after="240"/>
          </w:pPr>
        </w:pPrChange>
      </w:pPr>
      <w:bookmarkStart w:id="1045" w:name="_Toc424208054"/>
      <w:bookmarkStart w:id="1046" w:name="_Toc299721185"/>
      <w:ins w:id="1047" w:author="Guy Roberts" w:date="2015-07-17T15:41:00Z">
        <w:r w:rsidRPr="003B4295">
          <w:t>Underspecified STP</w:t>
        </w:r>
        <w:bookmarkEnd w:id="1045"/>
        <w:bookmarkEnd w:id="1046"/>
      </w:ins>
    </w:p>
    <w:p w14:paraId="3EF65687" w14:textId="77777777" w:rsidR="003B4295" w:rsidRDefault="003B4295" w:rsidP="003B4295">
      <w:pPr>
        <w:rPr>
          <w:ins w:id="1048" w:author="Guy Roberts" w:date="2015-07-17T15:41:00Z"/>
        </w:rPr>
      </w:pPr>
      <w:ins w:id="1049" w:author="Guy Roberts" w:date="2015-07-17T15:41:00Z">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3B4295">
          <w:rPr>
            <w:i/>
            <w:rPrChange w:id="1050" w:author="Guy Roberts" w:date="2015-07-17T15:48:00Z">
              <w:rPr/>
            </w:rPrChange>
          </w:rPr>
          <w:t>ero</w:t>
        </w:r>
        <w:r>
          <w:t xml:space="preserve"> STPs. </w:t>
        </w:r>
      </w:ins>
    </w:p>
    <w:p w14:paraId="0B624C24" w14:textId="77777777" w:rsidR="003B4295" w:rsidRDefault="003B4295" w:rsidP="003B4295">
      <w:pPr>
        <w:rPr>
          <w:ins w:id="1051" w:author="Guy Roberts" w:date="2015-07-17T15:41:00Z"/>
        </w:rPr>
      </w:pPr>
    </w:p>
    <w:p w14:paraId="550FC569" w14:textId="77777777" w:rsidR="003B4295" w:rsidRPr="00DC20C9" w:rsidRDefault="003B4295" w:rsidP="003B4295">
      <w:pPr>
        <w:rPr>
          <w:ins w:id="1052" w:author="Guy Roberts" w:date="2015-07-17T15:41:00Z"/>
          <w:rFonts w:ascii="Andale Mono" w:hAnsi="Andale Mono"/>
          <w:sz w:val="16"/>
          <w:szCs w:val="16"/>
        </w:rPr>
      </w:pPr>
      <w:ins w:id="1053"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w:t>
        </w:r>
        <w:r w:rsidRPr="00DE5572">
          <w:rPr>
            <w:rFonts w:ascii="Andale Mono" w:hAnsi="Andale Mono"/>
            <w:color w:val="000000"/>
            <w:sz w:val="16"/>
            <w:szCs w:val="16"/>
          </w:rPr>
          <w:t>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w:t>
        </w:r>
        <w:r w:rsidRPr="00DE5572">
          <w:rPr>
            <w:rFonts w:ascii="Andale Mono" w:hAnsi="Andale Mono"/>
            <w:color w:val="000000"/>
            <w:sz w:val="16"/>
            <w:szCs w:val="16"/>
          </w:rPr>
          <w:t>1780-1790</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00"/>
            <w:sz w:val="16"/>
            <w:szCs w:val="16"/>
          </w:rPr>
          <w:lastRenderedPageBreak/>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urn:ogf:network:icair.org:2013:topology:netherlight?vlan=1780-1790</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9154029" w14:textId="77777777" w:rsidR="003B4295" w:rsidRDefault="003B4295" w:rsidP="003B4295">
      <w:pPr>
        <w:rPr>
          <w:ins w:id="1054" w:author="Guy Roberts" w:date="2015-07-17T15:41:00Z"/>
        </w:rPr>
      </w:pPr>
    </w:p>
    <w:p w14:paraId="1F4B37C4" w14:textId="77777777" w:rsidR="003B4295" w:rsidRDefault="003B4295" w:rsidP="003B4295">
      <w:pPr>
        <w:rPr>
          <w:ins w:id="1055" w:author="Guy Roberts" w:date="2015-07-17T15:41:00Z"/>
        </w:rPr>
      </w:pPr>
      <w:ins w:id="1056" w:author="Guy Roberts" w:date="2015-07-17T15:41:00Z">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ins>
    </w:p>
    <w:p w14:paraId="23A73000" w14:textId="77777777" w:rsidR="003B4295" w:rsidRPr="00DC20C9" w:rsidRDefault="003B4295" w:rsidP="003B4295">
      <w:pPr>
        <w:rPr>
          <w:ins w:id="1057" w:author="Guy Roberts" w:date="2015-07-17T15:41:00Z"/>
          <w:rFonts w:ascii="Andale Mono" w:hAnsi="Andale Mono"/>
          <w:sz w:val="16"/>
          <w:szCs w:val="16"/>
        </w:rPr>
      </w:pPr>
      <w:ins w:id="1058" w:author="Guy Roberts" w:date="2015-07-17T15:41:00Z">
        <w:r>
          <w:rPr>
            <w:rFonts w:ascii="Times New Roman" w:hAnsi="Times New Roman"/>
            <w:color w:val="000000"/>
            <w:sz w:val="24"/>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urn:ogf:network:netherlight.net:2013:production7:uva-3?vlan=1784</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urn:ogf:network:uvalight.net:2013:topology:netherlight?vlan=1784</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urn:ogf:network:uvalight.net:2013:topology:ps?vlan=1780-1790</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FE922A6" w14:textId="77777777" w:rsidR="003B4295" w:rsidRDefault="003B4295" w:rsidP="003B4295">
      <w:pPr>
        <w:rPr>
          <w:ins w:id="1059" w:author="Guy Roberts" w:date="2015-07-17T15:41:00Z"/>
        </w:rPr>
      </w:pPr>
    </w:p>
    <w:p w14:paraId="0DE3326B" w14:textId="77777777" w:rsidR="003B4295" w:rsidRDefault="003B4295" w:rsidP="003B4295">
      <w:pPr>
        <w:rPr>
          <w:ins w:id="1060" w:author="Guy Roberts" w:date="2015-07-17T15:41:00Z"/>
        </w:rPr>
      </w:pPr>
      <w:ins w:id="1061" w:author="Guy Roberts" w:date="2015-07-17T15:41:00Z">
        <w:r>
          <w:t xml:space="preserve">Notice that in the previous example, the pathfinder performed label swapping in the </w:t>
        </w:r>
        <w:r w:rsidRPr="00DC20C9">
          <w:rPr>
            <w:rFonts w:ascii="Andale Mono" w:hAnsi="Andale Mono"/>
            <w:color w:val="000000"/>
            <w:sz w:val="16"/>
            <w:szCs w:val="16"/>
          </w:rPr>
          <w:t>urn</w:t>
        </w:r>
        <w:proofErr w:type="gramStart"/>
        <w:r w:rsidRPr="00DC20C9">
          <w:rPr>
            <w:rFonts w:ascii="Andale Mono" w:hAnsi="Andale Mono"/>
            <w:color w:val="000000"/>
            <w:sz w:val="16"/>
            <w:szCs w:val="16"/>
          </w:rPr>
          <w:t>:ogf:network:netherlight.net:2013:production7</w:t>
        </w:r>
        <w:proofErr w:type="gramEnd"/>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ins>
    </w:p>
    <w:p w14:paraId="6011ECDD" w14:textId="77777777" w:rsidR="003B4295" w:rsidRDefault="003B4295" w:rsidP="003B4295">
      <w:pPr>
        <w:rPr>
          <w:ins w:id="1062" w:author="Guy Roberts" w:date="2015-07-17T15:41:00Z"/>
        </w:rPr>
      </w:pPr>
    </w:p>
    <w:p w14:paraId="2AB8CAC1" w14:textId="77777777" w:rsidR="003B4295" w:rsidRDefault="003B4295" w:rsidP="003B4295">
      <w:pPr>
        <w:rPr>
          <w:ins w:id="1063" w:author="Guy Roberts" w:date="2015-07-17T15:41:00Z"/>
        </w:rPr>
      </w:pPr>
      <w:ins w:id="1064" w:author="Guy Roberts" w:date="2015-07-17T15:41:00Z">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ins>
    </w:p>
    <w:p w14:paraId="0E471A3E" w14:textId="77777777" w:rsidR="003B4295" w:rsidRDefault="003B4295" w:rsidP="003B4295">
      <w:pPr>
        <w:rPr>
          <w:ins w:id="1065" w:author="Guy Roberts" w:date="2015-07-17T15:41:00Z"/>
        </w:rPr>
      </w:pPr>
    </w:p>
    <w:p w14:paraId="58C684FA" w14:textId="77777777" w:rsidR="003B4295" w:rsidRDefault="003B4295" w:rsidP="003B4295">
      <w:pPr>
        <w:rPr>
          <w:ins w:id="1066" w:author="Guy Roberts" w:date="2015-07-17T15:46:00Z"/>
          <w:rFonts w:ascii="Andale Mono" w:hAnsi="Andale Mono"/>
          <w:color w:val="000096"/>
          <w:sz w:val="16"/>
          <w:szCs w:val="16"/>
        </w:rPr>
      </w:pPr>
      <w:ins w:id="1067" w:author="Guy Roberts" w:date="2015-07-17T15:41:00Z">
        <w:r w:rsidRPr="00DE5572">
          <w:rPr>
            <w:rFonts w:ascii="Andale Mono" w:hAnsi="Andale Mono"/>
            <w:color w:val="000096"/>
            <w:sz w:val="16"/>
            <w:szCs w:val="16"/>
          </w:rPr>
          <w:t>&lt;p2ps&gt;</w:t>
        </w:r>
        <w:r w:rsidRPr="00DE5572">
          <w:rPr>
            <w:rFonts w:ascii="Andale Mono" w:hAnsi="Andale Mono"/>
            <w:color w:val="000000"/>
            <w:sz w:val="16"/>
            <w:szCs w:val="16"/>
          </w:rPr>
          <w:br/>
          <w:t xml:space="preserve">    </w:t>
        </w:r>
        <w:r w:rsidRPr="00DE5572">
          <w:rPr>
            <w:rFonts w:ascii="Andale Mono" w:hAnsi="Andale Mono"/>
            <w:color w:val="000096"/>
            <w:sz w:val="16"/>
            <w:szCs w:val="16"/>
          </w:rPr>
          <w:t>&lt;capacity&gt;</w:t>
        </w:r>
        <w:r w:rsidRPr="00DE5572">
          <w:rPr>
            <w:rFonts w:ascii="Andale Mono" w:hAnsi="Andale Mono"/>
            <w:color w:val="000000"/>
            <w:sz w:val="16"/>
            <w:szCs w:val="16"/>
          </w:rPr>
          <w:t>100</w:t>
        </w:r>
        <w:r w:rsidRPr="00DE5572">
          <w:rPr>
            <w:rFonts w:ascii="Andale Mono" w:hAnsi="Andale Mono"/>
            <w:color w:val="000096"/>
            <w:sz w:val="16"/>
            <w:szCs w:val="16"/>
          </w:rPr>
          <w:t>&lt;/capacity&gt;</w:t>
        </w:r>
        <w:r w:rsidRPr="00DE5572">
          <w:rPr>
            <w:rFonts w:ascii="Andale Mono" w:hAnsi="Andale Mono"/>
            <w:color w:val="000000"/>
            <w:sz w:val="16"/>
            <w:szCs w:val="16"/>
          </w:rPr>
          <w:br/>
          <w:t xml:space="preserve">    </w:t>
        </w:r>
        <w:r w:rsidRPr="00DE5572">
          <w:rPr>
            <w:rFonts w:ascii="Andale Mono" w:hAnsi="Andale Mono"/>
            <w:color w:val="000096"/>
            <w:sz w:val="16"/>
            <w:szCs w:val="16"/>
          </w:rPr>
          <w:t>&lt;directionality&gt;</w:t>
        </w:r>
        <w:r w:rsidRPr="00DE5572">
          <w:rPr>
            <w:rFonts w:ascii="Andale Mono" w:hAnsi="Andale Mono"/>
            <w:color w:val="000000"/>
            <w:sz w:val="16"/>
            <w:szCs w:val="16"/>
          </w:rPr>
          <w:t>Bidirectional</w:t>
        </w:r>
        <w:r w:rsidRPr="00DE5572">
          <w:rPr>
            <w:rFonts w:ascii="Andale Mono" w:hAnsi="Andale Mono"/>
            <w:color w:val="000096"/>
            <w:sz w:val="16"/>
            <w:szCs w:val="16"/>
          </w:rPr>
          <w:t>&lt;/directionality&gt;</w:t>
        </w:r>
        <w:r w:rsidRPr="00DE5572">
          <w:rPr>
            <w:rFonts w:ascii="Andale Mono" w:hAnsi="Andale Mono"/>
            <w:color w:val="000000"/>
            <w:sz w:val="16"/>
            <w:szCs w:val="16"/>
          </w:rPr>
          <w:br/>
          <w:t xml:space="preserve">    </w:t>
        </w:r>
        <w:r w:rsidRPr="00DE5572">
          <w:rPr>
            <w:rFonts w:ascii="Andale Mono" w:hAnsi="Andale Mono"/>
            <w:color w:val="000096"/>
            <w:sz w:val="16"/>
            <w:szCs w:val="16"/>
          </w:rPr>
          <w:t>&lt;symmetricPath&gt;</w:t>
        </w:r>
        <w:r w:rsidRPr="00DE5572">
          <w:rPr>
            <w:rFonts w:ascii="Andale Mono" w:hAnsi="Andale Mono"/>
            <w:color w:val="000000"/>
            <w:sz w:val="16"/>
            <w:szCs w:val="16"/>
          </w:rPr>
          <w:t>true</w:t>
        </w:r>
        <w:r w:rsidRPr="00DE5572">
          <w:rPr>
            <w:rFonts w:ascii="Andale Mono" w:hAnsi="Andale Mono"/>
            <w:color w:val="000096"/>
            <w:sz w:val="16"/>
            <w:szCs w:val="16"/>
          </w:rPr>
          <w:t>&lt;/symmetricPath&gt;</w:t>
        </w:r>
        <w:r w:rsidRPr="00DE5572">
          <w:rPr>
            <w:rFonts w:ascii="Andale Mono" w:hAnsi="Andale Mono"/>
            <w:color w:val="000000"/>
            <w:sz w:val="16"/>
            <w:szCs w:val="16"/>
          </w:rPr>
          <w:br/>
          <w:t xml:space="preserve">    </w:t>
        </w:r>
        <w:r w:rsidRPr="00DE5572">
          <w:rPr>
            <w:rFonts w:ascii="Andale Mono" w:hAnsi="Andale Mono"/>
            <w:color w:val="000096"/>
            <w:sz w:val="16"/>
            <w:szCs w:val="16"/>
          </w:rPr>
          <w:t>&lt;sourceSTP&gt;</w:t>
        </w:r>
        <w:r w:rsidRPr="00DE5572">
          <w:rPr>
            <w:rFonts w:ascii="Andale Mono" w:hAnsi="Andale Mono"/>
            <w:color w:val="000000"/>
            <w:sz w:val="16"/>
            <w:szCs w:val="16"/>
          </w:rPr>
          <w:t>urn:ogf:network:kddilabs.jp:2013:topology:bi-ps?vlan=1782</w:t>
        </w:r>
        <w:r w:rsidRPr="00DE5572">
          <w:rPr>
            <w:rFonts w:ascii="Andale Mono" w:hAnsi="Andale Mono"/>
            <w:color w:val="000096"/>
            <w:sz w:val="16"/>
            <w:szCs w:val="16"/>
          </w:rPr>
          <w:t>&lt;/sourceSTP&gt;</w:t>
        </w:r>
        <w:r w:rsidRPr="00DE5572">
          <w:rPr>
            <w:rFonts w:ascii="Andale Mono" w:hAnsi="Andale Mono"/>
            <w:color w:val="000000"/>
            <w:sz w:val="16"/>
            <w:szCs w:val="16"/>
          </w:rPr>
          <w:br/>
          <w:t xml:space="preserve">    </w:t>
        </w:r>
        <w:r w:rsidRPr="00DE5572">
          <w:rPr>
            <w:rFonts w:ascii="Andale Mono" w:hAnsi="Andale Mono"/>
            <w:color w:val="000096"/>
            <w:sz w:val="16"/>
            <w:szCs w:val="16"/>
          </w:rPr>
          <w:t>&lt;destSTP&gt;</w:t>
        </w:r>
        <w:r w:rsidRPr="00DE5572">
          <w:rPr>
            <w:rFonts w:ascii="Andale Mono" w:hAnsi="Andale Mono"/>
            <w:color w:val="000000"/>
            <w:sz w:val="16"/>
            <w:szCs w:val="16"/>
          </w:rPr>
          <w:t>urn:ogf:network:uvalight.net:2013:topology:ps?vlan=1782</w:t>
        </w:r>
        <w:r w:rsidRPr="00DE5572">
          <w:rPr>
            <w:rFonts w:ascii="Andale Mono" w:hAnsi="Andale Mono"/>
            <w:color w:val="000096"/>
            <w:sz w:val="16"/>
            <w:szCs w:val="16"/>
          </w:rPr>
          <w:t>&lt;/destSTP&gt;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r>
        <w:r w:rsidRPr="00DE5572">
          <w:rPr>
            <w:rFonts w:ascii="Andale Mono" w:hAnsi="Andale Mono"/>
            <w:color w:val="000096"/>
            <w:sz w:val="16"/>
            <w:szCs w:val="16"/>
          </w:rPr>
          <w:t>&lt;/p2ps&gt;</w:t>
        </w:r>
      </w:ins>
    </w:p>
    <w:p w14:paraId="24AE147A" w14:textId="77777777" w:rsidR="003B4295" w:rsidRPr="00DE5572" w:rsidRDefault="003B4295" w:rsidP="003B4295">
      <w:pPr>
        <w:rPr>
          <w:ins w:id="1068" w:author="Guy Roberts" w:date="2015-07-17T15:41:00Z"/>
          <w:rFonts w:ascii="Andale Mono" w:hAnsi="Andale Mono"/>
          <w:sz w:val="16"/>
          <w:szCs w:val="16"/>
        </w:rPr>
      </w:pPr>
    </w:p>
    <w:p w14:paraId="52E85D76" w14:textId="77777777" w:rsidR="003B4295" w:rsidRPr="003B4295" w:rsidRDefault="003B4295">
      <w:pPr>
        <w:pStyle w:val="Heading2"/>
        <w:rPr>
          <w:ins w:id="1069" w:author="Guy Roberts" w:date="2015-07-17T15:41:00Z"/>
        </w:rPr>
        <w:pPrChange w:id="1070" w:author="Guy Roberts" w:date="2015-07-17T15:46:00Z">
          <w:pPr>
            <w:pStyle w:val="Heading2"/>
            <w:numPr>
              <w:numId w:val="64"/>
            </w:numPr>
            <w:tabs>
              <w:tab w:val="clear" w:pos="576"/>
            </w:tabs>
            <w:spacing w:before="240" w:after="240"/>
          </w:pPr>
        </w:pPrChange>
      </w:pPr>
      <w:bookmarkStart w:id="1071" w:name="_Ref295382812"/>
      <w:bookmarkStart w:id="1072" w:name="_Toc424208055"/>
      <w:bookmarkStart w:id="1073" w:name="_Toc299721186"/>
      <w:ins w:id="1074" w:author="Guy Roberts" w:date="2015-07-17T15:41:00Z">
        <w:r w:rsidRPr="003B4295">
          <w:t>Avoiding unnecessary loops</w:t>
        </w:r>
        <w:bookmarkEnd w:id="1071"/>
        <w:bookmarkEnd w:id="1072"/>
        <w:bookmarkEnd w:id="1073"/>
      </w:ins>
    </w:p>
    <w:p w14:paraId="37564E43" w14:textId="77777777" w:rsidR="003B4295" w:rsidRDefault="003B4295" w:rsidP="003B4295">
      <w:pPr>
        <w:rPr>
          <w:ins w:id="1075" w:author="Guy Roberts" w:date="2015-07-17T15:41:00Z"/>
        </w:rPr>
      </w:pPr>
      <w:ins w:id="1076" w:author="Guy Roberts" w:date="2015-07-17T15:41:00Z">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ins>
      <w:ins w:id="1077" w:author="Guy Roberts" w:date="2015-07-17T15:41:00Z">
        <w:r>
          <w:fldChar w:fldCharType="separate"/>
        </w:r>
        <w:r>
          <w:t xml:space="preserve">Figure </w:t>
        </w:r>
        <w:r>
          <w:rPr>
            <w:noProof/>
          </w:rPr>
          <w:t>4</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ins>
    </w:p>
    <w:p w14:paraId="05052461" w14:textId="77777777" w:rsidR="003B4295" w:rsidRPr="00E173ED" w:rsidRDefault="003B4295" w:rsidP="003B4295">
      <w:pPr>
        <w:jc w:val="center"/>
        <w:rPr>
          <w:ins w:id="1078" w:author="Guy Roberts" w:date="2015-07-17T15:41:00Z"/>
        </w:rPr>
      </w:pPr>
      <w:ins w:id="1079" w:author="Guy Roberts" w:date="2015-07-17T15:41:00Z">
        <w:r>
          <w:rPr>
            <w:noProof/>
            <w:lang w:val="en-GB" w:eastAsia="en-GB"/>
          </w:rPr>
          <w:lastRenderedPageBreak/>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ins>
    </w:p>
    <w:p w14:paraId="31514E05" w14:textId="77777777" w:rsidR="003B4295" w:rsidRDefault="003B4295">
      <w:pPr>
        <w:pStyle w:val="Caption"/>
        <w:jc w:val="center"/>
        <w:rPr>
          <w:ins w:id="1080" w:author="Guy Roberts" w:date="2015-07-17T15:46:00Z"/>
        </w:rPr>
        <w:pPrChange w:id="1081" w:author="Chin Guok" w:date="2015-07-28T14:53:00Z">
          <w:pPr>
            <w:pStyle w:val="Caption"/>
          </w:pPr>
        </w:pPrChange>
      </w:pPr>
      <w:bookmarkStart w:id="1082" w:name="_Ref295045378"/>
      <w:ins w:id="1083" w:author="Guy Roberts" w:date="2015-07-17T15:41:00Z">
        <w:r>
          <w:t xml:space="preserve">Figure </w:t>
        </w:r>
        <w:r>
          <w:fldChar w:fldCharType="begin"/>
        </w:r>
        <w:r>
          <w:instrText xml:space="preserve"> SEQ Figure \* ARABIC </w:instrText>
        </w:r>
        <w:r>
          <w:fldChar w:fldCharType="separate"/>
        </w:r>
        <w:r>
          <w:rPr>
            <w:noProof/>
          </w:rPr>
          <w:t>4</w:t>
        </w:r>
        <w:r>
          <w:rPr>
            <w:noProof/>
          </w:rPr>
          <w:fldChar w:fldCharType="end"/>
        </w:r>
        <w:bookmarkEnd w:id="1082"/>
        <w:r>
          <w:t xml:space="preserve"> – Unnecessary Connection loops.</w:t>
        </w:r>
      </w:ins>
    </w:p>
    <w:p w14:paraId="13582BB7" w14:textId="77777777" w:rsidR="003B4295" w:rsidRPr="003B4295" w:rsidRDefault="003B4295">
      <w:pPr>
        <w:rPr>
          <w:ins w:id="1084" w:author="Guy Roberts" w:date="2015-07-17T15:41:00Z"/>
        </w:rPr>
        <w:pPrChange w:id="1085" w:author="Guy Roberts" w:date="2015-07-17T15:46:00Z">
          <w:pPr>
            <w:pStyle w:val="Caption"/>
          </w:pPr>
        </w:pPrChange>
      </w:pPr>
    </w:p>
    <w:p w14:paraId="172AD2D0" w14:textId="77777777" w:rsidR="003B4295" w:rsidRPr="003B4295" w:rsidRDefault="003B4295">
      <w:pPr>
        <w:pStyle w:val="Heading2"/>
        <w:rPr>
          <w:ins w:id="1086" w:author="Guy Roberts" w:date="2015-07-17T15:41:00Z"/>
        </w:rPr>
        <w:pPrChange w:id="1087" w:author="Guy Roberts" w:date="2015-07-17T15:46:00Z">
          <w:pPr>
            <w:pStyle w:val="Heading2"/>
            <w:numPr>
              <w:numId w:val="64"/>
            </w:numPr>
            <w:tabs>
              <w:tab w:val="clear" w:pos="576"/>
            </w:tabs>
            <w:spacing w:before="240" w:after="240"/>
          </w:pPr>
        </w:pPrChange>
      </w:pPr>
      <w:bookmarkStart w:id="1088" w:name="_Toc424208056"/>
      <w:bookmarkStart w:id="1089" w:name="_Toc299721187"/>
      <w:ins w:id="1090" w:author="Guy Roberts" w:date="2015-07-17T15:41:00Z">
        <w:r w:rsidRPr="003B4295">
          <w:t>ERO in reserveConfirmed</w:t>
        </w:r>
        <w:bookmarkEnd w:id="1088"/>
        <w:bookmarkEnd w:id="1089"/>
      </w:ins>
    </w:p>
    <w:p w14:paraId="60E6237E" w14:textId="77777777" w:rsidR="003B4295" w:rsidRDefault="003B4295" w:rsidP="003B4295">
      <w:pPr>
        <w:rPr>
          <w:ins w:id="1091" w:author="Guy Roberts" w:date="2015-07-17T15:41:00Z"/>
        </w:rPr>
      </w:pPr>
      <w:ins w:id="1092" w:author="Guy Roberts" w:date="2015-07-17T15:41:00Z">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ins>
    </w:p>
    <w:p w14:paraId="77EC7FDF" w14:textId="77777777" w:rsidR="003B4295" w:rsidRDefault="003B4295" w:rsidP="003B4295">
      <w:pPr>
        <w:rPr>
          <w:ins w:id="1093" w:author="Guy Roberts" w:date="2015-07-17T15:41:00Z"/>
        </w:rPr>
      </w:pPr>
    </w:p>
    <w:p w14:paraId="46F28BD1" w14:textId="77777777" w:rsidR="003B4295" w:rsidRDefault="003B4295" w:rsidP="003B4295">
      <w:pPr>
        <w:rPr>
          <w:ins w:id="1094" w:author="Guy Roberts" w:date="2015-07-17T15:41:00Z"/>
        </w:rPr>
      </w:pPr>
      <w:ins w:id="1095" w:author="Guy Roberts" w:date="2015-07-17T15:41:00Z">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ins>
    </w:p>
    <w:p w14:paraId="61EAA9DD" w14:textId="77777777" w:rsidR="003B4295" w:rsidRDefault="003B4295" w:rsidP="003B4295">
      <w:pPr>
        <w:rPr>
          <w:ins w:id="1096" w:author="Guy Roberts" w:date="2015-07-17T15:41:00Z"/>
        </w:rPr>
      </w:pPr>
    </w:p>
    <w:p w14:paraId="0283746E" w14:textId="77777777" w:rsidR="003B4295" w:rsidRDefault="003B4295" w:rsidP="003B4295">
      <w:pPr>
        <w:rPr>
          <w:ins w:id="1097" w:author="Guy Roberts" w:date="2015-07-17T15:41:00Z"/>
        </w:rPr>
      </w:pPr>
      <w:ins w:id="1098" w:author="Guy Roberts" w:date="2015-07-17T15:41:00Z">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ins>
    </w:p>
    <w:p w14:paraId="08165E15" w14:textId="77777777" w:rsidR="003B4295" w:rsidRDefault="003B4295" w:rsidP="003B4295">
      <w:pPr>
        <w:rPr>
          <w:ins w:id="1099" w:author="Guy Roberts" w:date="2015-07-17T15:41:00Z"/>
        </w:rPr>
      </w:pPr>
    </w:p>
    <w:p w14:paraId="5D23EEFF" w14:textId="77777777" w:rsidR="003B4295" w:rsidRDefault="003B4295" w:rsidP="003B4295">
      <w:pPr>
        <w:rPr>
          <w:ins w:id="1100" w:author="Guy Roberts" w:date="2015-07-17T15:41:00Z"/>
        </w:rPr>
      </w:pPr>
      <w:ins w:id="1101" w:author="Guy Roberts" w:date="2015-07-17T15:41:00Z">
        <w:r>
          <w:t xml:space="preserve">From the example given in Section </w:t>
        </w:r>
        <w:r>
          <w:fldChar w:fldCharType="begin"/>
        </w:r>
        <w:r>
          <w:instrText xml:space="preserve"> REF _Ref297982495 \r \h </w:instrText>
        </w:r>
      </w:ins>
      <w:ins w:id="1102" w:author="Guy Roberts" w:date="2015-07-17T15:41:00Z">
        <w:r>
          <w:fldChar w:fldCharType="separate"/>
        </w:r>
        <w:r>
          <w:t>4.1</w:t>
        </w:r>
        <w:r>
          <w:fldChar w:fldCharType="end"/>
        </w:r>
        <w:r>
          <w:t xml:space="preserve">, the following </w:t>
        </w:r>
        <w:r w:rsidRPr="006B636E">
          <w:rPr>
            <w:i/>
          </w:rPr>
          <w:t>reserveConfirmed</w:t>
        </w:r>
        <w:r>
          <w:t xml:space="preserve"> message could be generated in response to the original reservation request.</w:t>
        </w:r>
      </w:ins>
    </w:p>
    <w:p w14:paraId="46949347" w14:textId="77777777" w:rsidR="003B4295" w:rsidRDefault="003B4295" w:rsidP="003B4295">
      <w:pPr>
        <w:rPr>
          <w:ins w:id="1103" w:author="Guy Roberts" w:date="2015-07-17T15:41:00Z"/>
        </w:rPr>
      </w:pPr>
    </w:p>
    <w:p w14:paraId="4CE2F5DD" w14:textId="77777777" w:rsidR="003B4295" w:rsidRPr="006B636E" w:rsidRDefault="003B4295" w:rsidP="003B4295">
      <w:pPr>
        <w:rPr>
          <w:ins w:id="1104" w:author="Guy Roberts" w:date="2015-07-17T15:41:00Z"/>
          <w:rFonts w:ascii="Andale Mono" w:hAnsi="Andale Mono"/>
          <w:sz w:val="16"/>
          <w:szCs w:val="16"/>
        </w:rPr>
      </w:pPr>
      <w:ins w:id="1105" w:author="Guy Roberts" w:date="2015-07-17T15:41:00Z">
        <w:r w:rsidRPr="001677CC">
          <w:rPr>
            <w:rFonts w:ascii="Andale Mono" w:hAnsi="Andale Mono"/>
            <w:color w:val="000096"/>
            <w:sz w:val="16"/>
            <w:szCs w:val="16"/>
          </w:rPr>
          <w:t>&lt;</w:t>
        </w:r>
        <w:r w:rsidRPr="006B636E">
          <w:rPr>
            <w:rFonts w:ascii="Andale Mono" w:hAnsi="Andale Mono"/>
            <w:color w:val="000096"/>
            <w:sz w:val="16"/>
            <w:szCs w:val="16"/>
          </w:rPr>
          <w:t>reserveConfirmed&gt;</w:t>
        </w:r>
        <w:r w:rsidRPr="006B636E">
          <w:rPr>
            <w:rFonts w:ascii="Andale Mono" w:hAnsi="Andale Mono"/>
            <w:color w:val="000000"/>
            <w:sz w:val="16"/>
            <w:szCs w:val="16"/>
          </w:rPr>
          <w:br/>
          <w:t xml:space="preserve">    </w:t>
        </w:r>
        <w:r w:rsidRPr="006B636E">
          <w:rPr>
            <w:rFonts w:ascii="Andale Mono" w:hAnsi="Andale Mono"/>
            <w:color w:val="000096"/>
            <w:sz w:val="16"/>
            <w:szCs w:val="16"/>
          </w:rPr>
          <w:t>&lt;connectionId&gt;</w:t>
        </w:r>
        <w:r w:rsidRPr="006B636E">
          <w:rPr>
            <w:rFonts w:ascii="Andale Mono" w:hAnsi="Andale Mono"/>
            <w:color w:val="000000"/>
            <w:sz w:val="16"/>
            <w:szCs w:val="16"/>
          </w:rPr>
          <w:t>urn:uuid:92d54ff8-dec2-4be8-ae9e-3c0244f2c82b</w:t>
        </w:r>
        <w:r w:rsidRPr="006B636E">
          <w:rPr>
            <w:rFonts w:ascii="Andale Mono" w:hAnsi="Andale Mono"/>
            <w:color w:val="000096"/>
            <w:sz w:val="16"/>
            <w:szCs w:val="16"/>
          </w:rPr>
          <w:t>&lt;/connectionId&gt;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&lt;globalReservationId&gt;</w:t>
        </w:r>
        <w:r w:rsidRPr="006B636E">
          <w:rPr>
            <w:rFonts w:ascii="Andale Mono" w:hAnsi="Andale Mono"/>
            <w:color w:val="000000"/>
            <w:sz w:val="16"/>
            <w:szCs w:val="16"/>
          </w:rPr>
          <w:t>urn:uuid:79057819-b810-4dd1-a764-c1665d01f474</w:t>
        </w:r>
        <w:r w:rsidRPr="006B636E">
          <w:rPr>
            <w:rFonts w:ascii="Andale Mono" w:hAnsi="Andale Mono"/>
            <w:color w:val="000096"/>
            <w:sz w:val="16"/>
            <w:szCs w:val="16"/>
          </w:rPr>
          <w:t>&lt;/globalReservationId&gt;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&lt;description&gt;&lt;/description&gt;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w:t>
        </w:r>
        <w:r w:rsidRPr="006B636E">
          <w:rPr>
            <w:rFonts w:ascii="Andale Mono" w:hAnsi="Andale Mono"/>
            <w:color w:val="F5844C"/>
            <w:sz w:val="16"/>
            <w:szCs w:val="16"/>
          </w:rPr>
          <w:t xml:space="preserve"> version</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&lt;startTime&gt;</w:t>
        </w:r>
        <w:r w:rsidRPr="006B636E">
          <w:rPr>
            <w:rFonts w:ascii="Andale Mono" w:hAnsi="Andale Mono"/>
            <w:color w:val="000000"/>
            <w:sz w:val="16"/>
            <w:szCs w:val="16"/>
          </w:rPr>
          <w:t>2015-07-05T10:22:00.000-07:00</w:t>
        </w:r>
        <w:r w:rsidRPr="006B636E">
          <w:rPr>
            <w:rFonts w:ascii="Andale Mono" w:hAnsi="Andale Mono"/>
            <w:color w:val="000096"/>
            <w:sz w:val="16"/>
            <w:szCs w:val="16"/>
          </w:rPr>
          <w:t>&lt;/startTime&gt;</w:t>
        </w:r>
        <w:r w:rsidRPr="006B636E">
          <w:rPr>
            <w:rFonts w:ascii="Andale Mono" w:hAnsi="Andale Mono"/>
            <w:color w:val="000000"/>
            <w:sz w:val="16"/>
            <w:szCs w:val="16"/>
          </w:rPr>
          <w:br/>
          <w:t xml:space="preserve">            </w:t>
        </w:r>
        <w:r w:rsidRPr="006B636E">
          <w:rPr>
            <w:rFonts w:ascii="Andale Mono" w:hAnsi="Andale Mono"/>
            <w:color w:val="000096"/>
            <w:sz w:val="16"/>
            <w:szCs w:val="16"/>
          </w:rPr>
          <w:t>&lt;endTime&gt;</w:t>
        </w:r>
        <w:r w:rsidRPr="006B636E">
          <w:rPr>
            <w:rFonts w:ascii="Andale Mono" w:hAnsi="Andale Mono"/>
            <w:color w:val="000000"/>
            <w:sz w:val="16"/>
            <w:szCs w:val="16"/>
          </w:rPr>
          <w:t>2015-10-05T10:37:00.000-07:00</w:t>
        </w:r>
        <w:r w:rsidRPr="006B636E">
          <w:rPr>
            <w:rFonts w:ascii="Andale Mono" w:hAnsi="Andale Mono"/>
            <w:color w:val="000096"/>
            <w:sz w:val="16"/>
            <w:szCs w:val="16"/>
          </w:rPr>
          <w:t>&lt;/endTime&gt;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&lt;serviceType&gt;&lt;/serviceType&gt;</w:t>
        </w:r>
        <w:r w:rsidRPr="006B636E">
          <w:rPr>
            <w:rFonts w:ascii="Andale Mono" w:hAnsi="Andale Mono"/>
            <w:color w:val="000000"/>
            <w:sz w:val="16"/>
            <w:szCs w:val="16"/>
          </w:rPr>
          <w:br/>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&lt;capacity&gt;</w:t>
        </w:r>
        <w:r w:rsidRPr="006B636E">
          <w:rPr>
            <w:rFonts w:ascii="Andale Mono" w:hAnsi="Andale Mono"/>
            <w:color w:val="000000"/>
            <w:sz w:val="16"/>
            <w:szCs w:val="16"/>
          </w:rPr>
          <w:t>100</w:t>
        </w:r>
        <w:r w:rsidRPr="006B636E">
          <w:rPr>
            <w:rFonts w:ascii="Andale Mono" w:hAnsi="Andale Mono"/>
            <w:color w:val="000096"/>
            <w:sz w:val="16"/>
            <w:szCs w:val="16"/>
          </w:rPr>
          <w:t>&lt;/capacity&gt;</w:t>
        </w:r>
        <w:r w:rsidRPr="006B636E">
          <w:rPr>
            <w:rFonts w:ascii="Andale Mono" w:hAnsi="Andale Mono"/>
            <w:color w:val="000000"/>
            <w:sz w:val="16"/>
            <w:szCs w:val="16"/>
          </w:rPr>
          <w:br/>
          <w:t xml:space="preserve">            </w:t>
        </w:r>
        <w:r w:rsidRPr="006B636E">
          <w:rPr>
            <w:rFonts w:ascii="Andale Mono" w:hAnsi="Andale Mono"/>
            <w:color w:val="000096"/>
            <w:sz w:val="16"/>
            <w:szCs w:val="16"/>
          </w:rPr>
          <w:t>&lt;directionality&gt;</w:t>
        </w:r>
        <w:r w:rsidRPr="006B636E">
          <w:rPr>
            <w:rFonts w:ascii="Andale Mono" w:hAnsi="Andale Mono"/>
            <w:color w:val="000000"/>
            <w:sz w:val="16"/>
            <w:szCs w:val="16"/>
          </w:rPr>
          <w:t>Bidirectional</w:t>
        </w:r>
        <w:r w:rsidRPr="006B636E">
          <w:rPr>
            <w:rFonts w:ascii="Andale Mono" w:hAnsi="Andale Mono"/>
            <w:color w:val="000096"/>
            <w:sz w:val="16"/>
            <w:szCs w:val="16"/>
          </w:rPr>
          <w:t>&lt;/directionality&gt;</w:t>
        </w:r>
        <w:r w:rsidRPr="006B636E">
          <w:rPr>
            <w:rFonts w:ascii="Andale Mono" w:hAnsi="Andale Mono"/>
            <w:color w:val="000000"/>
            <w:sz w:val="16"/>
            <w:szCs w:val="16"/>
          </w:rPr>
          <w:br/>
          <w:t xml:space="preserve">            </w:t>
        </w:r>
        <w:r w:rsidRPr="006B636E">
          <w:rPr>
            <w:rFonts w:ascii="Andale Mono" w:hAnsi="Andale Mono"/>
            <w:color w:val="000096"/>
            <w:sz w:val="16"/>
            <w:szCs w:val="16"/>
          </w:rPr>
          <w:t>&lt;symmetricPath&gt;</w:t>
        </w:r>
        <w:r w:rsidRPr="006B636E">
          <w:rPr>
            <w:rFonts w:ascii="Andale Mono" w:hAnsi="Andale Mono"/>
            <w:color w:val="000000"/>
            <w:sz w:val="16"/>
            <w:szCs w:val="16"/>
          </w:rPr>
          <w:t>true</w:t>
        </w:r>
        <w:r w:rsidRPr="006B636E">
          <w:rPr>
            <w:rFonts w:ascii="Andale Mono" w:hAnsi="Andale Mono"/>
            <w:color w:val="000096"/>
            <w:sz w:val="16"/>
            <w:szCs w:val="16"/>
          </w:rPr>
          <w:t>&lt;/symmetricPath&gt;</w:t>
        </w:r>
        <w:r w:rsidRPr="006B636E">
          <w:rPr>
            <w:rFonts w:ascii="Andale Mono" w:hAnsi="Andale Mono"/>
            <w:color w:val="000000"/>
            <w:sz w:val="16"/>
            <w:szCs w:val="16"/>
          </w:rPr>
          <w:br/>
          <w:t xml:space="preserve">            </w:t>
        </w:r>
        <w:r w:rsidRPr="006B636E">
          <w:rPr>
            <w:rFonts w:ascii="Andale Mono" w:hAnsi="Andale Mono"/>
            <w:color w:val="000096"/>
            <w:sz w:val="16"/>
            <w:szCs w:val="16"/>
          </w:rPr>
          <w:t>&lt;sourceSTP&gt;</w:t>
        </w:r>
        <w:r w:rsidRPr="006B636E">
          <w:rPr>
            <w:rFonts w:ascii="Andale Mono" w:hAnsi="Andale Mono"/>
            <w:color w:val="000000"/>
            <w:sz w:val="16"/>
            <w:szCs w:val="16"/>
          </w:rPr>
          <w:t>urn:ogf:network:kddilabs.jp:2013:topology:bi-ps?vlan=1782</w:t>
        </w:r>
        <w:r w:rsidRPr="006B636E">
          <w:rPr>
            <w:rFonts w:ascii="Andale Mono" w:hAnsi="Andale Mono"/>
            <w:color w:val="000096"/>
            <w:sz w:val="16"/>
            <w:szCs w:val="16"/>
          </w:rPr>
          <w:t>&lt;/sourceSTP&gt;</w:t>
        </w:r>
        <w:r w:rsidRPr="006B636E">
          <w:rPr>
            <w:rFonts w:ascii="Andale Mono" w:hAnsi="Andale Mono"/>
            <w:color w:val="000000"/>
            <w:sz w:val="16"/>
            <w:szCs w:val="16"/>
          </w:rPr>
          <w:br/>
          <w:t xml:space="preserve">            </w:t>
        </w:r>
        <w:r w:rsidRPr="006B636E">
          <w:rPr>
            <w:rFonts w:ascii="Andale Mono" w:hAnsi="Andale Mono"/>
            <w:color w:val="000096"/>
            <w:sz w:val="16"/>
            <w:szCs w:val="16"/>
          </w:rPr>
          <w:t>&lt;destSTP&gt;</w:t>
        </w:r>
        <w:r w:rsidRPr="006B636E">
          <w:rPr>
            <w:rFonts w:ascii="Andale Mono" w:hAnsi="Andale Mono"/>
            <w:color w:val="000000"/>
            <w:sz w:val="16"/>
            <w:szCs w:val="16"/>
          </w:rPr>
          <w:t>urn:ogf:network:uvalight.net:2013:topology:ps?vlan=1782</w:t>
        </w:r>
        <w:r w:rsidRPr="006B636E">
          <w:rPr>
            <w:rFonts w:ascii="Andale Mono" w:hAnsi="Andale Mono"/>
            <w:color w:val="000096"/>
            <w:sz w:val="16"/>
            <w:szCs w:val="16"/>
          </w:rPr>
          <w:t>&lt;/destSTP&gt;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"0"</w:t>
        </w:r>
        <w:r w:rsidRPr="006B636E">
          <w:rPr>
            <w:rFonts w:ascii="Andale Mono" w:hAnsi="Andale Mono"/>
            <w:color w:val="000096"/>
            <w:sz w:val="16"/>
            <w:szCs w:val="16"/>
          </w:rPr>
          <w:t>&gt;</w:t>
        </w:r>
        <w:r w:rsidRPr="006B636E">
          <w:rPr>
            <w:rFonts w:ascii="Andale Mono" w:hAnsi="Andale Mono"/>
            <w:color w:val="000000"/>
            <w:sz w:val="16"/>
            <w:szCs w:val="16"/>
          </w:rPr>
          <w:br/>
        </w:r>
        <w:r w:rsidRPr="006B636E">
          <w:rPr>
            <w:rFonts w:ascii="Andale Mono" w:hAnsi="Andale Mono"/>
            <w:color w:val="000000"/>
            <w:sz w:val="16"/>
            <w:szCs w:val="16"/>
          </w:rPr>
          <w:lastRenderedPageBreak/>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urn:ogf:network:kddilabs.jp:2013:topology:bi-kddilabs-jgn-x?vlan=1782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urn:ogf:network:jgn-x.jp:2013:topology:bi-jgn-x-kddilabs?vlan=1782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"2"</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urn:ogf:network:jgn-x.jp:2013:topology:bi-jgn-x-startap?vlan=1782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"3"</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"4"</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"5"</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urn:ogf:network:netherlight.net:2013:production7:starlight-1?vlan=1782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"6"</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urn:ogf:network:netherlight.net:2013:production7:internal1</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"7"</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"8"</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urn:ogf:network:netherlight.net:2013:production7:uva-3?vlan=1782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"9"</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urn:ogf:network:uvalight.net:2013:topology:netherlight?vlan=1782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&lt;/criteria&gt;</w:t>
        </w:r>
        <w:r w:rsidRPr="006B636E">
          <w:rPr>
            <w:rFonts w:ascii="Andale Mono" w:hAnsi="Andale Mono"/>
            <w:color w:val="000000"/>
            <w:sz w:val="16"/>
            <w:szCs w:val="16"/>
          </w:rPr>
          <w:br/>
        </w:r>
        <w:r w:rsidRPr="001677CC">
          <w:rPr>
            <w:rFonts w:ascii="Andale Mono" w:hAnsi="Andale Mono"/>
            <w:color w:val="000096"/>
            <w:sz w:val="16"/>
            <w:szCs w:val="16"/>
          </w:rPr>
          <w:t>&lt;/</w:t>
        </w:r>
        <w:r w:rsidRPr="006B636E">
          <w:rPr>
            <w:rFonts w:ascii="Andale Mono" w:hAnsi="Andale Mono"/>
            <w:color w:val="000096"/>
            <w:sz w:val="16"/>
            <w:szCs w:val="16"/>
          </w:rPr>
          <w:t>reserveConfirmed&gt;</w:t>
        </w:r>
      </w:ins>
    </w:p>
    <w:p w14:paraId="39FF0EC7" w14:textId="77777777" w:rsidR="003B4295" w:rsidRDefault="003B4295" w:rsidP="003B4295">
      <w:pPr>
        <w:rPr>
          <w:ins w:id="1106" w:author="Guy Roberts" w:date="2015-07-17T15:41:00Z"/>
        </w:rPr>
      </w:pPr>
    </w:p>
    <w:p w14:paraId="08E6CCED" w14:textId="77777777" w:rsidR="003B4295" w:rsidRDefault="003B4295" w:rsidP="003B4295">
      <w:pPr>
        <w:rPr>
          <w:ins w:id="1107" w:author="Guy Roberts" w:date="2015-07-17T15:46:00Z"/>
        </w:rPr>
      </w:pPr>
      <w:ins w:id="1108" w:author="Guy Roberts" w:date="2015-07-17T15:41:00Z">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w:t>
        </w:r>
        <w:proofErr w:type="gramStart"/>
        <w:r w:rsidRPr="00357EBE">
          <w:rPr>
            <w:rFonts w:ascii="Andale Mono" w:hAnsi="Andale Mono"/>
            <w:color w:val="000000"/>
            <w:sz w:val="16"/>
            <w:szCs w:val="16"/>
          </w:rPr>
          <w:t>:ogf:network:netherlight.net:2013:production7</w:t>
        </w:r>
        <w:proofErr w:type="gramEnd"/>
        <w:r>
          <w:t xml:space="preserve"> has provided two internal STP identifiers that were not in the original </w:t>
        </w:r>
        <w:r w:rsidRPr="00CC0BF3">
          <w:rPr>
            <w:i/>
          </w:rPr>
          <w:t>reserve</w:t>
        </w:r>
        <w:r>
          <w:t xml:space="preserve"> request, but were provided for additional detail.</w:t>
        </w:r>
      </w:ins>
    </w:p>
    <w:p w14:paraId="3891C8C6" w14:textId="77777777" w:rsidR="003B4295" w:rsidRDefault="003B4295" w:rsidP="003B4295">
      <w:pPr>
        <w:rPr>
          <w:ins w:id="1109" w:author="Guy Roberts" w:date="2015-07-17T15:41:00Z"/>
        </w:rPr>
      </w:pPr>
    </w:p>
    <w:p w14:paraId="19505167" w14:textId="77777777" w:rsidR="003B4295" w:rsidRPr="003B4295" w:rsidRDefault="003B4295">
      <w:pPr>
        <w:pStyle w:val="Heading2"/>
        <w:rPr>
          <w:ins w:id="1110" w:author="Guy Roberts" w:date="2015-07-17T15:41:00Z"/>
        </w:rPr>
        <w:pPrChange w:id="1111" w:author="Guy Roberts" w:date="2015-07-17T15:46:00Z">
          <w:pPr>
            <w:pStyle w:val="Heading2"/>
            <w:numPr>
              <w:numId w:val="64"/>
            </w:numPr>
            <w:tabs>
              <w:tab w:val="clear" w:pos="576"/>
            </w:tabs>
            <w:spacing w:before="240" w:after="240"/>
          </w:pPr>
        </w:pPrChange>
      </w:pPr>
      <w:bookmarkStart w:id="1112" w:name="_Toc424208057"/>
      <w:bookmarkStart w:id="1113" w:name="_Toc299721188"/>
      <w:ins w:id="1114" w:author="Guy Roberts" w:date="2015-07-17T15:41:00Z">
        <w:r w:rsidRPr="003B4295">
          <w:t>Error Handling</w:t>
        </w:r>
        <w:bookmarkEnd w:id="1112"/>
        <w:bookmarkEnd w:id="1113"/>
      </w:ins>
    </w:p>
    <w:p w14:paraId="394FA3D3" w14:textId="77777777" w:rsidR="003B4295" w:rsidRDefault="003B4295" w:rsidP="003B4295">
      <w:pPr>
        <w:rPr>
          <w:ins w:id="1115" w:author="Guy Roberts" w:date="2015-07-17T15:41:00Z"/>
        </w:rPr>
      </w:pPr>
      <w:ins w:id="1116" w:author="Guy Roberts" w:date="2015-07-17T15:41:00Z">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ins>
    </w:p>
    <w:p w14:paraId="3F4CB377" w14:textId="77777777" w:rsidR="003B4295" w:rsidRDefault="003B4295" w:rsidP="003B4295">
      <w:pPr>
        <w:rPr>
          <w:ins w:id="1117" w:author="Guy Roberts" w:date="2015-07-17T15:41:00Z"/>
        </w:rPr>
      </w:pPr>
    </w:p>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rPr>
          <w:ins w:id="1118" w:author="Guy Roberts" w:date="2015-07-17T15:41:00Z"/>
        </w:trPr>
        <w:tc>
          <w:tcPr>
            <w:tcW w:w="3510" w:type="dxa"/>
          </w:tcPr>
          <w:p w14:paraId="7C8D9F96" w14:textId="77777777" w:rsidR="003B4295" w:rsidRDefault="003B4295" w:rsidP="00A07109">
            <w:pPr>
              <w:spacing w:before="60"/>
              <w:rPr>
                <w:ins w:id="1119" w:author="Guy Roberts" w:date="2015-07-17T15:41:00Z"/>
              </w:rPr>
            </w:pPr>
            <w:ins w:id="1120" w:author="Guy Roberts" w:date="2015-07-17T15:41:00Z">
              <w:r>
                <w:t>Text</w:t>
              </w:r>
            </w:ins>
          </w:p>
        </w:tc>
        <w:tc>
          <w:tcPr>
            <w:tcW w:w="993" w:type="dxa"/>
          </w:tcPr>
          <w:p w14:paraId="60304902" w14:textId="77777777" w:rsidR="003B4295" w:rsidRDefault="003B4295" w:rsidP="00A07109">
            <w:pPr>
              <w:spacing w:before="60"/>
              <w:jc w:val="center"/>
              <w:rPr>
                <w:ins w:id="1121" w:author="Guy Roberts" w:date="2015-07-17T15:41:00Z"/>
              </w:rPr>
            </w:pPr>
            <w:ins w:id="1122" w:author="Guy Roberts" w:date="2015-07-17T15:41:00Z">
              <w:r>
                <w:t>errorId</w:t>
              </w:r>
            </w:ins>
          </w:p>
        </w:tc>
        <w:tc>
          <w:tcPr>
            <w:tcW w:w="1134" w:type="dxa"/>
          </w:tcPr>
          <w:p w14:paraId="376DB3F5" w14:textId="77777777" w:rsidR="003B4295" w:rsidRDefault="003B4295" w:rsidP="00A07109">
            <w:pPr>
              <w:spacing w:before="60"/>
              <w:jc w:val="center"/>
              <w:rPr>
                <w:ins w:id="1123" w:author="Guy Roberts" w:date="2015-07-17T15:41:00Z"/>
              </w:rPr>
            </w:pPr>
            <w:ins w:id="1124" w:author="Guy Roberts" w:date="2015-07-17T15:41:00Z">
              <w:r>
                <w:t>variables</w:t>
              </w:r>
            </w:ins>
          </w:p>
        </w:tc>
        <w:tc>
          <w:tcPr>
            <w:tcW w:w="3414" w:type="dxa"/>
          </w:tcPr>
          <w:p w14:paraId="069D9CDE" w14:textId="77777777" w:rsidR="003B4295" w:rsidRDefault="003B4295" w:rsidP="00A07109">
            <w:pPr>
              <w:spacing w:before="60"/>
              <w:rPr>
                <w:ins w:id="1125" w:author="Guy Roberts" w:date="2015-07-17T15:41:00Z"/>
              </w:rPr>
            </w:pPr>
            <w:ins w:id="1126" w:author="Guy Roberts" w:date="2015-07-17T15:41:00Z">
              <w:r>
                <w:t>Notes</w:t>
              </w:r>
            </w:ins>
          </w:p>
        </w:tc>
      </w:tr>
      <w:tr w:rsidR="003B4295" w14:paraId="163CA6B1" w14:textId="77777777" w:rsidTr="00A07109">
        <w:trPr>
          <w:ins w:id="1127" w:author="Guy Roberts" w:date="2015-07-17T15:41:00Z"/>
        </w:trPr>
        <w:tc>
          <w:tcPr>
            <w:tcW w:w="3510" w:type="dxa"/>
          </w:tcPr>
          <w:p w14:paraId="3F40F424" w14:textId="77777777" w:rsidR="003B4295" w:rsidRPr="00DC20C9" w:rsidRDefault="003B4295" w:rsidP="00A07109">
            <w:pPr>
              <w:spacing w:before="60"/>
              <w:rPr>
                <w:ins w:id="1128" w:author="Guy Roberts" w:date="2015-07-17T15:41:00Z"/>
                <w:sz w:val="16"/>
                <w:szCs w:val="16"/>
              </w:rPr>
            </w:pPr>
            <w:ins w:id="1129" w:author="Guy Roberts" w:date="2015-07-17T15:41:00Z">
              <w:r w:rsidRPr="00DC20C9">
                <w:rPr>
                  <w:sz w:val="16"/>
                  <w:szCs w:val="16"/>
                </w:rPr>
                <w:t>UNKNOWN_NETWORK</w:t>
              </w:r>
            </w:ins>
          </w:p>
        </w:tc>
        <w:tc>
          <w:tcPr>
            <w:tcW w:w="993" w:type="dxa"/>
          </w:tcPr>
          <w:p w14:paraId="39E2F068" w14:textId="77777777" w:rsidR="003B4295" w:rsidRPr="00DC20C9" w:rsidRDefault="003B4295" w:rsidP="00A07109">
            <w:pPr>
              <w:spacing w:before="60"/>
              <w:jc w:val="center"/>
              <w:rPr>
                <w:ins w:id="1130" w:author="Guy Roberts" w:date="2015-07-17T15:41:00Z"/>
                <w:sz w:val="16"/>
                <w:szCs w:val="16"/>
              </w:rPr>
            </w:pPr>
            <w:ins w:id="1131" w:author="Guy Roberts" w:date="2015-07-17T15:41:00Z">
              <w:r w:rsidRPr="00DC20C9">
                <w:rPr>
                  <w:sz w:val="16"/>
                  <w:szCs w:val="16"/>
                </w:rPr>
                <w:t>00405</w:t>
              </w:r>
            </w:ins>
          </w:p>
        </w:tc>
        <w:tc>
          <w:tcPr>
            <w:tcW w:w="1134" w:type="dxa"/>
          </w:tcPr>
          <w:p w14:paraId="522D8BC3" w14:textId="77777777" w:rsidR="003B4295" w:rsidRPr="00DC20C9" w:rsidRDefault="003B4295" w:rsidP="00A07109">
            <w:pPr>
              <w:spacing w:before="60"/>
              <w:jc w:val="center"/>
              <w:rPr>
                <w:ins w:id="1132" w:author="Guy Roberts" w:date="2015-07-17T15:41:00Z"/>
                <w:sz w:val="16"/>
                <w:szCs w:val="16"/>
              </w:rPr>
            </w:pPr>
            <w:ins w:id="1133" w:author="Guy Roberts" w:date="2015-07-17T15:41:00Z">
              <w:r w:rsidRPr="00DC20C9">
                <w:rPr>
                  <w:sz w:val="16"/>
                  <w:szCs w:val="16"/>
                </w:rPr>
                <w:t>stp</w:t>
              </w:r>
            </w:ins>
          </w:p>
        </w:tc>
        <w:tc>
          <w:tcPr>
            <w:tcW w:w="3414" w:type="dxa"/>
          </w:tcPr>
          <w:p w14:paraId="3857AAB5" w14:textId="77777777" w:rsidR="003B4295" w:rsidRPr="00DC20C9" w:rsidRDefault="003B4295" w:rsidP="00A07109">
            <w:pPr>
              <w:spacing w:before="60"/>
              <w:rPr>
                <w:ins w:id="1134" w:author="Guy Roberts" w:date="2015-07-17T15:41:00Z"/>
                <w:sz w:val="16"/>
                <w:szCs w:val="16"/>
              </w:rPr>
            </w:pPr>
            <w:ins w:id="1135" w:author="Guy Roberts" w:date="2015-07-17T15:41:00Z">
              <w:r w:rsidRPr="00DC20C9">
                <w:rPr>
                  <w:sz w:val="16"/>
                  <w:szCs w:val="16"/>
                </w:rPr>
                <w:t>If the networkId of an STP specified in the ERO is not known.</w:t>
              </w:r>
            </w:ins>
          </w:p>
        </w:tc>
      </w:tr>
      <w:tr w:rsidR="003B4295" w14:paraId="3F3655D4" w14:textId="77777777" w:rsidTr="00A07109">
        <w:trPr>
          <w:ins w:id="1136" w:author="Guy Roberts" w:date="2015-07-17T15:41:00Z"/>
        </w:trPr>
        <w:tc>
          <w:tcPr>
            <w:tcW w:w="3510" w:type="dxa"/>
          </w:tcPr>
          <w:p w14:paraId="2FD38BF9" w14:textId="77777777" w:rsidR="003B4295" w:rsidRPr="00DC20C9" w:rsidRDefault="003B4295" w:rsidP="00A07109">
            <w:pPr>
              <w:spacing w:before="60"/>
              <w:rPr>
                <w:ins w:id="1137" w:author="Guy Roberts" w:date="2015-07-17T15:41:00Z"/>
                <w:sz w:val="16"/>
                <w:szCs w:val="16"/>
              </w:rPr>
            </w:pPr>
            <w:ins w:id="1138" w:author="Guy Roberts" w:date="2015-07-17T15:41:00Z">
              <w:r w:rsidRPr="00DC20C9">
                <w:rPr>
                  <w:sz w:val="16"/>
                  <w:szCs w:val="16"/>
                </w:rPr>
                <w:t>NO_PATH_FOUND</w:t>
              </w:r>
            </w:ins>
          </w:p>
        </w:tc>
        <w:tc>
          <w:tcPr>
            <w:tcW w:w="993" w:type="dxa"/>
          </w:tcPr>
          <w:p w14:paraId="61ADA7B9" w14:textId="77777777" w:rsidR="003B4295" w:rsidRPr="00DC20C9" w:rsidRDefault="003B4295" w:rsidP="00A07109">
            <w:pPr>
              <w:spacing w:before="60"/>
              <w:jc w:val="center"/>
              <w:rPr>
                <w:ins w:id="1139" w:author="Guy Roberts" w:date="2015-07-17T15:41:00Z"/>
                <w:sz w:val="16"/>
                <w:szCs w:val="16"/>
              </w:rPr>
            </w:pPr>
            <w:ins w:id="1140" w:author="Guy Roberts" w:date="2015-07-17T15:41:00Z">
              <w:r w:rsidRPr="00DC20C9">
                <w:rPr>
                  <w:sz w:val="16"/>
                  <w:szCs w:val="16"/>
                </w:rPr>
                <w:t>00403</w:t>
              </w:r>
            </w:ins>
          </w:p>
        </w:tc>
        <w:tc>
          <w:tcPr>
            <w:tcW w:w="1134" w:type="dxa"/>
          </w:tcPr>
          <w:p w14:paraId="5E083CFF" w14:textId="77777777" w:rsidR="003B4295" w:rsidRPr="00DC20C9" w:rsidRDefault="003B4295" w:rsidP="00A07109">
            <w:pPr>
              <w:spacing w:before="60"/>
              <w:jc w:val="center"/>
              <w:rPr>
                <w:ins w:id="1141" w:author="Guy Roberts" w:date="2015-07-17T15:41:00Z"/>
                <w:sz w:val="16"/>
                <w:szCs w:val="16"/>
              </w:rPr>
            </w:pPr>
          </w:p>
        </w:tc>
        <w:tc>
          <w:tcPr>
            <w:tcW w:w="3414" w:type="dxa"/>
          </w:tcPr>
          <w:p w14:paraId="7D18E5D7" w14:textId="77777777" w:rsidR="003B4295" w:rsidRPr="00DC20C9" w:rsidRDefault="003B4295" w:rsidP="00A07109">
            <w:pPr>
              <w:spacing w:before="60"/>
              <w:rPr>
                <w:ins w:id="1142" w:author="Guy Roberts" w:date="2015-07-17T15:41:00Z"/>
                <w:sz w:val="16"/>
                <w:szCs w:val="16"/>
              </w:rPr>
            </w:pPr>
            <w:ins w:id="1143" w:author="Guy Roberts" w:date="2015-07-17T15:41:00Z">
              <w:r w:rsidRPr="00DC20C9">
                <w:rPr>
                  <w:sz w:val="16"/>
                  <w:szCs w:val="16"/>
                </w:rPr>
                <w:t>The general error for a case when a path cannot be found.  If a more specific error is known then that error should be returned.</w:t>
              </w:r>
            </w:ins>
          </w:p>
        </w:tc>
      </w:tr>
      <w:tr w:rsidR="003B4295" w14:paraId="79885AD5" w14:textId="77777777" w:rsidTr="00A07109">
        <w:trPr>
          <w:ins w:id="1144" w:author="Guy Roberts" w:date="2015-07-17T15:41:00Z"/>
        </w:trPr>
        <w:tc>
          <w:tcPr>
            <w:tcW w:w="3510" w:type="dxa"/>
          </w:tcPr>
          <w:p w14:paraId="22876F13" w14:textId="77777777" w:rsidR="003B4295" w:rsidRPr="00DC20C9" w:rsidRDefault="003B4295" w:rsidP="00A07109">
            <w:pPr>
              <w:spacing w:before="60"/>
              <w:rPr>
                <w:ins w:id="1145" w:author="Guy Roberts" w:date="2015-07-17T15:41:00Z"/>
                <w:sz w:val="16"/>
                <w:szCs w:val="16"/>
              </w:rPr>
            </w:pPr>
            <w:ins w:id="1146" w:author="Guy Roberts" w:date="2015-07-17T15:41:00Z">
              <w:r>
                <w:rPr>
                  <w:sz w:val="16"/>
                  <w:szCs w:val="16"/>
                </w:rPr>
                <w:t>LABEL_SWAPPING</w:t>
              </w:r>
              <w:r w:rsidRPr="00DC20C9">
                <w:rPr>
                  <w:sz w:val="16"/>
                  <w:szCs w:val="16"/>
                </w:rPr>
                <w:t>_NOT_SUPPORTED</w:t>
              </w:r>
            </w:ins>
          </w:p>
        </w:tc>
        <w:tc>
          <w:tcPr>
            <w:tcW w:w="993" w:type="dxa"/>
          </w:tcPr>
          <w:p w14:paraId="40BCE333" w14:textId="77777777" w:rsidR="003B4295" w:rsidRPr="00DC20C9" w:rsidRDefault="003B4295" w:rsidP="00A07109">
            <w:pPr>
              <w:spacing w:before="60"/>
              <w:jc w:val="center"/>
              <w:rPr>
                <w:ins w:id="1147" w:author="Guy Roberts" w:date="2015-07-17T15:41:00Z"/>
                <w:sz w:val="16"/>
                <w:szCs w:val="16"/>
              </w:rPr>
            </w:pPr>
            <w:ins w:id="1148" w:author="Guy Roberts" w:date="2015-07-17T15:41:00Z">
              <w:r w:rsidRPr="00DC20C9">
                <w:rPr>
                  <w:sz w:val="16"/>
                  <w:szCs w:val="16"/>
                </w:rPr>
                <w:t>00703</w:t>
              </w:r>
            </w:ins>
          </w:p>
        </w:tc>
        <w:tc>
          <w:tcPr>
            <w:tcW w:w="1134" w:type="dxa"/>
          </w:tcPr>
          <w:p w14:paraId="2964F751" w14:textId="77777777" w:rsidR="003B4295" w:rsidRPr="00DC20C9" w:rsidRDefault="003B4295" w:rsidP="00A07109">
            <w:pPr>
              <w:spacing w:before="60"/>
              <w:jc w:val="center"/>
              <w:rPr>
                <w:ins w:id="1149" w:author="Guy Roberts" w:date="2015-07-17T15:41:00Z"/>
                <w:sz w:val="16"/>
                <w:szCs w:val="16"/>
              </w:rPr>
            </w:pPr>
            <w:ins w:id="1150" w:author="Guy Roberts" w:date="2015-07-17T15:41:00Z">
              <w:r w:rsidRPr="00DC20C9">
                <w:rPr>
                  <w:sz w:val="16"/>
                  <w:szCs w:val="16"/>
                </w:rPr>
                <w:t>stp</w:t>
              </w:r>
            </w:ins>
          </w:p>
        </w:tc>
        <w:tc>
          <w:tcPr>
            <w:tcW w:w="3414" w:type="dxa"/>
          </w:tcPr>
          <w:p w14:paraId="2170A576" w14:textId="77777777" w:rsidR="003B4295" w:rsidRPr="00DC20C9" w:rsidRDefault="003B4295" w:rsidP="00A07109">
            <w:pPr>
              <w:spacing w:before="60"/>
              <w:rPr>
                <w:ins w:id="1151" w:author="Guy Roberts" w:date="2015-07-17T15:41:00Z"/>
                <w:sz w:val="16"/>
                <w:szCs w:val="16"/>
              </w:rPr>
            </w:pPr>
            <w:ins w:id="1152" w:author="Guy Roberts" w:date="2015-07-17T15:41:00Z">
              <w:r w:rsidRPr="00DC20C9">
                <w:rPr>
                  <w:sz w:val="16"/>
                  <w:szCs w:val="16"/>
                </w:rPr>
                <w:t xml:space="preserve">If the ERO is requesting label swapping between two STP within a network that does not support it. </w:t>
              </w:r>
            </w:ins>
          </w:p>
        </w:tc>
      </w:tr>
      <w:tr w:rsidR="003B4295" w14:paraId="3866EA6A" w14:textId="77777777" w:rsidTr="00A07109">
        <w:trPr>
          <w:ins w:id="1153" w:author="Guy Roberts" w:date="2015-07-17T15:41:00Z"/>
        </w:trPr>
        <w:tc>
          <w:tcPr>
            <w:tcW w:w="3510" w:type="dxa"/>
          </w:tcPr>
          <w:p w14:paraId="7F119BB4" w14:textId="77777777" w:rsidR="003B4295" w:rsidRPr="00DC20C9" w:rsidRDefault="003B4295" w:rsidP="00A07109">
            <w:pPr>
              <w:spacing w:before="60"/>
              <w:rPr>
                <w:ins w:id="1154" w:author="Guy Roberts" w:date="2015-07-17T15:41:00Z"/>
                <w:sz w:val="16"/>
                <w:szCs w:val="16"/>
              </w:rPr>
            </w:pPr>
            <w:ins w:id="1155" w:author="Guy Roberts" w:date="2015-07-17T15:41:00Z">
              <w:r w:rsidRPr="00DC20C9">
                <w:rPr>
                  <w:sz w:val="16"/>
                  <w:szCs w:val="16"/>
                </w:rPr>
                <w:t>STP_UNAVALABLE</w:t>
              </w:r>
            </w:ins>
          </w:p>
        </w:tc>
        <w:tc>
          <w:tcPr>
            <w:tcW w:w="993" w:type="dxa"/>
          </w:tcPr>
          <w:p w14:paraId="618F522F" w14:textId="77777777" w:rsidR="003B4295" w:rsidRPr="00DC20C9" w:rsidRDefault="003B4295" w:rsidP="00A07109">
            <w:pPr>
              <w:spacing w:before="60"/>
              <w:jc w:val="center"/>
              <w:rPr>
                <w:ins w:id="1156" w:author="Guy Roberts" w:date="2015-07-17T15:41:00Z"/>
                <w:sz w:val="16"/>
                <w:szCs w:val="16"/>
              </w:rPr>
            </w:pPr>
            <w:ins w:id="1157" w:author="Guy Roberts" w:date="2015-07-17T15:41:00Z">
              <w:r w:rsidRPr="00DC20C9">
                <w:rPr>
                  <w:sz w:val="16"/>
                  <w:szCs w:val="16"/>
                </w:rPr>
                <w:t>00704</w:t>
              </w:r>
            </w:ins>
          </w:p>
        </w:tc>
        <w:tc>
          <w:tcPr>
            <w:tcW w:w="1134" w:type="dxa"/>
          </w:tcPr>
          <w:p w14:paraId="5250B069" w14:textId="77777777" w:rsidR="003B4295" w:rsidRPr="00DC20C9" w:rsidRDefault="003B4295" w:rsidP="00A07109">
            <w:pPr>
              <w:spacing w:before="60"/>
              <w:jc w:val="center"/>
              <w:rPr>
                <w:ins w:id="1158" w:author="Guy Roberts" w:date="2015-07-17T15:41:00Z"/>
                <w:sz w:val="16"/>
                <w:szCs w:val="16"/>
              </w:rPr>
            </w:pPr>
            <w:ins w:id="1159" w:author="Guy Roberts" w:date="2015-07-17T15:41:00Z">
              <w:r w:rsidRPr="00DC20C9">
                <w:rPr>
                  <w:sz w:val="16"/>
                  <w:szCs w:val="16"/>
                </w:rPr>
                <w:t>stp</w:t>
              </w:r>
            </w:ins>
          </w:p>
        </w:tc>
        <w:tc>
          <w:tcPr>
            <w:tcW w:w="3414" w:type="dxa"/>
          </w:tcPr>
          <w:p w14:paraId="7C8C9617" w14:textId="77777777" w:rsidR="003B4295" w:rsidRPr="00DC20C9" w:rsidRDefault="003B4295" w:rsidP="00A07109">
            <w:pPr>
              <w:spacing w:before="60"/>
              <w:rPr>
                <w:ins w:id="1160" w:author="Guy Roberts" w:date="2015-07-17T15:41:00Z"/>
                <w:sz w:val="16"/>
                <w:szCs w:val="16"/>
              </w:rPr>
            </w:pPr>
            <w:ins w:id="1161" w:author="Guy Roberts" w:date="2015-07-17T15:41:00Z">
              <w:r w:rsidRPr="00DC20C9">
                <w:rPr>
                  <w:sz w:val="16"/>
                  <w:szCs w:val="16"/>
                </w:rPr>
                <w:t xml:space="preserve">If an STP specified in the ERO is not </w:t>
              </w:r>
              <w:r w:rsidRPr="00DC20C9">
                <w:rPr>
                  <w:sz w:val="16"/>
                  <w:szCs w:val="16"/>
                </w:rPr>
                <w:lastRenderedPageBreak/>
                <w:t>available for the specified reservation criteria.</w:t>
              </w:r>
            </w:ins>
          </w:p>
        </w:tc>
      </w:tr>
      <w:tr w:rsidR="003B4295" w14:paraId="5363166E" w14:textId="77777777" w:rsidTr="00A07109">
        <w:trPr>
          <w:ins w:id="1162" w:author="Guy Roberts" w:date="2015-07-17T15:41:00Z"/>
        </w:trPr>
        <w:tc>
          <w:tcPr>
            <w:tcW w:w="3510" w:type="dxa"/>
          </w:tcPr>
          <w:p w14:paraId="5F3BBA4D" w14:textId="77777777" w:rsidR="003B4295" w:rsidRPr="00DC20C9" w:rsidRDefault="003B4295" w:rsidP="00A07109">
            <w:pPr>
              <w:spacing w:before="60"/>
              <w:rPr>
                <w:ins w:id="1163" w:author="Guy Roberts" w:date="2015-07-17T15:41:00Z"/>
                <w:sz w:val="16"/>
                <w:szCs w:val="16"/>
              </w:rPr>
            </w:pPr>
            <w:ins w:id="1164" w:author="Guy Roberts" w:date="2015-07-17T15:41:00Z">
              <w:r>
                <w:rPr>
                  <w:sz w:val="16"/>
                  <w:szCs w:val="16"/>
                </w:rPr>
                <w:lastRenderedPageBreak/>
                <w:t>DIRECTIONALITY</w:t>
              </w:r>
              <w:r w:rsidRPr="00DC20C9">
                <w:rPr>
                  <w:sz w:val="16"/>
                  <w:szCs w:val="16"/>
                </w:rPr>
                <w:t>_</w:t>
              </w:r>
              <w:r>
                <w:rPr>
                  <w:sz w:val="16"/>
                  <w:szCs w:val="16"/>
                </w:rPr>
                <w:t>MISMATCH</w:t>
              </w:r>
            </w:ins>
          </w:p>
        </w:tc>
        <w:tc>
          <w:tcPr>
            <w:tcW w:w="993" w:type="dxa"/>
          </w:tcPr>
          <w:p w14:paraId="1166F4FE" w14:textId="77777777" w:rsidR="003B4295" w:rsidRPr="00DC20C9" w:rsidRDefault="003B4295" w:rsidP="00A07109">
            <w:pPr>
              <w:spacing w:before="60"/>
              <w:jc w:val="center"/>
              <w:rPr>
                <w:ins w:id="1165" w:author="Guy Roberts" w:date="2015-07-17T15:41:00Z"/>
                <w:sz w:val="16"/>
                <w:szCs w:val="16"/>
              </w:rPr>
            </w:pPr>
            <w:ins w:id="1166" w:author="Guy Roberts" w:date="2015-07-17T15:41:00Z">
              <w:r w:rsidRPr="00DC20C9">
                <w:rPr>
                  <w:sz w:val="16"/>
                  <w:szCs w:val="16"/>
                </w:rPr>
                <w:t>00706</w:t>
              </w:r>
            </w:ins>
          </w:p>
        </w:tc>
        <w:tc>
          <w:tcPr>
            <w:tcW w:w="1134" w:type="dxa"/>
          </w:tcPr>
          <w:p w14:paraId="35D15FA8" w14:textId="77777777" w:rsidR="003B4295" w:rsidRPr="00DC20C9" w:rsidRDefault="003B4295" w:rsidP="00A07109">
            <w:pPr>
              <w:spacing w:before="60"/>
              <w:jc w:val="center"/>
              <w:rPr>
                <w:ins w:id="1167" w:author="Guy Roberts" w:date="2015-07-17T15:41:00Z"/>
                <w:sz w:val="16"/>
                <w:szCs w:val="16"/>
              </w:rPr>
            </w:pPr>
            <w:ins w:id="1168" w:author="Guy Roberts" w:date="2015-07-17T15:41:00Z">
              <w:r w:rsidRPr="00DC20C9">
                <w:rPr>
                  <w:sz w:val="16"/>
                  <w:szCs w:val="16"/>
                </w:rPr>
                <w:t>stp</w:t>
              </w:r>
            </w:ins>
          </w:p>
        </w:tc>
        <w:tc>
          <w:tcPr>
            <w:tcW w:w="3414" w:type="dxa"/>
          </w:tcPr>
          <w:p w14:paraId="3C4F9064" w14:textId="77777777" w:rsidR="003B4295" w:rsidRPr="00DC20C9" w:rsidRDefault="003B4295" w:rsidP="00A07109">
            <w:pPr>
              <w:spacing w:before="60"/>
              <w:rPr>
                <w:ins w:id="1169" w:author="Guy Roberts" w:date="2015-07-17T15:41:00Z"/>
                <w:sz w:val="16"/>
                <w:szCs w:val="16"/>
              </w:rPr>
            </w:pPr>
            <w:ins w:id="1170" w:author="Guy Roberts" w:date="2015-07-17T15:41:00Z">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ins>
          </w:p>
        </w:tc>
      </w:tr>
      <w:tr w:rsidR="003B4295" w14:paraId="5884FC76" w14:textId="77777777" w:rsidTr="00A07109">
        <w:trPr>
          <w:ins w:id="1171" w:author="Guy Roberts" w:date="2015-07-17T15:41:00Z"/>
        </w:trPr>
        <w:tc>
          <w:tcPr>
            <w:tcW w:w="3510" w:type="dxa"/>
          </w:tcPr>
          <w:p w14:paraId="1B606C74" w14:textId="77777777" w:rsidR="003B4295" w:rsidRPr="00DC20C9" w:rsidRDefault="003B4295" w:rsidP="00A07109">
            <w:pPr>
              <w:spacing w:before="60"/>
              <w:rPr>
                <w:ins w:id="1172" w:author="Guy Roberts" w:date="2015-07-17T15:41:00Z"/>
                <w:sz w:val="16"/>
                <w:szCs w:val="16"/>
              </w:rPr>
            </w:pPr>
            <w:ins w:id="1173" w:author="Guy Roberts" w:date="2015-07-17T15:41:00Z">
              <w:r w:rsidRPr="00DC20C9">
                <w:rPr>
                  <w:sz w:val="16"/>
                  <w:szCs w:val="16"/>
                </w:rPr>
                <w:t>INVALID_ERO_FORMAT</w:t>
              </w:r>
            </w:ins>
          </w:p>
        </w:tc>
        <w:tc>
          <w:tcPr>
            <w:tcW w:w="993" w:type="dxa"/>
          </w:tcPr>
          <w:p w14:paraId="5D2D6698" w14:textId="77777777" w:rsidR="003B4295" w:rsidRPr="00DC20C9" w:rsidRDefault="003B4295" w:rsidP="00A07109">
            <w:pPr>
              <w:spacing w:before="60"/>
              <w:jc w:val="center"/>
              <w:rPr>
                <w:ins w:id="1174" w:author="Guy Roberts" w:date="2015-07-17T15:41:00Z"/>
                <w:sz w:val="16"/>
                <w:szCs w:val="16"/>
              </w:rPr>
            </w:pPr>
            <w:ins w:id="1175" w:author="Guy Roberts" w:date="2015-07-17T15:41:00Z">
              <w:r w:rsidRPr="00DC20C9">
                <w:rPr>
                  <w:sz w:val="16"/>
                  <w:szCs w:val="16"/>
                </w:rPr>
                <w:t>0070</w:t>
              </w:r>
              <w:r>
                <w:rPr>
                  <w:sz w:val="16"/>
                  <w:szCs w:val="16"/>
                </w:rPr>
                <w:t>7</w:t>
              </w:r>
            </w:ins>
          </w:p>
        </w:tc>
        <w:tc>
          <w:tcPr>
            <w:tcW w:w="1134" w:type="dxa"/>
          </w:tcPr>
          <w:p w14:paraId="31C5C7DC" w14:textId="77777777" w:rsidR="003B4295" w:rsidRPr="00DC20C9" w:rsidRDefault="003B4295" w:rsidP="00A07109">
            <w:pPr>
              <w:spacing w:before="60"/>
              <w:jc w:val="center"/>
              <w:rPr>
                <w:ins w:id="1176" w:author="Guy Roberts" w:date="2015-07-17T15:41:00Z"/>
                <w:sz w:val="16"/>
                <w:szCs w:val="16"/>
              </w:rPr>
            </w:pPr>
          </w:p>
        </w:tc>
        <w:tc>
          <w:tcPr>
            <w:tcW w:w="3414" w:type="dxa"/>
          </w:tcPr>
          <w:p w14:paraId="0B911951" w14:textId="77777777" w:rsidR="003B4295" w:rsidRPr="00DC20C9" w:rsidRDefault="003B4295" w:rsidP="00A07109">
            <w:pPr>
              <w:spacing w:before="60"/>
              <w:rPr>
                <w:ins w:id="1177" w:author="Guy Roberts" w:date="2015-07-17T15:41:00Z"/>
                <w:sz w:val="16"/>
                <w:szCs w:val="16"/>
              </w:rPr>
            </w:pPr>
            <w:ins w:id="1178" w:author="Guy Roberts" w:date="2015-07-17T15:41:00Z">
              <w:r w:rsidRPr="00DC20C9">
                <w:rPr>
                  <w:sz w:val="16"/>
                  <w:szCs w:val="16"/>
                </w:rPr>
                <w:t>Format of ERO is invalid.  An invalid ordering or other structural issues could cause this.</w:t>
              </w:r>
            </w:ins>
          </w:p>
        </w:tc>
      </w:tr>
      <w:tr w:rsidR="003B4295" w14:paraId="6DAAFC54" w14:textId="77777777" w:rsidTr="00A07109">
        <w:trPr>
          <w:ins w:id="1179" w:author="Guy Roberts" w:date="2015-07-17T15:41:00Z"/>
        </w:trPr>
        <w:tc>
          <w:tcPr>
            <w:tcW w:w="3510" w:type="dxa"/>
          </w:tcPr>
          <w:p w14:paraId="00D61203" w14:textId="77777777" w:rsidR="003B4295" w:rsidRPr="00DC20C9" w:rsidRDefault="003B4295" w:rsidP="00A07109">
            <w:pPr>
              <w:tabs>
                <w:tab w:val="left" w:pos="1710"/>
              </w:tabs>
              <w:spacing w:before="60"/>
              <w:rPr>
                <w:ins w:id="1180" w:author="Guy Roberts" w:date="2015-07-17T15:41:00Z"/>
                <w:sz w:val="16"/>
                <w:szCs w:val="16"/>
              </w:rPr>
            </w:pPr>
            <w:ins w:id="1181" w:author="Guy Roberts" w:date="2015-07-17T15:41:00Z">
              <w:r w:rsidRPr="00DC20C9">
                <w:rPr>
                  <w:sz w:val="16"/>
                  <w:szCs w:val="16"/>
                </w:rPr>
                <w:t>INVALID_ERO_MEMBER</w:t>
              </w:r>
            </w:ins>
          </w:p>
        </w:tc>
        <w:tc>
          <w:tcPr>
            <w:tcW w:w="993" w:type="dxa"/>
          </w:tcPr>
          <w:p w14:paraId="2F7DBA15" w14:textId="77777777" w:rsidR="003B4295" w:rsidRPr="00DC20C9" w:rsidRDefault="003B4295" w:rsidP="00A07109">
            <w:pPr>
              <w:spacing w:before="60"/>
              <w:jc w:val="center"/>
              <w:rPr>
                <w:ins w:id="1182" w:author="Guy Roberts" w:date="2015-07-17T15:41:00Z"/>
                <w:sz w:val="16"/>
                <w:szCs w:val="16"/>
              </w:rPr>
            </w:pPr>
            <w:ins w:id="1183" w:author="Guy Roberts" w:date="2015-07-17T15:41:00Z">
              <w:r w:rsidRPr="00DC20C9">
                <w:rPr>
                  <w:sz w:val="16"/>
                  <w:szCs w:val="16"/>
                </w:rPr>
                <w:t>0070</w:t>
              </w:r>
              <w:r>
                <w:rPr>
                  <w:sz w:val="16"/>
                  <w:szCs w:val="16"/>
                </w:rPr>
                <w:t>8</w:t>
              </w:r>
            </w:ins>
          </w:p>
        </w:tc>
        <w:tc>
          <w:tcPr>
            <w:tcW w:w="1134" w:type="dxa"/>
          </w:tcPr>
          <w:p w14:paraId="05588BEE" w14:textId="77777777" w:rsidR="003B4295" w:rsidRPr="00DC20C9" w:rsidRDefault="003B4295" w:rsidP="00A07109">
            <w:pPr>
              <w:spacing w:before="60"/>
              <w:jc w:val="center"/>
              <w:rPr>
                <w:ins w:id="1184" w:author="Guy Roberts" w:date="2015-07-17T15:41:00Z"/>
                <w:sz w:val="16"/>
                <w:szCs w:val="16"/>
              </w:rPr>
            </w:pPr>
            <w:ins w:id="1185" w:author="Guy Roberts" w:date="2015-07-17T15:41:00Z">
              <w:r w:rsidRPr="00DC20C9">
                <w:rPr>
                  <w:sz w:val="16"/>
                  <w:szCs w:val="16"/>
                </w:rPr>
                <w:t>stp</w:t>
              </w:r>
            </w:ins>
          </w:p>
        </w:tc>
        <w:tc>
          <w:tcPr>
            <w:tcW w:w="3414" w:type="dxa"/>
          </w:tcPr>
          <w:p w14:paraId="30FCCF57" w14:textId="77777777" w:rsidR="003B4295" w:rsidRPr="00DC20C9" w:rsidRDefault="003B4295" w:rsidP="00A07109">
            <w:pPr>
              <w:spacing w:before="60"/>
              <w:rPr>
                <w:ins w:id="1186" w:author="Guy Roberts" w:date="2015-07-17T15:41:00Z"/>
                <w:sz w:val="16"/>
                <w:szCs w:val="16"/>
              </w:rPr>
            </w:pPr>
            <w:ins w:id="1187" w:author="Guy Roberts" w:date="2015-07-17T15:41:00Z">
              <w:r w:rsidRPr="00DC20C9">
                <w:rPr>
                  <w:sz w:val="16"/>
                  <w:szCs w:val="16"/>
                </w:rPr>
                <w:t>Invalid ERO stp member detected.  This could be caused by a null member, an intermediate STP not associated with an SDP, etc.</w:t>
              </w:r>
            </w:ins>
          </w:p>
        </w:tc>
      </w:tr>
      <w:tr w:rsidR="003B4295" w14:paraId="6F2787BF" w14:textId="77777777" w:rsidTr="00A07109">
        <w:trPr>
          <w:ins w:id="1188" w:author="Guy Roberts" w:date="2015-07-17T15:41:00Z"/>
        </w:trPr>
        <w:tc>
          <w:tcPr>
            <w:tcW w:w="3510" w:type="dxa"/>
          </w:tcPr>
          <w:p w14:paraId="539F2228" w14:textId="77777777" w:rsidR="003B4295" w:rsidRPr="00DC20C9" w:rsidRDefault="003B4295" w:rsidP="00A07109">
            <w:pPr>
              <w:tabs>
                <w:tab w:val="left" w:pos="1710"/>
              </w:tabs>
              <w:spacing w:before="60"/>
              <w:rPr>
                <w:ins w:id="1189" w:author="Guy Roberts" w:date="2015-07-17T15:41:00Z"/>
                <w:sz w:val="16"/>
                <w:szCs w:val="16"/>
              </w:rPr>
            </w:pPr>
            <w:ins w:id="1190" w:author="Guy Roberts" w:date="2015-07-17T15:41:00Z">
              <w:r w:rsidRPr="0005356A">
                <w:rPr>
                  <w:sz w:val="16"/>
                  <w:szCs w:val="16"/>
                </w:rPr>
                <w:t>UNKNOWN_LABEL_TYPE</w:t>
              </w:r>
            </w:ins>
          </w:p>
        </w:tc>
        <w:tc>
          <w:tcPr>
            <w:tcW w:w="993" w:type="dxa"/>
          </w:tcPr>
          <w:p w14:paraId="1AEE2F87" w14:textId="77777777" w:rsidR="003B4295" w:rsidRPr="00DC20C9" w:rsidRDefault="003B4295" w:rsidP="00A07109">
            <w:pPr>
              <w:spacing w:before="60"/>
              <w:jc w:val="center"/>
              <w:rPr>
                <w:ins w:id="1191" w:author="Guy Roberts" w:date="2015-07-17T15:41:00Z"/>
                <w:sz w:val="16"/>
                <w:szCs w:val="16"/>
              </w:rPr>
            </w:pPr>
            <w:ins w:id="1192" w:author="Guy Roberts" w:date="2015-07-17T15:41:00Z">
              <w:r w:rsidRPr="0005356A">
                <w:rPr>
                  <w:sz w:val="16"/>
                  <w:szCs w:val="16"/>
                </w:rPr>
                <w:t>00709</w:t>
              </w:r>
            </w:ins>
          </w:p>
        </w:tc>
        <w:tc>
          <w:tcPr>
            <w:tcW w:w="1134" w:type="dxa"/>
          </w:tcPr>
          <w:p w14:paraId="3EA1FD19" w14:textId="77777777" w:rsidR="003B4295" w:rsidRPr="00DC20C9" w:rsidRDefault="003B4295" w:rsidP="00A07109">
            <w:pPr>
              <w:spacing w:before="60"/>
              <w:jc w:val="center"/>
              <w:rPr>
                <w:ins w:id="1193" w:author="Guy Roberts" w:date="2015-07-17T15:41:00Z"/>
                <w:sz w:val="16"/>
                <w:szCs w:val="16"/>
              </w:rPr>
            </w:pPr>
            <w:ins w:id="1194" w:author="Guy Roberts" w:date="2015-07-17T15:41:00Z">
              <w:r>
                <w:rPr>
                  <w:sz w:val="16"/>
                  <w:szCs w:val="16"/>
                </w:rPr>
                <w:t>stp</w:t>
              </w:r>
            </w:ins>
          </w:p>
        </w:tc>
        <w:tc>
          <w:tcPr>
            <w:tcW w:w="3414" w:type="dxa"/>
          </w:tcPr>
          <w:p w14:paraId="6777849E" w14:textId="77777777" w:rsidR="003B4295" w:rsidRPr="00DC20C9" w:rsidRDefault="003B4295" w:rsidP="00A07109">
            <w:pPr>
              <w:spacing w:before="60"/>
              <w:rPr>
                <w:ins w:id="1195" w:author="Guy Roberts" w:date="2015-07-17T15:41:00Z"/>
                <w:sz w:val="16"/>
                <w:szCs w:val="16"/>
              </w:rPr>
            </w:pPr>
            <w:ins w:id="1196" w:author="Guy Roberts" w:date="2015-07-17T15:41:00Z">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ins>
          </w:p>
        </w:tc>
      </w:tr>
      <w:tr w:rsidR="003B4295" w14:paraId="41E1CE21" w14:textId="77777777" w:rsidTr="00A07109">
        <w:trPr>
          <w:ins w:id="1197" w:author="Guy Roberts" w:date="2015-07-17T15:41:00Z"/>
        </w:trPr>
        <w:tc>
          <w:tcPr>
            <w:tcW w:w="3510" w:type="dxa"/>
          </w:tcPr>
          <w:p w14:paraId="5A8FAF3C" w14:textId="77777777" w:rsidR="003B4295" w:rsidRPr="0005356A" w:rsidRDefault="003B4295" w:rsidP="00A07109">
            <w:pPr>
              <w:tabs>
                <w:tab w:val="left" w:pos="1710"/>
              </w:tabs>
              <w:spacing w:before="60"/>
              <w:rPr>
                <w:ins w:id="1198" w:author="Guy Roberts" w:date="2015-07-17T15:41:00Z"/>
                <w:sz w:val="16"/>
                <w:szCs w:val="16"/>
              </w:rPr>
            </w:pPr>
            <w:ins w:id="1199" w:author="Guy Roberts" w:date="2015-07-17T15:41:00Z">
              <w:r w:rsidRPr="00E54ECB">
                <w:rPr>
                  <w:sz w:val="16"/>
                  <w:szCs w:val="16"/>
                </w:rPr>
                <w:t>INVALID_LABEL_FORMAT</w:t>
              </w:r>
            </w:ins>
          </w:p>
        </w:tc>
        <w:tc>
          <w:tcPr>
            <w:tcW w:w="993" w:type="dxa"/>
          </w:tcPr>
          <w:p w14:paraId="55426C95" w14:textId="77777777" w:rsidR="003B4295" w:rsidRPr="0005356A" w:rsidRDefault="003B4295" w:rsidP="00A07109">
            <w:pPr>
              <w:spacing w:before="60"/>
              <w:jc w:val="center"/>
              <w:rPr>
                <w:ins w:id="1200" w:author="Guy Roberts" w:date="2015-07-17T15:41:00Z"/>
                <w:sz w:val="16"/>
                <w:szCs w:val="16"/>
              </w:rPr>
            </w:pPr>
            <w:ins w:id="1201" w:author="Guy Roberts" w:date="2015-07-17T15:41:00Z">
              <w:r w:rsidRPr="00E54ECB">
                <w:rPr>
                  <w:sz w:val="16"/>
                  <w:szCs w:val="16"/>
                </w:rPr>
                <w:t>00710</w:t>
              </w:r>
            </w:ins>
          </w:p>
        </w:tc>
        <w:tc>
          <w:tcPr>
            <w:tcW w:w="1134" w:type="dxa"/>
          </w:tcPr>
          <w:p w14:paraId="704C7D86" w14:textId="77777777" w:rsidR="003B4295" w:rsidRDefault="003B4295" w:rsidP="00A07109">
            <w:pPr>
              <w:spacing w:before="60"/>
              <w:jc w:val="center"/>
              <w:rPr>
                <w:ins w:id="1202" w:author="Guy Roberts" w:date="2015-07-17T15:41:00Z"/>
                <w:sz w:val="16"/>
                <w:szCs w:val="16"/>
              </w:rPr>
            </w:pPr>
            <w:ins w:id="1203" w:author="Guy Roberts" w:date="2015-07-17T15:41:00Z">
              <w:r>
                <w:rPr>
                  <w:sz w:val="16"/>
                  <w:szCs w:val="16"/>
                </w:rPr>
                <w:t>stp</w:t>
              </w:r>
            </w:ins>
          </w:p>
        </w:tc>
        <w:tc>
          <w:tcPr>
            <w:tcW w:w="3414" w:type="dxa"/>
          </w:tcPr>
          <w:p w14:paraId="41785F03" w14:textId="77777777" w:rsidR="003B4295" w:rsidRPr="0005356A" w:rsidRDefault="003B4295" w:rsidP="00A07109">
            <w:pPr>
              <w:tabs>
                <w:tab w:val="left" w:pos="410"/>
              </w:tabs>
              <w:spacing w:before="60"/>
              <w:rPr>
                <w:ins w:id="1204" w:author="Guy Roberts" w:date="2015-07-17T15:41:00Z"/>
                <w:sz w:val="16"/>
                <w:szCs w:val="16"/>
              </w:rPr>
            </w:pPr>
            <w:ins w:id="1205" w:author="Guy Roberts" w:date="2015-07-17T15:41:00Z">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ins>
          </w:p>
        </w:tc>
      </w:tr>
    </w:tbl>
    <w:p w14:paraId="0EADB23D" w14:textId="77777777" w:rsidR="003B4295" w:rsidRDefault="003B4295" w:rsidP="003B4295">
      <w:pPr>
        <w:pStyle w:val="Caption"/>
        <w:rPr>
          <w:ins w:id="1206" w:author="Guy Roberts" w:date="2015-07-17T15:41:00Z"/>
        </w:rPr>
      </w:pPr>
      <w:ins w:id="1207" w:author="Guy Roberts" w:date="2015-07-17T15:41:00Z">
        <w:r>
          <w:t xml:space="preserve">Table </w:t>
        </w:r>
        <w:r>
          <w:fldChar w:fldCharType="begin"/>
        </w:r>
        <w:r>
          <w:instrText xml:space="preserve"> SEQ Table \* ARABIC </w:instrText>
        </w:r>
        <w:r>
          <w:fldChar w:fldCharType="separate"/>
        </w:r>
        <w:r>
          <w:rPr>
            <w:noProof/>
          </w:rPr>
          <w:t>1</w:t>
        </w:r>
        <w:r>
          <w:rPr>
            <w:noProof/>
          </w:rPr>
          <w:fldChar w:fldCharType="end"/>
        </w:r>
        <w:r>
          <w:t xml:space="preserve"> – </w:t>
        </w:r>
        <w:r w:rsidRPr="00DE5572">
          <w:rPr>
            <w:i/>
          </w:rPr>
          <w:t>serviceException</w:t>
        </w:r>
        <w:r>
          <w:t xml:space="preserve"> error values. </w:t>
        </w:r>
      </w:ins>
    </w:p>
    <w:p w14:paraId="389B975E" w14:textId="77777777" w:rsidR="003B4295" w:rsidRDefault="003B4295" w:rsidP="003B4295">
      <w:pPr>
        <w:rPr>
          <w:ins w:id="1208" w:author="Guy Roberts" w:date="2015-07-17T15:41:00Z"/>
          <w:lang w:val="en-CA"/>
        </w:rPr>
      </w:pPr>
      <w:ins w:id="1209" w:author="Guy Roberts" w:date="2015-07-17T15:41:00Z">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w:t>
        </w:r>
        <w:proofErr w:type="gramStart"/>
        <w:r w:rsidRPr="00DC20C9">
          <w:rPr>
            <w:rFonts w:ascii="Andale Mono" w:hAnsi="Andale Mono"/>
            <w:sz w:val="16"/>
            <w:szCs w:val="16"/>
            <w:lang w:val="en-CA"/>
          </w:rPr>
          <w:t>:ogf:network:es.net:2013:nsa:nsi</w:t>
        </w:r>
        <w:proofErr w:type="gramEnd"/>
        <w:r w:rsidRPr="00DC20C9">
          <w:rPr>
            <w:rFonts w:ascii="Andale Mono" w:hAnsi="Andale Mono"/>
            <w:sz w:val="16"/>
            <w:szCs w:val="16"/>
            <w:lang w:val="en-CA"/>
          </w:rPr>
          <w:t>-aggr-west</w:t>
        </w:r>
        <w:r>
          <w:rPr>
            <w:lang w:val="en-CA"/>
          </w:rPr>
          <w:t xml:space="preserve">.  The </w:t>
        </w:r>
        <w:r w:rsidRPr="00DC20C9">
          <w:rPr>
            <w:i/>
            <w:lang w:val="en-CA"/>
          </w:rPr>
          <w:t>ero</w:t>
        </w:r>
        <w:r>
          <w:rPr>
            <w:lang w:val="en-CA"/>
          </w:rPr>
          <w:t xml:space="preserve"> element contains an intermediate edge </w:t>
        </w:r>
        <w:proofErr w:type="gramStart"/>
        <w:r w:rsidRPr="00DC20C9">
          <w:rPr>
            <w:i/>
            <w:lang w:val="en-CA"/>
          </w:rPr>
          <w:t>stp</w:t>
        </w:r>
        <w:proofErr w:type="gramEnd"/>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ins>
    </w:p>
    <w:p w14:paraId="440AB662" w14:textId="77777777" w:rsidR="003B4295" w:rsidRPr="00C13912" w:rsidRDefault="003B4295" w:rsidP="003B4295">
      <w:pPr>
        <w:rPr>
          <w:ins w:id="1210" w:author="Guy Roberts" w:date="2015-07-17T15:41:00Z"/>
          <w:lang w:val="en-CA"/>
        </w:rPr>
      </w:pPr>
    </w:p>
    <w:p w14:paraId="6A03A125" w14:textId="77777777" w:rsidR="003B4295" w:rsidRDefault="003B4295" w:rsidP="003B4295">
      <w:pPr>
        <w:rPr>
          <w:ins w:id="1211" w:author="Guy Roberts" w:date="2015-07-17T15:41:00Z"/>
          <w:rFonts w:ascii="Andale Mono" w:hAnsi="Andale Mono"/>
          <w:color w:val="000096"/>
          <w:sz w:val="16"/>
          <w:szCs w:val="16"/>
        </w:rPr>
      </w:pPr>
      <w:ins w:id="1212" w:author="Guy Roberts" w:date="2015-07-17T15:41:00Z">
        <w:r w:rsidRPr="00DC20C9">
          <w:rPr>
            <w:rFonts w:ascii="Andale Mono" w:hAnsi="Andale Mono"/>
            <w:color w:val="000096"/>
            <w:sz w:val="16"/>
            <w:szCs w:val="16"/>
          </w:rPr>
          <w:t>&lt;serviceException&gt;</w:t>
        </w:r>
        <w:r w:rsidRPr="00DC20C9">
          <w:rPr>
            <w:rFonts w:ascii="Andale Mono" w:hAnsi="Andale Mono"/>
            <w:color w:val="000000"/>
            <w:sz w:val="16"/>
            <w:szCs w:val="16"/>
          </w:rPr>
          <w:br/>
          <w:t xml:space="preserve">    </w:t>
        </w:r>
        <w:r w:rsidRPr="00DC20C9">
          <w:rPr>
            <w:rFonts w:ascii="Andale Mono" w:hAnsi="Andale Mono"/>
            <w:color w:val="000096"/>
            <w:sz w:val="16"/>
            <w:szCs w:val="16"/>
          </w:rPr>
          <w:t>&lt;nsaId&gt;</w:t>
        </w:r>
        <w:r w:rsidRPr="00DC20C9">
          <w:rPr>
            <w:rFonts w:ascii="Andale Mono" w:hAnsi="Andale Mono"/>
            <w:color w:val="000000"/>
            <w:sz w:val="16"/>
            <w:szCs w:val="16"/>
          </w:rPr>
          <w:t>urn:ogf:network:es.net:2013:nsa:nsi-aggr-west</w:t>
        </w:r>
        <w:r w:rsidRPr="00DC20C9">
          <w:rPr>
            <w:rFonts w:ascii="Andale Mono" w:hAnsi="Andale Mono"/>
            <w:color w:val="000096"/>
            <w:sz w:val="16"/>
            <w:szCs w:val="16"/>
          </w:rPr>
          <w:t>&lt;/nsaId&gt;</w:t>
        </w:r>
        <w:r w:rsidRPr="00DC20C9">
          <w:rPr>
            <w:rFonts w:ascii="Andale Mono" w:hAnsi="Andale Mono"/>
            <w:color w:val="000000"/>
            <w:sz w:val="16"/>
            <w:szCs w:val="16"/>
          </w:rPr>
          <w:br/>
          <w:t xml:space="preserve">    </w:t>
        </w:r>
        <w:r w:rsidRPr="00DC20C9">
          <w:rPr>
            <w:rFonts w:ascii="Andale Mono" w:hAnsi="Andale Mono"/>
            <w:color w:val="000096"/>
            <w:sz w:val="16"/>
            <w:szCs w:val="16"/>
          </w:rPr>
          <w:t>&lt;connectionId&gt;</w:t>
        </w:r>
        <w:r w:rsidRPr="00DC20C9">
          <w:rPr>
            <w:rFonts w:ascii="Andale Mono" w:hAnsi="Andale Mono"/>
            <w:color w:val="000000"/>
            <w:sz w:val="16"/>
            <w:szCs w:val="16"/>
          </w:rPr>
          <w:t>urn:uuid:92d54ff8-dec2-4be8-ae9e-3c0244f2c82b</w:t>
        </w:r>
        <w:r w:rsidRPr="00DC20C9">
          <w:rPr>
            <w:rFonts w:ascii="Andale Mono" w:hAnsi="Andale Mono"/>
            <w:color w:val="000096"/>
            <w:sz w:val="16"/>
            <w:szCs w:val="16"/>
          </w:rPr>
          <w:t>&lt;/connectionId&gt;</w:t>
        </w:r>
        <w:r w:rsidRPr="00DC20C9">
          <w:rPr>
            <w:rFonts w:ascii="Andale Mono" w:hAnsi="Andale Mono"/>
            <w:color w:val="000000"/>
            <w:sz w:val="16"/>
            <w:szCs w:val="16"/>
          </w:rPr>
          <w:br/>
          <w:t xml:space="preserve">    </w:t>
        </w:r>
        <w:r w:rsidRPr="00DC20C9">
          <w:rPr>
            <w:rFonts w:ascii="Andale Mono" w:hAnsi="Andale Mono"/>
            <w:color w:val="000096"/>
            <w:sz w:val="16"/>
            <w:szCs w:val="16"/>
          </w:rPr>
          <w:t>&lt;serviceType&gt;</w:t>
        </w:r>
        <w:r w:rsidRPr="00DC20C9">
          <w:rPr>
            <w:rFonts w:ascii="Andale Mono" w:hAnsi="Andale Mono"/>
            <w:color w:val="000000"/>
            <w:sz w:val="16"/>
            <w:szCs w:val="16"/>
          </w:rPr>
          <w:t>http://services.ogf.org/nsi/2013/12/descriptions/EVTS.A-GOLE</w:t>
        </w:r>
        <w:r w:rsidRPr="00DC20C9">
          <w:rPr>
            <w:rFonts w:ascii="Andale Mono" w:hAnsi="Andale Mono"/>
            <w:color w:val="000096"/>
            <w:sz w:val="16"/>
            <w:szCs w:val="16"/>
          </w:rPr>
          <w:t>&lt;/serviceType&gt;</w:t>
        </w:r>
        <w:r w:rsidRPr="00DC20C9">
          <w:rPr>
            <w:rFonts w:ascii="Andale Mono" w:hAnsi="Andale Mono"/>
            <w:color w:val="000000"/>
            <w:sz w:val="16"/>
            <w:szCs w:val="16"/>
          </w:rPr>
          <w:br/>
          <w:t xml:space="preserve">    </w:t>
        </w:r>
        <w:r w:rsidRPr="00DC20C9">
          <w:rPr>
            <w:rFonts w:ascii="Andale Mono" w:hAnsi="Andale Mono"/>
            <w:color w:val="000096"/>
            <w:sz w:val="16"/>
            <w:szCs w:val="16"/>
          </w:rPr>
          <w:t>&lt;errorId&gt;</w:t>
        </w:r>
        <w:r w:rsidRPr="00DC20C9">
          <w:rPr>
            <w:rFonts w:ascii="Andale Mono" w:hAnsi="Andale Mono"/>
            <w:color w:val="000000"/>
            <w:sz w:val="16"/>
            <w:szCs w:val="16"/>
          </w:rPr>
          <w:t>0070</w:t>
        </w:r>
        <w:r>
          <w:rPr>
            <w:rFonts w:ascii="Andale Mono" w:hAnsi="Andale Mono"/>
            <w:color w:val="000000"/>
            <w:sz w:val="16"/>
            <w:szCs w:val="16"/>
          </w:rPr>
          <w:t>8</w:t>
        </w:r>
        <w:r w:rsidRPr="00DC20C9">
          <w:rPr>
            <w:rFonts w:ascii="Andale Mono" w:hAnsi="Andale Mono"/>
            <w:color w:val="000096"/>
            <w:sz w:val="16"/>
            <w:szCs w:val="16"/>
          </w:rPr>
          <w:t>&lt;/errorId&gt;</w:t>
        </w:r>
        <w:r w:rsidRPr="00DC20C9">
          <w:rPr>
            <w:rFonts w:ascii="Andale Mono" w:hAnsi="Andale Mono"/>
            <w:color w:val="000000"/>
            <w:sz w:val="16"/>
            <w:szCs w:val="16"/>
          </w:rPr>
          <w:br/>
          <w:t xml:space="preserve">    </w:t>
        </w:r>
        <w:r w:rsidRPr="00DC20C9">
          <w:rPr>
            <w:rFonts w:ascii="Andale Mono" w:hAnsi="Andale Mono"/>
            <w:color w:val="000096"/>
            <w:sz w:val="16"/>
            <w:szCs w:val="16"/>
          </w:rPr>
          <w:t>&lt;text&gt;</w:t>
        </w:r>
        <w:r w:rsidRPr="00DC20C9">
          <w:rPr>
            <w:rFonts w:ascii="Andale Mono" w:hAnsi="Andale Mono"/>
            <w:color w:val="000000"/>
            <w:sz w:val="16"/>
            <w:szCs w:val="16"/>
          </w:rPr>
          <w:t>INVALID_ERO_MEMBER: Invalid ERO member detected (urn:ogf:network:grnet.gr:2013:topology:CLIENT_port_16).</w:t>
        </w:r>
        <w:r w:rsidRPr="00DC20C9">
          <w:rPr>
            <w:rFonts w:ascii="Andale Mono" w:hAnsi="Andale Mono"/>
            <w:color w:val="000096"/>
            <w:sz w:val="16"/>
            <w:szCs w:val="16"/>
          </w:rPr>
          <w:t>&lt;/text&gt;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w:t>
        </w:r>
        <w:r w:rsidRPr="00DC20C9">
          <w:rPr>
            <w:rFonts w:ascii="Andale Mono" w:hAnsi="Andale Mono"/>
            <w:color w:val="F5844C"/>
            <w:sz w:val="16"/>
            <w:szCs w:val="16"/>
          </w:rPr>
          <w:t xml:space="preserve"> namespace</w:t>
        </w:r>
        <w:r w:rsidRPr="00DC20C9">
          <w:rPr>
            <w:rFonts w:ascii="Andale Mono" w:hAnsi="Andale Mono"/>
            <w:color w:val="FF8040"/>
            <w:sz w:val="16"/>
            <w:szCs w:val="16"/>
          </w:rPr>
          <w:t>=</w:t>
        </w:r>
        <w:r w:rsidRPr="00DC20C9">
          <w:rPr>
            <w:rFonts w:ascii="Andale Mono" w:hAnsi="Andale Mono"/>
            <w:color w:val="993300"/>
            <w:sz w:val="16"/>
            <w:szCs w:val="16"/>
          </w:rPr>
          <w:t>"http://schemas.ogf.org/nsi/2013/12/services/point2point#p2ps"</w:t>
        </w:r>
        <w:r w:rsidRPr="00DC20C9">
          <w:rPr>
            <w:rFonts w:ascii="Andale Mono" w:hAnsi="Andale Mono"/>
            <w:color w:val="F5844C"/>
            <w:sz w:val="16"/>
            <w:szCs w:val="16"/>
          </w:rPr>
          <w:t xml:space="preserve"> type</w:t>
        </w:r>
        <w:r w:rsidRPr="00DC20C9">
          <w:rPr>
            <w:rFonts w:ascii="Andale Mono" w:hAnsi="Andale Mono"/>
            <w:color w:val="FF8040"/>
            <w:sz w:val="16"/>
            <w:szCs w:val="16"/>
          </w:rPr>
          <w:t>=</w:t>
        </w:r>
        <w:r w:rsidRPr="00DC20C9">
          <w:rPr>
            <w:rFonts w:ascii="Andale Mono" w:hAnsi="Andale Mono"/>
            <w:color w:val="993300"/>
            <w:sz w:val="16"/>
            <w:szCs w:val="16"/>
          </w:rPr>
          <w:t>"stp"</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&lt;value&gt;</w:t>
        </w:r>
        <w:r w:rsidRPr="00DC20C9">
          <w:rPr>
            <w:rFonts w:ascii="Andale Mono" w:hAnsi="Andale Mono"/>
            <w:color w:val="000000"/>
            <w:sz w:val="16"/>
            <w:szCs w:val="16"/>
          </w:rPr>
          <w:t>urn:ogf:network:grnet.gr:2013:topology:CLIENT_port_16</w:t>
        </w:r>
        <w:r w:rsidRPr="00DC20C9">
          <w:rPr>
            <w:rFonts w:ascii="Andale Mono" w:hAnsi="Andale Mono"/>
            <w:color w:val="000096"/>
            <w:sz w:val="16"/>
            <w:szCs w:val="16"/>
          </w:rPr>
          <w:t>&lt;/value&gt;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r>
        <w:r w:rsidRPr="00DC20C9">
          <w:rPr>
            <w:rFonts w:ascii="Andale Mono" w:hAnsi="Andale Mono"/>
            <w:color w:val="000096"/>
            <w:sz w:val="16"/>
            <w:szCs w:val="16"/>
          </w:rPr>
          <w:t>&lt;/serviceException&gt;</w:t>
        </w:r>
      </w:ins>
    </w:p>
    <w:p w14:paraId="19D281CA" w14:textId="77777777" w:rsidR="003B4295" w:rsidRDefault="003B4295" w:rsidP="00BD1202"/>
    <w:p w14:paraId="01EAB95D" w14:textId="323AEE3E" w:rsidR="00BD1202" w:rsidRPr="00793BDB" w:rsidDel="003B4295" w:rsidRDefault="00BD1202">
      <w:pPr>
        <w:rPr>
          <w:del w:id="1213" w:author="Guy Roberts" w:date="2015-07-17T15:41:00Z"/>
          <w:rFonts w:asciiTheme="majorHAnsi" w:hAnsiTheme="majorHAnsi"/>
          <w:color w:val="000096"/>
          <w:sz w:val="18"/>
          <w:szCs w:val="18"/>
        </w:rPr>
        <w:pPrChange w:id="1214" w:author="Guy Roberts" w:date="2015-07-17T15:41:00Z">
          <w:pPr>
            <w:ind w:left="720"/>
          </w:pPr>
        </w:pPrChange>
      </w:pPr>
    </w:p>
    <w:p w14:paraId="24D5D4AB" w14:textId="77777777" w:rsidR="00F96628" w:rsidRPr="006C7966" w:rsidRDefault="00F96628" w:rsidP="00F96628"/>
    <w:p w14:paraId="3A4C5A39" w14:textId="77777777" w:rsidR="007F7C82" w:rsidRPr="006C7966" w:rsidRDefault="00A25750" w:rsidP="002979D9">
      <w:pPr>
        <w:pStyle w:val="Heading1"/>
        <w:keepNext w:val="0"/>
        <w:spacing w:before="0" w:after="0"/>
        <w:ind w:left="578" w:hanging="578"/>
      </w:pPr>
      <w:bookmarkStart w:id="1215" w:name="_Toc5010635"/>
      <w:bookmarkStart w:id="1216" w:name="_Toc130006549"/>
      <w:bookmarkStart w:id="1217" w:name="_Toc299721189"/>
      <w:commentRangeStart w:id="1218"/>
      <w:r w:rsidRPr="006C7966">
        <w:t>References</w:t>
      </w:r>
      <w:bookmarkEnd w:id="1215"/>
      <w:bookmarkEnd w:id="1216"/>
      <w:commentRangeEnd w:id="1218"/>
      <w:r w:rsidR="003B4295">
        <w:rPr>
          <w:rStyle w:val="CommentReference"/>
          <w:b w:val="0"/>
          <w:kern w:val="0"/>
        </w:rPr>
        <w:commentReference w:id="1218"/>
      </w:r>
      <w:bookmarkEnd w:id="1217"/>
    </w:p>
    <w:p w14:paraId="1E2E0CBC" w14:textId="77777777" w:rsidR="007F7C82" w:rsidRPr="006C7966" w:rsidRDefault="00F64E4A" w:rsidP="001A1E9B">
      <w:pPr>
        <w:pStyle w:val="ListParagraph"/>
        <w:numPr>
          <w:ilvl w:val="0"/>
          <w:numId w:val="12"/>
        </w:numPr>
      </w:pPr>
      <w:bookmarkStart w:id="1219" w:name="_Ref355181189"/>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1219"/>
    </w:p>
    <w:p w14:paraId="67AB3B79" w14:textId="77777777" w:rsidR="000777AC" w:rsidRPr="006C7966" w:rsidRDefault="000777AC" w:rsidP="000777AC">
      <w:pPr>
        <w:pStyle w:val="ListParagraph"/>
        <w:numPr>
          <w:ilvl w:val="0"/>
          <w:numId w:val="12"/>
        </w:numPr>
      </w:pPr>
      <w:bookmarkStart w:id="1220" w:name="_Ref359423087"/>
      <w:r w:rsidRPr="006C7966">
        <w:t>OGF GWD-I Network Service Interface Topology Service Distribution Mechanisms</w:t>
      </w:r>
      <w:bookmarkEnd w:id="1220"/>
      <w:r w:rsidRPr="006C7966">
        <w:t xml:space="preserve"> </w:t>
      </w:r>
    </w:p>
    <w:p w14:paraId="2F156D1F" w14:textId="77777777" w:rsidR="000777AC" w:rsidRPr="006C7966" w:rsidRDefault="00373862" w:rsidP="000777AC">
      <w:pPr>
        <w:pStyle w:val="ListParagraph"/>
        <w:ind w:left="644"/>
      </w:pPr>
      <w:hyperlink r:id="rId153" w:history="1">
        <w:r w:rsidR="000777AC" w:rsidRPr="006C7966">
          <w:rPr>
            <w:rStyle w:val="Hyperlink"/>
          </w:rPr>
          <w:t>https://redmine.ogf.org/dmsf_files/12980?download</w:t>
        </w:r>
      </w:hyperlink>
      <w:r w:rsidR="000777AC" w:rsidRPr="006C7966">
        <w:t>=</w:t>
      </w:r>
    </w:p>
    <w:p w14:paraId="640801C5" w14:textId="77777777" w:rsidR="00E92159" w:rsidRDefault="000777AC" w:rsidP="000777AC">
      <w:pPr>
        <w:pStyle w:val="ListParagraph"/>
        <w:numPr>
          <w:ilvl w:val="0"/>
          <w:numId w:val="12"/>
        </w:numPr>
      </w:pPr>
      <w:bookmarkStart w:id="1221" w:name="_Ref370476134"/>
      <w:bookmarkStart w:id="1222" w:name="_Ref355354432"/>
      <w:r w:rsidRPr="006C7966">
        <w:t>GWD-R-P Network Service Interface Topology Representation</w:t>
      </w:r>
      <w:bookmarkEnd w:id="1221"/>
    </w:p>
    <w:p w14:paraId="2238D5A9" w14:textId="117C87BE" w:rsidR="00E92159" w:rsidRPr="00E2349D" w:rsidRDefault="00E92159" w:rsidP="00E2349D">
      <w:pPr>
        <w:pStyle w:val="ListParagraph"/>
        <w:numPr>
          <w:ilvl w:val="0"/>
          <w:numId w:val="12"/>
        </w:numPr>
        <w:rPr>
          <w:rStyle w:val="Hyperlink"/>
        </w:rPr>
      </w:pPr>
      <w:bookmarkStart w:id="1223" w:name="_Ref377026743"/>
      <w:r w:rsidRPr="00E2349D">
        <w:t>OGF GFD.206:</w:t>
      </w:r>
      <w:bookmarkEnd w:id="1222"/>
      <w:r w:rsidR="00E411A9">
        <w:t xml:space="preserve"> </w:t>
      </w:r>
      <w:r w:rsidR="00E2349D" w:rsidRPr="00E2349D">
        <w:t xml:space="preserve">Network Markup Language Base Schema version 1 </w:t>
      </w:r>
      <w:hyperlink r:id="rId154" w:history="1">
        <w:r w:rsidRPr="00E2349D">
          <w:rPr>
            <w:rStyle w:val="Hyperlink"/>
          </w:rPr>
          <w:t>http://www.gridforum.org/documents/GFD.206.pdf</w:t>
        </w:r>
      </w:hyperlink>
      <w:bookmarkEnd w:id="1223"/>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1224"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1224"/>
    </w:p>
    <w:p w14:paraId="55A7BE1D" w14:textId="77777777" w:rsidR="0090493C" w:rsidRPr="006C7966" w:rsidRDefault="0090493C" w:rsidP="001A1E9B">
      <w:pPr>
        <w:pStyle w:val="ListParagraph"/>
        <w:numPr>
          <w:ilvl w:val="0"/>
          <w:numId w:val="12"/>
        </w:numPr>
      </w:pPr>
      <w:bookmarkStart w:id="1225"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225"/>
    </w:p>
    <w:p w14:paraId="1F353AB3" w14:textId="13CEE1C8" w:rsidR="0090493C" w:rsidRPr="006C7966" w:rsidRDefault="0090493C" w:rsidP="001A1E9B">
      <w:pPr>
        <w:pStyle w:val="ListParagraph"/>
        <w:numPr>
          <w:ilvl w:val="0"/>
          <w:numId w:val="12"/>
        </w:numPr>
      </w:pPr>
      <w:bookmarkStart w:id="1226"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226"/>
    </w:p>
    <w:p w14:paraId="5819A889" w14:textId="77777777" w:rsidR="008E14E2" w:rsidRDefault="00F64E4A" w:rsidP="008E14E2">
      <w:pPr>
        <w:pStyle w:val="ListParagraph"/>
        <w:numPr>
          <w:ilvl w:val="0"/>
          <w:numId w:val="12"/>
        </w:numPr>
      </w:pPr>
      <w:r w:rsidRPr="006C7966">
        <w:lastRenderedPageBreak/>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5"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1227"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1227"/>
    </w:p>
    <w:p w14:paraId="63A00BC2" w14:textId="77777777" w:rsidR="00557B59" w:rsidRPr="006C7966" w:rsidRDefault="00A650D9" w:rsidP="001A1E9B">
      <w:pPr>
        <w:pStyle w:val="ListParagraph"/>
        <w:numPr>
          <w:ilvl w:val="0"/>
          <w:numId w:val="12"/>
        </w:numPr>
      </w:pPr>
      <w:bookmarkStart w:id="1228"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1228"/>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1229"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6" w:history="1">
        <w:r w:rsidR="00F34E5B" w:rsidRPr="006C7966">
          <w:rPr>
            <w:rStyle w:val="Hyperlink"/>
            <w:color w:val="auto"/>
          </w:rPr>
          <w:t>http://tools.ietf.org/html/rfc6453</w:t>
        </w:r>
      </w:hyperlink>
      <w:bookmarkEnd w:id="1229"/>
    </w:p>
    <w:p w14:paraId="4CAC9FD9" w14:textId="77777777" w:rsidR="00F34E5B" w:rsidRDefault="00F34E5B" w:rsidP="001A1E9B">
      <w:pPr>
        <w:pStyle w:val="ListParagraph"/>
        <w:numPr>
          <w:ilvl w:val="0"/>
          <w:numId w:val="12"/>
        </w:numPr>
      </w:pPr>
      <w:bookmarkStart w:id="1230" w:name="_Ref312080516"/>
      <w:bookmarkStart w:id="1231"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1230"/>
      <w:r w:rsidR="005E045F" w:rsidRPr="006C7966">
        <w:t>”,</w:t>
      </w:r>
      <w:r w:rsidR="00A72A3A" w:rsidRPr="006C7966">
        <w:t xml:space="preserve"> </w:t>
      </w:r>
      <w:hyperlink r:id="rId157" w:history="1">
        <w:r w:rsidR="008E14E2" w:rsidRPr="00EB4208">
          <w:rPr>
            <w:rStyle w:val="Hyperlink"/>
          </w:rPr>
          <w:t>http://www.ogf.org/gf/docs/</w:t>
        </w:r>
      </w:hyperlink>
      <w:bookmarkEnd w:id="1231"/>
    </w:p>
    <w:p w14:paraId="157D384D" w14:textId="77777777" w:rsidR="001F3158" w:rsidRPr="00373862" w:rsidRDefault="00F34E5B" w:rsidP="001A1E9B">
      <w:pPr>
        <w:pStyle w:val="ListParagraph"/>
        <w:numPr>
          <w:ilvl w:val="0"/>
          <w:numId w:val="12"/>
        </w:numPr>
        <w:rPr>
          <w:ins w:id="1232" w:author="Guy Roberts" w:date="2015-10-16T12:35:00Z"/>
          <w:rStyle w:val="Hyperlink"/>
          <w:color w:val="auto"/>
          <w:u w:val="none"/>
        </w:rPr>
      </w:pPr>
      <w:bookmarkStart w:id="1233"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8" w:anchor="anyURI" w:history="1">
        <w:r w:rsidR="008E14E2" w:rsidRPr="00EB4208">
          <w:rPr>
            <w:rStyle w:val="Hyperlink"/>
          </w:rPr>
          <w:t>http://www.w3.org/TR/xmlschema11-2/#anyURI</w:t>
        </w:r>
      </w:hyperlink>
      <w:bookmarkEnd w:id="1233"/>
    </w:p>
    <w:p w14:paraId="3173C66D" w14:textId="369A0BE5" w:rsidR="00373862" w:rsidRDefault="00373862" w:rsidP="001A1E9B">
      <w:pPr>
        <w:pStyle w:val="ListParagraph"/>
        <w:numPr>
          <w:ilvl w:val="0"/>
          <w:numId w:val="12"/>
        </w:numPr>
      </w:pPr>
      <w:bookmarkStart w:id="1234" w:name="_Ref432762376"/>
      <w:ins w:id="1235" w:author="Guy Roberts" w:date="2015-10-16T12:35:00Z">
        <w:r>
          <w:t xml:space="preserve">OGF </w:t>
        </w:r>
      </w:ins>
      <w:ins w:id="1236" w:author="Guy Roberts" w:date="2015-10-16T12:36:00Z">
        <w:r w:rsidRPr="006C7966">
          <w:t>GWD-I</w:t>
        </w:r>
        <w:r>
          <w:t xml:space="preserve"> Error codes for NSI Connection Service.</w:t>
        </w:r>
        <w:bookmarkEnd w:id="1234"/>
        <w:r>
          <w:t xml:space="preserve"> </w:t>
        </w:r>
      </w:ins>
    </w:p>
    <w:sectPr w:rsidR="00373862" w:rsidSect="008D1D6E">
      <w:headerReference w:type="default" r:id="rId159"/>
      <w:footerReference w:type="default" r:id="rId160"/>
      <w:headerReference w:type="first" r:id="rId161"/>
      <w:pgSz w:w="12240" w:h="15840"/>
      <w:pgMar w:top="1440" w:right="1701" w:bottom="1440" w:left="1701" w:header="709" w:footer="709" w:gutter="0"/>
      <w:cols w:space="708"/>
      <w:noEndnote/>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6" w:author="Guy Roberts" w:date="2015-07-14T16:12:00Z" w:initials="GR">
    <w:p w14:paraId="2A76A1CF" w14:textId="071708F3" w:rsidR="00373862" w:rsidRDefault="00373862">
      <w:pPr>
        <w:pStyle w:val="CommentText"/>
      </w:pPr>
      <w:r>
        <w:rPr>
          <w:rStyle w:val="CommentReference"/>
        </w:rPr>
        <w:annotationRef/>
      </w:r>
      <w:r>
        <w:t>Figures 7 and 8 have been updated.  See CS errata issue number 2.</w:t>
      </w:r>
    </w:p>
  </w:comment>
  <w:comment w:id="292" w:author="Guy Roberts" w:date="2015-07-28T11:24:00Z" w:initials="GR">
    <w:p w14:paraId="287F0766" w14:textId="37778AF1" w:rsidR="00373862" w:rsidRDefault="00373862">
      <w:pPr>
        <w:pStyle w:val="CommentText"/>
      </w:pPr>
      <w:r>
        <w:rPr>
          <w:rStyle w:val="CommentReference"/>
        </w:rPr>
        <w:annotationRef/>
      </w:r>
      <w:r>
        <w:t>See CS errata issue 5</w:t>
      </w:r>
    </w:p>
  </w:comment>
  <w:comment w:id="353" w:author="Guy Roberts" w:date="2015-07-20T14:08:00Z" w:initials="GR">
    <w:p w14:paraId="7DBA74B8" w14:textId="08650DE4" w:rsidR="00373862" w:rsidRDefault="00373862">
      <w:pPr>
        <w:pStyle w:val="CommentText"/>
      </w:pPr>
      <w:r>
        <w:rPr>
          <w:rStyle w:val="CommentReference"/>
        </w:rPr>
        <w:annotationRef/>
      </w:r>
      <w:r>
        <w:t>Update in accordance with Issue 6:</w:t>
      </w:r>
    </w:p>
    <w:p w14:paraId="4ACF2902" w14:textId="77777777" w:rsidR="00373862" w:rsidRDefault="00373862">
      <w:pPr>
        <w:pStyle w:val="CommentText"/>
      </w:pPr>
    </w:p>
    <w:p w14:paraId="576A8155" w14:textId="77777777" w:rsidR="00373862" w:rsidRDefault="00373862" w:rsidP="00C56F56">
      <w:pPr>
        <w:rPr>
          <w:rFonts w:eastAsia="Times New Roman"/>
        </w:rPr>
      </w:pP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27D2A757" w14:textId="77777777" w:rsidR="00373862" w:rsidRDefault="00373862">
      <w:pPr>
        <w:pStyle w:val="CommentText"/>
      </w:pPr>
    </w:p>
  </w:comment>
  <w:comment w:id="361" w:author="Guy Roberts" w:date="2015-07-17T16:43:00Z" w:initials="GR">
    <w:p w14:paraId="6D81803E" w14:textId="6D739F74" w:rsidR="00373862" w:rsidRDefault="00373862">
      <w:pPr>
        <w:pStyle w:val="CommentText"/>
      </w:pPr>
      <w:r>
        <w:rPr>
          <w:rStyle w:val="CommentReference"/>
        </w:rPr>
        <w:annotationRef/>
      </w:r>
      <w:r>
        <w:t>Please check that this comment is in the correct location.</w:t>
      </w:r>
    </w:p>
  </w:comment>
  <w:comment w:id="374" w:author="Guy Roberts" w:date="2015-07-17T16:44:00Z" w:initials="GR">
    <w:p w14:paraId="07B9105E" w14:textId="11DB7DE2" w:rsidR="00373862" w:rsidRDefault="00373862">
      <w:pPr>
        <w:pStyle w:val="CommentText"/>
      </w:pPr>
      <w:r>
        <w:rPr>
          <w:rStyle w:val="CommentReference"/>
        </w:rPr>
        <w:annotationRef/>
      </w:r>
      <w:r>
        <w:t>Do we also need to add a discussion of startTime in the past here?</w:t>
      </w:r>
    </w:p>
  </w:comment>
  <w:comment w:id="440" w:author="Guy Roberts" w:date="2015-07-14T14:34:00Z" w:initials="GR">
    <w:p w14:paraId="11BCF989" w14:textId="343B56C5" w:rsidR="00373862" w:rsidRDefault="00373862">
      <w:pPr>
        <w:pStyle w:val="CommentText"/>
      </w:pPr>
      <w:r>
        <w:rPr>
          <w:rStyle w:val="CommentReference"/>
        </w:rPr>
        <w:annotationRef/>
      </w:r>
      <w:r>
        <w:t>See CS errata issue 1</w:t>
      </w:r>
    </w:p>
  </w:comment>
  <w:comment w:id="494" w:author="Guy Roberts" w:date="2015-07-14T16:10:00Z" w:initials="GR">
    <w:p w14:paraId="7FF0469E" w14:textId="65A5031C" w:rsidR="00373862" w:rsidRDefault="00373862">
      <w:pPr>
        <w:pStyle w:val="CommentText"/>
      </w:pPr>
      <w:r>
        <w:rPr>
          <w:rStyle w:val="CommentReference"/>
        </w:rPr>
        <w:annotationRef/>
      </w:r>
      <w:r>
        <w:t>8.5.1.16 QueryFailedType has been removed, see CS errata issue number 3.</w:t>
      </w:r>
    </w:p>
  </w:comment>
  <w:comment w:id="575" w:author="Guy Roberts" w:date="2015-10-16T12:28:00Z" w:initials="GR">
    <w:p w14:paraId="6FE2B689" w14:textId="2CEADD9D" w:rsidR="00373862" w:rsidRDefault="00373862">
      <w:pPr>
        <w:pStyle w:val="CommentText"/>
      </w:pPr>
      <w:r>
        <w:rPr>
          <w:rStyle w:val="CommentReference"/>
        </w:rPr>
        <w:annotationRef/>
      </w:r>
      <w:r>
        <w:t>This error message details have been moved go into a separate error codes document.  The reasoning behind this is that we expect the error codes to change based on implementation experience.  Error codes can be updated easily without needing to re-issue the CS document</w:t>
      </w:r>
    </w:p>
  </w:comment>
  <w:comment w:id="781" w:author="Guy Roberts" w:date="2015-07-20T13:50:00Z" w:initials="GR">
    <w:p w14:paraId="1F1113F0" w14:textId="77777777" w:rsidR="00373862" w:rsidRDefault="00373862" w:rsidP="00AA1F01">
      <w:pPr>
        <w:rPr>
          <w:rFonts w:eastAsia="Times New Roman"/>
        </w:rPr>
      </w:pPr>
      <w:r>
        <w:rPr>
          <w:rStyle w:val="CommentReference"/>
        </w:rPr>
        <w:annotationRef/>
      </w: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1E05AAA5" w14:textId="5A703E40" w:rsidR="00373862" w:rsidRDefault="00373862">
      <w:pPr>
        <w:pStyle w:val="CommentText"/>
      </w:pPr>
    </w:p>
  </w:comment>
  <w:comment w:id="923" w:author="Guy Roberts" w:date="2015-07-17T15:45:00Z" w:initials="GR">
    <w:p w14:paraId="101240B6" w14:textId="6CEF33DD" w:rsidR="00373862" w:rsidRDefault="00373862">
      <w:pPr>
        <w:pStyle w:val="CommentText"/>
      </w:pPr>
      <w:r>
        <w:rPr>
          <w:rStyle w:val="CommentReference"/>
        </w:rPr>
        <w:annotationRef/>
      </w:r>
      <w:r>
        <w:t>Update references in this appendix</w:t>
      </w:r>
    </w:p>
  </w:comment>
  <w:comment w:id="953" w:author="Guy Roberts" w:date="2015-07-17T15:47:00Z" w:initials="GR">
    <w:p w14:paraId="296AAC96" w14:textId="16968231" w:rsidR="00373862" w:rsidRDefault="00373862">
      <w:pPr>
        <w:pStyle w:val="CommentText"/>
      </w:pPr>
      <w:r>
        <w:rPr>
          <w:rStyle w:val="CommentReference"/>
        </w:rPr>
        <w:annotationRef/>
      </w:r>
      <w:r>
        <w:t>Adjust diagrams in this appendix to have consistent style with other diagrams in this doc.</w:t>
      </w:r>
    </w:p>
  </w:comment>
  <w:comment w:id="998" w:author="Chin Guok" w:date="2015-07-08T09:46:00Z" w:initials="CG">
    <w:p w14:paraId="4B8A752D" w14:textId="77777777" w:rsidR="00373862" w:rsidRDefault="00373862" w:rsidP="003B4295">
      <w:pPr>
        <w:pStyle w:val="CommentText"/>
      </w:pPr>
      <w:r>
        <w:rPr>
          <w:rStyle w:val="CommentReference"/>
        </w:rPr>
        <w:annotationRef/>
      </w:r>
      <w:r>
        <w:t>I think this is fine as an explanation, but I think we should mention that the CS document implicit says that we will support loose (GFD.212, sec 3.2, para 1. ln 4).</w:t>
      </w:r>
    </w:p>
  </w:comment>
  <w:comment w:id="1218" w:author="Guy Roberts" w:date="2015-07-17T15:44:00Z" w:initials="GR">
    <w:p w14:paraId="7F5F520F" w14:textId="594D46C9" w:rsidR="00373862" w:rsidRDefault="00373862">
      <w:pPr>
        <w:pStyle w:val="CommentText"/>
      </w:pPr>
      <w:r>
        <w:rPr>
          <w:rStyle w:val="CommentReference"/>
        </w:rPr>
        <w:annotationRef/>
      </w:r>
      <w:r>
        <w:t>Update references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76A1CF" w15:done="0"/>
  <w15:commentEx w15:paraId="287F0766" w15:done="0"/>
  <w15:commentEx w15:paraId="27D2A757" w15:done="0"/>
  <w15:commentEx w15:paraId="6D81803E" w15:done="0"/>
  <w15:commentEx w15:paraId="07B9105E" w15:done="0"/>
  <w15:commentEx w15:paraId="11BCF989" w15:done="0"/>
  <w15:commentEx w15:paraId="7FF0469E" w15:done="0"/>
  <w15:commentEx w15:paraId="6FE2B689" w15:done="0"/>
  <w15:commentEx w15:paraId="1E05AAA5" w15:done="0"/>
  <w15:commentEx w15:paraId="101240B6" w15:done="0"/>
  <w15:commentEx w15:paraId="296AAC96" w15:done="0"/>
  <w15:commentEx w15:paraId="4B8A752D" w15:done="0"/>
  <w15:commentEx w15:paraId="7F5F520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026558" w14:textId="77777777" w:rsidR="00373862" w:rsidRDefault="00373862" w:rsidP="0028295D">
      <w:r>
        <w:separator/>
      </w:r>
    </w:p>
  </w:endnote>
  <w:endnote w:type="continuationSeparator" w:id="0">
    <w:p w14:paraId="09075654" w14:textId="77777777" w:rsidR="00373862" w:rsidRDefault="00373862"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onaco">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ndale Mono">
    <w:altName w:val="MV Bol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5B6AC" w14:textId="77777777" w:rsidR="00373862" w:rsidRDefault="00373862"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8C5D3B">
      <w:rPr>
        <w:rStyle w:val="PageNumber"/>
        <w:noProof/>
      </w:rPr>
      <w:t>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11AA99" w14:textId="77777777" w:rsidR="00373862" w:rsidRDefault="00373862" w:rsidP="0028295D">
      <w:r>
        <w:separator/>
      </w:r>
    </w:p>
  </w:footnote>
  <w:footnote w:type="continuationSeparator" w:id="0">
    <w:p w14:paraId="604C9C5A" w14:textId="77777777" w:rsidR="00373862" w:rsidRDefault="00373862" w:rsidP="0028295D">
      <w:r>
        <w:continuationSeparator/>
      </w:r>
    </w:p>
  </w:footnote>
  <w:footnote w:id="1">
    <w:p w14:paraId="640596F9" w14:textId="77777777" w:rsidR="00373862" w:rsidRDefault="00373862"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120BB" w14:textId="0E93C809" w:rsidR="00373862" w:rsidRDefault="00373862" w:rsidP="00881480">
    <w:pPr>
      <w:pStyle w:val="Header"/>
      <w:tabs>
        <w:tab w:val="left" w:pos="7340"/>
      </w:tabs>
    </w:pPr>
    <w:r>
      <w:t>GFD</w:t>
    </w:r>
    <w:r>
      <w:tab/>
    </w:r>
    <w:r>
      <w:tab/>
    </w:r>
    <w:r>
      <w:tab/>
    </w:r>
  </w:p>
  <w:p w14:paraId="5511901B" w14:textId="237C2C95" w:rsidR="00373862" w:rsidRDefault="00373862" w:rsidP="00FA7781">
    <w:pPr>
      <w:pStyle w:val="Header"/>
      <w:tabs>
        <w:tab w:val="left" w:pos="6946"/>
      </w:tabs>
    </w:pPr>
    <w:r>
      <w:t>NSI-WG</w:t>
    </w:r>
    <w:r>
      <w:tab/>
    </w:r>
    <w:r>
      <w:tab/>
    </w:r>
    <w:ins w:id="1237" w:author="Guy Roberts" w:date="2015-10-16T12:38:00Z">
      <w:r w:rsidR="008C5D3B">
        <w:tab/>
      </w:r>
    </w:ins>
    <w:r>
      <w:t>1</w:t>
    </w:r>
    <w:r w:rsidR="008C5D3B">
      <w:t>6</w:t>
    </w:r>
    <w:r>
      <w:t xml:space="preserve"> </w:t>
    </w:r>
    <w:r w:rsidR="008C5D3B">
      <w:t>Oct</w:t>
    </w:r>
    <w:r>
      <w:t xml:space="preserve"> 2015</w:t>
    </w:r>
  </w:p>
  <w:p w14:paraId="1DD24469" w14:textId="77777777" w:rsidR="00373862" w:rsidRDefault="00373862" w:rsidP="00FA7781">
    <w:pPr>
      <w:pStyle w:val="Header"/>
      <w:tabs>
        <w:tab w:val="left" w:pos="694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BEA37" w14:textId="761B1F7B" w:rsidR="00373862" w:rsidRDefault="00373862" w:rsidP="007040F7">
    <w:pPr>
      <w:pStyle w:val="Header"/>
      <w:tabs>
        <w:tab w:val="left" w:pos="6946"/>
      </w:tabs>
      <w:jc w:val="right"/>
    </w:pPr>
    <w:r>
      <w:t>GFD.21x</w:t>
    </w:r>
    <w:r>
      <w:tab/>
    </w:r>
    <w:r>
      <w:tab/>
    </w:r>
    <w:r>
      <w:tab/>
      <w:t>John MacAuley</w:t>
    </w:r>
  </w:p>
  <w:p w14:paraId="3E0DA0EA" w14:textId="6A977D05" w:rsidR="00373862" w:rsidRDefault="00373862" w:rsidP="007040F7">
    <w:pPr>
      <w:pStyle w:val="Header"/>
      <w:tabs>
        <w:tab w:val="left" w:pos="6946"/>
      </w:tabs>
      <w:jc w:val="right"/>
    </w:pPr>
    <w:r>
      <w:t>Guy Roberts</w:t>
    </w:r>
  </w:p>
  <w:p w14:paraId="0CB56800" w14:textId="5B8E7012" w:rsidR="00373862" w:rsidRDefault="00373862" w:rsidP="007152C2">
    <w:pPr>
      <w:pStyle w:val="Header"/>
      <w:jc w:val="right"/>
    </w:pPr>
    <w:r>
      <w:t>NSI-WG</w:t>
    </w:r>
    <w:r>
      <w:tab/>
    </w:r>
    <w:r>
      <w:tab/>
      <w:t>Tomohiro Kudoh</w:t>
    </w:r>
  </w:p>
  <w:p w14:paraId="26637063" w14:textId="77777777" w:rsidR="00373862" w:rsidRDefault="00373862" w:rsidP="007152C2">
    <w:pPr>
      <w:pStyle w:val="Header"/>
      <w:jc w:val="right"/>
    </w:pPr>
    <w:r>
      <w:t>Chin Guok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32544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1C3642"/>
    <w:multiLevelType w:val="hybridMultilevel"/>
    <w:tmpl w:val="97C2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15:restartNumberingAfterBreak="0">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15:restartNumberingAfterBreak="0">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15:restartNumberingAfterBreak="0">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15:restartNumberingAfterBreak="0">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4" w15:restartNumberingAfterBreak="0">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15:restartNumberingAfterBreak="0">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8" w15:restartNumberingAfterBreak="0">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4" w15:restartNumberingAfterBreak="0">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8" w15:restartNumberingAfterBreak="0">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49" w15:restartNumberingAfterBreak="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15:restartNumberingAfterBreak="0">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15:restartNumberingAfterBreak="0">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0" w15:restartNumberingAfterBreak="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1" w15:restartNumberingAfterBreak="0">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3" w15:restartNumberingAfterBreak="0">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65" w15:restartNumberingAfterBreak="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6" w15:restartNumberingAfterBreak="0">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8" w15:restartNumberingAfterBreak="0">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2" w15:restartNumberingAfterBreak="0">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76" w15:restartNumberingAfterBreak="0">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77" w15:restartNumberingAfterBreak="0">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1" w15:restartNumberingAfterBreak="0">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2" w15:restartNumberingAfterBreak="0">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4" w15:restartNumberingAfterBreak="0">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1" w15:restartNumberingAfterBreak="0">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5"/>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4"/>
  </w:num>
  <w:num w:numId="14">
    <w:abstractNumId w:val="49"/>
  </w:num>
  <w:num w:numId="15">
    <w:abstractNumId w:val="28"/>
  </w:num>
  <w:num w:numId="16">
    <w:abstractNumId w:val="23"/>
  </w:num>
  <w:num w:numId="17">
    <w:abstractNumId w:val="45"/>
  </w:num>
  <w:num w:numId="18">
    <w:abstractNumId w:val="47"/>
  </w:num>
  <w:num w:numId="19">
    <w:abstractNumId w:val="65"/>
  </w:num>
  <w:num w:numId="20">
    <w:abstractNumId w:val="19"/>
  </w:num>
  <w:num w:numId="21">
    <w:abstractNumId w:val="36"/>
  </w:num>
  <w:num w:numId="22">
    <w:abstractNumId w:val="79"/>
  </w:num>
  <w:num w:numId="23">
    <w:abstractNumId w:val="90"/>
  </w:num>
  <w:num w:numId="24">
    <w:abstractNumId w:val="40"/>
  </w:num>
  <w:num w:numId="25">
    <w:abstractNumId w:val="18"/>
  </w:num>
  <w:num w:numId="26">
    <w:abstractNumId w:val="54"/>
  </w:num>
  <w:num w:numId="27">
    <w:abstractNumId w:val="57"/>
  </w:num>
  <w:num w:numId="28">
    <w:abstractNumId w:val="56"/>
  </w:num>
  <w:num w:numId="29">
    <w:abstractNumId w:val="41"/>
  </w:num>
  <w:num w:numId="30">
    <w:abstractNumId w:val="29"/>
  </w:num>
  <w:num w:numId="31">
    <w:abstractNumId w:val="63"/>
  </w:num>
  <w:num w:numId="32">
    <w:abstractNumId w:val="11"/>
  </w:num>
  <w:num w:numId="33">
    <w:abstractNumId w:val="20"/>
  </w:num>
  <w:num w:numId="34">
    <w:abstractNumId w:val="68"/>
  </w:num>
  <w:num w:numId="35">
    <w:abstractNumId w:val="89"/>
  </w:num>
  <w:num w:numId="36">
    <w:abstractNumId w:val="38"/>
  </w:num>
  <w:num w:numId="37">
    <w:abstractNumId w:val="62"/>
  </w:num>
  <w:num w:numId="38">
    <w:abstractNumId w:val="61"/>
  </w:num>
  <w:num w:numId="39">
    <w:abstractNumId w:val="52"/>
  </w:num>
  <w:num w:numId="40">
    <w:abstractNumId w:val="15"/>
  </w:num>
  <w:num w:numId="41">
    <w:abstractNumId w:val="74"/>
  </w:num>
  <w:num w:numId="42">
    <w:abstractNumId w:val="12"/>
  </w:num>
  <w:num w:numId="43">
    <w:abstractNumId w:val="55"/>
  </w:num>
  <w:num w:numId="44">
    <w:abstractNumId w:val="78"/>
  </w:num>
  <w:num w:numId="45">
    <w:abstractNumId w:val="16"/>
  </w:num>
  <w:num w:numId="46">
    <w:abstractNumId w:val="67"/>
  </w:num>
  <w:num w:numId="47">
    <w:abstractNumId w:val="60"/>
  </w:num>
  <w:num w:numId="48">
    <w:abstractNumId w:val="31"/>
  </w:num>
  <w:num w:numId="49">
    <w:abstractNumId w:val="73"/>
  </w:num>
  <w:num w:numId="50">
    <w:abstractNumId w:val="50"/>
  </w:num>
  <w:num w:numId="51">
    <w:abstractNumId w:val="42"/>
  </w:num>
  <w:num w:numId="52">
    <w:abstractNumId w:val="77"/>
  </w:num>
  <w:num w:numId="53">
    <w:abstractNumId w:val="72"/>
  </w:num>
  <w:num w:numId="54">
    <w:abstractNumId w:val="46"/>
  </w:num>
  <w:num w:numId="55">
    <w:abstractNumId w:val="92"/>
  </w:num>
  <w:num w:numId="56">
    <w:abstractNumId w:val="66"/>
  </w:num>
  <w:num w:numId="57">
    <w:abstractNumId w:val="21"/>
  </w:num>
  <w:num w:numId="58">
    <w:abstractNumId w:val="88"/>
  </w:num>
  <w:num w:numId="59">
    <w:abstractNumId w:val="30"/>
  </w:num>
  <w:num w:numId="60">
    <w:abstractNumId w:val="69"/>
  </w:num>
  <w:num w:numId="61">
    <w:abstractNumId w:val="84"/>
  </w:num>
  <w:num w:numId="62">
    <w:abstractNumId w:val="39"/>
  </w:num>
  <w:num w:numId="63">
    <w:abstractNumId w:val="70"/>
  </w:num>
  <w:num w:numId="64">
    <w:abstractNumId w:val="58"/>
  </w:num>
  <w:num w:numId="65">
    <w:abstractNumId w:val="26"/>
  </w:num>
  <w:num w:numId="66">
    <w:abstractNumId w:val="22"/>
  </w:num>
  <w:num w:numId="67">
    <w:abstractNumId w:val="81"/>
  </w:num>
  <w:num w:numId="68">
    <w:abstractNumId w:val="32"/>
  </w:num>
  <w:num w:numId="69">
    <w:abstractNumId w:val="86"/>
  </w:num>
  <w:num w:numId="70">
    <w:abstractNumId w:val="91"/>
  </w:num>
  <w:num w:numId="71">
    <w:abstractNumId w:val="87"/>
  </w:num>
  <w:num w:numId="72">
    <w:abstractNumId w:val="53"/>
  </w:num>
  <w:num w:numId="73">
    <w:abstractNumId w:val="64"/>
  </w:num>
  <w:num w:numId="74">
    <w:abstractNumId w:val="44"/>
  </w:num>
  <w:num w:numId="75">
    <w:abstractNumId w:val="24"/>
  </w:num>
  <w:num w:numId="76">
    <w:abstractNumId w:val="48"/>
  </w:num>
  <w:num w:numId="77">
    <w:abstractNumId w:val="0"/>
  </w:num>
  <w:num w:numId="78">
    <w:abstractNumId w:val="33"/>
  </w:num>
  <w:num w:numId="79">
    <w:abstractNumId w:val="51"/>
  </w:num>
  <w:num w:numId="80">
    <w:abstractNumId w:val="83"/>
  </w:num>
  <w:num w:numId="81">
    <w:abstractNumId w:val="82"/>
  </w:num>
  <w:num w:numId="82">
    <w:abstractNumId w:val="17"/>
  </w:num>
  <w:num w:numId="83">
    <w:abstractNumId w:val="43"/>
  </w:num>
  <w:num w:numId="84">
    <w:abstractNumId w:val="13"/>
  </w:num>
  <w:num w:numId="85">
    <w:abstractNumId w:val="75"/>
  </w:num>
  <w:num w:numId="86">
    <w:abstractNumId w:val="37"/>
  </w:num>
  <w:num w:numId="87">
    <w:abstractNumId w:val="71"/>
  </w:num>
  <w:num w:numId="88">
    <w:abstractNumId w:val="76"/>
  </w:num>
  <w:num w:numId="89">
    <w:abstractNumId w:val="25"/>
  </w:num>
  <w:num w:numId="90">
    <w:abstractNumId w:val="80"/>
  </w:num>
  <w:num w:numId="91">
    <w:abstractNumId w:val="85"/>
  </w:num>
  <w:num w:numId="92">
    <w:abstractNumId w:val="59"/>
  </w:num>
  <w:num w:numId="93">
    <w:abstractNumId w:val="93"/>
  </w:num>
  <w:num w:numId="94">
    <w:abstractNumId w:val="14"/>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y Roberts">
    <w15:presenceInfo w15:providerId="None" w15:userId="Guy Rober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hideSpellingError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4097">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30301"/>
    <w:rsid w:val="000314C5"/>
    <w:rsid w:val="00032647"/>
    <w:rsid w:val="00033440"/>
    <w:rsid w:val="00035764"/>
    <w:rsid w:val="00035B59"/>
    <w:rsid w:val="000371FD"/>
    <w:rsid w:val="00042CEA"/>
    <w:rsid w:val="00043A78"/>
    <w:rsid w:val="00044DFB"/>
    <w:rsid w:val="00046455"/>
    <w:rsid w:val="00047145"/>
    <w:rsid w:val="00050970"/>
    <w:rsid w:val="00050DE6"/>
    <w:rsid w:val="00052A88"/>
    <w:rsid w:val="0005336D"/>
    <w:rsid w:val="00053EAE"/>
    <w:rsid w:val="0005490D"/>
    <w:rsid w:val="00057C7E"/>
    <w:rsid w:val="00057CA0"/>
    <w:rsid w:val="00060BFE"/>
    <w:rsid w:val="00061200"/>
    <w:rsid w:val="00061284"/>
    <w:rsid w:val="000616CC"/>
    <w:rsid w:val="00061BAC"/>
    <w:rsid w:val="00061C79"/>
    <w:rsid w:val="00063161"/>
    <w:rsid w:val="00063AD2"/>
    <w:rsid w:val="000647A9"/>
    <w:rsid w:val="00064A43"/>
    <w:rsid w:val="00065E56"/>
    <w:rsid w:val="00066554"/>
    <w:rsid w:val="0006693E"/>
    <w:rsid w:val="00067027"/>
    <w:rsid w:val="00067223"/>
    <w:rsid w:val="0007144E"/>
    <w:rsid w:val="00072E42"/>
    <w:rsid w:val="000754E0"/>
    <w:rsid w:val="00075FC8"/>
    <w:rsid w:val="0007617E"/>
    <w:rsid w:val="000777AC"/>
    <w:rsid w:val="0008014F"/>
    <w:rsid w:val="00081FAD"/>
    <w:rsid w:val="00082A3E"/>
    <w:rsid w:val="00082FD6"/>
    <w:rsid w:val="00083B21"/>
    <w:rsid w:val="00083C81"/>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22E0"/>
    <w:rsid w:val="000A4782"/>
    <w:rsid w:val="000A53C7"/>
    <w:rsid w:val="000A544D"/>
    <w:rsid w:val="000A6711"/>
    <w:rsid w:val="000A67F8"/>
    <w:rsid w:val="000A769B"/>
    <w:rsid w:val="000B1AF4"/>
    <w:rsid w:val="000B1C05"/>
    <w:rsid w:val="000B24E5"/>
    <w:rsid w:val="000B32EF"/>
    <w:rsid w:val="000B379B"/>
    <w:rsid w:val="000B4055"/>
    <w:rsid w:val="000B42FA"/>
    <w:rsid w:val="000B490D"/>
    <w:rsid w:val="000B5F9D"/>
    <w:rsid w:val="000C0097"/>
    <w:rsid w:val="000C1EA7"/>
    <w:rsid w:val="000C44F8"/>
    <w:rsid w:val="000C5DC3"/>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31ED"/>
    <w:rsid w:val="00103696"/>
    <w:rsid w:val="00103CD0"/>
    <w:rsid w:val="00104A52"/>
    <w:rsid w:val="001056C4"/>
    <w:rsid w:val="00105993"/>
    <w:rsid w:val="00105E40"/>
    <w:rsid w:val="00107191"/>
    <w:rsid w:val="001147BC"/>
    <w:rsid w:val="00115A1E"/>
    <w:rsid w:val="00115EDE"/>
    <w:rsid w:val="00116A6C"/>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357D"/>
    <w:rsid w:val="001545B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450"/>
    <w:rsid w:val="00244A70"/>
    <w:rsid w:val="00246281"/>
    <w:rsid w:val="00246919"/>
    <w:rsid w:val="00251E6A"/>
    <w:rsid w:val="00252369"/>
    <w:rsid w:val="00255819"/>
    <w:rsid w:val="00257D6C"/>
    <w:rsid w:val="00263A02"/>
    <w:rsid w:val="002647D4"/>
    <w:rsid w:val="0026485F"/>
    <w:rsid w:val="002712E2"/>
    <w:rsid w:val="00274100"/>
    <w:rsid w:val="00275CC7"/>
    <w:rsid w:val="00276D84"/>
    <w:rsid w:val="00277C39"/>
    <w:rsid w:val="00280516"/>
    <w:rsid w:val="0028114E"/>
    <w:rsid w:val="002818F3"/>
    <w:rsid w:val="0028295D"/>
    <w:rsid w:val="00283B7D"/>
    <w:rsid w:val="002842D5"/>
    <w:rsid w:val="00285537"/>
    <w:rsid w:val="002856FE"/>
    <w:rsid w:val="002859CA"/>
    <w:rsid w:val="002862D8"/>
    <w:rsid w:val="00286898"/>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B03F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3841"/>
    <w:rsid w:val="0030485B"/>
    <w:rsid w:val="00304E72"/>
    <w:rsid w:val="00305471"/>
    <w:rsid w:val="00307372"/>
    <w:rsid w:val="003076C1"/>
    <w:rsid w:val="00307963"/>
    <w:rsid w:val="00307EF8"/>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72AC5"/>
    <w:rsid w:val="00373862"/>
    <w:rsid w:val="00374A6D"/>
    <w:rsid w:val="00374FFA"/>
    <w:rsid w:val="00375CED"/>
    <w:rsid w:val="003767A9"/>
    <w:rsid w:val="003772E2"/>
    <w:rsid w:val="00380A00"/>
    <w:rsid w:val="0038149A"/>
    <w:rsid w:val="00381A47"/>
    <w:rsid w:val="00383F78"/>
    <w:rsid w:val="0038570F"/>
    <w:rsid w:val="0038655B"/>
    <w:rsid w:val="00386E6D"/>
    <w:rsid w:val="00387483"/>
    <w:rsid w:val="00390E9B"/>
    <w:rsid w:val="00391E53"/>
    <w:rsid w:val="00396A6A"/>
    <w:rsid w:val="003A0259"/>
    <w:rsid w:val="003A0A24"/>
    <w:rsid w:val="003A2699"/>
    <w:rsid w:val="003A2FF8"/>
    <w:rsid w:val="003A586F"/>
    <w:rsid w:val="003A6C93"/>
    <w:rsid w:val="003B174E"/>
    <w:rsid w:val="003B1A86"/>
    <w:rsid w:val="003B3CBD"/>
    <w:rsid w:val="003B408C"/>
    <w:rsid w:val="003B4295"/>
    <w:rsid w:val="003B55E1"/>
    <w:rsid w:val="003B652D"/>
    <w:rsid w:val="003C0EB2"/>
    <w:rsid w:val="003C1A4F"/>
    <w:rsid w:val="003C25FB"/>
    <w:rsid w:val="003C2691"/>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1B30"/>
    <w:rsid w:val="00401F94"/>
    <w:rsid w:val="00403EB2"/>
    <w:rsid w:val="0040459D"/>
    <w:rsid w:val="0040546F"/>
    <w:rsid w:val="00407F93"/>
    <w:rsid w:val="004108D7"/>
    <w:rsid w:val="00410D1B"/>
    <w:rsid w:val="00410E01"/>
    <w:rsid w:val="004177A7"/>
    <w:rsid w:val="00423910"/>
    <w:rsid w:val="00424CDB"/>
    <w:rsid w:val="00425861"/>
    <w:rsid w:val="004258B0"/>
    <w:rsid w:val="00425DDC"/>
    <w:rsid w:val="0042750C"/>
    <w:rsid w:val="00430AD1"/>
    <w:rsid w:val="00430DAA"/>
    <w:rsid w:val="004316F4"/>
    <w:rsid w:val="00435D66"/>
    <w:rsid w:val="00435FA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FDF"/>
    <w:rsid w:val="00505295"/>
    <w:rsid w:val="00505669"/>
    <w:rsid w:val="00511C74"/>
    <w:rsid w:val="00511D95"/>
    <w:rsid w:val="00512C6D"/>
    <w:rsid w:val="00513A80"/>
    <w:rsid w:val="0051559D"/>
    <w:rsid w:val="0051785C"/>
    <w:rsid w:val="0052074F"/>
    <w:rsid w:val="00522401"/>
    <w:rsid w:val="005227FB"/>
    <w:rsid w:val="00523BA5"/>
    <w:rsid w:val="00523DAA"/>
    <w:rsid w:val="0052504D"/>
    <w:rsid w:val="00526C17"/>
    <w:rsid w:val="00527461"/>
    <w:rsid w:val="00527BE4"/>
    <w:rsid w:val="00531444"/>
    <w:rsid w:val="00533AB7"/>
    <w:rsid w:val="00533AFB"/>
    <w:rsid w:val="0053702D"/>
    <w:rsid w:val="0053736E"/>
    <w:rsid w:val="00540CE9"/>
    <w:rsid w:val="00541A41"/>
    <w:rsid w:val="00542108"/>
    <w:rsid w:val="005421E3"/>
    <w:rsid w:val="00545689"/>
    <w:rsid w:val="00546A16"/>
    <w:rsid w:val="00547C50"/>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81F97"/>
    <w:rsid w:val="0058353B"/>
    <w:rsid w:val="00583857"/>
    <w:rsid w:val="00583B2E"/>
    <w:rsid w:val="00583DBB"/>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196A"/>
    <w:rsid w:val="005B215D"/>
    <w:rsid w:val="005B3CFE"/>
    <w:rsid w:val="005B7C9B"/>
    <w:rsid w:val="005C4629"/>
    <w:rsid w:val="005C56C7"/>
    <w:rsid w:val="005C602F"/>
    <w:rsid w:val="005C6729"/>
    <w:rsid w:val="005C72D1"/>
    <w:rsid w:val="005C7386"/>
    <w:rsid w:val="005D1964"/>
    <w:rsid w:val="005D1B52"/>
    <w:rsid w:val="005D4934"/>
    <w:rsid w:val="005D5F22"/>
    <w:rsid w:val="005E045F"/>
    <w:rsid w:val="005E0AE3"/>
    <w:rsid w:val="005E449C"/>
    <w:rsid w:val="005E4577"/>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52A7"/>
    <w:rsid w:val="006108CA"/>
    <w:rsid w:val="00610FF5"/>
    <w:rsid w:val="00612FAD"/>
    <w:rsid w:val="00613FCF"/>
    <w:rsid w:val="006145D5"/>
    <w:rsid w:val="00615DA6"/>
    <w:rsid w:val="00615FCB"/>
    <w:rsid w:val="00616027"/>
    <w:rsid w:val="0062197A"/>
    <w:rsid w:val="00621C70"/>
    <w:rsid w:val="00622A59"/>
    <w:rsid w:val="00623297"/>
    <w:rsid w:val="006260E7"/>
    <w:rsid w:val="00627018"/>
    <w:rsid w:val="00627187"/>
    <w:rsid w:val="0063031F"/>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423"/>
    <w:rsid w:val="00665BCE"/>
    <w:rsid w:val="0067197C"/>
    <w:rsid w:val="00671A8E"/>
    <w:rsid w:val="0067211D"/>
    <w:rsid w:val="00674AB8"/>
    <w:rsid w:val="00674B22"/>
    <w:rsid w:val="0068065E"/>
    <w:rsid w:val="0068124D"/>
    <w:rsid w:val="006819DF"/>
    <w:rsid w:val="006840B0"/>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48AF"/>
    <w:rsid w:val="006C5BB2"/>
    <w:rsid w:val="006C7966"/>
    <w:rsid w:val="006C7B88"/>
    <w:rsid w:val="006C7D50"/>
    <w:rsid w:val="006D1592"/>
    <w:rsid w:val="006D35C5"/>
    <w:rsid w:val="006D6701"/>
    <w:rsid w:val="006E19C4"/>
    <w:rsid w:val="006E3D7C"/>
    <w:rsid w:val="006E4BA2"/>
    <w:rsid w:val="006E7915"/>
    <w:rsid w:val="006F05C9"/>
    <w:rsid w:val="006F0FCF"/>
    <w:rsid w:val="006F11C2"/>
    <w:rsid w:val="006F126F"/>
    <w:rsid w:val="006F2560"/>
    <w:rsid w:val="006F306E"/>
    <w:rsid w:val="006F36DC"/>
    <w:rsid w:val="006F702F"/>
    <w:rsid w:val="007000BA"/>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7C59"/>
    <w:rsid w:val="00720FBC"/>
    <w:rsid w:val="007211B9"/>
    <w:rsid w:val="00721A9F"/>
    <w:rsid w:val="00721E04"/>
    <w:rsid w:val="007221AA"/>
    <w:rsid w:val="00722458"/>
    <w:rsid w:val="007232C0"/>
    <w:rsid w:val="00723CA8"/>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66DC"/>
    <w:rsid w:val="0077170A"/>
    <w:rsid w:val="00771BB8"/>
    <w:rsid w:val="00771F7B"/>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43FD"/>
    <w:rsid w:val="007F4684"/>
    <w:rsid w:val="007F4867"/>
    <w:rsid w:val="007F69E8"/>
    <w:rsid w:val="007F6D80"/>
    <w:rsid w:val="007F7564"/>
    <w:rsid w:val="007F7C82"/>
    <w:rsid w:val="008005C7"/>
    <w:rsid w:val="008056CF"/>
    <w:rsid w:val="00805CAE"/>
    <w:rsid w:val="00805FE6"/>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373E"/>
    <w:rsid w:val="00893DBA"/>
    <w:rsid w:val="0089438C"/>
    <w:rsid w:val="00894B62"/>
    <w:rsid w:val="0089579A"/>
    <w:rsid w:val="00895B9B"/>
    <w:rsid w:val="00895EA2"/>
    <w:rsid w:val="0089607E"/>
    <w:rsid w:val="00896414"/>
    <w:rsid w:val="00896BE4"/>
    <w:rsid w:val="00897A85"/>
    <w:rsid w:val="008A1662"/>
    <w:rsid w:val="008A307A"/>
    <w:rsid w:val="008A3C5F"/>
    <w:rsid w:val="008A4DD8"/>
    <w:rsid w:val="008A7D8B"/>
    <w:rsid w:val="008B086E"/>
    <w:rsid w:val="008B18EE"/>
    <w:rsid w:val="008B4351"/>
    <w:rsid w:val="008B43FC"/>
    <w:rsid w:val="008B4FA3"/>
    <w:rsid w:val="008B773F"/>
    <w:rsid w:val="008C0586"/>
    <w:rsid w:val="008C0D8D"/>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FB3"/>
    <w:rsid w:val="0090493C"/>
    <w:rsid w:val="00906938"/>
    <w:rsid w:val="0091105A"/>
    <w:rsid w:val="00911297"/>
    <w:rsid w:val="00911942"/>
    <w:rsid w:val="009127EA"/>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CE9"/>
    <w:rsid w:val="00935362"/>
    <w:rsid w:val="00935B40"/>
    <w:rsid w:val="00936705"/>
    <w:rsid w:val="009370DA"/>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2E1D"/>
    <w:rsid w:val="009B3D15"/>
    <w:rsid w:val="009B6086"/>
    <w:rsid w:val="009B6EF7"/>
    <w:rsid w:val="009B703F"/>
    <w:rsid w:val="009B764E"/>
    <w:rsid w:val="009C050C"/>
    <w:rsid w:val="009C0EBF"/>
    <w:rsid w:val="009C422B"/>
    <w:rsid w:val="009C75AE"/>
    <w:rsid w:val="009D08DD"/>
    <w:rsid w:val="009D0DA3"/>
    <w:rsid w:val="009D14C5"/>
    <w:rsid w:val="009D1FB0"/>
    <w:rsid w:val="009D2BE8"/>
    <w:rsid w:val="009D5DB1"/>
    <w:rsid w:val="009D5E34"/>
    <w:rsid w:val="009D62FE"/>
    <w:rsid w:val="009D66A2"/>
    <w:rsid w:val="009E0E27"/>
    <w:rsid w:val="009E43C4"/>
    <w:rsid w:val="009E48BE"/>
    <w:rsid w:val="009E6569"/>
    <w:rsid w:val="009F3A5E"/>
    <w:rsid w:val="009F4484"/>
    <w:rsid w:val="009F5E94"/>
    <w:rsid w:val="009F63F6"/>
    <w:rsid w:val="009F7B71"/>
    <w:rsid w:val="00A032F8"/>
    <w:rsid w:val="00A04A92"/>
    <w:rsid w:val="00A05B9B"/>
    <w:rsid w:val="00A06B3F"/>
    <w:rsid w:val="00A07109"/>
    <w:rsid w:val="00A1026E"/>
    <w:rsid w:val="00A12BB7"/>
    <w:rsid w:val="00A138D1"/>
    <w:rsid w:val="00A1536A"/>
    <w:rsid w:val="00A16D14"/>
    <w:rsid w:val="00A23F43"/>
    <w:rsid w:val="00A2406B"/>
    <w:rsid w:val="00A24A11"/>
    <w:rsid w:val="00A25541"/>
    <w:rsid w:val="00A25750"/>
    <w:rsid w:val="00A26E6D"/>
    <w:rsid w:val="00A316A9"/>
    <w:rsid w:val="00A32D9D"/>
    <w:rsid w:val="00A339D1"/>
    <w:rsid w:val="00A340DE"/>
    <w:rsid w:val="00A44777"/>
    <w:rsid w:val="00A45B39"/>
    <w:rsid w:val="00A45BFF"/>
    <w:rsid w:val="00A463B1"/>
    <w:rsid w:val="00A468EF"/>
    <w:rsid w:val="00A512BD"/>
    <w:rsid w:val="00A526BD"/>
    <w:rsid w:val="00A52B1A"/>
    <w:rsid w:val="00A53147"/>
    <w:rsid w:val="00A53B6A"/>
    <w:rsid w:val="00A53F2C"/>
    <w:rsid w:val="00A54B0D"/>
    <w:rsid w:val="00A5665B"/>
    <w:rsid w:val="00A579B6"/>
    <w:rsid w:val="00A57EB0"/>
    <w:rsid w:val="00A628E6"/>
    <w:rsid w:val="00A63FCC"/>
    <w:rsid w:val="00A64EDC"/>
    <w:rsid w:val="00A650D9"/>
    <w:rsid w:val="00A668F4"/>
    <w:rsid w:val="00A67A44"/>
    <w:rsid w:val="00A7022B"/>
    <w:rsid w:val="00A706DA"/>
    <w:rsid w:val="00A72A3A"/>
    <w:rsid w:val="00A73E07"/>
    <w:rsid w:val="00A76037"/>
    <w:rsid w:val="00A76514"/>
    <w:rsid w:val="00A7686E"/>
    <w:rsid w:val="00A77564"/>
    <w:rsid w:val="00A81D83"/>
    <w:rsid w:val="00A81FD4"/>
    <w:rsid w:val="00A84356"/>
    <w:rsid w:val="00A85CD0"/>
    <w:rsid w:val="00A86A23"/>
    <w:rsid w:val="00A90B5C"/>
    <w:rsid w:val="00A91A3F"/>
    <w:rsid w:val="00A9293F"/>
    <w:rsid w:val="00A92984"/>
    <w:rsid w:val="00A934F5"/>
    <w:rsid w:val="00A9415E"/>
    <w:rsid w:val="00A946F1"/>
    <w:rsid w:val="00A95011"/>
    <w:rsid w:val="00A95858"/>
    <w:rsid w:val="00AA1F01"/>
    <w:rsid w:val="00AA1FDF"/>
    <w:rsid w:val="00AA2014"/>
    <w:rsid w:val="00AA287B"/>
    <w:rsid w:val="00AA30C5"/>
    <w:rsid w:val="00AA39BA"/>
    <w:rsid w:val="00AA45DF"/>
    <w:rsid w:val="00AA4FB9"/>
    <w:rsid w:val="00AA504E"/>
    <w:rsid w:val="00AA744A"/>
    <w:rsid w:val="00AB09F0"/>
    <w:rsid w:val="00AB0C13"/>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2EA4"/>
    <w:rsid w:val="00AE3262"/>
    <w:rsid w:val="00AE50DC"/>
    <w:rsid w:val="00AE59BD"/>
    <w:rsid w:val="00AE63CD"/>
    <w:rsid w:val="00AF0663"/>
    <w:rsid w:val="00AF086F"/>
    <w:rsid w:val="00AF24E3"/>
    <w:rsid w:val="00AF299A"/>
    <w:rsid w:val="00AF3A6D"/>
    <w:rsid w:val="00AF3DA5"/>
    <w:rsid w:val="00AF52E4"/>
    <w:rsid w:val="00AF7CC6"/>
    <w:rsid w:val="00B008D9"/>
    <w:rsid w:val="00B029DB"/>
    <w:rsid w:val="00B02F67"/>
    <w:rsid w:val="00B02FDF"/>
    <w:rsid w:val="00B03FEE"/>
    <w:rsid w:val="00B05A2C"/>
    <w:rsid w:val="00B06407"/>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2139"/>
    <w:rsid w:val="00B53368"/>
    <w:rsid w:val="00B534E7"/>
    <w:rsid w:val="00B539D8"/>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5279"/>
    <w:rsid w:val="00B867B3"/>
    <w:rsid w:val="00B8785F"/>
    <w:rsid w:val="00B87FDF"/>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1BB7"/>
    <w:rsid w:val="00C12705"/>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E4A"/>
    <w:rsid w:val="00C55BD0"/>
    <w:rsid w:val="00C5698D"/>
    <w:rsid w:val="00C56DA5"/>
    <w:rsid w:val="00C56F56"/>
    <w:rsid w:val="00C57248"/>
    <w:rsid w:val="00C6163C"/>
    <w:rsid w:val="00C622CD"/>
    <w:rsid w:val="00C62782"/>
    <w:rsid w:val="00C62C7C"/>
    <w:rsid w:val="00C65D96"/>
    <w:rsid w:val="00C6691F"/>
    <w:rsid w:val="00C6704C"/>
    <w:rsid w:val="00C705CD"/>
    <w:rsid w:val="00C71667"/>
    <w:rsid w:val="00C7246F"/>
    <w:rsid w:val="00C72BF7"/>
    <w:rsid w:val="00C73669"/>
    <w:rsid w:val="00C74C21"/>
    <w:rsid w:val="00C75003"/>
    <w:rsid w:val="00C7603B"/>
    <w:rsid w:val="00C776D8"/>
    <w:rsid w:val="00C8024A"/>
    <w:rsid w:val="00C80D83"/>
    <w:rsid w:val="00C81D25"/>
    <w:rsid w:val="00C82C49"/>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74F"/>
    <w:rsid w:val="00CD0367"/>
    <w:rsid w:val="00CD085B"/>
    <w:rsid w:val="00CD2C02"/>
    <w:rsid w:val="00CD354F"/>
    <w:rsid w:val="00CD4845"/>
    <w:rsid w:val="00CD4F2D"/>
    <w:rsid w:val="00CD6045"/>
    <w:rsid w:val="00CD69E5"/>
    <w:rsid w:val="00CD6DD3"/>
    <w:rsid w:val="00CD6F2C"/>
    <w:rsid w:val="00CE02D0"/>
    <w:rsid w:val="00CE1257"/>
    <w:rsid w:val="00CE14B4"/>
    <w:rsid w:val="00CE21E1"/>
    <w:rsid w:val="00CE6822"/>
    <w:rsid w:val="00CE6C54"/>
    <w:rsid w:val="00CE7479"/>
    <w:rsid w:val="00CE75F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3750"/>
    <w:rsid w:val="00D25849"/>
    <w:rsid w:val="00D275DC"/>
    <w:rsid w:val="00D27F93"/>
    <w:rsid w:val="00D30D93"/>
    <w:rsid w:val="00D31209"/>
    <w:rsid w:val="00D3257C"/>
    <w:rsid w:val="00D327E5"/>
    <w:rsid w:val="00D35728"/>
    <w:rsid w:val="00D36F5A"/>
    <w:rsid w:val="00D400CC"/>
    <w:rsid w:val="00D4217C"/>
    <w:rsid w:val="00D43D3B"/>
    <w:rsid w:val="00D4513B"/>
    <w:rsid w:val="00D47AAD"/>
    <w:rsid w:val="00D504F8"/>
    <w:rsid w:val="00D50F0D"/>
    <w:rsid w:val="00D51DCC"/>
    <w:rsid w:val="00D541D6"/>
    <w:rsid w:val="00D54DEC"/>
    <w:rsid w:val="00D550CA"/>
    <w:rsid w:val="00D555E0"/>
    <w:rsid w:val="00D574BB"/>
    <w:rsid w:val="00D61A76"/>
    <w:rsid w:val="00D628FD"/>
    <w:rsid w:val="00D645DB"/>
    <w:rsid w:val="00D66736"/>
    <w:rsid w:val="00D667D1"/>
    <w:rsid w:val="00D700E9"/>
    <w:rsid w:val="00D7038C"/>
    <w:rsid w:val="00D70A21"/>
    <w:rsid w:val="00D71145"/>
    <w:rsid w:val="00D714F0"/>
    <w:rsid w:val="00D72EBA"/>
    <w:rsid w:val="00D73E91"/>
    <w:rsid w:val="00D7605F"/>
    <w:rsid w:val="00D760D7"/>
    <w:rsid w:val="00D77054"/>
    <w:rsid w:val="00D81F2B"/>
    <w:rsid w:val="00D83ED9"/>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7856"/>
    <w:rsid w:val="00DB7AC0"/>
    <w:rsid w:val="00DC0D6A"/>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99F"/>
    <w:rsid w:val="00DF4F30"/>
    <w:rsid w:val="00DF504E"/>
    <w:rsid w:val="00DF6ED3"/>
    <w:rsid w:val="00DF771C"/>
    <w:rsid w:val="00DF7F7B"/>
    <w:rsid w:val="00E001C3"/>
    <w:rsid w:val="00E00D4A"/>
    <w:rsid w:val="00E011B5"/>
    <w:rsid w:val="00E013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2596"/>
    <w:rsid w:val="00E528A7"/>
    <w:rsid w:val="00E52BCB"/>
    <w:rsid w:val="00E54D2D"/>
    <w:rsid w:val="00E55D5B"/>
    <w:rsid w:val="00E5619F"/>
    <w:rsid w:val="00E56908"/>
    <w:rsid w:val="00E57B5C"/>
    <w:rsid w:val="00E57BCE"/>
    <w:rsid w:val="00E57E9B"/>
    <w:rsid w:val="00E60212"/>
    <w:rsid w:val="00E60313"/>
    <w:rsid w:val="00E651A5"/>
    <w:rsid w:val="00E65A2F"/>
    <w:rsid w:val="00E65C20"/>
    <w:rsid w:val="00E663D4"/>
    <w:rsid w:val="00E6700D"/>
    <w:rsid w:val="00E6727B"/>
    <w:rsid w:val="00E7277F"/>
    <w:rsid w:val="00E744B1"/>
    <w:rsid w:val="00E8033D"/>
    <w:rsid w:val="00E8143C"/>
    <w:rsid w:val="00E8276B"/>
    <w:rsid w:val="00E8325E"/>
    <w:rsid w:val="00E83FA2"/>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A0AA9"/>
    <w:rsid w:val="00EA161E"/>
    <w:rsid w:val="00EA21AE"/>
    <w:rsid w:val="00EA455A"/>
    <w:rsid w:val="00EA489D"/>
    <w:rsid w:val="00EA5479"/>
    <w:rsid w:val="00EA60AD"/>
    <w:rsid w:val="00EB1D0A"/>
    <w:rsid w:val="00EB1F93"/>
    <w:rsid w:val="00EB2F51"/>
    <w:rsid w:val="00EB3AA8"/>
    <w:rsid w:val="00EB3F6F"/>
    <w:rsid w:val="00EB4686"/>
    <w:rsid w:val="00EB46B4"/>
    <w:rsid w:val="00EB5901"/>
    <w:rsid w:val="00EC0EC9"/>
    <w:rsid w:val="00EC26C7"/>
    <w:rsid w:val="00EC2F80"/>
    <w:rsid w:val="00EC3CF7"/>
    <w:rsid w:val="00EC62DF"/>
    <w:rsid w:val="00EC6DBA"/>
    <w:rsid w:val="00ED1606"/>
    <w:rsid w:val="00ED1E0C"/>
    <w:rsid w:val="00ED447F"/>
    <w:rsid w:val="00ED5443"/>
    <w:rsid w:val="00ED7821"/>
    <w:rsid w:val="00EE1BB3"/>
    <w:rsid w:val="00EE1DFA"/>
    <w:rsid w:val="00EE4134"/>
    <w:rsid w:val="00EE4B5B"/>
    <w:rsid w:val="00EE5C44"/>
    <w:rsid w:val="00EF0634"/>
    <w:rsid w:val="00EF0D3B"/>
    <w:rsid w:val="00EF55BA"/>
    <w:rsid w:val="00EF55BB"/>
    <w:rsid w:val="00EF59B1"/>
    <w:rsid w:val="00EF6814"/>
    <w:rsid w:val="00F0225A"/>
    <w:rsid w:val="00F0236A"/>
    <w:rsid w:val="00F02B85"/>
    <w:rsid w:val="00F03081"/>
    <w:rsid w:val="00F0333D"/>
    <w:rsid w:val="00F05B9C"/>
    <w:rsid w:val="00F06D47"/>
    <w:rsid w:val="00F10C21"/>
    <w:rsid w:val="00F11403"/>
    <w:rsid w:val="00F12226"/>
    <w:rsid w:val="00F12D2B"/>
    <w:rsid w:val="00F13CF4"/>
    <w:rsid w:val="00F15216"/>
    <w:rsid w:val="00F154BC"/>
    <w:rsid w:val="00F15B74"/>
    <w:rsid w:val="00F15D3A"/>
    <w:rsid w:val="00F1622F"/>
    <w:rsid w:val="00F16DCA"/>
    <w:rsid w:val="00F20BEA"/>
    <w:rsid w:val="00F2106E"/>
    <w:rsid w:val="00F217E2"/>
    <w:rsid w:val="00F22AA8"/>
    <w:rsid w:val="00F23466"/>
    <w:rsid w:val="00F236A9"/>
    <w:rsid w:val="00F27B88"/>
    <w:rsid w:val="00F30E79"/>
    <w:rsid w:val="00F3173B"/>
    <w:rsid w:val="00F33DA2"/>
    <w:rsid w:val="00F33F63"/>
    <w:rsid w:val="00F34E5B"/>
    <w:rsid w:val="00F35164"/>
    <w:rsid w:val="00F36530"/>
    <w:rsid w:val="00F36674"/>
    <w:rsid w:val="00F37F0D"/>
    <w:rsid w:val="00F42457"/>
    <w:rsid w:val="00F44238"/>
    <w:rsid w:val="00F44BD4"/>
    <w:rsid w:val="00F4535C"/>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BB4"/>
    <w:rsid w:val="00F94BE8"/>
    <w:rsid w:val="00F951AA"/>
    <w:rsid w:val="00F956E9"/>
    <w:rsid w:val="00F9657D"/>
    <w:rsid w:val="00F96628"/>
    <w:rsid w:val="00F977B0"/>
    <w:rsid w:val="00FA1A1D"/>
    <w:rsid w:val="00FA252E"/>
    <w:rsid w:val="00FA2765"/>
    <w:rsid w:val="00FA27F8"/>
    <w:rsid w:val="00FA355D"/>
    <w:rsid w:val="00FA3C99"/>
    <w:rsid w:val="00FA7066"/>
    <w:rsid w:val="00FA718B"/>
    <w:rsid w:val="00FA7781"/>
    <w:rsid w:val="00FB003E"/>
    <w:rsid w:val="00FB1B65"/>
    <w:rsid w:val="00FB45A2"/>
    <w:rsid w:val="00FB5E67"/>
    <w:rsid w:val="00FB63BB"/>
    <w:rsid w:val="00FB7262"/>
    <w:rsid w:val="00FC0627"/>
    <w:rsid w:val="00FC0D24"/>
    <w:rsid w:val="00FC1655"/>
    <w:rsid w:val="00FC1B46"/>
    <w:rsid w:val="00FC1D4E"/>
    <w:rsid w:val="00FC1E12"/>
    <w:rsid w:val="00FC24EB"/>
    <w:rsid w:val="00FC386B"/>
    <w:rsid w:val="00FC657A"/>
    <w:rsid w:val="00FD071C"/>
    <w:rsid w:val="00FD44E4"/>
    <w:rsid w:val="00FD4536"/>
    <w:rsid w:val="00FD5760"/>
    <w:rsid w:val="00FD6313"/>
    <w:rsid w:val="00FD7600"/>
    <w:rsid w:val="00FE0C35"/>
    <w:rsid w:val="00FE3DE1"/>
    <w:rsid w:val="00FE604E"/>
    <w:rsid w:val="00FE6327"/>
    <w:rsid w:val="00FE66C6"/>
    <w:rsid w:val="00FE72A7"/>
    <w:rsid w:val="00FF021F"/>
    <w:rsid w:val="00FF0E80"/>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v:textbox inset="5.85pt,.7pt,5.85pt,.7pt"/>
    </o:shapedefaults>
    <o:shapelayout v:ext="edit">
      <o:idmap v:ext="edit" data="1"/>
    </o:shapelayout>
  </w:shapeDefaults>
  <w:doNotEmbedSmartTags/>
  <w:decimalSymbol w:val="."/>
  <w:listSeparator w:val=","/>
  <w14:docId w14:val="7640204C"/>
  <w15:docId w15:val="{16EC2DB6-5C11-490E-93C1-67A71856D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uiPriority w:val="99"/>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7.png"/><Relationship Id="rId154" Type="http://schemas.openxmlformats.org/officeDocument/2006/relationships/hyperlink" Target="http://www.gridforum.org/documents/GFD.206.pdf" TargetMode="External"/><Relationship Id="rId159"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chemas.ogf.org/nsi/2013/12/connection/types" TargetMode="External"/><Relationship Id="rId37" Type="http://schemas.openxmlformats.org/officeDocument/2006/relationships/hyperlink" Target="http://schemas.ogf.org/nsi/2013/12/framework/headers"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8.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8.png"/><Relationship Id="rId155" Type="http://schemas.openxmlformats.org/officeDocument/2006/relationships/hyperlink" Target="http://www.rfc-editor.org/rfc/rfc4655.txt" TargetMode="External"/><Relationship Id="rId12" Type="http://schemas.openxmlformats.org/officeDocument/2006/relationships/image" Target="media/image5.png"/><Relationship Id="rId17" Type="http://schemas.openxmlformats.org/officeDocument/2006/relationships/image" Target="media/image8.emf"/><Relationship Id="rId33" Type="http://schemas.openxmlformats.org/officeDocument/2006/relationships/hyperlink" Target="http://schemas.ogf.org/nsi/2013/12connection/interface" TargetMode="Externa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emf"/><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9.png"/><Relationship Id="rId145" Type="http://schemas.openxmlformats.org/officeDocument/2006/relationships/image" Target="media/image123.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chemas.ogf.org/nsi/2013/12/framework/headers" TargetMode="External"/><Relationship Id="rId49" Type="http://schemas.openxmlformats.org/officeDocument/2006/relationships/hyperlink" Target="http://schemas.ogf.org/nsi/2013/12/connection/types" TargetMode="External"/><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hyperlink" Target="http://schemas.ogf.org/nsi/2013/12/framework/headers"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chemas.ogf.org/nsi/2013/12/connection/types"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emf"/><Relationship Id="rId135" Type="http://schemas.openxmlformats.org/officeDocument/2006/relationships/image" Target="media/image115.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hyperlink" Target="http://tools.ietf.org/html/rfc6453"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hyperlink" Target="http://schemas.ogf.org/nsi/2013/12/connection/provide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hyperlink" Target="http://schemas.ogf.org/nsi/2013/12/framework/types"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emf"/><Relationship Id="rId136" Type="http://schemas.openxmlformats.org/officeDocument/2006/relationships/image" Target="media/image116.png"/><Relationship Id="rId157" Type="http://schemas.openxmlformats.org/officeDocument/2006/relationships/hyperlink" Target="http://www.ogf.org/gf/docs/"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9" Type="http://schemas.openxmlformats.org/officeDocument/2006/relationships/image" Target="media/image10.emf"/><Relationship Id="rId14" Type="http://schemas.openxmlformats.org/officeDocument/2006/relationships/comments" Target="comments.xml"/><Relationship Id="rId30" Type="http://schemas.openxmlformats.org/officeDocument/2006/relationships/hyperlink" Target="http://schemas.ogf.org/nsi/2013/12/framework/types" TargetMode="External"/><Relationship Id="rId35" Type="http://schemas.openxmlformats.org/officeDocument/2006/relationships/hyperlink" Target="http://schemas.ogf.org/nsi/2013/12/connection/requester"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chemas.ogf.org/nsi/2013/12/services/types" TargetMode="External"/><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hyperlink" Target="http://schemas.ogf.org/nsi/2013/12/services/point2point" TargetMode="External"/><Relationship Id="rId158" Type="http://schemas.openxmlformats.org/officeDocument/2006/relationships/hyperlink" Target="http://www.w3.org/TR/xmlschema11-2/" TargetMode="External"/><Relationship Id="rId20" Type="http://schemas.openxmlformats.org/officeDocument/2006/relationships/image" Target="media/image11.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hyperlink" Target="https://redmine.ogf.org/dmsf_files/12980?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916B45-332B-4A7A-BFEB-3FB3EA035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134</Pages>
  <Words>42293</Words>
  <Characters>241073</Characters>
  <Application>Microsoft Office Word</Application>
  <DocSecurity>0</DocSecurity>
  <Lines>2008</Lines>
  <Paragraphs>565</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282801</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Guy Roberts</cp:lastModifiedBy>
  <cp:revision>11</cp:revision>
  <cp:lastPrinted>2014-01-12T16:25:00Z</cp:lastPrinted>
  <dcterms:created xsi:type="dcterms:W3CDTF">2015-07-28T18:11:00Z</dcterms:created>
  <dcterms:modified xsi:type="dcterms:W3CDTF">2015-10-16T11:39:00Z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